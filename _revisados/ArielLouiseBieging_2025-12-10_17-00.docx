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jc w:val="center"/>
        <w:tblLayout w:type="fixed"/>
        <w:tblCellMar>
          <w:left w:w="70" w:type="dxa"/>
          <w:right w:w="70" w:type="dxa"/>
        </w:tblCellMar>
        <w:tblLook w:val="0000" w:firstRow="0" w:lastRow="0" w:firstColumn="0" w:lastColumn="0" w:noHBand="0" w:noVBand="0"/>
      </w:tblPr>
      <w:tblGrid>
        <w:gridCol w:w="9212"/>
      </w:tblGrid>
      <w:tr w:rsidR="00F255FC" w14:paraId="766477DC" w14:textId="77777777" w:rsidTr="7700D1D0">
        <w:trPr>
          <w:trHeight w:hRule="exact" w:val="1560"/>
          <w:jc w:val="center"/>
        </w:trPr>
        <w:tc>
          <w:tcPr>
            <w:tcW w:w="9212" w:type="dxa"/>
          </w:tcPr>
          <w:p w14:paraId="57EB2618" w14:textId="77777777" w:rsidR="00F255FC" w:rsidRDefault="006506F4">
            <w:pPr>
              <w:pStyle w:val="TF-xpre-capaCABEALHO"/>
            </w:pPr>
            <w:bookmarkStart w:id="0" w:name="_Hlk207218818"/>
            <w:bookmarkEnd w:id="0"/>
            <w:r>
              <w:t>u</w:t>
            </w:r>
            <w:r w:rsidR="00F255FC">
              <w:t>NIVERSIDADE REGIONAL DE BLUMENAU</w:t>
            </w:r>
          </w:p>
          <w:p w14:paraId="732140DB" w14:textId="77777777" w:rsidR="00F255FC" w:rsidRDefault="00F255FC">
            <w:pPr>
              <w:pStyle w:val="TF-xpre-capaCABEALHO"/>
            </w:pPr>
            <w:r>
              <w:t>CENTRO DE CIÊNCIAS EXATAS E NATURAIS</w:t>
            </w:r>
          </w:p>
          <w:p w14:paraId="5DC1FF1A" w14:textId="77777777" w:rsidR="00F255FC" w:rsidRDefault="00F255FC" w:rsidP="00141515">
            <w:pPr>
              <w:pStyle w:val="TF-xpre-capaCABEALHO"/>
            </w:pPr>
            <w:r>
              <w:t xml:space="preserve">CURsO DE </w:t>
            </w:r>
            <w:r w:rsidR="00141515">
              <w:t>SISTEMAS DE INFORMAÇÃO</w:t>
            </w:r>
            <w:r>
              <w:t xml:space="preserve"> – BACHARELADO </w:t>
            </w:r>
          </w:p>
        </w:tc>
      </w:tr>
      <w:tr w:rsidR="00F255FC" w14:paraId="36F7292A" w14:textId="77777777" w:rsidTr="7700D1D0">
        <w:trPr>
          <w:trHeight w:hRule="exact" w:val="11494"/>
          <w:jc w:val="center"/>
        </w:trPr>
        <w:tc>
          <w:tcPr>
            <w:tcW w:w="9212" w:type="dxa"/>
          </w:tcPr>
          <w:p w14:paraId="608AC14F" w14:textId="76FFBB29" w:rsidR="001C0E22" w:rsidRDefault="001C0E22" w:rsidP="001C0E22">
            <w:pPr>
              <w:pStyle w:val="TF-xpre-folharostoTTULO"/>
            </w:pPr>
            <w:r w:rsidRPr="00825C31">
              <w:t xml:space="preserve">Rota Segura: </w:t>
            </w:r>
            <w:r w:rsidR="00BB638B">
              <w:t>Aplicação</w:t>
            </w:r>
            <w:r w:rsidRPr="00825C31">
              <w:t xml:space="preserve"> </w:t>
            </w:r>
            <w:r w:rsidR="00A1184B">
              <w:t>PARTICIPATIVA</w:t>
            </w:r>
            <w:r w:rsidR="00A1184B" w:rsidRPr="00825C31">
              <w:t xml:space="preserve"> </w:t>
            </w:r>
            <w:r w:rsidRPr="00825C31">
              <w:t>e Inteligente para Monitoramento de Desastres</w:t>
            </w:r>
          </w:p>
          <w:p w14:paraId="22EE2BA4" w14:textId="7ECEFDE0" w:rsidR="00F255FC" w:rsidRDefault="00D11481">
            <w:pPr>
              <w:pStyle w:val="TF-xpre-capaAUTOR"/>
            </w:pPr>
            <w:r>
              <w:t>Ariel Louise Bieging</w:t>
            </w:r>
          </w:p>
          <w:p w14:paraId="37E3BDDA" w14:textId="30569D3B" w:rsidR="00D11481" w:rsidRDefault="00D11481">
            <w:pPr>
              <w:pStyle w:val="TF-xpre-capaAUTOR"/>
            </w:pPr>
          </w:p>
        </w:tc>
      </w:tr>
      <w:tr w:rsidR="00F255FC" w14:paraId="626FD40F" w14:textId="77777777" w:rsidTr="7700D1D0">
        <w:trPr>
          <w:trHeight w:hRule="exact" w:val="867"/>
          <w:jc w:val="center"/>
        </w:trPr>
        <w:tc>
          <w:tcPr>
            <w:tcW w:w="9212" w:type="dxa"/>
          </w:tcPr>
          <w:p w14:paraId="42F30959" w14:textId="77777777" w:rsidR="00F255FC" w:rsidRDefault="00F255FC">
            <w:pPr>
              <w:pStyle w:val="TF-xpre-capaLOCAL"/>
            </w:pPr>
            <w:r>
              <w:t>bLUMENAU</w:t>
            </w:r>
          </w:p>
          <w:p w14:paraId="00BA740D" w14:textId="521982EA" w:rsidR="00F255FC" w:rsidRDefault="25B8E45F">
            <w:pPr>
              <w:pStyle w:val="TF-xpre-capaANO"/>
            </w:pPr>
            <w:r>
              <w:t>202</w:t>
            </w:r>
            <w:r w:rsidR="211CD6D4">
              <w:t>5</w:t>
            </w:r>
          </w:p>
          <w:p w14:paraId="0C02CC99" w14:textId="77777777" w:rsidR="00F255FC" w:rsidRDefault="00F255FC" w:rsidP="00497EF6">
            <w:pPr>
              <w:pStyle w:val="TF-xpre-capaID"/>
            </w:pPr>
          </w:p>
        </w:tc>
      </w:tr>
    </w:tbl>
    <w:p w14:paraId="77273DEB" w14:textId="77777777" w:rsidR="00F255FC" w:rsidRDefault="00F255FC">
      <w:pPr>
        <w:pStyle w:val="TF-xpre-folharostoAUTOR"/>
        <w:sectPr w:rsidR="00F255FC" w:rsidSect="000F77E3">
          <w:headerReference w:type="even" r:id="rId11"/>
          <w:headerReference w:type="default" r:id="rId12"/>
          <w:pgSz w:w="11907" w:h="16840" w:code="9"/>
          <w:pgMar w:top="1701" w:right="1134" w:bottom="1134" w:left="1701" w:header="720" w:footer="720"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212"/>
      </w:tblGrid>
      <w:tr w:rsidR="00F255FC" w14:paraId="45A7A7F4" w14:textId="77777777" w:rsidTr="7700D1D0">
        <w:trPr>
          <w:trHeight w:hRule="exact" w:val="13046"/>
        </w:trPr>
        <w:tc>
          <w:tcPr>
            <w:tcW w:w="9212" w:type="dxa"/>
            <w:tcBorders>
              <w:top w:val="nil"/>
              <w:left w:val="nil"/>
              <w:bottom w:val="nil"/>
              <w:right w:val="nil"/>
            </w:tcBorders>
          </w:tcPr>
          <w:p w14:paraId="377F4946" w14:textId="6CFCD435" w:rsidR="00F255FC" w:rsidRDefault="00025476">
            <w:pPr>
              <w:pStyle w:val="TF-xpre-folharostoAUTOR"/>
            </w:pPr>
            <w:r>
              <w:lastRenderedPageBreak/>
              <w:t>Ariel Louise Bieging</w:t>
            </w:r>
          </w:p>
          <w:p w14:paraId="292AC14C" w14:textId="4BBC0FE7" w:rsidR="00F255FC" w:rsidRDefault="00825C31">
            <w:pPr>
              <w:pStyle w:val="TF-xpre-folharostoTTULO"/>
            </w:pPr>
            <w:r w:rsidRPr="00825C31">
              <w:t xml:space="preserve">Rota Segura: </w:t>
            </w:r>
            <w:r w:rsidR="0074596C">
              <w:t xml:space="preserve">aplicação </w:t>
            </w:r>
            <w:r w:rsidR="00A1184B">
              <w:t>PARTICIPATIVA</w:t>
            </w:r>
            <w:r w:rsidR="00A1184B" w:rsidRPr="00825C31">
              <w:t xml:space="preserve"> </w:t>
            </w:r>
            <w:r w:rsidRPr="00825C31">
              <w:t>e Inteligente para Monitoramento de Desastres</w:t>
            </w:r>
          </w:p>
          <w:p w14:paraId="6846434B" w14:textId="77777777" w:rsidR="00F255FC" w:rsidRDefault="00F255FC">
            <w:pPr>
              <w:pStyle w:val="TF-xpre-folharostoFINALIDADE"/>
            </w:pPr>
            <w:r>
              <w:t xml:space="preserve">Trabalho de Conclusão de Curso </w:t>
            </w:r>
            <w:r w:rsidR="0002602F">
              <w:t xml:space="preserve">apresentado </w:t>
            </w:r>
            <w:r w:rsidR="003B647A">
              <w:t>a</w:t>
            </w:r>
            <w:r w:rsidR="0002602F">
              <w:t xml:space="preserve">o curso de graduação em </w:t>
            </w:r>
            <w:r w:rsidR="00141515">
              <w:t>Sistemas de Informação</w:t>
            </w:r>
            <w:r w:rsidR="0002602F">
              <w:t xml:space="preserve"> do Centro de Ciências Exatas e Naturais da Universidade </w:t>
            </w:r>
            <w:r>
              <w:t xml:space="preserve">Regional de Blumenau </w:t>
            </w:r>
            <w:r w:rsidR="00F92FC4">
              <w:t xml:space="preserve">como requisito parcial para a obtenção do grau de Bacharel em </w:t>
            </w:r>
            <w:r w:rsidR="00141515">
              <w:t>Sistemas de Informação</w:t>
            </w:r>
            <w:r>
              <w:t>.</w:t>
            </w:r>
          </w:p>
          <w:p w14:paraId="6A908769" w14:textId="24367357" w:rsidR="00F255FC" w:rsidRDefault="00F255FC" w:rsidP="00C96325">
            <w:pPr>
              <w:pStyle w:val="TF-xpre-folharostoORIENTADOR"/>
            </w:pPr>
            <w:r>
              <w:t>Prof</w:t>
            </w:r>
            <w:r w:rsidR="00C96325">
              <w:t>a</w:t>
            </w:r>
            <w:r>
              <w:t xml:space="preserve">. </w:t>
            </w:r>
            <w:r w:rsidR="00E31FAC">
              <w:t>Simone Erbs da Costa</w:t>
            </w:r>
            <w:r>
              <w:t xml:space="preserve">, </w:t>
            </w:r>
            <w:r w:rsidR="00E31FAC">
              <w:t>Mestra</w:t>
            </w:r>
            <w:r>
              <w:t xml:space="preserve"> - Orientador</w:t>
            </w:r>
            <w:r w:rsidR="00E31FAC">
              <w:t>a</w:t>
            </w:r>
          </w:p>
        </w:tc>
      </w:tr>
      <w:tr w:rsidR="00F255FC" w14:paraId="15E25DC0" w14:textId="77777777" w:rsidTr="7700D1D0">
        <w:trPr>
          <w:trHeight w:hRule="exact" w:val="839"/>
        </w:trPr>
        <w:tc>
          <w:tcPr>
            <w:tcW w:w="9212" w:type="dxa"/>
            <w:tcBorders>
              <w:top w:val="nil"/>
              <w:left w:val="nil"/>
              <w:bottom w:val="nil"/>
              <w:right w:val="nil"/>
            </w:tcBorders>
          </w:tcPr>
          <w:p w14:paraId="4BE30931" w14:textId="77777777" w:rsidR="00F255FC" w:rsidRDefault="00F255FC">
            <w:pPr>
              <w:pStyle w:val="TF-xpre-folharostoLOCAL"/>
            </w:pPr>
            <w:r>
              <w:t>bLUMENAU</w:t>
            </w:r>
          </w:p>
          <w:p w14:paraId="5FE47690" w14:textId="66755D32" w:rsidR="00F255FC" w:rsidRDefault="25B8E45F">
            <w:pPr>
              <w:pStyle w:val="TF-xpre-folharostoANO"/>
            </w:pPr>
            <w:r>
              <w:t>202</w:t>
            </w:r>
            <w:r w:rsidR="6C95F885">
              <w:t>5</w:t>
            </w:r>
          </w:p>
          <w:p w14:paraId="5AA56361" w14:textId="77777777" w:rsidR="00F255FC" w:rsidRDefault="00F255FC">
            <w:pPr>
              <w:pStyle w:val="TF-xpre-folharostoID"/>
            </w:pPr>
          </w:p>
        </w:tc>
      </w:tr>
      <w:tr w:rsidR="00F255FC" w:rsidRPr="007D392B" w14:paraId="5699C7B1" w14:textId="77777777" w:rsidTr="7700D1D0">
        <w:trPr>
          <w:trHeight w:hRule="exact" w:val="13471"/>
        </w:trPr>
        <w:tc>
          <w:tcPr>
            <w:tcW w:w="9212" w:type="dxa"/>
            <w:tcBorders>
              <w:top w:val="nil"/>
              <w:left w:val="nil"/>
              <w:bottom w:val="nil"/>
              <w:right w:val="nil"/>
            </w:tcBorders>
          </w:tcPr>
          <w:p w14:paraId="28335C9A" w14:textId="77777777" w:rsidR="007D392B" w:rsidRDefault="007D392B" w:rsidP="007D392B">
            <w:pPr>
              <w:pStyle w:val="TF-xpre-folhaaprovaoFUNO"/>
              <w:jc w:val="center"/>
              <w:rPr>
                <w:sz w:val="48"/>
                <w:szCs w:val="48"/>
              </w:rPr>
            </w:pPr>
          </w:p>
          <w:p w14:paraId="55744F38" w14:textId="77777777" w:rsidR="007D392B" w:rsidRDefault="007D392B" w:rsidP="007D392B">
            <w:pPr>
              <w:pStyle w:val="TF-xpre-folhaaprovaoFUNO"/>
              <w:jc w:val="center"/>
              <w:rPr>
                <w:sz w:val="48"/>
                <w:szCs w:val="48"/>
              </w:rPr>
            </w:pPr>
          </w:p>
          <w:p w14:paraId="6A0FF7ED" w14:textId="77777777" w:rsidR="007D392B" w:rsidRDefault="007D392B" w:rsidP="007D392B">
            <w:pPr>
              <w:pStyle w:val="TF-xpre-folhaaprovaoFUNO"/>
              <w:jc w:val="center"/>
              <w:rPr>
                <w:sz w:val="48"/>
                <w:szCs w:val="48"/>
              </w:rPr>
            </w:pPr>
          </w:p>
          <w:p w14:paraId="01A71E1C" w14:textId="77777777" w:rsidR="007D392B" w:rsidRDefault="007D392B" w:rsidP="007D392B">
            <w:pPr>
              <w:pStyle w:val="TF-xpre-folhaaprovaoFUNO"/>
              <w:jc w:val="center"/>
              <w:rPr>
                <w:sz w:val="48"/>
                <w:szCs w:val="48"/>
              </w:rPr>
            </w:pPr>
          </w:p>
          <w:p w14:paraId="033AD7F1" w14:textId="77777777" w:rsidR="007D392B" w:rsidRDefault="007D392B" w:rsidP="007D392B">
            <w:pPr>
              <w:pStyle w:val="TF-xpre-folhaaprovaoFUNO"/>
              <w:jc w:val="center"/>
              <w:rPr>
                <w:sz w:val="48"/>
                <w:szCs w:val="48"/>
              </w:rPr>
            </w:pPr>
          </w:p>
          <w:p w14:paraId="037ADBC6" w14:textId="77777777" w:rsidR="007D392B" w:rsidRDefault="007D392B" w:rsidP="007D392B">
            <w:pPr>
              <w:pStyle w:val="TF-xpre-folhaaprovaoFUNO"/>
              <w:jc w:val="center"/>
              <w:rPr>
                <w:sz w:val="48"/>
                <w:szCs w:val="48"/>
              </w:rPr>
            </w:pPr>
          </w:p>
          <w:p w14:paraId="1B4DE1C8" w14:textId="77777777" w:rsidR="007D392B" w:rsidRDefault="007D392B" w:rsidP="007D392B">
            <w:pPr>
              <w:pStyle w:val="TF-xpre-folhaaprovaoFUNO"/>
              <w:jc w:val="center"/>
              <w:rPr>
                <w:sz w:val="48"/>
                <w:szCs w:val="48"/>
              </w:rPr>
            </w:pPr>
          </w:p>
          <w:p w14:paraId="15DB6C41" w14:textId="77777777" w:rsidR="00F255FC" w:rsidRPr="007D392B" w:rsidRDefault="007D392B" w:rsidP="007D392B">
            <w:pPr>
              <w:pStyle w:val="TF-xpre-folhaaprovaoFUNO"/>
              <w:jc w:val="center"/>
              <w:rPr>
                <w:sz w:val="48"/>
                <w:szCs w:val="48"/>
              </w:rPr>
            </w:pPr>
            <w:r w:rsidRPr="007D392B">
              <w:rPr>
                <w:sz w:val="48"/>
                <w:szCs w:val="48"/>
              </w:rPr>
              <w:t>Esta página deverá ser substituída pela folha de assinaturas entregue na Banca.</w:t>
            </w:r>
          </w:p>
          <w:p w14:paraId="1DD4B5A2" w14:textId="77777777" w:rsidR="007D392B" w:rsidRPr="007D392B" w:rsidRDefault="007D392B" w:rsidP="007D392B">
            <w:pPr>
              <w:pStyle w:val="TF-xpre-folhaaprovaoFUNO"/>
              <w:jc w:val="center"/>
              <w:rPr>
                <w:sz w:val="48"/>
                <w:szCs w:val="48"/>
              </w:rPr>
            </w:pPr>
          </w:p>
          <w:p w14:paraId="0448CE4A" w14:textId="77777777" w:rsidR="007D392B" w:rsidRDefault="007D392B" w:rsidP="007D392B">
            <w:pPr>
              <w:pStyle w:val="TF-xpre-folhaaprovaoFUNO"/>
              <w:jc w:val="center"/>
              <w:rPr>
                <w:sz w:val="48"/>
                <w:szCs w:val="48"/>
              </w:rPr>
            </w:pPr>
            <w:r w:rsidRPr="007D392B">
              <w:rPr>
                <w:sz w:val="48"/>
                <w:szCs w:val="48"/>
              </w:rPr>
              <w:t>Digitalize a folha e cole aqui</w:t>
            </w:r>
            <w:r>
              <w:rPr>
                <w:sz w:val="48"/>
                <w:szCs w:val="48"/>
              </w:rPr>
              <w:t xml:space="preserve"> para a entrega da versão final do TCC</w:t>
            </w:r>
            <w:r w:rsidRPr="007D392B">
              <w:rPr>
                <w:sz w:val="48"/>
                <w:szCs w:val="48"/>
              </w:rPr>
              <w:t xml:space="preserve">. </w:t>
            </w:r>
          </w:p>
          <w:p w14:paraId="781E9677" w14:textId="77777777" w:rsidR="007D392B" w:rsidRDefault="007D392B" w:rsidP="007D392B">
            <w:pPr>
              <w:pStyle w:val="TF-xpre-folhaaprovaoFUNO"/>
              <w:jc w:val="center"/>
              <w:rPr>
                <w:sz w:val="48"/>
                <w:szCs w:val="48"/>
              </w:rPr>
            </w:pPr>
          </w:p>
          <w:p w14:paraId="487F4C2A" w14:textId="77777777" w:rsidR="007D392B" w:rsidRPr="007D392B" w:rsidRDefault="007D392B" w:rsidP="007D392B">
            <w:pPr>
              <w:pStyle w:val="TF-xpre-folhaaprovaoFUNO"/>
              <w:jc w:val="center"/>
              <w:rPr>
                <w:sz w:val="48"/>
                <w:szCs w:val="48"/>
              </w:rPr>
            </w:pPr>
            <w:r w:rsidRPr="007D392B">
              <w:rPr>
                <w:sz w:val="48"/>
                <w:szCs w:val="48"/>
              </w:rPr>
              <w:t>Atenção</w:t>
            </w:r>
            <w:r>
              <w:rPr>
                <w:sz w:val="48"/>
                <w:szCs w:val="48"/>
              </w:rPr>
              <w:t xml:space="preserve">: não ultrapasse </w:t>
            </w:r>
            <w:r w:rsidRPr="007D392B">
              <w:rPr>
                <w:sz w:val="48"/>
                <w:szCs w:val="48"/>
              </w:rPr>
              <w:t>as margens!</w:t>
            </w:r>
          </w:p>
        </w:tc>
      </w:tr>
      <w:tr w:rsidR="00F255FC" w14:paraId="4EF804E1" w14:textId="77777777" w:rsidTr="7700D1D0">
        <w:trPr>
          <w:trHeight w:hRule="exact" w:val="412"/>
        </w:trPr>
        <w:tc>
          <w:tcPr>
            <w:tcW w:w="9212" w:type="dxa"/>
            <w:tcBorders>
              <w:top w:val="nil"/>
              <w:left w:val="nil"/>
              <w:bottom w:val="nil"/>
              <w:right w:val="nil"/>
            </w:tcBorders>
          </w:tcPr>
          <w:p w14:paraId="648EA25F" w14:textId="77777777" w:rsidR="00F255FC" w:rsidRDefault="00F255FC">
            <w:pPr>
              <w:pStyle w:val="TF-xpre-folhaaprovaoDATA"/>
            </w:pPr>
          </w:p>
        </w:tc>
      </w:tr>
    </w:tbl>
    <w:p w14:paraId="7B2E47C8" w14:textId="77777777" w:rsidR="00215872" w:rsidRDefault="00215872" w:rsidP="00215872">
      <w:pPr>
        <w:pStyle w:val="TF-xpre-dedicatria"/>
      </w:pPr>
    </w:p>
    <w:p w14:paraId="1BE01AEF" w14:textId="659CB372" w:rsidR="00F255FC" w:rsidRDefault="00F255FC" w:rsidP="00215872">
      <w:pPr>
        <w:pStyle w:val="TF-xpre-dedicatria"/>
      </w:pPr>
      <w:r w:rsidRPr="00C57D5A">
        <w:t>Dedico este trabalho</w:t>
      </w:r>
      <w:r w:rsidR="006A1FFE" w:rsidRPr="00C57D5A">
        <w:t xml:space="preserve"> a</w:t>
      </w:r>
      <w:r w:rsidR="006A1FFE">
        <w:t xml:space="preserve"> todos que já</w:t>
      </w:r>
      <w:r w:rsidR="00FE6129">
        <w:t xml:space="preserve"> conheci</w:t>
      </w:r>
      <w:r w:rsidR="006A1FFE">
        <w:t xml:space="preserve"> e</w:t>
      </w:r>
      <w:r w:rsidR="006D65DD">
        <w:t xml:space="preserve"> os</w:t>
      </w:r>
      <w:r w:rsidR="006A1FFE">
        <w:t xml:space="preserve"> que ainda vou conhecer, em especial </w:t>
      </w:r>
      <w:r w:rsidR="00C57D5A">
        <w:t xml:space="preserve">os que fazem parte </w:t>
      </w:r>
      <w:r w:rsidR="005B6B04">
        <w:t>tanto do</w:t>
      </w:r>
      <w:r w:rsidR="00C57D5A">
        <w:t xml:space="preserve"> passado </w:t>
      </w:r>
      <w:r w:rsidR="005B6B04">
        <w:t xml:space="preserve">quanto </w:t>
      </w:r>
      <w:r w:rsidR="00C57D5A">
        <w:t>do futuro</w:t>
      </w:r>
    </w:p>
    <w:p w14:paraId="7F760B93" w14:textId="77777777" w:rsidR="00F255FC" w:rsidRDefault="00F255FC">
      <w:pPr>
        <w:pStyle w:val="TF-xpre-agradecimentosTTULO"/>
      </w:pPr>
      <w:r>
        <w:lastRenderedPageBreak/>
        <w:t>AGRADECIMENTOS</w:t>
      </w:r>
    </w:p>
    <w:p w14:paraId="6EA714EA" w14:textId="70959877" w:rsidR="00AE08DB" w:rsidRDefault="009D30FA">
      <w:pPr>
        <w:pStyle w:val="TF-xpre-agradecimentosTEXTO"/>
      </w:pPr>
      <w:r>
        <w:t xml:space="preserve"> </w:t>
      </w:r>
      <w:r w:rsidR="00E87637">
        <w:t xml:space="preserve">Agradeço a todos que me apoiaram durante essa trajetória, </w:t>
      </w:r>
      <w:r w:rsidR="002F2D9D">
        <w:t>todos que me ajudaram ou que apenas estavam lá por mim quando eu precisava</w:t>
      </w:r>
      <w:r w:rsidR="00A34D08">
        <w:t>.</w:t>
      </w:r>
    </w:p>
    <w:p w14:paraId="4636BD1B" w14:textId="77008CE6" w:rsidR="00A34D08" w:rsidRDefault="00A34D08">
      <w:pPr>
        <w:pStyle w:val="TF-xpre-agradecimentosTEXTO"/>
      </w:pPr>
      <w:r>
        <w:t>Ao meu pai</w:t>
      </w:r>
      <w:r w:rsidR="00730A65">
        <w:t xml:space="preserve"> e </w:t>
      </w:r>
      <w:r>
        <w:t xml:space="preserve">minha mãe que estão comigo minha vida toda, minha irmã </w:t>
      </w:r>
      <w:r w:rsidR="00D56DCB">
        <w:t xml:space="preserve">que é mais </w:t>
      </w:r>
      <w:r w:rsidR="00867176">
        <w:t>nova,</w:t>
      </w:r>
      <w:r w:rsidR="00D56DCB">
        <w:t xml:space="preserve"> mas não lembro da minha vida sem ela, e a Júlia </w:t>
      </w:r>
      <w:r w:rsidR="00717776">
        <w:t xml:space="preserve">que </w:t>
      </w:r>
      <w:r w:rsidR="00730A65">
        <w:t>ficou do meu lado</w:t>
      </w:r>
      <w:r w:rsidR="00882F42">
        <w:t xml:space="preserve"> o tempo todo durante esse trabalho e me deu a maior motivação para acabá-lo.</w:t>
      </w:r>
    </w:p>
    <w:p w14:paraId="143B7911" w14:textId="21016BFD" w:rsidR="00104624" w:rsidRDefault="00104624">
      <w:pPr>
        <w:pStyle w:val="TF-xpre-agradecimentosTEXTO"/>
      </w:pPr>
      <w:r>
        <w:t>A minha orienta</w:t>
      </w:r>
      <w:r w:rsidR="00B42E09">
        <w:t>dora</w:t>
      </w:r>
      <w:r>
        <w:t xml:space="preserve"> Simone, que independente do horário e da complicação estava </w:t>
      </w:r>
      <w:r w:rsidR="00B42E09">
        <w:t xml:space="preserve">lá </w:t>
      </w:r>
      <w:commentRangeStart w:id="1"/>
      <w:r w:rsidR="00B67562">
        <w:t>1</w:t>
      </w:r>
      <w:r w:rsidR="00C849AB">
        <w:t>á</w:t>
      </w:r>
      <w:r w:rsidR="00B67562">
        <w:t xml:space="preserve"> </w:t>
      </w:r>
      <w:commentRangeEnd w:id="1"/>
      <w:r w:rsidR="00DC712A">
        <w:rPr>
          <w:rStyle w:val="Refdecomentrio"/>
        </w:rPr>
        <w:commentReference w:id="1"/>
      </w:r>
      <w:r w:rsidR="00C849AB">
        <w:t>ajudando o máximo que podia.</w:t>
      </w:r>
    </w:p>
    <w:p w14:paraId="4E556C31" w14:textId="4BCF2999" w:rsidR="00C849AB" w:rsidRDefault="00C849AB">
      <w:pPr>
        <w:pStyle w:val="TF-xpre-agradecimentosTEXTO"/>
      </w:pPr>
      <w:r>
        <w:t>E a todos os amigos que estavam lá por mim, agradeço a todos.</w:t>
      </w:r>
    </w:p>
    <w:p w14:paraId="32442429" w14:textId="7B2C00AC" w:rsidR="00215872" w:rsidRDefault="00215872">
      <w:pPr>
        <w:pStyle w:val="TF-xpre-agradecimentosTEXTO"/>
      </w:pPr>
      <w:r>
        <w:br w:type="page"/>
      </w:r>
    </w:p>
    <w:p w14:paraId="1ADA416F" w14:textId="4A8E469C" w:rsidR="00F255FC" w:rsidRPr="00BC2D52" w:rsidRDefault="00712315">
      <w:pPr>
        <w:pStyle w:val="TF-xpre-epgrafeTEXTO"/>
      </w:pPr>
      <w:r w:rsidRPr="00BC2D52">
        <w:lastRenderedPageBreak/>
        <w:t>Não importa o que aconteça, a nossa vida sempre será um grande show, e todo show, vocês já sabem, tem que continuar</w:t>
      </w:r>
      <w:r w:rsidR="006E007A">
        <w:t>.</w:t>
      </w:r>
    </w:p>
    <w:p w14:paraId="420CEC82" w14:textId="3B695939" w:rsidR="00F255FC" w:rsidRDefault="00BC2D52">
      <w:pPr>
        <w:pStyle w:val="TF-xpre-epgrafeAUTOR"/>
      </w:pPr>
      <w:r w:rsidRPr="00BC2D52">
        <w:t>Arlindo Cruz</w:t>
      </w:r>
    </w:p>
    <w:p w14:paraId="04D9FF03" w14:textId="77777777" w:rsidR="00F255FC" w:rsidRDefault="00F255FC">
      <w:pPr>
        <w:pStyle w:val="TF-xpre-resumoTTULO"/>
      </w:pPr>
      <w:r>
        <w:lastRenderedPageBreak/>
        <w:t>RESUMO</w:t>
      </w:r>
    </w:p>
    <w:p w14:paraId="0CC4D748" w14:textId="46FA5FBE" w:rsidR="006075B6" w:rsidRDefault="005C52F8" w:rsidP="005C52F8">
      <w:pPr>
        <w:pStyle w:val="TF-TEXTO"/>
        <w:ind w:firstLine="0"/>
      </w:pPr>
      <w:r>
        <w:t>Este</w:t>
      </w:r>
      <w:r w:rsidR="006075B6" w:rsidRPr="006075B6">
        <w:t xml:space="preserve"> trabalho </w:t>
      </w:r>
      <w:r w:rsidR="00EE2217">
        <w:t xml:space="preserve">apresenta </w:t>
      </w:r>
      <w:r w:rsidR="00B4638C">
        <w:t xml:space="preserve">o desenvolvimento do Rota Segura, </w:t>
      </w:r>
      <w:r w:rsidR="006075B6" w:rsidRPr="006075B6">
        <w:t xml:space="preserve">uma aplicação </w:t>
      </w:r>
      <w:r w:rsidR="00A1184B">
        <w:t>participativa</w:t>
      </w:r>
      <w:r w:rsidR="00A1184B" w:rsidRPr="006075B6">
        <w:t xml:space="preserve"> </w:t>
      </w:r>
      <w:r w:rsidR="006075B6" w:rsidRPr="006075B6">
        <w:t>e inteligente destinada ao monitoramento de desastres naturais no município de Blumenau</w:t>
      </w:r>
      <w:r w:rsidR="00EE2217">
        <w:t xml:space="preserve">. </w:t>
      </w:r>
      <w:r w:rsidR="00B4638C">
        <w:t xml:space="preserve">Justificada pela </w:t>
      </w:r>
      <w:r w:rsidR="006075B6" w:rsidRPr="006075B6">
        <w:t xml:space="preserve">frequência </w:t>
      </w:r>
      <w:r w:rsidR="00B4638C">
        <w:t xml:space="preserve">desses eventos, a solução visou </w:t>
      </w:r>
      <w:r w:rsidR="006075B6" w:rsidRPr="006075B6">
        <w:t>integr</w:t>
      </w:r>
      <w:r w:rsidR="00B4638C">
        <w:t xml:space="preserve">ar </w:t>
      </w:r>
      <w:r w:rsidR="006075B6" w:rsidRPr="006075B6">
        <w:t>participação cidadã, Inteligência Artificial</w:t>
      </w:r>
      <w:r w:rsidR="00EE2217">
        <w:t xml:space="preserve"> (IA)</w:t>
      </w:r>
      <w:r w:rsidR="006075B6" w:rsidRPr="006075B6">
        <w:t xml:space="preserve"> e visualização georreferenciada. O objetivo principal </w:t>
      </w:r>
      <w:r w:rsidR="00B4638C">
        <w:t xml:space="preserve">consistiu em desenvolver </w:t>
      </w:r>
      <w:r w:rsidR="006075B6" w:rsidRPr="006075B6">
        <w:t>um</w:t>
      </w:r>
      <w:r w:rsidR="00B6452C">
        <w:t xml:space="preserve">a aplicação </w:t>
      </w:r>
      <w:r w:rsidR="00B4638C">
        <w:t>para</w:t>
      </w:r>
      <w:r w:rsidR="00EE2217">
        <w:t xml:space="preserve"> </w:t>
      </w:r>
      <w:r w:rsidR="006075B6" w:rsidRPr="006075B6">
        <w:t>registr</w:t>
      </w:r>
      <w:r w:rsidR="00B4638C">
        <w:t xml:space="preserve">o de </w:t>
      </w:r>
      <w:r w:rsidR="006075B6" w:rsidRPr="006075B6">
        <w:t>ocorrências</w:t>
      </w:r>
      <w:r w:rsidR="00B4638C">
        <w:t xml:space="preserve">, validação de </w:t>
      </w:r>
      <w:r w:rsidR="006075B6" w:rsidRPr="006075B6">
        <w:t xml:space="preserve">evidências </w:t>
      </w:r>
      <w:r w:rsidR="00B4638C">
        <w:t xml:space="preserve">por </w:t>
      </w:r>
      <w:r w:rsidR="00EE2217">
        <w:t>algoritmos inteligente</w:t>
      </w:r>
      <w:r w:rsidR="00B4638C">
        <w:t>s</w:t>
      </w:r>
      <w:r w:rsidR="00EE2217">
        <w:t xml:space="preserve"> e </w:t>
      </w:r>
      <w:r w:rsidR="00B4638C">
        <w:t xml:space="preserve">suporte à </w:t>
      </w:r>
      <w:r w:rsidR="006075B6" w:rsidRPr="006075B6">
        <w:t>decis</w:t>
      </w:r>
      <w:r w:rsidR="00B4638C">
        <w:t xml:space="preserve">ão de </w:t>
      </w:r>
      <w:r w:rsidR="00EE2217" w:rsidRPr="00EE2217">
        <w:t>gestores públicos</w:t>
      </w:r>
      <w:r w:rsidR="006075B6" w:rsidRPr="006075B6">
        <w:t xml:space="preserve">. </w:t>
      </w:r>
      <w:r w:rsidR="00EE2217">
        <w:t xml:space="preserve">No que tange à </w:t>
      </w:r>
      <w:r w:rsidR="006075B6" w:rsidRPr="006075B6">
        <w:t>metodologia</w:t>
      </w:r>
      <w:r w:rsidR="00EE2217">
        <w:t xml:space="preserve">, o estudo </w:t>
      </w:r>
      <w:r w:rsidR="00B4638C">
        <w:t xml:space="preserve">abrangeu </w:t>
      </w:r>
      <w:r w:rsidR="006075B6" w:rsidRPr="006075B6">
        <w:t>revis</w:t>
      </w:r>
      <w:r w:rsidR="00B4638C">
        <w:t xml:space="preserve">ão literária, </w:t>
      </w:r>
      <w:r w:rsidR="006075B6" w:rsidRPr="006075B6">
        <w:t xml:space="preserve">levantamento </w:t>
      </w:r>
      <w:r w:rsidR="00A1184B">
        <w:t>e especificação de informações</w:t>
      </w:r>
      <w:r w:rsidR="006075B6" w:rsidRPr="006075B6">
        <w:t xml:space="preserve">, </w:t>
      </w:r>
      <w:r w:rsidR="00A1184B">
        <w:t xml:space="preserve">etapas sucedidas </w:t>
      </w:r>
      <w:r w:rsidR="006075B6" w:rsidRPr="006075B6">
        <w:t xml:space="preserve">pela implementação do </w:t>
      </w:r>
      <w:r w:rsidR="006075B6" w:rsidRPr="006075B6">
        <w:rPr>
          <w:i/>
          <w:iCs/>
        </w:rPr>
        <w:t>backend</w:t>
      </w:r>
      <w:r w:rsidR="006075B6" w:rsidRPr="006075B6">
        <w:t xml:space="preserve"> em Java com Spring Boot e PostgreSQL, e do </w:t>
      </w:r>
      <w:r w:rsidR="006075B6" w:rsidRPr="006075B6">
        <w:rPr>
          <w:i/>
          <w:iCs/>
        </w:rPr>
        <w:t>frontend</w:t>
      </w:r>
      <w:r w:rsidR="006075B6" w:rsidRPr="006075B6">
        <w:t xml:space="preserve"> em Angular, </w:t>
      </w:r>
      <w:r w:rsidR="00A1184B">
        <w:t>em conformidade com as especificações realizadas</w:t>
      </w:r>
      <w:r w:rsidR="006075B6" w:rsidRPr="006075B6">
        <w:t xml:space="preserve">. A aplicação integrou a </w:t>
      </w:r>
      <w:r w:rsidR="00A1184B" w:rsidRPr="00A1184B">
        <w:t>Application Programming Interface</w:t>
      </w:r>
      <w:r w:rsidR="00A1184B">
        <w:t xml:space="preserve"> (</w:t>
      </w:r>
      <w:r w:rsidR="006075B6" w:rsidRPr="006075B6">
        <w:t>API</w:t>
      </w:r>
      <w:r w:rsidR="00A1184B">
        <w:t>)</w:t>
      </w:r>
      <w:r w:rsidR="006075B6" w:rsidRPr="006075B6">
        <w:t xml:space="preserve"> Gemini para </w:t>
      </w:r>
      <w:r w:rsidR="00A1184B">
        <w:t xml:space="preserve">a </w:t>
      </w:r>
      <w:r w:rsidR="006075B6" w:rsidRPr="006075B6">
        <w:t xml:space="preserve">classificação e validação de imagens, </w:t>
      </w:r>
      <w:r w:rsidR="00A1184B">
        <w:t xml:space="preserve">somada às </w:t>
      </w:r>
      <w:r w:rsidR="006075B6" w:rsidRPr="006075B6">
        <w:t xml:space="preserve">APIs Maps JavaScript e Geocoding para exibição e localização precisa das ocorrências no mapa. </w:t>
      </w:r>
      <w:r w:rsidR="006075B6" w:rsidRPr="00C37022">
        <w:rPr>
          <w:lang w:val="en-US"/>
        </w:rPr>
        <w:t>O des</w:t>
      </w:r>
      <w:r w:rsidR="00317435" w:rsidRPr="00C37022">
        <w:rPr>
          <w:lang w:val="en-US"/>
        </w:rPr>
        <w:t xml:space="preserve">ign e a validação seguiram Método Relationship of M3C with User Requirements and Usability and Communicability Assessment in groupware (RURUCAg), </w:t>
      </w:r>
      <w:r w:rsidR="006075B6" w:rsidRPr="00C37022">
        <w:rPr>
          <w:lang w:val="en-US"/>
        </w:rPr>
        <w:t xml:space="preserve">as Heurísticas de Nielsen </w:t>
      </w:r>
      <w:r w:rsidR="00A1184B" w:rsidRPr="00C37022">
        <w:rPr>
          <w:lang w:val="en-US"/>
        </w:rPr>
        <w:t xml:space="preserve">(HN) </w:t>
      </w:r>
      <w:r w:rsidR="006075B6" w:rsidRPr="00C37022">
        <w:rPr>
          <w:lang w:val="en-US"/>
        </w:rPr>
        <w:t xml:space="preserve">e </w:t>
      </w:r>
      <w:r w:rsidR="00317435" w:rsidRPr="00C37022">
        <w:rPr>
          <w:lang w:val="en-US"/>
        </w:rPr>
        <w:t>o</w:t>
      </w:r>
      <w:r w:rsidR="006075B6" w:rsidRPr="00C37022">
        <w:rPr>
          <w:lang w:val="en-US"/>
        </w:rPr>
        <w:t xml:space="preserve"> Material Design </w:t>
      </w:r>
      <w:r w:rsidR="00A1184B" w:rsidRPr="00C37022">
        <w:rPr>
          <w:lang w:val="en-US"/>
        </w:rPr>
        <w:t>(MD)</w:t>
      </w:r>
      <w:r w:rsidR="00317435" w:rsidRPr="00C37022">
        <w:rPr>
          <w:lang w:val="en-US"/>
        </w:rPr>
        <w:t>.</w:t>
      </w:r>
      <w:r w:rsidR="00A1184B" w:rsidRPr="00C37022">
        <w:rPr>
          <w:lang w:val="en-US"/>
        </w:rPr>
        <w:t xml:space="preserve"> </w:t>
      </w:r>
      <w:r w:rsidR="006075B6" w:rsidRPr="006075B6">
        <w:t xml:space="preserve">Os resultados </w:t>
      </w:r>
      <w:r w:rsidR="00317435">
        <w:t>comprovam o cumprimento d</w:t>
      </w:r>
      <w:r w:rsidR="006075B6" w:rsidRPr="006075B6">
        <w:t>os objetivos</w:t>
      </w:r>
      <w:r w:rsidR="00B4638C">
        <w:t xml:space="preserve">, </w:t>
      </w:r>
      <w:r w:rsidR="00317435">
        <w:t>destacando-se a intuitividade das i</w:t>
      </w:r>
      <w:r w:rsidR="006075B6" w:rsidRPr="006075B6">
        <w:t>nterfaces</w:t>
      </w:r>
      <w:r w:rsidR="00317435">
        <w:t>, a eficácia da IA na</w:t>
      </w:r>
      <w:r w:rsidR="006075B6" w:rsidRPr="006075B6">
        <w:t xml:space="preserve"> verificação </w:t>
      </w:r>
      <w:r w:rsidR="00317435">
        <w:t>e o engajamento via</w:t>
      </w:r>
      <w:r w:rsidR="006075B6" w:rsidRPr="006075B6">
        <w:t xml:space="preserve"> </w:t>
      </w:r>
      <w:r w:rsidR="00317435">
        <w:t>gamificação</w:t>
      </w:r>
      <w:r w:rsidR="006075B6" w:rsidRPr="006075B6">
        <w:t xml:space="preserve">. A </w:t>
      </w:r>
      <w:r w:rsidR="00B4638C">
        <w:t xml:space="preserve">avaliação junto aos </w:t>
      </w:r>
      <w:r w:rsidR="006075B6" w:rsidRPr="006075B6">
        <w:t xml:space="preserve">usuários evidenciou clareza, facilidade de navegação e boa comunicabilidade das funcionalidades. Conclui-se que a aplicação </w:t>
      </w:r>
      <w:r w:rsidR="00B4638C">
        <w:t xml:space="preserve">oferece </w:t>
      </w:r>
      <w:r w:rsidR="00317435">
        <w:t xml:space="preserve">relevante </w:t>
      </w:r>
      <w:r w:rsidR="00B4638C">
        <w:t xml:space="preserve">contribuição tecnológica ao convergir </w:t>
      </w:r>
      <w:r w:rsidR="006075B6" w:rsidRPr="006075B6">
        <w:t>participação popular, IA e geolocalização</w:t>
      </w:r>
      <w:r w:rsidR="00B4638C">
        <w:t>,</w:t>
      </w:r>
      <w:r w:rsidR="006075B6" w:rsidRPr="006075B6">
        <w:t xml:space="preserve"> fortalecendo o monitoramento de desastres e suport</w:t>
      </w:r>
      <w:r w:rsidR="00B4638C">
        <w:t>ando a</w:t>
      </w:r>
      <w:r w:rsidR="006075B6" w:rsidRPr="006075B6">
        <w:t xml:space="preserve"> resposta emergencial, além de servir como base para futuras extensões, </w:t>
      </w:r>
      <w:r w:rsidR="00B4638C">
        <w:t xml:space="preserve">tais </w:t>
      </w:r>
      <w:r w:rsidR="006075B6" w:rsidRPr="006075B6">
        <w:t xml:space="preserve">como </w:t>
      </w:r>
      <w:r w:rsidR="00B4638C">
        <w:t xml:space="preserve">a </w:t>
      </w:r>
      <w:r w:rsidR="006075B6" w:rsidRPr="006075B6">
        <w:t xml:space="preserve">ampliação de categorias de desastres, novos mecanismos de recompensa e </w:t>
      </w:r>
      <w:r w:rsidR="00B4638C">
        <w:t xml:space="preserve">a </w:t>
      </w:r>
      <w:r w:rsidR="006075B6" w:rsidRPr="006075B6">
        <w:t>integração com órgãos oficiais.</w:t>
      </w:r>
    </w:p>
    <w:p w14:paraId="3CD837AD" w14:textId="77777777" w:rsidR="00D32865" w:rsidRPr="006075B6" w:rsidRDefault="00D32865" w:rsidP="006075B6">
      <w:pPr>
        <w:pStyle w:val="TF-TEXTO"/>
      </w:pPr>
    </w:p>
    <w:p w14:paraId="0DF05812" w14:textId="71AB046B" w:rsidR="00F255FC" w:rsidRPr="006075B6" w:rsidRDefault="006075B6" w:rsidP="006075B6">
      <w:pPr>
        <w:pStyle w:val="TF-xpre-resumoTEXTO"/>
      </w:pPr>
      <w:r w:rsidRPr="006075B6">
        <w:t>Palavras-chave</w:t>
      </w:r>
      <w:r w:rsidRPr="006075B6">
        <w:rPr>
          <w:b/>
          <w:bCs/>
        </w:rPr>
        <w:t>:</w:t>
      </w:r>
      <w:r w:rsidRPr="006075B6">
        <w:t xml:space="preserve"> Monitoramento de desastres. Inteligência artificial. Usabilidade. Participação cidadã.</w:t>
      </w:r>
    </w:p>
    <w:p w14:paraId="586F54A6" w14:textId="77777777" w:rsidR="00F255FC" w:rsidRPr="00C37022" w:rsidRDefault="00F255FC">
      <w:pPr>
        <w:pStyle w:val="TF-xpre-abstractTTULO"/>
        <w:rPr>
          <w:lang w:val="en-US"/>
        </w:rPr>
      </w:pPr>
      <w:r w:rsidRPr="00C37022">
        <w:rPr>
          <w:lang w:val="en-US"/>
        </w:rPr>
        <w:lastRenderedPageBreak/>
        <w:t>ABSTRACT</w:t>
      </w:r>
    </w:p>
    <w:p w14:paraId="66BB6522" w14:textId="136C0583" w:rsidR="00DD7976" w:rsidRPr="00C37022" w:rsidRDefault="00AE7448" w:rsidP="00C37022">
      <w:pPr>
        <w:pStyle w:val="TF-TEXTO"/>
        <w:ind w:firstLine="0"/>
        <w:rPr>
          <w:lang w:val="en-US"/>
        </w:rPr>
      </w:pPr>
      <w:r w:rsidRPr="00C37022">
        <w:rPr>
          <w:lang w:val="en-US"/>
        </w:rPr>
        <w:t>This work presents the development of Rota Segura, a participatory and intelligent application designed for monitoring natural disasters in the municipality of Blumenau. Justified by the frequency of such events, the solution aimed to integrate citizen participation, Artificial Intelligence (AI), and georeferenced visualization. The main objective was to develop an application for reporting incidents, validating evidence through intelligent algorithms, and supporting decision-making by public managers. Regarding the methodology, the study encompassed a literature review, data collection and specification, followed by the implementation of the backend in Java with Spring Boot and PostgreSQL, and the frontend in Angular, in accordance with the defined specifications. The application integrated the Gemini Application Programming Interface (API) for image classification and validation, alongside the Maps JavaScript and Geocoding APIs for precise display and location of incidents on the map. The design and validation followed the Relationship of M3C with User Requirements and Usability and Communicability Assessment in Groupware (RURUCAg) method, Nielsen’s Heuristics (NH), and Material Design (MD) principles. The results demonstrate that the objectives were achieved, highlighting the intuitiveness of the interfaces, the effectiveness of AI in verification, and engagement through gamification. User evaluation evidenced clarity, ease of navigation, and good communicability of functionalities. It is concluded that the application provides a significant technological contribution by converging popular participation, AI, and geolocation, enhancing disaster monitoring and supporting emergency response, in addition to serving as a foundation for future extensions, such as expanding disaster categories, new reward mechanisms, and integration with official agencies</w:t>
      </w:r>
      <w:r w:rsidR="00DD7976" w:rsidRPr="00C37022">
        <w:rPr>
          <w:lang w:val="en-US"/>
        </w:rPr>
        <w:t>.</w:t>
      </w:r>
    </w:p>
    <w:p w14:paraId="22D60856" w14:textId="48D5622D" w:rsidR="00F255FC" w:rsidRPr="006012A1" w:rsidRDefault="00DD7976">
      <w:pPr>
        <w:pStyle w:val="TF-xpre-abstractKEY-WORDS"/>
        <w:rPr>
          <w:iCs/>
        </w:rPr>
      </w:pPr>
      <w:r w:rsidRPr="00C37022">
        <w:rPr>
          <w:iCs/>
          <w:lang w:val="en-US"/>
        </w:rPr>
        <w:t xml:space="preserve">Keywords: Disaster monitoring. Artificial intelligence. </w:t>
      </w:r>
      <w:r w:rsidRPr="00DD7976">
        <w:rPr>
          <w:iCs/>
        </w:rPr>
        <w:t>Usability. Citizen participation.</w:t>
      </w:r>
    </w:p>
    <w:p w14:paraId="080A82D8" w14:textId="77777777" w:rsidR="00F255FC" w:rsidRDefault="00F255FC">
      <w:pPr>
        <w:pStyle w:val="TF-xpre-listadeilustraesTTULO"/>
      </w:pPr>
      <w:r>
        <w:lastRenderedPageBreak/>
        <w:t xml:space="preserve">LISTA DE </w:t>
      </w:r>
      <w:r w:rsidR="001C5CBB">
        <w:t>Figuras</w:t>
      </w:r>
    </w:p>
    <w:p w14:paraId="0DA0395C" w14:textId="478BB027" w:rsidR="00D11108" w:rsidRDefault="005D1445">
      <w:pPr>
        <w:pStyle w:val="ndicedeilustraes"/>
        <w:tabs>
          <w:tab w:val="right" w:leader="dot" w:pos="9062"/>
        </w:tabs>
        <w:rPr>
          <w:rFonts w:asciiTheme="minorHAnsi" w:eastAsiaTheme="minorEastAsia" w:hAnsiTheme="minorHAnsi" w:cstheme="minorBidi"/>
          <w:noProof/>
          <w:kern w:val="2"/>
          <w14:ligatures w14:val="standardContextual"/>
        </w:rPr>
      </w:pPr>
      <w:r>
        <w:rPr>
          <w:b/>
          <w:caps/>
          <w:lang w:val="en-US"/>
        </w:rPr>
        <w:fldChar w:fldCharType="begin"/>
      </w:r>
      <w:r>
        <w:rPr>
          <w:b/>
          <w:caps/>
          <w:lang w:val="en-US"/>
        </w:rPr>
        <w:instrText xml:space="preserve"> TOC \h \z \c "Figura" </w:instrText>
      </w:r>
      <w:r>
        <w:rPr>
          <w:b/>
          <w:caps/>
          <w:lang w:val="en-US"/>
        </w:rPr>
        <w:fldChar w:fldCharType="separate"/>
      </w:r>
      <w:hyperlink w:anchor="_Toc215432421" w:history="1">
        <w:r w:rsidR="00D11108" w:rsidRPr="00B26ABB">
          <w:rPr>
            <w:rStyle w:val="Hyperlink"/>
          </w:rPr>
          <w:t xml:space="preserve">Figura 1 – Definição do perfil da </w:t>
        </w:r>
        <w:r w:rsidR="00D11108" w:rsidRPr="00B26ABB">
          <w:rPr>
            <w:rStyle w:val="Hyperlink"/>
            <w:rFonts w:eastAsia="Courier New"/>
          </w:rPr>
          <w:t>persona cidadã voluntária</w:t>
        </w:r>
        <w:r w:rsidR="00D11108">
          <w:rPr>
            <w:noProof/>
            <w:webHidden/>
          </w:rPr>
          <w:tab/>
        </w:r>
        <w:r w:rsidR="00D11108">
          <w:rPr>
            <w:noProof/>
            <w:webHidden/>
          </w:rPr>
          <w:fldChar w:fldCharType="begin"/>
        </w:r>
        <w:r w:rsidR="00D11108">
          <w:rPr>
            <w:noProof/>
            <w:webHidden/>
          </w:rPr>
          <w:instrText xml:space="preserve"> PAGEREF _Toc215432421 \h </w:instrText>
        </w:r>
        <w:r w:rsidR="00D11108">
          <w:rPr>
            <w:noProof/>
            <w:webHidden/>
          </w:rPr>
        </w:r>
        <w:r w:rsidR="00D11108">
          <w:rPr>
            <w:noProof/>
            <w:webHidden/>
          </w:rPr>
          <w:fldChar w:fldCharType="separate"/>
        </w:r>
        <w:r w:rsidR="001C1872">
          <w:rPr>
            <w:noProof/>
            <w:webHidden/>
          </w:rPr>
          <w:t>31</w:t>
        </w:r>
        <w:r w:rsidR="00D11108">
          <w:rPr>
            <w:noProof/>
            <w:webHidden/>
          </w:rPr>
          <w:fldChar w:fldCharType="end"/>
        </w:r>
      </w:hyperlink>
    </w:p>
    <w:p w14:paraId="56C52948" w14:textId="1562EECD"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22" w:history="1">
        <w:r w:rsidRPr="00B26ABB">
          <w:rPr>
            <w:rStyle w:val="Hyperlink"/>
          </w:rPr>
          <w:t xml:space="preserve">Figura 2 – Definição do perfil da </w:t>
        </w:r>
        <w:r w:rsidRPr="00B26ABB">
          <w:rPr>
            <w:rStyle w:val="Hyperlink"/>
            <w:rFonts w:eastAsia="Courier New"/>
          </w:rPr>
          <w:t>persona servidora da defesa civil</w:t>
        </w:r>
        <w:r>
          <w:rPr>
            <w:noProof/>
            <w:webHidden/>
          </w:rPr>
          <w:tab/>
        </w:r>
        <w:r>
          <w:rPr>
            <w:noProof/>
            <w:webHidden/>
          </w:rPr>
          <w:fldChar w:fldCharType="begin"/>
        </w:r>
        <w:r>
          <w:rPr>
            <w:noProof/>
            <w:webHidden/>
          </w:rPr>
          <w:instrText xml:space="preserve"> PAGEREF _Toc215432422 \h </w:instrText>
        </w:r>
        <w:r>
          <w:rPr>
            <w:noProof/>
            <w:webHidden/>
          </w:rPr>
        </w:r>
        <w:r>
          <w:rPr>
            <w:noProof/>
            <w:webHidden/>
          </w:rPr>
          <w:fldChar w:fldCharType="separate"/>
        </w:r>
        <w:r w:rsidR="001C1872">
          <w:rPr>
            <w:noProof/>
            <w:webHidden/>
          </w:rPr>
          <w:t>32</w:t>
        </w:r>
        <w:r>
          <w:rPr>
            <w:noProof/>
            <w:webHidden/>
          </w:rPr>
          <w:fldChar w:fldCharType="end"/>
        </w:r>
      </w:hyperlink>
    </w:p>
    <w:p w14:paraId="64CD8519" w14:textId="55A8B181"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23" w:history="1">
        <w:r w:rsidRPr="00B26ABB">
          <w:rPr>
            <w:rStyle w:val="Hyperlink"/>
          </w:rPr>
          <w:t xml:space="preserve">Figura 3 – Definição do perfil da </w:t>
        </w:r>
        <w:r w:rsidRPr="00B26ABB">
          <w:rPr>
            <w:rStyle w:val="Hyperlink"/>
            <w:rFonts w:eastAsia="Courier New"/>
          </w:rPr>
          <w:t>persona universitária</w:t>
        </w:r>
        <w:r>
          <w:rPr>
            <w:noProof/>
            <w:webHidden/>
          </w:rPr>
          <w:tab/>
        </w:r>
        <w:r>
          <w:rPr>
            <w:noProof/>
            <w:webHidden/>
          </w:rPr>
          <w:fldChar w:fldCharType="begin"/>
        </w:r>
        <w:r>
          <w:rPr>
            <w:noProof/>
            <w:webHidden/>
          </w:rPr>
          <w:instrText xml:space="preserve"> PAGEREF _Toc215432423 \h </w:instrText>
        </w:r>
        <w:r>
          <w:rPr>
            <w:noProof/>
            <w:webHidden/>
          </w:rPr>
        </w:r>
        <w:r>
          <w:rPr>
            <w:noProof/>
            <w:webHidden/>
          </w:rPr>
          <w:fldChar w:fldCharType="separate"/>
        </w:r>
        <w:r w:rsidR="001C1872">
          <w:rPr>
            <w:noProof/>
            <w:webHidden/>
          </w:rPr>
          <w:t>32</w:t>
        </w:r>
        <w:r>
          <w:rPr>
            <w:noProof/>
            <w:webHidden/>
          </w:rPr>
          <w:fldChar w:fldCharType="end"/>
        </w:r>
      </w:hyperlink>
    </w:p>
    <w:p w14:paraId="3B77F709" w14:textId="19170B31"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24" w:history="1">
        <w:r w:rsidRPr="00B26ABB">
          <w:rPr>
            <w:rStyle w:val="Hyperlink"/>
          </w:rPr>
          <w:t xml:space="preserve">Figura 4 – Tela de (a) início e (b) </w:t>
        </w:r>
        <w:r w:rsidRPr="00B26ABB">
          <w:rPr>
            <w:rStyle w:val="Hyperlink"/>
            <w:i/>
            <w:iCs/>
          </w:rPr>
          <w:t xml:space="preserve">login </w:t>
        </w:r>
        <w:r w:rsidRPr="00B26ABB">
          <w:rPr>
            <w:rStyle w:val="Hyperlink"/>
          </w:rPr>
          <w:t>– Protótipo de alta fidelidade</w:t>
        </w:r>
        <w:r>
          <w:rPr>
            <w:noProof/>
            <w:webHidden/>
          </w:rPr>
          <w:tab/>
        </w:r>
        <w:r>
          <w:rPr>
            <w:noProof/>
            <w:webHidden/>
          </w:rPr>
          <w:fldChar w:fldCharType="begin"/>
        </w:r>
        <w:r>
          <w:rPr>
            <w:noProof/>
            <w:webHidden/>
          </w:rPr>
          <w:instrText xml:space="preserve"> PAGEREF _Toc215432424 \h </w:instrText>
        </w:r>
        <w:r>
          <w:rPr>
            <w:noProof/>
            <w:webHidden/>
          </w:rPr>
        </w:r>
        <w:r>
          <w:rPr>
            <w:noProof/>
            <w:webHidden/>
          </w:rPr>
          <w:fldChar w:fldCharType="separate"/>
        </w:r>
        <w:r w:rsidR="001C1872">
          <w:rPr>
            <w:noProof/>
            <w:webHidden/>
          </w:rPr>
          <w:t>34</w:t>
        </w:r>
        <w:r>
          <w:rPr>
            <w:noProof/>
            <w:webHidden/>
          </w:rPr>
          <w:fldChar w:fldCharType="end"/>
        </w:r>
      </w:hyperlink>
    </w:p>
    <w:p w14:paraId="044CDDC7" w14:textId="59DE4D6F"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25" w:history="1">
        <w:r w:rsidRPr="00B26ABB">
          <w:rPr>
            <w:rStyle w:val="Hyperlink"/>
          </w:rPr>
          <w:t>Figura 5 – Tela de (a) criação de conta e (b) mapa</w:t>
        </w:r>
        <w:r w:rsidRPr="00B26ABB">
          <w:rPr>
            <w:rStyle w:val="Hyperlink"/>
            <w:i/>
            <w:iCs/>
          </w:rPr>
          <w:t xml:space="preserve"> </w:t>
        </w:r>
        <w:r w:rsidRPr="00B26ABB">
          <w:rPr>
            <w:rStyle w:val="Hyperlink"/>
          </w:rPr>
          <w:t>– Protótipo de alta fidelidade</w:t>
        </w:r>
        <w:r>
          <w:rPr>
            <w:noProof/>
            <w:webHidden/>
          </w:rPr>
          <w:tab/>
        </w:r>
        <w:r>
          <w:rPr>
            <w:noProof/>
            <w:webHidden/>
          </w:rPr>
          <w:fldChar w:fldCharType="begin"/>
        </w:r>
        <w:r>
          <w:rPr>
            <w:noProof/>
            <w:webHidden/>
          </w:rPr>
          <w:instrText xml:space="preserve"> PAGEREF _Toc215432425 \h </w:instrText>
        </w:r>
        <w:r>
          <w:rPr>
            <w:noProof/>
            <w:webHidden/>
          </w:rPr>
        </w:r>
        <w:r>
          <w:rPr>
            <w:noProof/>
            <w:webHidden/>
          </w:rPr>
          <w:fldChar w:fldCharType="separate"/>
        </w:r>
        <w:r w:rsidR="001C1872">
          <w:rPr>
            <w:noProof/>
            <w:webHidden/>
          </w:rPr>
          <w:t>35</w:t>
        </w:r>
        <w:r>
          <w:rPr>
            <w:noProof/>
            <w:webHidden/>
          </w:rPr>
          <w:fldChar w:fldCharType="end"/>
        </w:r>
      </w:hyperlink>
    </w:p>
    <w:p w14:paraId="13E4D60A" w14:textId="7704B8E2"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26" w:history="1">
        <w:r w:rsidRPr="00B26ABB">
          <w:rPr>
            <w:rStyle w:val="Hyperlink"/>
          </w:rPr>
          <w:t>Figura 6 – Tela de reporte de alagamento – (a) etapa 1 e (b) etapa 2</w:t>
        </w:r>
        <w:r w:rsidRPr="00B26ABB">
          <w:rPr>
            <w:rStyle w:val="Hyperlink"/>
            <w:i/>
            <w:iCs/>
          </w:rPr>
          <w:t xml:space="preserve"> </w:t>
        </w:r>
        <w:r w:rsidRPr="00B26ABB">
          <w:rPr>
            <w:rStyle w:val="Hyperlink"/>
          </w:rPr>
          <w:t>– Protótipo de alta fidelidade</w:t>
        </w:r>
        <w:r>
          <w:rPr>
            <w:noProof/>
            <w:webHidden/>
          </w:rPr>
          <w:tab/>
        </w:r>
        <w:r>
          <w:rPr>
            <w:noProof/>
            <w:webHidden/>
          </w:rPr>
          <w:fldChar w:fldCharType="begin"/>
        </w:r>
        <w:r>
          <w:rPr>
            <w:noProof/>
            <w:webHidden/>
          </w:rPr>
          <w:instrText xml:space="preserve"> PAGEREF _Toc215432426 \h </w:instrText>
        </w:r>
        <w:r>
          <w:rPr>
            <w:noProof/>
            <w:webHidden/>
          </w:rPr>
        </w:r>
        <w:r>
          <w:rPr>
            <w:noProof/>
            <w:webHidden/>
          </w:rPr>
          <w:fldChar w:fldCharType="separate"/>
        </w:r>
        <w:r w:rsidR="001C1872">
          <w:rPr>
            <w:noProof/>
            <w:webHidden/>
          </w:rPr>
          <w:t>36</w:t>
        </w:r>
        <w:r>
          <w:rPr>
            <w:noProof/>
            <w:webHidden/>
          </w:rPr>
          <w:fldChar w:fldCharType="end"/>
        </w:r>
      </w:hyperlink>
    </w:p>
    <w:p w14:paraId="4CF400B1" w14:textId="25778D55"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27" w:history="1">
        <w:r w:rsidRPr="00B26ABB">
          <w:rPr>
            <w:rStyle w:val="Hyperlink"/>
          </w:rPr>
          <w:t>Figura 7 – Histórico de reportes simplificado – (a) etapa 1 e (b) etapa 2</w:t>
        </w:r>
        <w:r w:rsidRPr="00B26ABB">
          <w:rPr>
            <w:rStyle w:val="Hyperlink"/>
            <w:i/>
            <w:iCs/>
          </w:rPr>
          <w:t xml:space="preserve"> </w:t>
        </w:r>
        <w:r w:rsidRPr="00B26ABB">
          <w:rPr>
            <w:rStyle w:val="Hyperlink"/>
          </w:rPr>
          <w:t>– Protótipo de alta fidelidade</w:t>
        </w:r>
        <w:r>
          <w:rPr>
            <w:noProof/>
            <w:webHidden/>
          </w:rPr>
          <w:tab/>
        </w:r>
        <w:r>
          <w:rPr>
            <w:noProof/>
            <w:webHidden/>
          </w:rPr>
          <w:fldChar w:fldCharType="begin"/>
        </w:r>
        <w:r>
          <w:rPr>
            <w:noProof/>
            <w:webHidden/>
          </w:rPr>
          <w:instrText xml:space="preserve"> PAGEREF _Toc215432427 \h </w:instrText>
        </w:r>
        <w:r>
          <w:rPr>
            <w:noProof/>
            <w:webHidden/>
          </w:rPr>
        </w:r>
        <w:r>
          <w:rPr>
            <w:noProof/>
            <w:webHidden/>
          </w:rPr>
          <w:fldChar w:fldCharType="separate"/>
        </w:r>
        <w:r w:rsidR="001C1872">
          <w:rPr>
            <w:noProof/>
            <w:webHidden/>
          </w:rPr>
          <w:t>37</w:t>
        </w:r>
        <w:r>
          <w:rPr>
            <w:noProof/>
            <w:webHidden/>
          </w:rPr>
          <w:fldChar w:fldCharType="end"/>
        </w:r>
      </w:hyperlink>
    </w:p>
    <w:p w14:paraId="47CB75F2" w14:textId="1B3C763E"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28" w:history="1">
        <w:r w:rsidRPr="00B26ABB">
          <w:rPr>
            <w:rStyle w:val="Hyperlink"/>
          </w:rPr>
          <w:t>Figura 8 – Tela de (a) perfil e (b) Histórico de reportes (geral)</w:t>
        </w:r>
        <w:r w:rsidRPr="00B26ABB">
          <w:rPr>
            <w:rStyle w:val="Hyperlink"/>
            <w:i/>
            <w:iCs/>
          </w:rPr>
          <w:t xml:space="preserve"> </w:t>
        </w:r>
        <w:r w:rsidRPr="00B26ABB">
          <w:rPr>
            <w:rStyle w:val="Hyperlink"/>
          </w:rPr>
          <w:t>– Protótipo de alta fidelidade</w:t>
        </w:r>
        <w:r>
          <w:rPr>
            <w:noProof/>
            <w:webHidden/>
          </w:rPr>
          <w:tab/>
        </w:r>
        <w:r>
          <w:rPr>
            <w:noProof/>
            <w:webHidden/>
          </w:rPr>
          <w:fldChar w:fldCharType="begin"/>
        </w:r>
        <w:r>
          <w:rPr>
            <w:noProof/>
            <w:webHidden/>
          </w:rPr>
          <w:instrText xml:space="preserve"> PAGEREF _Toc215432428 \h </w:instrText>
        </w:r>
        <w:r>
          <w:rPr>
            <w:noProof/>
            <w:webHidden/>
          </w:rPr>
        </w:r>
        <w:r>
          <w:rPr>
            <w:noProof/>
            <w:webHidden/>
          </w:rPr>
          <w:fldChar w:fldCharType="separate"/>
        </w:r>
        <w:r w:rsidR="001C1872">
          <w:rPr>
            <w:noProof/>
            <w:webHidden/>
          </w:rPr>
          <w:t>38</w:t>
        </w:r>
        <w:r>
          <w:rPr>
            <w:noProof/>
            <w:webHidden/>
          </w:rPr>
          <w:fldChar w:fldCharType="end"/>
        </w:r>
      </w:hyperlink>
    </w:p>
    <w:p w14:paraId="6378911D" w14:textId="45D8F7B9"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29" w:history="1">
        <w:r w:rsidRPr="00B26ABB">
          <w:rPr>
            <w:rStyle w:val="Hyperlink"/>
          </w:rPr>
          <w:t>Figura 9 – Histórico de reportes simplificado (etapa 3) e configurações</w:t>
        </w:r>
        <w:r w:rsidRPr="00B26ABB">
          <w:rPr>
            <w:rStyle w:val="Hyperlink"/>
            <w:i/>
            <w:iCs/>
          </w:rPr>
          <w:t xml:space="preserve"> </w:t>
        </w:r>
        <w:r w:rsidRPr="00B26ABB">
          <w:rPr>
            <w:rStyle w:val="Hyperlink"/>
          </w:rPr>
          <w:t>– Protótipo de alta fidelidade</w:t>
        </w:r>
        <w:r>
          <w:rPr>
            <w:noProof/>
            <w:webHidden/>
          </w:rPr>
          <w:tab/>
        </w:r>
        <w:r>
          <w:rPr>
            <w:noProof/>
            <w:webHidden/>
          </w:rPr>
          <w:fldChar w:fldCharType="begin"/>
        </w:r>
        <w:r>
          <w:rPr>
            <w:noProof/>
            <w:webHidden/>
          </w:rPr>
          <w:instrText xml:space="preserve"> PAGEREF _Toc215432429 \h </w:instrText>
        </w:r>
        <w:r>
          <w:rPr>
            <w:noProof/>
            <w:webHidden/>
          </w:rPr>
        </w:r>
        <w:r>
          <w:rPr>
            <w:noProof/>
            <w:webHidden/>
          </w:rPr>
          <w:fldChar w:fldCharType="separate"/>
        </w:r>
        <w:r w:rsidR="001C1872">
          <w:rPr>
            <w:noProof/>
            <w:webHidden/>
          </w:rPr>
          <w:t>39</w:t>
        </w:r>
        <w:r>
          <w:rPr>
            <w:noProof/>
            <w:webHidden/>
          </w:rPr>
          <w:fldChar w:fldCharType="end"/>
        </w:r>
      </w:hyperlink>
    </w:p>
    <w:p w14:paraId="2363FB53" w14:textId="4D97F0ED"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30" w:history="1">
        <w:r w:rsidRPr="00B26ABB">
          <w:rPr>
            <w:rStyle w:val="Hyperlink"/>
          </w:rPr>
          <w:t>Figura 10 – Diagrama de Caso de Uso</w:t>
        </w:r>
        <w:r>
          <w:rPr>
            <w:noProof/>
            <w:webHidden/>
          </w:rPr>
          <w:tab/>
        </w:r>
        <w:r>
          <w:rPr>
            <w:noProof/>
            <w:webHidden/>
          </w:rPr>
          <w:fldChar w:fldCharType="begin"/>
        </w:r>
        <w:r>
          <w:rPr>
            <w:noProof/>
            <w:webHidden/>
          </w:rPr>
          <w:instrText xml:space="preserve"> PAGEREF _Toc215432430 \h </w:instrText>
        </w:r>
        <w:r>
          <w:rPr>
            <w:noProof/>
            <w:webHidden/>
          </w:rPr>
        </w:r>
        <w:r>
          <w:rPr>
            <w:noProof/>
            <w:webHidden/>
          </w:rPr>
          <w:fldChar w:fldCharType="separate"/>
        </w:r>
        <w:r w:rsidR="001C1872">
          <w:rPr>
            <w:noProof/>
            <w:webHidden/>
          </w:rPr>
          <w:t>43</w:t>
        </w:r>
        <w:r>
          <w:rPr>
            <w:noProof/>
            <w:webHidden/>
          </w:rPr>
          <w:fldChar w:fldCharType="end"/>
        </w:r>
      </w:hyperlink>
    </w:p>
    <w:p w14:paraId="4DAD674F" w14:textId="5467A6B3"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31" w:history="1">
        <w:r w:rsidRPr="00B26ABB">
          <w:rPr>
            <w:rStyle w:val="Hyperlink"/>
          </w:rPr>
          <w:t xml:space="preserve">Figura 11 – Modelo de Entidade e Relacionamento do </w:t>
        </w:r>
        <w:r w:rsidRPr="00B26ABB">
          <w:rPr>
            <w:rStyle w:val="Hyperlink"/>
            <w:i/>
            <w:iCs/>
          </w:rPr>
          <w:t>backend</w:t>
        </w:r>
        <w:r>
          <w:rPr>
            <w:noProof/>
            <w:webHidden/>
          </w:rPr>
          <w:tab/>
        </w:r>
        <w:r>
          <w:rPr>
            <w:noProof/>
            <w:webHidden/>
          </w:rPr>
          <w:fldChar w:fldCharType="begin"/>
        </w:r>
        <w:r>
          <w:rPr>
            <w:noProof/>
            <w:webHidden/>
          </w:rPr>
          <w:instrText xml:space="preserve"> PAGEREF _Toc215432431 \h </w:instrText>
        </w:r>
        <w:r>
          <w:rPr>
            <w:noProof/>
            <w:webHidden/>
          </w:rPr>
        </w:r>
        <w:r>
          <w:rPr>
            <w:noProof/>
            <w:webHidden/>
          </w:rPr>
          <w:fldChar w:fldCharType="separate"/>
        </w:r>
        <w:r w:rsidR="001C1872">
          <w:rPr>
            <w:noProof/>
            <w:webHidden/>
          </w:rPr>
          <w:t>44</w:t>
        </w:r>
        <w:r>
          <w:rPr>
            <w:noProof/>
            <w:webHidden/>
          </w:rPr>
          <w:fldChar w:fldCharType="end"/>
        </w:r>
      </w:hyperlink>
    </w:p>
    <w:p w14:paraId="10611878" w14:textId="03874BDF"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32" w:history="1">
        <w:r w:rsidRPr="00B26ABB">
          <w:rPr>
            <w:rStyle w:val="Hyperlink"/>
          </w:rPr>
          <w:t>Figura 12 – Esquema de utilização do padrão MVC</w:t>
        </w:r>
        <w:r>
          <w:rPr>
            <w:noProof/>
            <w:webHidden/>
          </w:rPr>
          <w:tab/>
        </w:r>
        <w:r>
          <w:rPr>
            <w:noProof/>
            <w:webHidden/>
          </w:rPr>
          <w:fldChar w:fldCharType="begin"/>
        </w:r>
        <w:r>
          <w:rPr>
            <w:noProof/>
            <w:webHidden/>
          </w:rPr>
          <w:instrText xml:space="preserve"> PAGEREF _Toc215432432 \h </w:instrText>
        </w:r>
        <w:r>
          <w:rPr>
            <w:noProof/>
            <w:webHidden/>
          </w:rPr>
        </w:r>
        <w:r>
          <w:rPr>
            <w:noProof/>
            <w:webHidden/>
          </w:rPr>
          <w:fldChar w:fldCharType="separate"/>
        </w:r>
        <w:r w:rsidR="001C1872">
          <w:rPr>
            <w:noProof/>
            <w:webHidden/>
          </w:rPr>
          <w:t>47</w:t>
        </w:r>
        <w:r>
          <w:rPr>
            <w:noProof/>
            <w:webHidden/>
          </w:rPr>
          <w:fldChar w:fldCharType="end"/>
        </w:r>
      </w:hyperlink>
    </w:p>
    <w:p w14:paraId="77F4741B" w14:textId="71F87E8B"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33" w:history="1">
        <w:r w:rsidRPr="00B26ABB">
          <w:rPr>
            <w:rStyle w:val="Hyperlink"/>
          </w:rPr>
          <w:t>Figura 13 – Fluxo de classificação de imagens pela IA Gemini</w:t>
        </w:r>
        <w:r>
          <w:rPr>
            <w:noProof/>
            <w:webHidden/>
          </w:rPr>
          <w:tab/>
        </w:r>
        <w:r>
          <w:rPr>
            <w:noProof/>
            <w:webHidden/>
          </w:rPr>
          <w:fldChar w:fldCharType="begin"/>
        </w:r>
        <w:r>
          <w:rPr>
            <w:noProof/>
            <w:webHidden/>
          </w:rPr>
          <w:instrText xml:space="preserve"> PAGEREF _Toc215432433 \h </w:instrText>
        </w:r>
        <w:r>
          <w:rPr>
            <w:noProof/>
            <w:webHidden/>
          </w:rPr>
        </w:r>
        <w:r>
          <w:rPr>
            <w:noProof/>
            <w:webHidden/>
          </w:rPr>
          <w:fldChar w:fldCharType="separate"/>
        </w:r>
        <w:r w:rsidR="001C1872">
          <w:rPr>
            <w:noProof/>
            <w:webHidden/>
          </w:rPr>
          <w:t>48</w:t>
        </w:r>
        <w:r>
          <w:rPr>
            <w:noProof/>
            <w:webHidden/>
          </w:rPr>
          <w:fldChar w:fldCharType="end"/>
        </w:r>
      </w:hyperlink>
    </w:p>
    <w:p w14:paraId="781718B5" w14:textId="6BCEBC05"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34" w:history="1">
        <w:r w:rsidRPr="00B26ABB">
          <w:rPr>
            <w:rStyle w:val="Hyperlink"/>
          </w:rPr>
          <w:t>Figura 14 – Fluxo de uso do Google Geocoding API e Google Maps JavaScript API</w:t>
        </w:r>
        <w:r>
          <w:rPr>
            <w:noProof/>
            <w:webHidden/>
          </w:rPr>
          <w:tab/>
        </w:r>
        <w:r>
          <w:rPr>
            <w:noProof/>
            <w:webHidden/>
          </w:rPr>
          <w:fldChar w:fldCharType="begin"/>
        </w:r>
        <w:r>
          <w:rPr>
            <w:noProof/>
            <w:webHidden/>
          </w:rPr>
          <w:instrText xml:space="preserve"> PAGEREF _Toc215432434 \h </w:instrText>
        </w:r>
        <w:r>
          <w:rPr>
            <w:noProof/>
            <w:webHidden/>
          </w:rPr>
        </w:r>
        <w:r>
          <w:rPr>
            <w:noProof/>
            <w:webHidden/>
          </w:rPr>
          <w:fldChar w:fldCharType="separate"/>
        </w:r>
        <w:r w:rsidR="001C1872">
          <w:rPr>
            <w:noProof/>
            <w:webHidden/>
          </w:rPr>
          <w:t>49</w:t>
        </w:r>
        <w:r>
          <w:rPr>
            <w:noProof/>
            <w:webHidden/>
          </w:rPr>
          <w:fldChar w:fldCharType="end"/>
        </w:r>
      </w:hyperlink>
    </w:p>
    <w:p w14:paraId="291BBCFC" w14:textId="7E8848BD"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35" w:history="1">
        <w:r w:rsidRPr="00B26ABB">
          <w:rPr>
            <w:rStyle w:val="Hyperlink"/>
          </w:rPr>
          <w:t>Figura 15 – Esquema de tecnologias utilizadas</w:t>
        </w:r>
        <w:r>
          <w:rPr>
            <w:noProof/>
            <w:webHidden/>
          </w:rPr>
          <w:tab/>
        </w:r>
        <w:r>
          <w:rPr>
            <w:noProof/>
            <w:webHidden/>
          </w:rPr>
          <w:fldChar w:fldCharType="begin"/>
        </w:r>
        <w:r>
          <w:rPr>
            <w:noProof/>
            <w:webHidden/>
          </w:rPr>
          <w:instrText xml:space="preserve"> PAGEREF _Toc215432435 \h </w:instrText>
        </w:r>
        <w:r>
          <w:rPr>
            <w:noProof/>
            <w:webHidden/>
          </w:rPr>
        </w:r>
        <w:r>
          <w:rPr>
            <w:noProof/>
            <w:webHidden/>
          </w:rPr>
          <w:fldChar w:fldCharType="separate"/>
        </w:r>
        <w:r w:rsidR="001C1872">
          <w:rPr>
            <w:noProof/>
            <w:webHidden/>
          </w:rPr>
          <w:t>50</w:t>
        </w:r>
        <w:r>
          <w:rPr>
            <w:noProof/>
            <w:webHidden/>
          </w:rPr>
          <w:fldChar w:fldCharType="end"/>
        </w:r>
      </w:hyperlink>
    </w:p>
    <w:p w14:paraId="282DD24F" w14:textId="4654E6C3"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36" w:history="1">
        <w:r w:rsidRPr="00B26ABB">
          <w:rPr>
            <w:rStyle w:val="Hyperlink"/>
          </w:rPr>
          <w:t>Figura 16 – Recorte de tela dos ícones utilizados na aplicação</w:t>
        </w:r>
        <w:r>
          <w:rPr>
            <w:noProof/>
            <w:webHidden/>
          </w:rPr>
          <w:tab/>
        </w:r>
        <w:r>
          <w:rPr>
            <w:noProof/>
            <w:webHidden/>
          </w:rPr>
          <w:fldChar w:fldCharType="begin"/>
        </w:r>
        <w:r>
          <w:rPr>
            <w:noProof/>
            <w:webHidden/>
          </w:rPr>
          <w:instrText xml:space="preserve"> PAGEREF _Toc215432436 \h </w:instrText>
        </w:r>
        <w:r>
          <w:rPr>
            <w:noProof/>
            <w:webHidden/>
          </w:rPr>
        </w:r>
        <w:r>
          <w:rPr>
            <w:noProof/>
            <w:webHidden/>
          </w:rPr>
          <w:fldChar w:fldCharType="separate"/>
        </w:r>
        <w:r w:rsidR="001C1872">
          <w:rPr>
            <w:noProof/>
            <w:webHidden/>
          </w:rPr>
          <w:t>51</w:t>
        </w:r>
        <w:r>
          <w:rPr>
            <w:noProof/>
            <w:webHidden/>
          </w:rPr>
          <w:fldChar w:fldCharType="end"/>
        </w:r>
      </w:hyperlink>
    </w:p>
    <w:p w14:paraId="00E9F479" w14:textId="36B7BA39"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37" w:history="1">
        <w:r w:rsidRPr="00B26ABB">
          <w:rPr>
            <w:rStyle w:val="Hyperlink"/>
          </w:rPr>
          <w:t xml:space="preserve">Figura 17 – Recorte de tela de uso dos </w:t>
        </w:r>
        <w:r w:rsidRPr="00B26ABB">
          <w:rPr>
            <w:rStyle w:val="Hyperlink"/>
            <w:i/>
            <w:iCs/>
          </w:rPr>
          <w:t>contained buttons</w:t>
        </w:r>
        <w:r>
          <w:rPr>
            <w:noProof/>
            <w:webHidden/>
          </w:rPr>
          <w:tab/>
        </w:r>
        <w:r>
          <w:rPr>
            <w:noProof/>
            <w:webHidden/>
          </w:rPr>
          <w:fldChar w:fldCharType="begin"/>
        </w:r>
        <w:r>
          <w:rPr>
            <w:noProof/>
            <w:webHidden/>
          </w:rPr>
          <w:instrText xml:space="preserve"> PAGEREF _Toc215432437 \h </w:instrText>
        </w:r>
        <w:r>
          <w:rPr>
            <w:noProof/>
            <w:webHidden/>
          </w:rPr>
        </w:r>
        <w:r>
          <w:rPr>
            <w:noProof/>
            <w:webHidden/>
          </w:rPr>
          <w:fldChar w:fldCharType="separate"/>
        </w:r>
        <w:r w:rsidR="001C1872">
          <w:rPr>
            <w:noProof/>
            <w:webHidden/>
          </w:rPr>
          <w:t>52</w:t>
        </w:r>
        <w:r>
          <w:rPr>
            <w:noProof/>
            <w:webHidden/>
          </w:rPr>
          <w:fldChar w:fldCharType="end"/>
        </w:r>
      </w:hyperlink>
    </w:p>
    <w:p w14:paraId="2A547C48" w14:textId="7DAB9D8A"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38" w:history="1">
        <w:r w:rsidRPr="00B26ABB">
          <w:rPr>
            <w:rStyle w:val="Hyperlink"/>
          </w:rPr>
          <w:t>Figura 18 – Recortes (a) e (b) do uso de avatares</w:t>
        </w:r>
        <w:r>
          <w:rPr>
            <w:noProof/>
            <w:webHidden/>
          </w:rPr>
          <w:tab/>
        </w:r>
        <w:r>
          <w:rPr>
            <w:noProof/>
            <w:webHidden/>
          </w:rPr>
          <w:fldChar w:fldCharType="begin"/>
        </w:r>
        <w:r>
          <w:rPr>
            <w:noProof/>
            <w:webHidden/>
          </w:rPr>
          <w:instrText xml:space="preserve"> PAGEREF _Toc215432438 \h </w:instrText>
        </w:r>
        <w:r>
          <w:rPr>
            <w:noProof/>
            <w:webHidden/>
          </w:rPr>
        </w:r>
        <w:r>
          <w:rPr>
            <w:noProof/>
            <w:webHidden/>
          </w:rPr>
          <w:fldChar w:fldCharType="separate"/>
        </w:r>
        <w:r w:rsidR="001C1872">
          <w:rPr>
            <w:noProof/>
            <w:webHidden/>
          </w:rPr>
          <w:t>52</w:t>
        </w:r>
        <w:r>
          <w:rPr>
            <w:noProof/>
            <w:webHidden/>
          </w:rPr>
          <w:fldChar w:fldCharType="end"/>
        </w:r>
      </w:hyperlink>
    </w:p>
    <w:p w14:paraId="0630A416" w14:textId="768C5EAD"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39" w:history="1">
        <w:r w:rsidRPr="00B26ABB">
          <w:rPr>
            <w:rStyle w:val="Hyperlink"/>
          </w:rPr>
          <w:t>Figura 19 – Recortes do uso de cards</w:t>
        </w:r>
        <w:r>
          <w:rPr>
            <w:noProof/>
            <w:webHidden/>
          </w:rPr>
          <w:tab/>
        </w:r>
        <w:r>
          <w:rPr>
            <w:noProof/>
            <w:webHidden/>
          </w:rPr>
          <w:fldChar w:fldCharType="begin"/>
        </w:r>
        <w:r>
          <w:rPr>
            <w:noProof/>
            <w:webHidden/>
          </w:rPr>
          <w:instrText xml:space="preserve"> PAGEREF _Toc215432439 \h </w:instrText>
        </w:r>
        <w:r>
          <w:rPr>
            <w:noProof/>
            <w:webHidden/>
          </w:rPr>
        </w:r>
        <w:r>
          <w:rPr>
            <w:noProof/>
            <w:webHidden/>
          </w:rPr>
          <w:fldChar w:fldCharType="separate"/>
        </w:r>
        <w:r w:rsidR="001C1872">
          <w:rPr>
            <w:noProof/>
            <w:webHidden/>
          </w:rPr>
          <w:t>53</w:t>
        </w:r>
        <w:r>
          <w:rPr>
            <w:noProof/>
            <w:webHidden/>
          </w:rPr>
          <w:fldChar w:fldCharType="end"/>
        </w:r>
      </w:hyperlink>
    </w:p>
    <w:p w14:paraId="13139B60" w14:textId="140E6D4D"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40" w:history="1">
        <w:r w:rsidRPr="00B26ABB">
          <w:rPr>
            <w:rStyle w:val="Hyperlink"/>
          </w:rPr>
          <w:t xml:space="preserve">Figura 20 – Recortes do uso da </w:t>
        </w:r>
        <w:r w:rsidRPr="00B26ABB">
          <w:rPr>
            <w:rStyle w:val="Hyperlink"/>
            <w:i/>
            <w:iCs/>
          </w:rPr>
          <w:t>top app bar</w:t>
        </w:r>
        <w:r>
          <w:rPr>
            <w:noProof/>
            <w:webHidden/>
          </w:rPr>
          <w:tab/>
        </w:r>
        <w:r>
          <w:rPr>
            <w:noProof/>
            <w:webHidden/>
          </w:rPr>
          <w:fldChar w:fldCharType="begin"/>
        </w:r>
        <w:r>
          <w:rPr>
            <w:noProof/>
            <w:webHidden/>
          </w:rPr>
          <w:instrText xml:space="preserve"> PAGEREF _Toc215432440 \h </w:instrText>
        </w:r>
        <w:r>
          <w:rPr>
            <w:noProof/>
            <w:webHidden/>
          </w:rPr>
        </w:r>
        <w:r>
          <w:rPr>
            <w:noProof/>
            <w:webHidden/>
          </w:rPr>
          <w:fldChar w:fldCharType="separate"/>
        </w:r>
        <w:r w:rsidR="001C1872">
          <w:rPr>
            <w:noProof/>
            <w:webHidden/>
          </w:rPr>
          <w:t>53</w:t>
        </w:r>
        <w:r>
          <w:rPr>
            <w:noProof/>
            <w:webHidden/>
          </w:rPr>
          <w:fldChar w:fldCharType="end"/>
        </w:r>
      </w:hyperlink>
    </w:p>
    <w:p w14:paraId="723C769E" w14:textId="4702E8B7"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41" w:history="1">
        <w:r w:rsidRPr="00B26ABB">
          <w:rPr>
            <w:rStyle w:val="Hyperlink"/>
          </w:rPr>
          <w:t xml:space="preserve">Figura 21 – Recorte de tela do uso de </w:t>
        </w:r>
        <w:r w:rsidRPr="00B26ABB">
          <w:rPr>
            <w:rStyle w:val="Hyperlink"/>
            <w:i/>
            <w:iCs/>
          </w:rPr>
          <w:t>text fields</w:t>
        </w:r>
        <w:r>
          <w:rPr>
            <w:noProof/>
            <w:webHidden/>
          </w:rPr>
          <w:tab/>
        </w:r>
        <w:r>
          <w:rPr>
            <w:noProof/>
            <w:webHidden/>
          </w:rPr>
          <w:fldChar w:fldCharType="begin"/>
        </w:r>
        <w:r>
          <w:rPr>
            <w:noProof/>
            <w:webHidden/>
          </w:rPr>
          <w:instrText xml:space="preserve"> PAGEREF _Toc215432441 \h </w:instrText>
        </w:r>
        <w:r>
          <w:rPr>
            <w:noProof/>
            <w:webHidden/>
          </w:rPr>
        </w:r>
        <w:r>
          <w:rPr>
            <w:noProof/>
            <w:webHidden/>
          </w:rPr>
          <w:fldChar w:fldCharType="separate"/>
        </w:r>
        <w:r w:rsidR="001C1872">
          <w:rPr>
            <w:noProof/>
            <w:webHidden/>
          </w:rPr>
          <w:t>53</w:t>
        </w:r>
        <w:r>
          <w:rPr>
            <w:noProof/>
            <w:webHidden/>
          </w:rPr>
          <w:fldChar w:fldCharType="end"/>
        </w:r>
      </w:hyperlink>
    </w:p>
    <w:p w14:paraId="149F918F" w14:textId="73D698A1"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42" w:history="1">
        <w:r w:rsidRPr="00B26ABB">
          <w:rPr>
            <w:rStyle w:val="Hyperlink"/>
          </w:rPr>
          <w:t xml:space="preserve">Figura 22 – Recorte do uso de </w:t>
        </w:r>
        <w:r w:rsidRPr="00B26ABB">
          <w:rPr>
            <w:rStyle w:val="Hyperlink"/>
            <w:i/>
            <w:iCs/>
          </w:rPr>
          <w:t>bottom navigation</w:t>
        </w:r>
        <w:r>
          <w:rPr>
            <w:noProof/>
            <w:webHidden/>
          </w:rPr>
          <w:tab/>
        </w:r>
        <w:r>
          <w:rPr>
            <w:noProof/>
            <w:webHidden/>
          </w:rPr>
          <w:fldChar w:fldCharType="begin"/>
        </w:r>
        <w:r>
          <w:rPr>
            <w:noProof/>
            <w:webHidden/>
          </w:rPr>
          <w:instrText xml:space="preserve"> PAGEREF _Toc215432442 \h </w:instrText>
        </w:r>
        <w:r>
          <w:rPr>
            <w:noProof/>
            <w:webHidden/>
          </w:rPr>
        </w:r>
        <w:r>
          <w:rPr>
            <w:noProof/>
            <w:webHidden/>
          </w:rPr>
          <w:fldChar w:fldCharType="separate"/>
        </w:r>
        <w:r w:rsidR="001C1872">
          <w:rPr>
            <w:noProof/>
            <w:webHidden/>
          </w:rPr>
          <w:t>54</w:t>
        </w:r>
        <w:r>
          <w:rPr>
            <w:noProof/>
            <w:webHidden/>
          </w:rPr>
          <w:fldChar w:fldCharType="end"/>
        </w:r>
      </w:hyperlink>
    </w:p>
    <w:p w14:paraId="489FEA73" w14:textId="40703A35"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43" w:history="1">
        <w:r w:rsidRPr="00B26ABB">
          <w:rPr>
            <w:rStyle w:val="Hyperlink"/>
          </w:rPr>
          <w:t>Figura 23 – Diagrama de implantação</w:t>
        </w:r>
        <w:r>
          <w:rPr>
            <w:noProof/>
            <w:webHidden/>
          </w:rPr>
          <w:tab/>
        </w:r>
        <w:r>
          <w:rPr>
            <w:noProof/>
            <w:webHidden/>
          </w:rPr>
          <w:fldChar w:fldCharType="begin"/>
        </w:r>
        <w:r>
          <w:rPr>
            <w:noProof/>
            <w:webHidden/>
          </w:rPr>
          <w:instrText xml:space="preserve"> PAGEREF _Toc215432443 \h </w:instrText>
        </w:r>
        <w:r>
          <w:rPr>
            <w:noProof/>
            <w:webHidden/>
          </w:rPr>
        </w:r>
        <w:r>
          <w:rPr>
            <w:noProof/>
            <w:webHidden/>
          </w:rPr>
          <w:fldChar w:fldCharType="separate"/>
        </w:r>
        <w:r w:rsidR="001C1872">
          <w:rPr>
            <w:noProof/>
            <w:webHidden/>
          </w:rPr>
          <w:t>55</w:t>
        </w:r>
        <w:r>
          <w:rPr>
            <w:noProof/>
            <w:webHidden/>
          </w:rPr>
          <w:fldChar w:fldCharType="end"/>
        </w:r>
      </w:hyperlink>
    </w:p>
    <w:p w14:paraId="39F20CE7" w14:textId="41C686D9"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44" w:history="1">
        <w:r w:rsidRPr="00B26ABB">
          <w:rPr>
            <w:rStyle w:val="Hyperlink"/>
          </w:rPr>
          <w:t xml:space="preserve">Figura 24 – Tela (a) inicial e (b) de </w:t>
        </w:r>
        <w:r w:rsidRPr="00B26ABB">
          <w:rPr>
            <w:rStyle w:val="Hyperlink"/>
            <w:i/>
            <w:iCs/>
          </w:rPr>
          <w:t>login</w:t>
        </w:r>
        <w:r>
          <w:rPr>
            <w:noProof/>
            <w:webHidden/>
          </w:rPr>
          <w:tab/>
        </w:r>
        <w:r>
          <w:rPr>
            <w:noProof/>
            <w:webHidden/>
          </w:rPr>
          <w:fldChar w:fldCharType="begin"/>
        </w:r>
        <w:r>
          <w:rPr>
            <w:noProof/>
            <w:webHidden/>
          </w:rPr>
          <w:instrText xml:space="preserve"> PAGEREF _Toc215432444 \h </w:instrText>
        </w:r>
        <w:r>
          <w:rPr>
            <w:noProof/>
            <w:webHidden/>
          </w:rPr>
        </w:r>
        <w:r>
          <w:rPr>
            <w:noProof/>
            <w:webHidden/>
          </w:rPr>
          <w:fldChar w:fldCharType="separate"/>
        </w:r>
        <w:r w:rsidR="001C1872">
          <w:rPr>
            <w:noProof/>
            <w:webHidden/>
          </w:rPr>
          <w:t>68</w:t>
        </w:r>
        <w:r>
          <w:rPr>
            <w:noProof/>
            <w:webHidden/>
          </w:rPr>
          <w:fldChar w:fldCharType="end"/>
        </w:r>
      </w:hyperlink>
    </w:p>
    <w:p w14:paraId="15E5CC91" w14:textId="63E7B0BC"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45" w:history="1">
        <w:r w:rsidRPr="00B26ABB">
          <w:rPr>
            <w:rStyle w:val="Hyperlink"/>
          </w:rPr>
          <w:t>Figura 25 – Tela ilustrada na Figura 24 (a) em desktop</w:t>
        </w:r>
        <w:r>
          <w:rPr>
            <w:noProof/>
            <w:webHidden/>
          </w:rPr>
          <w:tab/>
        </w:r>
        <w:r>
          <w:rPr>
            <w:noProof/>
            <w:webHidden/>
          </w:rPr>
          <w:fldChar w:fldCharType="begin"/>
        </w:r>
        <w:r>
          <w:rPr>
            <w:noProof/>
            <w:webHidden/>
          </w:rPr>
          <w:instrText xml:space="preserve"> PAGEREF _Toc215432445 \h </w:instrText>
        </w:r>
        <w:r>
          <w:rPr>
            <w:noProof/>
            <w:webHidden/>
          </w:rPr>
        </w:r>
        <w:r>
          <w:rPr>
            <w:noProof/>
            <w:webHidden/>
          </w:rPr>
          <w:fldChar w:fldCharType="separate"/>
        </w:r>
        <w:r w:rsidR="001C1872">
          <w:rPr>
            <w:noProof/>
            <w:webHidden/>
          </w:rPr>
          <w:t>68</w:t>
        </w:r>
        <w:r>
          <w:rPr>
            <w:noProof/>
            <w:webHidden/>
          </w:rPr>
          <w:fldChar w:fldCharType="end"/>
        </w:r>
      </w:hyperlink>
    </w:p>
    <w:p w14:paraId="2BE59791" w14:textId="61E97E04"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46" w:history="1">
        <w:r w:rsidRPr="00B26ABB">
          <w:rPr>
            <w:rStyle w:val="Hyperlink"/>
          </w:rPr>
          <w:t>Figura 26 – Tela ilustrada na Figura 24 (b) em desktop</w:t>
        </w:r>
        <w:r>
          <w:rPr>
            <w:noProof/>
            <w:webHidden/>
          </w:rPr>
          <w:tab/>
        </w:r>
        <w:r>
          <w:rPr>
            <w:noProof/>
            <w:webHidden/>
          </w:rPr>
          <w:fldChar w:fldCharType="begin"/>
        </w:r>
        <w:r>
          <w:rPr>
            <w:noProof/>
            <w:webHidden/>
          </w:rPr>
          <w:instrText xml:space="preserve"> PAGEREF _Toc215432446 \h </w:instrText>
        </w:r>
        <w:r>
          <w:rPr>
            <w:noProof/>
            <w:webHidden/>
          </w:rPr>
        </w:r>
        <w:r>
          <w:rPr>
            <w:noProof/>
            <w:webHidden/>
          </w:rPr>
          <w:fldChar w:fldCharType="separate"/>
        </w:r>
        <w:r w:rsidR="001C1872">
          <w:rPr>
            <w:noProof/>
            <w:webHidden/>
          </w:rPr>
          <w:t>69</w:t>
        </w:r>
        <w:r>
          <w:rPr>
            <w:noProof/>
            <w:webHidden/>
          </w:rPr>
          <w:fldChar w:fldCharType="end"/>
        </w:r>
      </w:hyperlink>
    </w:p>
    <w:p w14:paraId="21F454B1" w14:textId="37128E1F"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47" w:history="1">
        <w:r w:rsidRPr="00B26ABB">
          <w:rPr>
            <w:rStyle w:val="Hyperlink"/>
          </w:rPr>
          <w:t>Figura 27 – Tela de cadastro</w:t>
        </w:r>
        <w:r>
          <w:rPr>
            <w:noProof/>
            <w:webHidden/>
          </w:rPr>
          <w:tab/>
        </w:r>
        <w:r>
          <w:rPr>
            <w:noProof/>
            <w:webHidden/>
          </w:rPr>
          <w:fldChar w:fldCharType="begin"/>
        </w:r>
        <w:r>
          <w:rPr>
            <w:noProof/>
            <w:webHidden/>
          </w:rPr>
          <w:instrText xml:space="preserve"> PAGEREF _Toc215432447 \h </w:instrText>
        </w:r>
        <w:r>
          <w:rPr>
            <w:noProof/>
            <w:webHidden/>
          </w:rPr>
        </w:r>
        <w:r>
          <w:rPr>
            <w:noProof/>
            <w:webHidden/>
          </w:rPr>
          <w:fldChar w:fldCharType="separate"/>
        </w:r>
        <w:r w:rsidR="001C1872">
          <w:rPr>
            <w:noProof/>
            <w:webHidden/>
          </w:rPr>
          <w:t>70</w:t>
        </w:r>
        <w:r>
          <w:rPr>
            <w:noProof/>
            <w:webHidden/>
          </w:rPr>
          <w:fldChar w:fldCharType="end"/>
        </w:r>
      </w:hyperlink>
    </w:p>
    <w:p w14:paraId="3561DAED" w14:textId="67A8466A"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48" w:history="1">
        <w:r w:rsidRPr="00B26ABB">
          <w:rPr>
            <w:rStyle w:val="Hyperlink"/>
          </w:rPr>
          <w:t>Figura 28 – Tela ilustrada na Figura 27 em desktop</w:t>
        </w:r>
        <w:r>
          <w:rPr>
            <w:noProof/>
            <w:webHidden/>
          </w:rPr>
          <w:tab/>
        </w:r>
        <w:r>
          <w:rPr>
            <w:noProof/>
            <w:webHidden/>
          </w:rPr>
          <w:fldChar w:fldCharType="begin"/>
        </w:r>
        <w:r>
          <w:rPr>
            <w:noProof/>
            <w:webHidden/>
          </w:rPr>
          <w:instrText xml:space="preserve"> PAGEREF _Toc215432448 \h </w:instrText>
        </w:r>
        <w:r>
          <w:rPr>
            <w:noProof/>
            <w:webHidden/>
          </w:rPr>
        </w:r>
        <w:r>
          <w:rPr>
            <w:noProof/>
            <w:webHidden/>
          </w:rPr>
          <w:fldChar w:fldCharType="separate"/>
        </w:r>
        <w:r w:rsidR="001C1872">
          <w:rPr>
            <w:noProof/>
            <w:webHidden/>
          </w:rPr>
          <w:t>70</w:t>
        </w:r>
        <w:r>
          <w:rPr>
            <w:noProof/>
            <w:webHidden/>
          </w:rPr>
          <w:fldChar w:fldCharType="end"/>
        </w:r>
      </w:hyperlink>
    </w:p>
    <w:p w14:paraId="06187AA9" w14:textId="13CECC85"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49" w:history="1">
        <w:r w:rsidRPr="00B26ABB">
          <w:rPr>
            <w:rStyle w:val="Hyperlink"/>
          </w:rPr>
          <w:t>Figura 29  – Tela de perfil – etapa 1 (a) e etapa 2 (b)</w:t>
        </w:r>
        <w:r>
          <w:rPr>
            <w:noProof/>
            <w:webHidden/>
          </w:rPr>
          <w:tab/>
        </w:r>
        <w:r>
          <w:rPr>
            <w:noProof/>
            <w:webHidden/>
          </w:rPr>
          <w:fldChar w:fldCharType="begin"/>
        </w:r>
        <w:r>
          <w:rPr>
            <w:noProof/>
            <w:webHidden/>
          </w:rPr>
          <w:instrText xml:space="preserve"> PAGEREF _Toc215432449 \h </w:instrText>
        </w:r>
        <w:r>
          <w:rPr>
            <w:noProof/>
            <w:webHidden/>
          </w:rPr>
        </w:r>
        <w:r>
          <w:rPr>
            <w:noProof/>
            <w:webHidden/>
          </w:rPr>
          <w:fldChar w:fldCharType="separate"/>
        </w:r>
        <w:r w:rsidR="001C1872">
          <w:rPr>
            <w:noProof/>
            <w:webHidden/>
          </w:rPr>
          <w:t>71</w:t>
        </w:r>
        <w:r>
          <w:rPr>
            <w:noProof/>
            <w:webHidden/>
          </w:rPr>
          <w:fldChar w:fldCharType="end"/>
        </w:r>
      </w:hyperlink>
    </w:p>
    <w:p w14:paraId="74266096" w14:textId="3EC00592"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50" w:history="1">
        <w:r w:rsidRPr="00B26ABB">
          <w:rPr>
            <w:rStyle w:val="Hyperlink"/>
          </w:rPr>
          <w:t>Figura 30 – Tela ilustrada na Figura 29 em desktop</w:t>
        </w:r>
        <w:r>
          <w:rPr>
            <w:noProof/>
            <w:webHidden/>
          </w:rPr>
          <w:tab/>
        </w:r>
        <w:r>
          <w:rPr>
            <w:noProof/>
            <w:webHidden/>
          </w:rPr>
          <w:fldChar w:fldCharType="begin"/>
        </w:r>
        <w:r>
          <w:rPr>
            <w:noProof/>
            <w:webHidden/>
          </w:rPr>
          <w:instrText xml:space="preserve"> PAGEREF _Toc215432450 \h </w:instrText>
        </w:r>
        <w:r>
          <w:rPr>
            <w:noProof/>
            <w:webHidden/>
          </w:rPr>
        </w:r>
        <w:r>
          <w:rPr>
            <w:noProof/>
            <w:webHidden/>
          </w:rPr>
          <w:fldChar w:fldCharType="separate"/>
        </w:r>
        <w:r w:rsidR="001C1872">
          <w:rPr>
            <w:noProof/>
            <w:webHidden/>
          </w:rPr>
          <w:t>72</w:t>
        </w:r>
        <w:r>
          <w:rPr>
            <w:noProof/>
            <w:webHidden/>
          </w:rPr>
          <w:fldChar w:fldCharType="end"/>
        </w:r>
      </w:hyperlink>
    </w:p>
    <w:p w14:paraId="7F54475C" w14:textId="60281C11"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51" w:history="1">
        <w:r w:rsidRPr="00B26ABB">
          <w:rPr>
            <w:rStyle w:val="Hyperlink"/>
          </w:rPr>
          <w:t>Figura 31 – Tela (a) mapa e (b) de reportes</w:t>
        </w:r>
        <w:r>
          <w:rPr>
            <w:noProof/>
            <w:webHidden/>
          </w:rPr>
          <w:tab/>
        </w:r>
        <w:r>
          <w:rPr>
            <w:noProof/>
            <w:webHidden/>
          </w:rPr>
          <w:fldChar w:fldCharType="begin"/>
        </w:r>
        <w:r>
          <w:rPr>
            <w:noProof/>
            <w:webHidden/>
          </w:rPr>
          <w:instrText xml:space="preserve"> PAGEREF _Toc215432451 \h </w:instrText>
        </w:r>
        <w:r>
          <w:rPr>
            <w:noProof/>
            <w:webHidden/>
          </w:rPr>
        </w:r>
        <w:r>
          <w:rPr>
            <w:noProof/>
            <w:webHidden/>
          </w:rPr>
          <w:fldChar w:fldCharType="separate"/>
        </w:r>
        <w:r w:rsidR="001C1872">
          <w:rPr>
            <w:noProof/>
            <w:webHidden/>
          </w:rPr>
          <w:t>73</w:t>
        </w:r>
        <w:r>
          <w:rPr>
            <w:noProof/>
            <w:webHidden/>
          </w:rPr>
          <w:fldChar w:fldCharType="end"/>
        </w:r>
      </w:hyperlink>
    </w:p>
    <w:p w14:paraId="5F4291C6" w14:textId="3AC5202D"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52" w:history="1">
        <w:r w:rsidRPr="00B26ABB">
          <w:rPr>
            <w:rStyle w:val="Hyperlink"/>
          </w:rPr>
          <w:t>Figura 32 – Tela ilustrada na Figura 31(a) em desktop</w:t>
        </w:r>
        <w:r>
          <w:rPr>
            <w:noProof/>
            <w:webHidden/>
          </w:rPr>
          <w:tab/>
        </w:r>
        <w:r>
          <w:rPr>
            <w:noProof/>
            <w:webHidden/>
          </w:rPr>
          <w:fldChar w:fldCharType="begin"/>
        </w:r>
        <w:r>
          <w:rPr>
            <w:noProof/>
            <w:webHidden/>
          </w:rPr>
          <w:instrText xml:space="preserve"> PAGEREF _Toc215432452 \h </w:instrText>
        </w:r>
        <w:r>
          <w:rPr>
            <w:noProof/>
            <w:webHidden/>
          </w:rPr>
        </w:r>
        <w:r>
          <w:rPr>
            <w:noProof/>
            <w:webHidden/>
          </w:rPr>
          <w:fldChar w:fldCharType="separate"/>
        </w:r>
        <w:r w:rsidR="001C1872">
          <w:rPr>
            <w:noProof/>
            <w:webHidden/>
          </w:rPr>
          <w:t>74</w:t>
        </w:r>
        <w:r>
          <w:rPr>
            <w:noProof/>
            <w:webHidden/>
          </w:rPr>
          <w:fldChar w:fldCharType="end"/>
        </w:r>
      </w:hyperlink>
    </w:p>
    <w:p w14:paraId="17DF54CA" w14:textId="64C6F686"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53" w:history="1">
        <w:r w:rsidRPr="00B26ABB">
          <w:rPr>
            <w:rStyle w:val="Hyperlink"/>
          </w:rPr>
          <w:t>Figura 33 – Tela ilustrada na Figura 31(b) em desktop</w:t>
        </w:r>
        <w:r>
          <w:rPr>
            <w:noProof/>
            <w:webHidden/>
          </w:rPr>
          <w:tab/>
        </w:r>
        <w:r>
          <w:rPr>
            <w:noProof/>
            <w:webHidden/>
          </w:rPr>
          <w:fldChar w:fldCharType="begin"/>
        </w:r>
        <w:r>
          <w:rPr>
            <w:noProof/>
            <w:webHidden/>
          </w:rPr>
          <w:instrText xml:space="preserve"> PAGEREF _Toc215432453 \h </w:instrText>
        </w:r>
        <w:r>
          <w:rPr>
            <w:noProof/>
            <w:webHidden/>
          </w:rPr>
        </w:r>
        <w:r>
          <w:rPr>
            <w:noProof/>
            <w:webHidden/>
          </w:rPr>
          <w:fldChar w:fldCharType="separate"/>
        </w:r>
        <w:r w:rsidR="001C1872">
          <w:rPr>
            <w:noProof/>
            <w:webHidden/>
          </w:rPr>
          <w:t>74</w:t>
        </w:r>
        <w:r>
          <w:rPr>
            <w:noProof/>
            <w:webHidden/>
          </w:rPr>
          <w:fldChar w:fldCharType="end"/>
        </w:r>
      </w:hyperlink>
    </w:p>
    <w:p w14:paraId="6DC48686" w14:textId="6BA1698C"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54" w:history="1">
        <w:r w:rsidRPr="00B26ABB">
          <w:rPr>
            <w:rStyle w:val="Hyperlink"/>
          </w:rPr>
          <w:t>Figura 34 – Tela de ajuda – etapa 1 (a) e etapa 2 (b)</w:t>
        </w:r>
        <w:r>
          <w:rPr>
            <w:noProof/>
            <w:webHidden/>
          </w:rPr>
          <w:tab/>
        </w:r>
        <w:r>
          <w:rPr>
            <w:noProof/>
            <w:webHidden/>
          </w:rPr>
          <w:fldChar w:fldCharType="begin"/>
        </w:r>
        <w:r>
          <w:rPr>
            <w:noProof/>
            <w:webHidden/>
          </w:rPr>
          <w:instrText xml:space="preserve"> PAGEREF _Toc215432454 \h </w:instrText>
        </w:r>
        <w:r>
          <w:rPr>
            <w:noProof/>
            <w:webHidden/>
          </w:rPr>
        </w:r>
        <w:r>
          <w:rPr>
            <w:noProof/>
            <w:webHidden/>
          </w:rPr>
          <w:fldChar w:fldCharType="separate"/>
        </w:r>
        <w:r w:rsidR="001C1872">
          <w:rPr>
            <w:noProof/>
            <w:webHidden/>
          </w:rPr>
          <w:t>75</w:t>
        </w:r>
        <w:r>
          <w:rPr>
            <w:noProof/>
            <w:webHidden/>
          </w:rPr>
          <w:fldChar w:fldCharType="end"/>
        </w:r>
      </w:hyperlink>
    </w:p>
    <w:p w14:paraId="2769A4EA" w14:textId="0573D15B"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55" w:history="1">
        <w:r w:rsidRPr="00B26ABB">
          <w:rPr>
            <w:rStyle w:val="Hyperlink"/>
          </w:rPr>
          <w:t>Figura 35 – Tela ilustrada na Figura 34 em desktop</w:t>
        </w:r>
        <w:r>
          <w:rPr>
            <w:noProof/>
            <w:webHidden/>
          </w:rPr>
          <w:tab/>
        </w:r>
        <w:r>
          <w:rPr>
            <w:noProof/>
            <w:webHidden/>
          </w:rPr>
          <w:fldChar w:fldCharType="begin"/>
        </w:r>
        <w:r>
          <w:rPr>
            <w:noProof/>
            <w:webHidden/>
          </w:rPr>
          <w:instrText xml:space="preserve"> PAGEREF _Toc215432455 \h </w:instrText>
        </w:r>
        <w:r>
          <w:rPr>
            <w:noProof/>
            <w:webHidden/>
          </w:rPr>
        </w:r>
        <w:r>
          <w:rPr>
            <w:noProof/>
            <w:webHidden/>
          </w:rPr>
          <w:fldChar w:fldCharType="separate"/>
        </w:r>
        <w:r w:rsidR="001C1872">
          <w:rPr>
            <w:noProof/>
            <w:webHidden/>
          </w:rPr>
          <w:t>76</w:t>
        </w:r>
        <w:r>
          <w:rPr>
            <w:noProof/>
            <w:webHidden/>
          </w:rPr>
          <w:fldChar w:fldCharType="end"/>
        </w:r>
      </w:hyperlink>
    </w:p>
    <w:p w14:paraId="1AE85D95" w14:textId="14C6CF8A"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56" w:history="1">
        <w:r w:rsidRPr="00B26ABB">
          <w:rPr>
            <w:rStyle w:val="Hyperlink"/>
          </w:rPr>
          <w:t>Figura 36 – Tela para reportar ocorrência – etapa 1 (a) e etapa 2 (b)</w:t>
        </w:r>
        <w:r>
          <w:rPr>
            <w:noProof/>
            <w:webHidden/>
          </w:rPr>
          <w:tab/>
        </w:r>
        <w:r>
          <w:rPr>
            <w:noProof/>
            <w:webHidden/>
          </w:rPr>
          <w:fldChar w:fldCharType="begin"/>
        </w:r>
        <w:r>
          <w:rPr>
            <w:noProof/>
            <w:webHidden/>
          </w:rPr>
          <w:instrText xml:space="preserve"> PAGEREF _Toc215432456 \h </w:instrText>
        </w:r>
        <w:r>
          <w:rPr>
            <w:noProof/>
            <w:webHidden/>
          </w:rPr>
        </w:r>
        <w:r>
          <w:rPr>
            <w:noProof/>
            <w:webHidden/>
          </w:rPr>
          <w:fldChar w:fldCharType="separate"/>
        </w:r>
        <w:r w:rsidR="001C1872">
          <w:rPr>
            <w:noProof/>
            <w:webHidden/>
          </w:rPr>
          <w:t>77</w:t>
        </w:r>
        <w:r>
          <w:rPr>
            <w:noProof/>
            <w:webHidden/>
          </w:rPr>
          <w:fldChar w:fldCharType="end"/>
        </w:r>
      </w:hyperlink>
    </w:p>
    <w:p w14:paraId="5F5AD5EC" w14:textId="73F1C6B1"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57" w:history="1">
        <w:r w:rsidRPr="00B26ABB">
          <w:rPr>
            <w:rStyle w:val="Hyperlink"/>
          </w:rPr>
          <w:t>Figura 37 – Tela ilustrada na Figura 36 em desktop</w:t>
        </w:r>
        <w:r>
          <w:rPr>
            <w:noProof/>
            <w:webHidden/>
          </w:rPr>
          <w:tab/>
        </w:r>
        <w:r>
          <w:rPr>
            <w:noProof/>
            <w:webHidden/>
          </w:rPr>
          <w:fldChar w:fldCharType="begin"/>
        </w:r>
        <w:r>
          <w:rPr>
            <w:noProof/>
            <w:webHidden/>
          </w:rPr>
          <w:instrText xml:space="preserve"> PAGEREF _Toc215432457 \h </w:instrText>
        </w:r>
        <w:r>
          <w:rPr>
            <w:noProof/>
            <w:webHidden/>
          </w:rPr>
        </w:r>
        <w:r>
          <w:rPr>
            <w:noProof/>
            <w:webHidden/>
          </w:rPr>
          <w:fldChar w:fldCharType="separate"/>
        </w:r>
        <w:r w:rsidR="001C1872">
          <w:rPr>
            <w:noProof/>
            <w:webHidden/>
          </w:rPr>
          <w:t>78</w:t>
        </w:r>
        <w:r>
          <w:rPr>
            <w:noProof/>
            <w:webHidden/>
          </w:rPr>
          <w:fldChar w:fldCharType="end"/>
        </w:r>
      </w:hyperlink>
    </w:p>
    <w:p w14:paraId="3ACDB2CD" w14:textId="1853EB56"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58" w:history="1">
        <w:r w:rsidRPr="00B26ABB">
          <w:rPr>
            <w:rStyle w:val="Hyperlink"/>
          </w:rPr>
          <w:t>Figura 38 – Tela de top repórteres</w:t>
        </w:r>
        <w:r>
          <w:rPr>
            <w:noProof/>
            <w:webHidden/>
          </w:rPr>
          <w:tab/>
        </w:r>
        <w:r>
          <w:rPr>
            <w:noProof/>
            <w:webHidden/>
          </w:rPr>
          <w:fldChar w:fldCharType="begin"/>
        </w:r>
        <w:r>
          <w:rPr>
            <w:noProof/>
            <w:webHidden/>
          </w:rPr>
          <w:instrText xml:space="preserve"> PAGEREF _Toc215432458 \h </w:instrText>
        </w:r>
        <w:r>
          <w:rPr>
            <w:noProof/>
            <w:webHidden/>
          </w:rPr>
        </w:r>
        <w:r>
          <w:rPr>
            <w:noProof/>
            <w:webHidden/>
          </w:rPr>
          <w:fldChar w:fldCharType="separate"/>
        </w:r>
        <w:r w:rsidR="001C1872">
          <w:rPr>
            <w:noProof/>
            <w:webHidden/>
          </w:rPr>
          <w:t>79</w:t>
        </w:r>
        <w:r>
          <w:rPr>
            <w:noProof/>
            <w:webHidden/>
          </w:rPr>
          <w:fldChar w:fldCharType="end"/>
        </w:r>
      </w:hyperlink>
    </w:p>
    <w:p w14:paraId="005123D0" w14:textId="22768CE4"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59" w:history="1">
        <w:r w:rsidRPr="00B26ABB">
          <w:rPr>
            <w:rStyle w:val="Hyperlink"/>
          </w:rPr>
          <w:t>Figura 39 – Tela ilustrada na Figura 38 em desktop</w:t>
        </w:r>
        <w:r>
          <w:rPr>
            <w:noProof/>
            <w:webHidden/>
          </w:rPr>
          <w:tab/>
        </w:r>
        <w:r>
          <w:rPr>
            <w:noProof/>
            <w:webHidden/>
          </w:rPr>
          <w:fldChar w:fldCharType="begin"/>
        </w:r>
        <w:r>
          <w:rPr>
            <w:noProof/>
            <w:webHidden/>
          </w:rPr>
          <w:instrText xml:space="preserve"> PAGEREF _Toc215432459 \h </w:instrText>
        </w:r>
        <w:r>
          <w:rPr>
            <w:noProof/>
            <w:webHidden/>
          </w:rPr>
        </w:r>
        <w:r>
          <w:rPr>
            <w:noProof/>
            <w:webHidden/>
          </w:rPr>
          <w:fldChar w:fldCharType="separate"/>
        </w:r>
        <w:r w:rsidR="001C1872">
          <w:rPr>
            <w:noProof/>
            <w:webHidden/>
          </w:rPr>
          <w:t>79</w:t>
        </w:r>
        <w:r>
          <w:rPr>
            <w:noProof/>
            <w:webHidden/>
          </w:rPr>
          <w:fldChar w:fldCharType="end"/>
        </w:r>
      </w:hyperlink>
    </w:p>
    <w:p w14:paraId="43D7A506" w14:textId="7926ECA2"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60" w:history="1">
        <w:r w:rsidRPr="00B26ABB">
          <w:rPr>
            <w:rStyle w:val="Hyperlink"/>
          </w:rPr>
          <w:t>Figura 40 – Figuras emotivas adaptadas da escala Likert (1-4) para responder (a) afirmações positivas e (b) afirmações negativas</w:t>
        </w:r>
        <w:r>
          <w:rPr>
            <w:noProof/>
            <w:webHidden/>
          </w:rPr>
          <w:tab/>
        </w:r>
        <w:r>
          <w:rPr>
            <w:noProof/>
            <w:webHidden/>
          </w:rPr>
          <w:fldChar w:fldCharType="begin"/>
        </w:r>
        <w:r>
          <w:rPr>
            <w:noProof/>
            <w:webHidden/>
          </w:rPr>
          <w:instrText xml:space="preserve"> PAGEREF _Toc215432460 \h </w:instrText>
        </w:r>
        <w:r>
          <w:rPr>
            <w:noProof/>
            <w:webHidden/>
          </w:rPr>
        </w:r>
        <w:r>
          <w:rPr>
            <w:noProof/>
            <w:webHidden/>
          </w:rPr>
          <w:fldChar w:fldCharType="separate"/>
        </w:r>
        <w:r w:rsidR="001C1872">
          <w:rPr>
            <w:noProof/>
            <w:webHidden/>
          </w:rPr>
          <w:t>83</w:t>
        </w:r>
        <w:r>
          <w:rPr>
            <w:noProof/>
            <w:webHidden/>
          </w:rPr>
          <w:fldChar w:fldCharType="end"/>
        </w:r>
      </w:hyperlink>
    </w:p>
    <w:p w14:paraId="42E2B571" w14:textId="6F28AAD4"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61" w:history="1">
        <w:r w:rsidRPr="00B26ABB">
          <w:rPr>
            <w:rStyle w:val="Hyperlink"/>
          </w:rPr>
          <w:t>Figura 41 – Expressões de comunicabilidade</w:t>
        </w:r>
        <w:r>
          <w:rPr>
            <w:noProof/>
            <w:webHidden/>
          </w:rPr>
          <w:tab/>
        </w:r>
        <w:r>
          <w:rPr>
            <w:noProof/>
            <w:webHidden/>
          </w:rPr>
          <w:fldChar w:fldCharType="begin"/>
        </w:r>
        <w:r>
          <w:rPr>
            <w:noProof/>
            <w:webHidden/>
          </w:rPr>
          <w:instrText xml:space="preserve"> PAGEREF _Toc215432461 \h </w:instrText>
        </w:r>
        <w:r>
          <w:rPr>
            <w:noProof/>
            <w:webHidden/>
          </w:rPr>
        </w:r>
        <w:r>
          <w:rPr>
            <w:noProof/>
            <w:webHidden/>
          </w:rPr>
          <w:fldChar w:fldCharType="separate"/>
        </w:r>
        <w:r w:rsidR="001C1872">
          <w:rPr>
            <w:noProof/>
            <w:webHidden/>
          </w:rPr>
          <w:t>91</w:t>
        </w:r>
        <w:r>
          <w:rPr>
            <w:noProof/>
            <w:webHidden/>
          </w:rPr>
          <w:fldChar w:fldCharType="end"/>
        </w:r>
      </w:hyperlink>
    </w:p>
    <w:p w14:paraId="0E57853F" w14:textId="40AA70D0"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62" w:history="1">
        <w:r w:rsidRPr="00B26ABB">
          <w:rPr>
            <w:rStyle w:val="Hyperlink"/>
          </w:rPr>
          <w:t>Figura 42 – Resultado da pergunta – Você já utilizou alguma solução tecnológica relacionado à segurança pública, defesa civil ou monitoramento de desastres?</w:t>
        </w:r>
        <w:r>
          <w:rPr>
            <w:noProof/>
            <w:webHidden/>
          </w:rPr>
          <w:tab/>
        </w:r>
        <w:r>
          <w:rPr>
            <w:noProof/>
            <w:webHidden/>
          </w:rPr>
          <w:fldChar w:fldCharType="begin"/>
        </w:r>
        <w:r>
          <w:rPr>
            <w:noProof/>
            <w:webHidden/>
          </w:rPr>
          <w:instrText xml:space="preserve"> PAGEREF _Toc215432462 \h </w:instrText>
        </w:r>
        <w:r>
          <w:rPr>
            <w:noProof/>
            <w:webHidden/>
          </w:rPr>
        </w:r>
        <w:r>
          <w:rPr>
            <w:noProof/>
            <w:webHidden/>
          </w:rPr>
          <w:fldChar w:fldCharType="separate"/>
        </w:r>
        <w:r w:rsidR="001C1872">
          <w:rPr>
            <w:noProof/>
            <w:webHidden/>
          </w:rPr>
          <w:t>119</w:t>
        </w:r>
        <w:r>
          <w:rPr>
            <w:noProof/>
            <w:webHidden/>
          </w:rPr>
          <w:fldChar w:fldCharType="end"/>
        </w:r>
      </w:hyperlink>
    </w:p>
    <w:p w14:paraId="4E9F8985" w14:textId="2F5C8AF1"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63" w:history="1">
        <w:r w:rsidRPr="00B26ABB">
          <w:rPr>
            <w:rStyle w:val="Hyperlink"/>
          </w:rPr>
          <w:t>Figura 43 – Resultado da pergunta – Você já usou alguma solução tecnológica com gamificação (como pontos, desafios e rankings, para motivar e engajar pessoas)?</w:t>
        </w:r>
        <w:r>
          <w:rPr>
            <w:noProof/>
            <w:webHidden/>
          </w:rPr>
          <w:tab/>
        </w:r>
        <w:r>
          <w:rPr>
            <w:noProof/>
            <w:webHidden/>
          </w:rPr>
          <w:fldChar w:fldCharType="begin"/>
        </w:r>
        <w:r>
          <w:rPr>
            <w:noProof/>
            <w:webHidden/>
          </w:rPr>
          <w:instrText xml:space="preserve"> PAGEREF _Toc215432463 \h </w:instrText>
        </w:r>
        <w:r>
          <w:rPr>
            <w:noProof/>
            <w:webHidden/>
          </w:rPr>
        </w:r>
        <w:r>
          <w:rPr>
            <w:noProof/>
            <w:webHidden/>
          </w:rPr>
          <w:fldChar w:fldCharType="separate"/>
        </w:r>
        <w:r w:rsidR="001C1872">
          <w:rPr>
            <w:noProof/>
            <w:webHidden/>
          </w:rPr>
          <w:t>119</w:t>
        </w:r>
        <w:r>
          <w:rPr>
            <w:noProof/>
            <w:webHidden/>
          </w:rPr>
          <w:fldChar w:fldCharType="end"/>
        </w:r>
      </w:hyperlink>
    </w:p>
    <w:p w14:paraId="596B7FAB" w14:textId="36B852E8"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64" w:history="1">
        <w:r w:rsidRPr="00B26ABB">
          <w:rPr>
            <w:rStyle w:val="Hyperlink"/>
          </w:rPr>
          <w:t>Figura 44 – Resultado da pergunta – Você já utilizou alguma solução tecnológica para verificar se um trajeto estava seguro antes de se deslocar?</w:t>
        </w:r>
        <w:r>
          <w:rPr>
            <w:noProof/>
            <w:webHidden/>
          </w:rPr>
          <w:tab/>
        </w:r>
        <w:r>
          <w:rPr>
            <w:noProof/>
            <w:webHidden/>
          </w:rPr>
          <w:fldChar w:fldCharType="begin"/>
        </w:r>
        <w:r>
          <w:rPr>
            <w:noProof/>
            <w:webHidden/>
          </w:rPr>
          <w:instrText xml:space="preserve"> PAGEREF _Toc215432464 \h </w:instrText>
        </w:r>
        <w:r>
          <w:rPr>
            <w:noProof/>
            <w:webHidden/>
          </w:rPr>
        </w:r>
        <w:r>
          <w:rPr>
            <w:noProof/>
            <w:webHidden/>
          </w:rPr>
          <w:fldChar w:fldCharType="separate"/>
        </w:r>
        <w:r w:rsidR="001C1872">
          <w:rPr>
            <w:noProof/>
            <w:webHidden/>
          </w:rPr>
          <w:t>120</w:t>
        </w:r>
        <w:r>
          <w:rPr>
            <w:noProof/>
            <w:webHidden/>
          </w:rPr>
          <w:fldChar w:fldCharType="end"/>
        </w:r>
      </w:hyperlink>
    </w:p>
    <w:p w14:paraId="0C0DA07C" w14:textId="473C519D"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65" w:history="1">
        <w:r w:rsidRPr="00B26ABB">
          <w:rPr>
            <w:rStyle w:val="Hyperlink"/>
          </w:rPr>
          <w:t>Figura 45 – Resultado da pergunta – Você costuma consultar mapas ou alertas de risco antes de sair de casa em situações de condições ambientais adversas?</w:t>
        </w:r>
        <w:r>
          <w:rPr>
            <w:noProof/>
            <w:webHidden/>
          </w:rPr>
          <w:tab/>
        </w:r>
        <w:r>
          <w:rPr>
            <w:noProof/>
            <w:webHidden/>
          </w:rPr>
          <w:fldChar w:fldCharType="begin"/>
        </w:r>
        <w:r>
          <w:rPr>
            <w:noProof/>
            <w:webHidden/>
          </w:rPr>
          <w:instrText xml:space="preserve"> PAGEREF _Toc215432465 \h </w:instrText>
        </w:r>
        <w:r>
          <w:rPr>
            <w:noProof/>
            <w:webHidden/>
          </w:rPr>
        </w:r>
        <w:r>
          <w:rPr>
            <w:noProof/>
            <w:webHidden/>
          </w:rPr>
          <w:fldChar w:fldCharType="separate"/>
        </w:r>
        <w:r w:rsidR="001C1872">
          <w:rPr>
            <w:noProof/>
            <w:webHidden/>
          </w:rPr>
          <w:t>120</w:t>
        </w:r>
        <w:r>
          <w:rPr>
            <w:noProof/>
            <w:webHidden/>
          </w:rPr>
          <w:fldChar w:fldCharType="end"/>
        </w:r>
      </w:hyperlink>
    </w:p>
    <w:p w14:paraId="01D274F7" w14:textId="425DC117"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66" w:history="1">
        <w:r w:rsidRPr="00B26ABB">
          <w:rPr>
            <w:rStyle w:val="Hyperlink"/>
          </w:rPr>
          <w:t>Figura 46 – Resultado da pergunta – Você já deixou de seguir um trajeto por considerar que havia risco de enchentes, deslizamentos ou alagamentos?</w:t>
        </w:r>
        <w:r>
          <w:rPr>
            <w:noProof/>
            <w:webHidden/>
          </w:rPr>
          <w:tab/>
        </w:r>
        <w:r>
          <w:rPr>
            <w:noProof/>
            <w:webHidden/>
          </w:rPr>
          <w:fldChar w:fldCharType="begin"/>
        </w:r>
        <w:r>
          <w:rPr>
            <w:noProof/>
            <w:webHidden/>
          </w:rPr>
          <w:instrText xml:space="preserve"> PAGEREF _Toc215432466 \h </w:instrText>
        </w:r>
        <w:r>
          <w:rPr>
            <w:noProof/>
            <w:webHidden/>
          </w:rPr>
        </w:r>
        <w:r>
          <w:rPr>
            <w:noProof/>
            <w:webHidden/>
          </w:rPr>
          <w:fldChar w:fldCharType="separate"/>
        </w:r>
        <w:r w:rsidR="001C1872">
          <w:rPr>
            <w:noProof/>
            <w:webHidden/>
          </w:rPr>
          <w:t>120</w:t>
        </w:r>
        <w:r>
          <w:rPr>
            <w:noProof/>
            <w:webHidden/>
          </w:rPr>
          <w:fldChar w:fldCharType="end"/>
        </w:r>
      </w:hyperlink>
    </w:p>
    <w:p w14:paraId="01DDD8E3" w14:textId="2E69E8F0"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67" w:history="1">
        <w:r w:rsidRPr="00B26ABB">
          <w:rPr>
            <w:rStyle w:val="Hyperlink"/>
          </w:rPr>
          <w:t>Figura 47 – Resultado da P1</w:t>
        </w:r>
        <w:r>
          <w:rPr>
            <w:noProof/>
            <w:webHidden/>
          </w:rPr>
          <w:tab/>
        </w:r>
        <w:r>
          <w:rPr>
            <w:noProof/>
            <w:webHidden/>
          </w:rPr>
          <w:fldChar w:fldCharType="begin"/>
        </w:r>
        <w:r>
          <w:rPr>
            <w:noProof/>
            <w:webHidden/>
          </w:rPr>
          <w:instrText xml:space="preserve"> PAGEREF _Toc215432467 \h </w:instrText>
        </w:r>
        <w:r>
          <w:rPr>
            <w:noProof/>
            <w:webHidden/>
          </w:rPr>
        </w:r>
        <w:r>
          <w:rPr>
            <w:noProof/>
            <w:webHidden/>
          </w:rPr>
          <w:fldChar w:fldCharType="separate"/>
        </w:r>
        <w:r w:rsidR="001C1872">
          <w:rPr>
            <w:noProof/>
            <w:webHidden/>
          </w:rPr>
          <w:t>121</w:t>
        </w:r>
        <w:r>
          <w:rPr>
            <w:noProof/>
            <w:webHidden/>
          </w:rPr>
          <w:fldChar w:fldCharType="end"/>
        </w:r>
      </w:hyperlink>
    </w:p>
    <w:p w14:paraId="36D635F0" w14:textId="74DA2C3A"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68" w:history="1">
        <w:r w:rsidRPr="00B26ABB">
          <w:rPr>
            <w:rStyle w:val="Hyperlink"/>
          </w:rPr>
          <w:t>Figura 48 – Resultado da P2</w:t>
        </w:r>
        <w:r>
          <w:rPr>
            <w:noProof/>
            <w:webHidden/>
          </w:rPr>
          <w:tab/>
        </w:r>
        <w:r>
          <w:rPr>
            <w:noProof/>
            <w:webHidden/>
          </w:rPr>
          <w:fldChar w:fldCharType="begin"/>
        </w:r>
        <w:r>
          <w:rPr>
            <w:noProof/>
            <w:webHidden/>
          </w:rPr>
          <w:instrText xml:space="preserve"> PAGEREF _Toc215432468 \h </w:instrText>
        </w:r>
        <w:r>
          <w:rPr>
            <w:noProof/>
            <w:webHidden/>
          </w:rPr>
        </w:r>
        <w:r>
          <w:rPr>
            <w:noProof/>
            <w:webHidden/>
          </w:rPr>
          <w:fldChar w:fldCharType="separate"/>
        </w:r>
        <w:r w:rsidR="001C1872">
          <w:rPr>
            <w:noProof/>
            <w:webHidden/>
          </w:rPr>
          <w:t>121</w:t>
        </w:r>
        <w:r>
          <w:rPr>
            <w:noProof/>
            <w:webHidden/>
          </w:rPr>
          <w:fldChar w:fldCharType="end"/>
        </w:r>
      </w:hyperlink>
    </w:p>
    <w:p w14:paraId="52E00EE0" w14:textId="511B1BC3"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69" w:history="1">
        <w:r w:rsidRPr="00B26ABB">
          <w:rPr>
            <w:rStyle w:val="Hyperlink"/>
          </w:rPr>
          <w:t>Figura 49 – Resultado da P3</w:t>
        </w:r>
        <w:r>
          <w:rPr>
            <w:noProof/>
            <w:webHidden/>
          </w:rPr>
          <w:tab/>
        </w:r>
        <w:r>
          <w:rPr>
            <w:noProof/>
            <w:webHidden/>
          </w:rPr>
          <w:fldChar w:fldCharType="begin"/>
        </w:r>
        <w:r>
          <w:rPr>
            <w:noProof/>
            <w:webHidden/>
          </w:rPr>
          <w:instrText xml:space="preserve"> PAGEREF _Toc215432469 \h </w:instrText>
        </w:r>
        <w:r>
          <w:rPr>
            <w:noProof/>
            <w:webHidden/>
          </w:rPr>
        </w:r>
        <w:r>
          <w:rPr>
            <w:noProof/>
            <w:webHidden/>
          </w:rPr>
          <w:fldChar w:fldCharType="separate"/>
        </w:r>
        <w:r w:rsidR="001C1872">
          <w:rPr>
            <w:noProof/>
            <w:webHidden/>
          </w:rPr>
          <w:t>121</w:t>
        </w:r>
        <w:r>
          <w:rPr>
            <w:noProof/>
            <w:webHidden/>
          </w:rPr>
          <w:fldChar w:fldCharType="end"/>
        </w:r>
      </w:hyperlink>
    </w:p>
    <w:p w14:paraId="78A77FA3" w14:textId="0D83AB33"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70" w:history="1">
        <w:r w:rsidRPr="00B26ABB">
          <w:rPr>
            <w:rStyle w:val="Hyperlink"/>
          </w:rPr>
          <w:t>Figura 50 – Resultado da P4</w:t>
        </w:r>
        <w:r>
          <w:rPr>
            <w:noProof/>
            <w:webHidden/>
          </w:rPr>
          <w:tab/>
        </w:r>
        <w:r>
          <w:rPr>
            <w:noProof/>
            <w:webHidden/>
          </w:rPr>
          <w:fldChar w:fldCharType="begin"/>
        </w:r>
        <w:r>
          <w:rPr>
            <w:noProof/>
            <w:webHidden/>
          </w:rPr>
          <w:instrText xml:space="preserve"> PAGEREF _Toc215432470 \h </w:instrText>
        </w:r>
        <w:r>
          <w:rPr>
            <w:noProof/>
            <w:webHidden/>
          </w:rPr>
        </w:r>
        <w:r>
          <w:rPr>
            <w:noProof/>
            <w:webHidden/>
          </w:rPr>
          <w:fldChar w:fldCharType="separate"/>
        </w:r>
        <w:r w:rsidR="001C1872">
          <w:rPr>
            <w:noProof/>
            <w:webHidden/>
          </w:rPr>
          <w:t>121</w:t>
        </w:r>
        <w:r>
          <w:rPr>
            <w:noProof/>
            <w:webHidden/>
          </w:rPr>
          <w:fldChar w:fldCharType="end"/>
        </w:r>
      </w:hyperlink>
    </w:p>
    <w:p w14:paraId="4CD88F5E" w14:textId="5B890566"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71" w:history="1">
        <w:r w:rsidRPr="00B26ABB">
          <w:rPr>
            <w:rStyle w:val="Hyperlink"/>
          </w:rPr>
          <w:t>Figura 51 – Resultado da P5</w:t>
        </w:r>
        <w:r>
          <w:rPr>
            <w:noProof/>
            <w:webHidden/>
          </w:rPr>
          <w:tab/>
        </w:r>
        <w:r>
          <w:rPr>
            <w:noProof/>
            <w:webHidden/>
          </w:rPr>
          <w:fldChar w:fldCharType="begin"/>
        </w:r>
        <w:r>
          <w:rPr>
            <w:noProof/>
            <w:webHidden/>
          </w:rPr>
          <w:instrText xml:space="preserve"> PAGEREF _Toc215432471 \h </w:instrText>
        </w:r>
        <w:r>
          <w:rPr>
            <w:noProof/>
            <w:webHidden/>
          </w:rPr>
        </w:r>
        <w:r>
          <w:rPr>
            <w:noProof/>
            <w:webHidden/>
          </w:rPr>
          <w:fldChar w:fldCharType="separate"/>
        </w:r>
        <w:r w:rsidR="001C1872">
          <w:rPr>
            <w:noProof/>
            <w:webHidden/>
          </w:rPr>
          <w:t>122</w:t>
        </w:r>
        <w:r>
          <w:rPr>
            <w:noProof/>
            <w:webHidden/>
          </w:rPr>
          <w:fldChar w:fldCharType="end"/>
        </w:r>
      </w:hyperlink>
    </w:p>
    <w:p w14:paraId="2B00EC6E" w14:textId="651DD9D3"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72" w:history="1">
        <w:r w:rsidRPr="00B26ABB">
          <w:rPr>
            <w:rStyle w:val="Hyperlink"/>
          </w:rPr>
          <w:t>Figura 52 – Resultado da P6</w:t>
        </w:r>
        <w:r>
          <w:rPr>
            <w:noProof/>
            <w:webHidden/>
          </w:rPr>
          <w:tab/>
        </w:r>
        <w:r>
          <w:rPr>
            <w:noProof/>
            <w:webHidden/>
          </w:rPr>
          <w:fldChar w:fldCharType="begin"/>
        </w:r>
        <w:r>
          <w:rPr>
            <w:noProof/>
            <w:webHidden/>
          </w:rPr>
          <w:instrText xml:space="preserve"> PAGEREF _Toc215432472 \h </w:instrText>
        </w:r>
        <w:r>
          <w:rPr>
            <w:noProof/>
            <w:webHidden/>
          </w:rPr>
        </w:r>
        <w:r>
          <w:rPr>
            <w:noProof/>
            <w:webHidden/>
          </w:rPr>
          <w:fldChar w:fldCharType="separate"/>
        </w:r>
        <w:r w:rsidR="001C1872">
          <w:rPr>
            <w:noProof/>
            <w:webHidden/>
          </w:rPr>
          <w:t>122</w:t>
        </w:r>
        <w:r>
          <w:rPr>
            <w:noProof/>
            <w:webHidden/>
          </w:rPr>
          <w:fldChar w:fldCharType="end"/>
        </w:r>
      </w:hyperlink>
    </w:p>
    <w:p w14:paraId="5D7B0549" w14:textId="6C92C037"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73" w:history="1">
        <w:r w:rsidRPr="00B26ABB">
          <w:rPr>
            <w:rStyle w:val="Hyperlink"/>
          </w:rPr>
          <w:t>Figura 53 – Resultado da P7</w:t>
        </w:r>
        <w:r>
          <w:rPr>
            <w:noProof/>
            <w:webHidden/>
          </w:rPr>
          <w:tab/>
        </w:r>
        <w:r>
          <w:rPr>
            <w:noProof/>
            <w:webHidden/>
          </w:rPr>
          <w:fldChar w:fldCharType="begin"/>
        </w:r>
        <w:r>
          <w:rPr>
            <w:noProof/>
            <w:webHidden/>
          </w:rPr>
          <w:instrText xml:space="preserve"> PAGEREF _Toc215432473 \h </w:instrText>
        </w:r>
        <w:r>
          <w:rPr>
            <w:noProof/>
            <w:webHidden/>
          </w:rPr>
        </w:r>
        <w:r>
          <w:rPr>
            <w:noProof/>
            <w:webHidden/>
          </w:rPr>
          <w:fldChar w:fldCharType="separate"/>
        </w:r>
        <w:r w:rsidR="001C1872">
          <w:rPr>
            <w:noProof/>
            <w:webHidden/>
          </w:rPr>
          <w:t>122</w:t>
        </w:r>
        <w:r>
          <w:rPr>
            <w:noProof/>
            <w:webHidden/>
          </w:rPr>
          <w:fldChar w:fldCharType="end"/>
        </w:r>
      </w:hyperlink>
    </w:p>
    <w:p w14:paraId="5386ACBE" w14:textId="6BA8547B"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74" w:history="1">
        <w:r w:rsidRPr="00B26ABB">
          <w:rPr>
            <w:rStyle w:val="Hyperlink"/>
          </w:rPr>
          <w:t>Figura 54 – Resultado da P8</w:t>
        </w:r>
        <w:r>
          <w:rPr>
            <w:noProof/>
            <w:webHidden/>
          </w:rPr>
          <w:tab/>
        </w:r>
        <w:r>
          <w:rPr>
            <w:noProof/>
            <w:webHidden/>
          </w:rPr>
          <w:fldChar w:fldCharType="begin"/>
        </w:r>
        <w:r>
          <w:rPr>
            <w:noProof/>
            <w:webHidden/>
          </w:rPr>
          <w:instrText xml:space="preserve"> PAGEREF _Toc215432474 \h </w:instrText>
        </w:r>
        <w:r>
          <w:rPr>
            <w:noProof/>
            <w:webHidden/>
          </w:rPr>
        </w:r>
        <w:r>
          <w:rPr>
            <w:noProof/>
            <w:webHidden/>
          </w:rPr>
          <w:fldChar w:fldCharType="separate"/>
        </w:r>
        <w:r w:rsidR="001C1872">
          <w:rPr>
            <w:noProof/>
            <w:webHidden/>
          </w:rPr>
          <w:t>122</w:t>
        </w:r>
        <w:r>
          <w:rPr>
            <w:noProof/>
            <w:webHidden/>
          </w:rPr>
          <w:fldChar w:fldCharType="end"/>
        </w:r>
      </w:hyperlink>
    </w:p>
    <w:p w14:paraId="709DCC16" w14:textId="15C606B3"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75" w:history="1">
        <w:r w:rsidRPr="00B26ABB">
          <w:rPr>
            <w:rStyle w:val="Hyperlink"/>
          </w:rPr>
          <w:t>Figura 55 – Resultado da P9</w:t>
        </w:r>
        <w:r>
          <w:rPr>
            <w:noProof/>
            <w:webHidden/>
          </w:rPr>
          <w:tab/>
        </w:r>
        <w:r>
          <w:rPr>
            <w:noProof/>
            <w:webHidden/>
          </w:rPr>
          <w:fldChar w:fldCharType="begin"/>
        </w:r>
        <w:r>
          <w:rPr>
            <w:noProof/>
            <w:webHidden/>
          </w:rPr>
          <w:instrText xml:space="preserve"> PAGEREF _Toc215432475 \h </w:instrText>
        </w:r>
        <w:r>
          <w:rPr>
            <w:noProof/>
            <w:webHidden/>
          </w:rPr>
        </w:r>
        <w:r>
          <w:rPr>
            <w:noProof/>
            <w:webHidden/>
          </w:rPr>
          <w:fldChar w:fldCharType="separate"/>
        </w:r>
        <w:r w:rsidR="001C1872">
          <w:rPr>
            <w:noProof/>
            <w:webHidden/>
          </w:rPr>
          <w:t>123</w:t>
        </w:r>
        <w:r>
          <w:rPr>
            <w:noProof/>
            <w:webHidden/>
          </w:rPr>
          <w:fldChar w:fldCharType="end"/>
        </w:r>
      </w:hyperlink>
    </w:p>
    <w:p w14:paraId="70AB6ABD" w14:textId="1CC11999"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76" w:history="1">
        <w:r w:rsidRPr="00B26ABB">
          <w:rPr>
            <w:rStyle w:val="Hyperlink"/>
          </w:rPr>
          <w:t>Figura 56 – Resultado da P10</w:t>
        </w:r>
        <w:r>
          <w:rPr>
            <w:noProof/>
            <w:webHidden/>
          </w:rPr>
          <w:tab/>
        </w:r>
        <w:r>
          <w:rPr>
            <w:noProof/>
            <w:webHidden/>
          </w:rPr>
          <w:fldChar w:fldCharType="begin"/>
        </w:r>
        <w:r>
          <w:rPr>
            <w:noProof/>
            <w:webHidden/>
          </w:rPr>
          <w:instrText xml:space="preserve"> PAGEREF _Toc215432476 \h </w:instrText>
        </w:r>
        <w:r>
          <w:rPr>
            <w:noProof/>
            <w:webHidden/>
          </w:rPr>
        </w:r>
        <w:r>
          <w:rPr>
            <w:noProof/>
            <w:webHidden/>
          </w:rPr>
          <w:fldChar w:fldCharType="separate"/>
        </w:r>
        <w:r w:rsidR="001C1872">
          <w:rPr>
            <w:noProof/>
            <w:webHidden/>
          </w:rPr>
          <w:t>123</w:t>
        </w:r>
        <w:r>
          <w:rPr>
            <w:noProof/>
            <w:webHidden/>
          </w:rPr>
          <w:fldChar w:fldCharType="end"/>
        </w:r>
      </w:hyperlink>
    </w:p>
    <w:p w14:paraId="7B2AD383" w14:textId="0A7C94B0"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77" w:history="1">
        <w:r w:rsidRPr="00B26ABB">
          <w:rPr>
            <w:rStyle w:val="Hyperlink"/>
          </w:rPr>
          <w:t>Figura 57 – Resultado da P11</w:t>
        </w:r>
        <w:r>
          <w:rPr>
            <w:noProof/>
            <w:webHidden/>
          </w:rPr>
          <w:tab/>
        </w:r>
        <w:r>
          <w:rPr>
            <w:noProof/>
            <w:webHidden/>
          </w:rPr>
          <w:fldChar w:fldCharType="begin"/>
        </w:r>
        <w:r>
          <w:rPr>
            <w:noProof/>
            <w:webHidden/>
          </w:rPr>
          <w:instrText xml:space="preserve"> PAGEREF _Toc215432477 \h </w:instrText>
        </w:r>
        <w:r>
          <w:rPr>
            <w:noProof/>
            <w:webHidden/>
          </w:rPr>
        </w:r>
        <w:r>
          <w:rPr>
            <w:noProof/>
            <w:webHidden/>
          </w:rPr>
          <w:fldChar w:fldCharType="separate"/>
        </w:r>
        <w:r w:rsidR="001C1872">
          <w:rPr>
            <w:noProof/>
            <w:webHidden/>
          </w:rPr>
          <w:t>123</w:t>
        </w:r>
        <w:r>
          <w:rPr>
            <w:noProof/>
            <w:webHidden/>
          </w:rPr>
          <w:fldChar w:fldCharType="end"/>
        </w:r>
      </w:hyperlink>
    </w:p>
    <w:p w14:paraId="3501365C" w14:textId="63F3092C"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78" w:history="1">
        <w:r w:rsidRPr="00B26ABB">
          <w:rPr>
            <w:rStyle w:val="Hyperlink"/>
          </w:rPr>
          <w:t>Figura 58 – Resultado da P12</w:t>
        </w:r>
        <w:r>
          <w:rPr>
            <w:noProof/>
            <w:webHidden/>
          </w:rPr>
          <w:tab/>
        </w:r>
        <w:r>
          <w:rPr>
            <w:noProof/>
            <w:webHidden/>
          </w:rPr>
          <w:fldChar w:fldCharType="begin"/>
        </w:r>
        <w:r>
          <w:rPr>
            <w:noProof/>
            <w:webHidden/>
          </w:rPr>
          <w:instrText xml:space="preserve"> PAGEREF _Toc215432478 \h </w:instrText>
        </w:r>
        <w:r>
          <w:rPr>
            <w:noProof/>
            <w:webHidden/>
          </w:rPr>
        </w:r>
        <w:r>
          <w:rPr>
            <w:noProof/>
            <w:webHidden/>
          </w:rPr>
          <w:fldChar w:fldCharType="separate"/>
        </w:r>
        <w:r w:rsidR="001C1872">
          <w:rPr>
            <w:noProof/>
            <w:webHidden/>
          </w:rPr>
          <w:t>123</w:t>
        </w:r>
        <w:r>
          <w:rPr>
            <w:noProof/>
            <w:webHidden/>
          </w:rPr>
          <w:fldChar w:fldCharType="end"/>
        </w:r>
      </w:hyperlink>
    </w:p>
    <w:p w14:paraId="0A8F4550" w14:textId="75CF47E9"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79" w:history="1">
        <w:r w:rsidRPr="00B26ABB">
          <w:rPr>
            <w:rStyle w:val="Hyperlink"/>
          </w:rPr>
          <w:t>Figura 59 – Resultado da P13</w:t>
        </w:r>
        <w:r>
          <w:rPr>
            <w:noProof/>
            <w:webHidden/>
          </w:rPr>
          <w:tab/>
        </w:r>
        <w:r>
          <w:rPr>
            <w:noProof/>
            <w:webHidden/>
          </w:rPr>
          <w:fldChar w:fldCharType="begin"/>
        </w:r>
        <w:r>
          <w:rPr>
            <w:noProof/>
            <w:webHidden/>
          </w:rPr>
          <w:instrText xml:space="preserve"> PAGEREF _Toc215432479 \h </w:instrText>
        </w:r>
        <w:r>
          <w:rPr>
            <w:noProof/>
            <w:webHidden/>
          </w:rPr>
        </w:r>
        <w:r>
          <w:rPr>
            <w:noProof/>
            <w:webHidden/>
          </w:rPr>
          <w:fldChar w:fldCharType="separate"/>
        </w:r>
        <w:r w:rsidR="001C1872">
          <w:rPr>
            <w:noProof/>
            <w:webHidden/>
          </w:rPr>
          <w:t>124</w:t>
        </w:r>
        <w:r>
          <w:rPr>
            <w:noProof/>
            <w:webHidden/>
          </w:rPr>
          <w:fldChar w:fldCharType="end"/>
        </w:r>
      </w:hyperlink>
    </w:p>
    <w:p w14:paraId="3562B207" w14:textId="18F991E4"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80" w:history="1">
        <w:r w:rsidRPr="00B26ABB">
          <w:rPr>
            <w:rStyle w:val="Hyperlink"/>
          </w:rPr>
          <w:t>Figura 60 – Resultado da P14</w:t>
        </w:r>
        <w:r>
          <w:rPr>
            <w:noProof/>
            <w:webHidden/>
          </w:rPr>
          <w:tab/>
        </w:r>
        <w:r>
          <w:rPr>
            <w:noProof/>
            <w:webHidden/>
          </w:rPr>
          <w:fldChar w:fldCharType="begin"/>
        </w:r>
        <w:r>
          <w:rPr>
            <w:noProof/>
            <w:webHidden/>
          </w:rPr>
          <w:instrText xml:space="preserve"> PAGEREF _Toc215432480 \h </w:instrText>
        </w:r>
        <w:r>
          <w:rPr>
            <w:noProof/>
            <w:webHidden/>
          </w:rPr>
        </w:r>
        <w:r>
          <w:rPr>
            <w:noProof/>
            <w:webHidden/>
          </w:rPr>
          <w:fldChar w:fldCharType="separate"/>
        </w:r>
        <w:r w:rsidR="001C1872">
          <w:rPr>
            <w:noProof/>
            <w:webHidden/>
          </w:rPr>
          <w:t>124</w:t>
        </w:r>
        <w:r>
          <w:rPr>
            <w:noProof/>
            <w:webHidden/>
          </w:rPr>
          <w:fldChar w:fldCharType="end"/>
        </w:r>
      </w:hyperlink>
    </w:p>
    <w:p w14:paraId="26549794" w14:textId="7D9F83A6"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81" w:history="1">
        <w:r w:rsidRPr="00B26ABB">
          <w:rPr>
            <w:rStyle w:val="Hyperlink"/>
          </w:rPr>
          <w:t>Figura 61 – Resultado da P15</w:t>
        </w:r>
        <w:r>
          <w:rPr>
            <w:noProof/>
            <w:webHidden/>
          </w:rPr>
          <w:tab/>
        </w:r>
        <w:r>
          <w:rPr>
            <w:noProof/>
            <w:webHidden/>
          </w:rPr>
          <w:fldChar w:fldCharType="begin"/>
        </w:r>
        <w:r>
          <w:rPr>
            <w:noProof/>
            <w:webHidden/>
          </w:rPr>
          <w:instrText xml:space="preserve"> PAGEREF _Toc215432481 \h </w:instrText>
        </w:r>
        <w:r>
          <w:rPr>
            <w:noProof/>
            <w:webHidden/>
          </w:rPr>
        </w:r>
        <w:r>
          <w:rPr>
            <w:noProof/>
            <w:webHidden/>
          </w:rPr>
          <w:fldChar w:fldCharType="separate"/>
        </w:r>
        <w:r w:rsidR="001C1872">
          <w:rPr>
            <w:noProof/>
            <w:webHidden/>
          </w:rPr>
          <w:t>124</w:t>
        </w:r>
        <w:r>
          <w:rPr>
            <w:noProof/>
            <w:webHidden/>
          </w:rPr>
          <w:fldChar w:fldCharType="end"/>
        </w:r>
      </w:hyperlink>
    </w:p>
    <w:p w14:paraId="1647C4DC" w14:textId="37D00227"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82" w:history="1">
        <w:r w:rsidRPr="00B26ABB">
          <w:rPr>
            <w:rStyle w:val="Hyperlink"/>
          </w:rPr>
          <w:t>Figura 62 – Resultado da P16</w:t>
        </w:r>
        <w:r>
          <w:rPr>
            <w:noProof/>
            <w:webHidden/>
          </w:rPr>
          <w:tab/>
        </w:r>
        <w:r>
          <w:rPr>
            <w:noProof/>
            <w:webHidden/>
          </w:rPr>
          <w:fldChar w:fldCharType="begin"/>
        </w:r>
        <w:r>
          <w:rPr>
            <w:noProof/>
            <w:webHidden/>
          </w:rPr>
          <w:instrText xml:space="preserve"> PAGEREF _Toc215432482 \h </w:instrText>
        </w:r>
        <w:r>
          <w:rPr>
            <w:noProof/>
            <w:webHidden/>
          </w:rPr>
        </w:r>
        <w:r>
          <w:rPr>
            <w:noProof/>
            <w:webHidden/>
          </w:rPr>
          <w:fldChar w:fldCharType="separate"/>
        </w:r>
        <w:r w:rsidR="001C1872">
          <w:rPr>
            <w:noProof/>
            <w:webHidden/>
          </w:rPr>
          <w:t>124</w:t>
        </w:r>
        <w:r>
          <w:rPr>
            <w:noProof/>
            <w:webHidden/>
          </w:rPr>
          <w:fldChar w:fldCharType="end"/>
        </w:r>
      </w:hyperlink>
    </w:p>
    <w:p w14:paraId="5A57F952" w14:textId="17E467DA"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83" w:history="1">
        <w:r w:rsidRPr="00B26ABB">
          <w:rPr>
            <w:rStyle w:val="Hyperlink"/>
          </w:rPr>
          <w:t>Figura 63 – Resultado da P17</w:t>
        </w:r>
        <w:r>
          <w:rPr>
            <w:noProof/>
            <w:webHidden/>
          </w:rPr>
          <w:tab/>
        </w:r>
        <w:r>
          <w:rPr>
            <w:noProof/>
            <w:webHidden/>
          </w:rPr>
          <w:fldChar w:fldCharType="begin"/>
        </w:r>
        <w:r>
          <w:rPr>
            <w:noProof/>
            <w:webHidden/>
          </w:rPr>
          <w:instrText xml:space="preserve"> PAGEREF _Toc215432483 \h </w:instrText>
        </w:r>
        <w:r>
          <w:rPr>
            <w:noProof/>
            <w:webHidden/>
          </w:rPr>
        </w:r>
        <w:r>
          <w:rPr>
            <w:noProof/>
            <w:webHidden/>
          </w:rPr>
          <w:fldChar w:fldCharType="separate"/>
        </w:r>
        <w:r w:rsidR="001C1872">
          <w:rPr>
            <w:noProof/>
            <w:webHidden/>
          </w:rPr>
          <w:t>125</w:t>
        </w:r>
        <w:r>
          <w:rPr>
            <w:noProof/>
            <w:webHidden/>
          </w:rPr>
          <w:fldChar w:fldCharType="end"/>
        </w:r>
      </w:hyperlink>
    </w:p>
    <w:p w14:paraId="7C04B0FA" w14:textId="72E1528C"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84" w:history="1">
        <w:r w:rsidRPr="00B26ABB">
          <w:rPr>
            <w:rStyle w:val="Hyperlink"/>
          </w:rPr>
          <w:t>Figura 64 – Resultado da P18</w:t>
        </w:r>
        <w:r>
          <w:rPr>
            <w:noProof/>
            <w:webHidden/>
          </w:rPr>
          <w:tab/>
        </w:r>
        <w:r>
          <w:rPr>
            <w:noProof/>
            <w:webHidden/>
          </w:rPr>
          <w:fldChar w:fldCharType="begin"/>
        </w:r>
        <w:r>
          <w:rPr>
            <w:noProof/>
            <w:webHidden/>
          </w:rPr>
          <w:instrText xml:space="preserve"> PAGEREF _Toc215432484 \h </w:instrText>
        </w:r>
        <w:r>
          <w:rPr>
            <w:noProof/>
            <w:webHidden/>
          </w:rPr>
        </w:r>
        <w:r>
          <w:rPr>
            <w:noProof/>
            <w:webHidden/>
          </w:rPr>
          <w:fldChar w:fldCharType="separate"/>
        </w:r>
        <w:r w:rsidR="001C1872">
          <w:rPr>
            <w:noProof/>
            <w:webHidden/>
          </w:rPr>
          <w:t>125</w:t>
        </w:r>
        <w:r>
          <w:rPr>
            <w:noProof/>
            <w:webHidden/>
          </w:rPr>
          <w:fldChar w:fldCharType="end"/>
        </w:r>
      </w:hyperlink>
    </w:p>
    <w:p w14:paraId="5B066021" w14:textId="3D253CA9"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85" w:history="1">
        <w:r w:rsidRPr="00B26ABB">
          <w:rPr>
            <w:rStyle w:val="Hyperlink"/>
          </w:rPr>
          <w:t>Figura 65 – Resultado da P19</w:t>
        </w:r>
        <w:r>
          <w:rPr>
            <w:noProof/>
            <w:webHidden/>
          </w:rPr>
          <w:tab/>
        </w:r>
        <w:r>
          <w:rPr>
            <w:noProof/>
            <w:webHidden/>
          </w:rPr>
          <w:fldChar w:fldCharType="begin"/>
        </w:r>
        <w:r>
          <w:rPr>
            <w:noProof/>
            <w:webHidden/>
          </w:rPr>
          <w:instrText xml:space="preserve"> PAGEREF _Toc215432485 \h </w:instrText>
        </w:r>
        <w:r>
          <w:rPr>
            <w:noProof/>
            <w:webHidden/>
          </w:rPr>
        </w:r>
        <w:r>
          <w:rPr>
            <w:noProof/>
            <w:webHidden/>
          </w:rPr>
          <w:fldChar w:fldCharType="separate"/>
        </w:r>
        <w:r w:rsidR="001C1872">
          <w:rPr>
            <w:noProof/>
            <w:webHidden/>
          </w:rPr>
          <w:t>125</w:t>
        </w:r>
        <w:r>
          <w:rPr>
            <w:noProof/>
            <w:webHidden/>
          </w:rPr>
          <w:fldChar w:fldCharType="end"/>
        </w:r>
      </w:hyperlink>
    </w:p>
    <w:p w14:paraId="1EA2AED4" w14:textId="67D0D175"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86" w:history="1">
        <w:r w:rsidRPr="00B26ABB">
          <w:rPr>
            <w:rStyle w:val="Hyperlink"/>
          </w:rPr>
          <w:t>Figura 66 – Resultado da P20</w:t>
        </w:r>
        <w:r>
          <w:rPr>
            <w:noProof/>
            <w:webHidden/>
          </w:rPr>
          <w:tab/>
        </w:r>
        <w:r>
          <w:rPr>
            <w:noProof/>
            <w:webHidden/>
          </w:rPr>
          <w:fldChar w:fldCharType="begin"/>
        </w:r>
        <w:r>
          <w:rPr>
            <w:noProof/>
            <w:webHidden/>
          </w:rPr>
          <w:instrText xml:space="preserve"> PAGEREF _Toc215432486 \h </w:instrText>
        </w:r>
        <w:r>
          <w:rPr>
            <w:noProof/>
            <w:webHidden/>
          </w:rPr>
        </w:r>
        <w:r>
          <w:rPr>
            <w:noProof/>
            <w:webHidden/>
          </w:rPr>
          <w:fldChar w:fldCharType="separate"/>
        </w:r>
        <w:r w:rsidR="001C1872">
          <w:rPr>
            <w:noProof/>
            <w:webHidden/>
          </w:rPr>
          <w:t>125</w:t>
        </w:r>
        <w:r>
          <w:rPr>
            <w:noProof/>
            <w:webHidden/>
          </w:rPr>
          <w:fldChar w:fldCharType="end"/>
        </w:r>
      </w:hyperlink>
    </w:p>
    <w:p w14:paraId="6219B083" w14:textId="15130795"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87" w:history="1">
        <w:r w:rsidRPr="00B26ABB">
          <w:rPr>
            <w:rStyle w:val="Hyperlink"/>
          </w:rPr>
          <w:t>Figura 67 – Resultado da P21</w:t>
        </w:r>
        <w:r>
          <w:rPr>
            <w:noProof/>
            <w:webHidden/>
          </w:rPr>
          <w:tab/>
        </w:r>
        <w:r>
          <w:rPr>
            <w:noProof/>
            <w:webHidden/>
          </w:rPr>
          <w:fldChar w:fldCharType="begin"/>
        </w:r>
        <w:r>
          <w:rPr>
            <w:noProof/>
            <w:webHidden/>
          </w:rPr>
          <w:instrText xml:space="preserve"> PAGEREF _Toc215432487 \h </w:instrText>
        </w:r>
        <w:r>
          <w:rPr>
            <w:noProof/>
            <w:webHidden/>
          </w:rPr>
        </w:r>
        <w:r>
          <w:rPr>
            <w:noProof/>
            <w:webHidden/>
          </w:rPr>
          <w:fldChar w:fldCharType="separate"/>
        </w:r>
        <w:r w:rsidR="001C1872">
          <w:rPr>
            <w:noProof/>
            <w:webHidden/>
          </w:rPr>
          <w:t>126</w:t>
        </w:r>
        <w:r>
          <w:rPr>
            <w:noProof/>
            <w:webHidden/>
          </w:rPr>
          <w:fldChar w:fldCharType="end"/>
        </w:r>
      </w:hyperlink>
    </w:p>
    <w:p w14:paraId="0E9585F5" w14:textId="7BCF2CCC"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88" w:history="1">
        <w:r w:rsidRPr="00B26ABB">
          <w:rPr>
            <w:rStyle w:val="Hyperlink"/>
          </w:rPr>
          <w:t>Figura 68 – Resultado da P22</w:t>
        </w:r>
        <w:r>
          <w:rPr>
            <w:noProof/>
            <w:webHidden/>
          </w:rPr>
          <w:tab/>
        </w:r>
        <w:r>
          <w:rPr>
            <w:noProof/>
            <w:webHidden/>
          </w:rPr>
          <w:fldChar w:fldCharType="begin"/>
        </w:r>
        <w:r>
          <w:rPr>
            <w:noProof/>
            <w:webHidden/>
          </w:rPr>
          <w:instrText xml:space="preserve"> PAGEREF _Toc215432488 \h </w:instrText>
        </w:r>
        <w:r>
          <w:rPr>
            <w:noProof/>
            <w:webHidden/>
          </w:rPr>
        </w:r>
        <w:r>
          <w:rPr>
            <w:noProof/>
            <w:webHidden/>
          </w:rPr>
          <w:fldChar w:fldCharType="separate"/>
        </w:r>
        <w:r w:rsidR="001C1872">
          <w:rPr>
            <w:noProof/>
            <w:webHidden/>
          </w:rPr>
          <w:t>126</w:t>
        </w:r>
        <w:r>
          <w:rPr>
            <w:noProof/>
            <w:webHidden/>
          </w:rPr>
          <w:fldChar w:fldCharType="end"/>
        </w:r>
      </w:hyperlink>
    </w:p>
    <w:p w14:paraId="1940BEDB" w14:textId="6B126F06"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89" w:history="1">
        <w:r w:rsidRPr="00B26ABB">
          <w:rPr>
            <w:rStyle w:val="Hyperlink"/>
          </w:rPr>
          <w:t>Figura 69 – Resultado da P23</w:t>
        </w:r>
        <w:r>
          <w:rPr>
            <w:noProof/>
            <w:webHidden/>
          </w:rPr>
          <w:tab/>
        </w:r>
        <w:r>
          <w:rPr>
            <w:noProof/>
            <w:webHidden/>
          </w:rPr>
          <w:fldChar w:fldCharType="begin"/>
        </w:r>
        <w:r>
          <w:rPr>
            <w:noProof/>
            <w:webHidden/>
          </w:rPr>
          <w:instrText xml:space="preserve"> PAGEREF _Toc215432489 \h </w:instrText>
        </w:r>
        <w:r>
          <w:rPr>
            <w:noProof/>
            <w:webHidden/>
          </w:rPr>
        </w:r>
        <w:r>
          <w:rPr>
            <w:noProof/>
            <w:webHidden/>
          </w:rPr>
          <w:fldChar w:fldCharType="separate"/>
        </w:r>
        <w:r w:rsidR="001C1872">
          <w:rPr>
            <w:noProof/>
            <w:webHidden/>
          </w:rPr>
          <w:t>126</w:t>
        </w:r>
        <w:r>
          <w:rPr>
            <w:noProof/>
            <w:webHidden/>
          </w:rPr>
          <w:fldChar w:fldCharType="end"/>
        </w:r>
      </w:hyperlink>
    </w:p>
    <w:p w14:paraId="63E68989" w14:textId="78A21101"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90" w:history="1">
        <w:r w:rsidRPr="00B26ABB">
          <w:rPr>
            <w:rStyle w:val="Hyperlink"/>
          </w:rPr>
          <w:t>Figura 70 – Resultado da P24</w:t>
        </w:r>
        <w:r>
          <w:rPr>
            <w:noProof/>
            <w:webHidden/>
          </w:rPr>
          <w:tab/>
        </w:r>
        <w:r>
          <w:rPr>
            <w:noProof/>
            <w:webHidden/>
          </w:rPr>
          <w:fldChar w:fldCharType="begin"/>
        </w:r>
        <w:r>
          <w:rPr>
            <w:noProof/>
            <w:webHidden/>
          </w:rPr>
          <w:instrText xml:space="preserve"> PAGEREF _Toc215432490 \h </w:instrText>
        </w:r>
        <w:r>
          <w:rPr>
            <w:noProof/>
            <w:webHidden/>
          </w:rPr>
        </w:r>
        <w:r>
          <w:rPr>
            <w:noProof/>
            <w:webHidden/>
          </w:rPr>
          <w:fldChar w:fldCharType="separate"/>
        </w:r>
        <w:r w:rsidR="001C1872">
          <w:rPr>
            <w:noProof/>
            <w:webHidden/>
          </w:rPr>
          <w:t>126</w:t>
        </w:r>
        <w:r>
          <w:rPr>
            <w:noProof/>
            <w:webHidden/>
          </w:rPr>
          <w:fldChar w:fldCharType="end"/>
        </w:r>
      </w:hyperlink>
    </w:p>
    <w:p w14:paraId="1E372C88" w14:textId="6F6DD297"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91" w:history="1">
        <w:r w:rsidRPr="00B26ABB">
          <w:rPr>
            <w:rStyle w:val="Hyperlink"/>
          </w:rPr>
          <w:t>Figura 71 – Resultado da P25</w:t>
        </w:r>
        <w:r>
          <w:rPr>
            <w:noProof/>
            <w:webHidden/>
          </w:rPr>
          <w:tab/>
        </w:r>
        <w:r>
          <w:rPr>
            <w:noProof/>
            <w:webHidden/>
          </w:rPr>
          <w:fldChar w:fldCharType="begin"/>
        </w:r>
        <w:r>
          <w:rPr>
            <w:noProof/>
            <w:webHidden/>
          </w:rPr>
          <w:instrText xml:space="preserve"> PAGEREF _Toc215432491 \h </w:instrText>
        </w:r>
        <w:r>
          <w:rPr>
            <w:noProof/>
            <w:webHidden/>
          </w:rPr>
        </w:r>
        <w:r>
          <w:rPr>
            <w:noProof/>
            <w:webHidden/>
          </w:rPr>
          <w:fldChar w:fldCharType="separate"/>
        </w:r>
        <w:r w:rsidR="001C1872">
          <w:rPr>
            <w:noProof/>
            <w:webHidden/>
          </w:rPr>
          <w:t>127</w:t>
        </w:r>
        <w:r>
          <w:rPr>
            <w:noProof/>
            <w:webHidden/>
          </w:rPr>
          <w:fldChar w:fldCharType="end"/>
        </w:r>
      </w:hyperlink>
    </w:p>
    <w:p w14:paraId="45B41620" w14:textId="7DE00A93"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92" w:history="1">
        <w:r w:rsidRPr="00B26ABB">
          <w:rPr>
            <w:rStyle w:val="Hyperlink"/>
          </w:rPr>
          <w:t>Figura 72 – Resultado da P26</w:t>
        </w:r>
        <w:r>
          <w:rPr>
            <w:noProof/>
            <w:webHidden/>
          </w:rPr>
          <w:tab/>
        </w:r>
        <w:r>
          <w:rPr>
            <w:noProof/>
            <w:webHidden/>
          </w:rPr>
          <w:fldChar w:fldCharType="begin"/>
        </w:r>
        <w:r>
          <w:rPr>
            <w:noProof/>
            <w:webHidden/>
          </w:rPr>
          <w:instrText xml:space="preserve"> PAGEREF _Toc215432492 \h </w:instrText>
        </w:r>
        <w:r>
          <w:rPr>
            <w:noProof/>
            <w:webHidden/>
          </w:rPr>
        </w:r>
        <w:r>
          <w:rPr>
            <w:noProof/>
            <w:webHidden/>
          </w:rPr>
          <w:fldChar w:fldCharType="separate"/>
        </w:r>
        <w:r w:rsidR="001C1872">
          <w:rPr>
            <w:noProof/>
            <w:webHidden/>
          </w:rPr>
          <w:t>127</w:t>
        </w:r>
        <w:r>
          <w:rPr>
            <w:noProof/>
            <w:webHidden/>
          </w:rPr>
          <w:fldChar w:fldCharType="end"/>
        </w:r>
      </w:hyperlink>
    </w:p>
    <w:p w14:paraId="28C1B6B9" w14:textId="5CAD0B91"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93" w:history="1">
        <w:r w:rsidRPr="00B26ABB">
          <w:rPr>
            <w:rStyle w:val="Hyperlink"/>
          </w:rPr>
          <w:t>Figura 73 – Resultado da P27</w:t>
        </w:r>
        <w:r>
          <w:rPr>
            <w:noProof/>
            <w:webHidden/>
          </w:rPr>
          <w:tab/>
        </w:r>
        <w:r>
          <w:rPr>
            <w:noProof/>
            <w:webHidden/>
          </w:rPr>
          <w:fldChar w:fldCharType="begin"/>
        </w:r>
        <w:r>
          <w:rPr>
            <w:noProof/>
            <w:webHidden/>
          </w:rPr>
          <w:instrText xml:space="preserve"> PAGEREF _Toc215432493 \h </w:instrText>
        </w:r>
        <w:r>
          <w:rPr>
            <w:noProof/>
            <w:webHidden/>
          </w:rPr>
        </w:r>
        <w:r>
          <w:rPr>
            <w:noProof/>
            <w:webHidden/>
          </w:rPr>
          <w:fldChar w:fldCharType="separate"/>
        </w:r>
        <w:r w:rsidR="001C1872">
          <w:rPr>
            <w:noProof/>
            <w:webHidden/>
          </w:rPr>
          <w:t>127</w:t>
        </w:r>
        <w:r>
          <w:rPr>
            <w:noProof/>
            <w:webHidden/>
          </w:rPr>
          <w:fldChar w:fldCharType="end"/>
        </w:r>
      </w:hyperlink>
    </w:p>
    <w:p w14:paraId="2A8B9CAB" w14:textId="56DAF020"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94" w:history="1">
        <w:r w:rsidRPr="00B26ABB">
          <w:rPr>
            <w:rStyle w:val="Hyperlink"/>
          </w:rPr>
          <w:t>Figura 74 – Resultado da P28</w:t>
        </w:r>
        <w:r>
          <w:rPr>
            <w:noProof/>
            <w:webHidden/>
          </w:rPr>
          <w:tab/>
        </w:r>
        <w:r>
          <w:rPr>
            <w:noProof/>
            <w:webHidden/>
          </w:rPr>
          <w:fldChar w:fldCharType="begin"/>
        </w:r>
        <w:r>
          <w:rPr>
            <w:noProof/>
            <w:webHidden/>
          </w:rPr>
          <w:instrText xml:space="preserve"> PAGEREF _Toc215432494 \h </w:instrText>
        </w:r>
        <w:r>
          <w:rPr>
            <w:noProof/>
            <w:webHidden/>
          </w:rPr>
        </w:r>
        <w:r>
          <w:rPr>
            <w:noProof/>
            <w:webHidden/>
          </w:rPr>
          <w:fldChar w:fldCharType="separate"/>
        </w:r>
        <w:r w:rsidR="001C1872">
          <w:rPr>
            <w:noProof/>
            <w:webHidden/>
          </w:rPr>
          <w:t>127</w:t>
        </w:r>
        <w:r>
          <w:rPr>
            <w:noProof/>
            <w:webHidden/>
          </w:rPr>
          <w:fldChar w:fldCharType="end"/>
        </w:r>
      </w:hyperlink>
    </w:p>
    <w:p w14:paraId="49060E35" w14:textId="782C9915"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95" w:history="1">
        <w:r w:rsidRPr="00B26ABB">
          <w:rPr>
            <w:rStyle w:val="Hyperlink"/>
          </w:rPr>
          <w:t>Figura 75 – Resultado da P29</w:t>
        </w:r>
        <w:r>
          <w:rPr>
            <w:noProof/>
            <w:webHidden/>
          </w:rPr>
          <w:tab/>
        </w:r>
        <w:r>
          <w:rPr>
            <w:noProof/>
            <w:webHidden/>
          </w:rPr>
          <w:fldChar w:fldCharType="begin"/>
        </w:r>
        <w:r>
          <w:rPr>
            <w:noProof/>
            <w:webHidden/>
          </w:rPr>
          <w:instrText xml:space="preserve"> PAGEREF _Toc215432495 \h </w:instrText>
        </w:r>
        <w:r>
          <w:rPr>
            <w:noProof/>
            <w:webHidden/>
          </w:rPr>
        </w:r>
        <w:r>
          <w:rPr>
            <w:noProof/>
            <w:webHidden/>
          </w:rPr>
          <w:fldChar w:fldCharType="separate"/>
        </w:r>
        <w:r w:rsidR="001C1872">
          <w:rPr>
            <w:noProof/>
            <w:webHidden/>
          </w:rPr>
          <w:t>128</w:t>
        </w:r>
        <w:r>
          <w:rPr>
            <w:noProof/>
            <w:webHidden/>
          </w:rPr>
          <w:fldChar w:fldCharType="end"/>
        </w:r>
      </w:hyperlink>
    </w:p>
    <w:p w14:paraId="085BE90A" w14:textId="4516C867"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96" w:history="1">
        <w:r w:rsidRPr="00B26ABB">
          <w:rPr>
            <w:rStyle w:val="Hyperlink"/>
          </w:rPr>
          <w:t>Figura 76 – Resultado da P30</w:t>
        </w:r>
        <w:r>
          <w:rPr>
            <w:noProof/>
            <w:webHidden/>
          </w:rPr>
          <w:tab/>
        </w:r>
        <w:r>
          <w:rPr>
            <w:noProof/>
            <w:webHidden/>
          </w:rPr>
          <w:fldChar w:fldCharType="begin"/>
        </w:r>
        <w:r>
          <w:rPr>
            <w:noProof/>
            <w:webHidden/>
          </w:rPr>
          <w:instrText xml:space="preserve"> PAGEREF _Toc215432496 \h </w:instrText>
        </w:r>
        <w:r>
          <w:rPr>
            <w:noProof/>
            <w:webHidden/>
          </w:rPr>
        </w:r>
        <w:r>
          <w:rPr>
            <w:noProof/>
            <w:webHidden/>
          </w:rPr>
          <w:fldChar w:fldCharType="separate"/>
        </w:r>
        <w:r w:rsidR="001C1872">
          <w:rPr>
            <w:noProof/>
            <w:webHidden/>
          </w:rPr>
          <w:t>128</w:t>
        </w:r>
        <w:r>
          <w:rPr>
            <w:noProof/>
            <w:webHidden/>
          </w:rPr>
          <w:fldChar w:fldCharType="end"/>
        </w:r>
      </w:hyperlink>
    </w:p>
    <w:p w14:paraId="4907D9AF" w14:textId="6D59FE31"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97" w:history="1">
        <w:r w:rsidRPr="00B26ABB">
          <w:rPr>
            <w:rStyle w:val="Hyperlink"/>
          </w:rPr>
          <w:t>Figura 77 – Resultado da P31</w:t>
        </w:r>
        <w:r>
          <w:rPr>
            <w:noProof/>
            <w:webHidden/>
          </w:rPr>
          <w:tab/>
        </w:r>
        <w:r>
          <w:rPr>
            <w:noProof/>
            <w:webHidden/>
          </w:rPr>
          <w:fldChar w:fldCharType="begin"/>
        </w:r>
        <w:r>
          <w:rPr>
            <w:noProof/>
            <w:webHidden/>
          </w:rPr>
          <w:instrText xml:space="preserve"> PAGEREF _Toc215432497 \h </w:instrText>
        </w:r>
        <w:r>
          <w:rPr>
            <w:noProof/>
            <w:webHidden/>
          </w:rPr>
        </w:r>
        <w:r>
          <w:rPr>
            <w:noProof/>
            <w:webHidden/>
          </w:rPr>
          <w:fldChar w:fldCharType="separate"/>
        </w:r>
        <w:r w:rsidR="001C1872">
          <w:rPr>
            <w:noProof/>
            <w:webHidden/>
          </w:rPr>
          <w:t>128</w:t>
        </w:r>
        <w:r>
          <w:rPr>
            <w:noProof/>
            <w:webHidden/>
          </w:rPr>
          <w:fldChar w:fldCharType="end"/>
        </w:r>
      </w:hyperlink>
    </w:p>
    <w:p w14:paraId="4D36D921" w14:textId="43EEC6B3"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98" w:history="1">
        <w:r w:rsidRPr="00B26ABB">
          <w:rPr>
            <w:rStyle w:val="Hyperlink"/>
          </w:rPr>
          <w:t>Figura 78 – Resultado da P32</w:t>
        </w:r>
        <w:r>
          <w:rPr>
            <w:noProof/>
            <w:webHidden/>
          </w:rPr>
          <w:tab/>
        </w:r>
        <w:r>
          <w:rPr>
            <w:noProof/>
            <w:webHidden/>
          </w:rPr>
          <w:fldChar w:fldCharType="begin"/>
        </w:r>
        <w:r>
          <w:rPr>
            <w:noProof/>
            <w:webHidden/>
          </w:rPr>
          <w:instrText xml:space="preserve"> PAGEREF _Toc215432498 \h </w:instrText>
        </w:r>
        <w:r>
          <w:rPr>
            <w:noProof/>
            <w:webHidden/>
          </w:rPr>
        </w:r>
        <w:r>
          <w:rPr>
            <w:noProof/>
            <w:webHidden/>
          </w:rPr>
          <w:fldChar w:fldCharType="separate"/>
        </w:r>
        <w:r w:rsidR="001C1872">
          <w:rPr>
            <w:noProof/>
            <w:webHidden/>
          </w:rPr>
          <w:t>128</w:t>
        </w:r>
        <w:r>
          <w:rPr>
            <w:noProof/>
            <w:webHidden/>
          </w:rPr>
          <w:fldChar w:fldCharType="end"/>
        </w:r>
      </w:hyperlink>
    </w:p>
    <w:p w14:paraId="4C349690" w14:textId="35D81C09"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499" w:history="1">
        <w:r w:rsidRPr="00B26ABB">
          <w:rPr>
            <w:rStyle w:val="Hyperlink"/>
          </w:rPr>
          <w:t>Figura 79 – Resultado da P33</w:t>
        </w:r>
        <w:r>
          <w:rPr>
            <w:noProof/>
            <w:webHidden/>
          </w:rPr>
          <w:tab/>
        </w:r>
        <w:r>
          <w:rPr>
            <w:noProof/>
            <w:webHidden/>
          </w:rPr>
          <w:fldChar w:fldCharType="begin"/>
        </w:r>
        <w:r>
          <w:rPr>
            <w:noProof/>
            <w:webHidden/>
          </w:rPr>
          <w:instrText xml:space="preserve"> PAGEREF _Toc215432499 \h </w:instrText>
        </w:r>
        <w:r>
          <w:rPr>
            <w:noProof/>
            <w:webHidden/>
          </w:rPr>
        </w:r>
        <w:r>
          <w:rPr>
            <w:noProof/>
            <w:webHidden/>
          </w:rPr>
          <w:fldChar w:fldCharType="separate"/>
        </w:r>
        <w:r w:rsidR="001C1872">
          <w:rPr>
            <w:noProof/>
            <w:webHidden/>
          </w:rPr>
          <w:t>129</w:t>
        </w:r>
        <w:r>
          <w:rPr>
            <w:noProof/>
            <w:webHidden/>
          </w:rPr>
          <w:fldChar w:fldCharType="end"/>
        </w:r>
      </w:hyperlink>
    </w:p>
    <w:p w14:paraId="1880E868" w14:textId="40E67533"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500" w:history="1">
        <w:r w:rsidRPr="00B26ABB">
          <w:rPr>
            <w:rStyle w:val="Hyperlink"/>
          </w:rPr>
          <w:t>Figura 80 – Resultado da P34</w:t>
        </w:r>
        <w:r>
          <w:rPr>
            <w:noProof/>
            <w:webHidden/>
          </w:rPr>
          <w:tab/>
        </w:r>
        <w:r>
          <w:rPr>
            <w:noProof/>
            <w:webHidden/>
          </w:rPr>
          <w:fldChar w:fldCharType="begin"/>
        </w:r>
        <w:r>
          <w:rPr>
            <w:noProof/>
            <w:webHidden/>
          </w:rPr>
          <w:instrText xml:space="preserve"> PAGEREF _Toc215432500 \h </w:instrText>
        </w:r>
        <w:r>
          <w:rPr>
            <w:noProof/>
            <w:webHidden/>
          </w:rPr>
        </w:r>
        <w:r>
          <w:rPr>
            <w:noProof/>
            <w:webHidden/>
          </w:rPr>
          <w:fldChar w:fldCharType="separate"/>
        </w:r>
        <w:r w:rsidR="001C1872">
          <w:rPr>
            <w:noProof/>
            <w:webHidden/>
          </w:rPr>
          <w:t>129</w:t>
        </w:r>
        <w:r>
          <w:rPr>
            <w:noProof/>
            <w:webHidden/>
          </w:rPr>
          <w:fldChar w:fldCharType="end"/>
        </w:r>
      </w:hyperlink>
    </w:p>
    <w:p w14:paraId="2460AC4F" w14:textId="601230A3"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501" w:history="1">
        <w:r w:rsidRPr="00B26ABB">
          <w:rPr>
            <w:rStyle w:val="Hyperlink"/>
          </w:rPr>
          <w:t>Figura 81 – Resultado da P35</w:t>
        </w:r>
        <w:r>
          <w:rPr>
            <w:noProof/>
            <w:webHidden/>
          </w:rPr>
          <w:tab/>
        </w:r>
        <w:r>
          <w:rPr>
            <w:noProof/>
            <w:webHidden/>
          </w:rPr>
          <w:fldChar w:fldCharType="begin"/>
        </w:r>
        <w:r>
          <w:rPr>
            <w:noProof/>
            <w:webHidden/>
          </w:rPr>
          <w:instrText xml:space="preserve"> PAGEREF _Toc215432501 \h </w:instrText>
        </w:r>
        <w:r>
          <w:rPr>
            <w:noProof/>
            <w:webHidden/>
          </w:rPr>
        </w:r>
        <w:r>
          <w:rPr>
            <w:noProof/>
            <w:webHidden/>
          </w:rPr>
          <w:fldChar w:fldCharType="separate"/>
        </w:r>
        <w:r w:rsidR="001C1872">
          <w:rPr>
            <w:noProof/>
            <w:webHidden/>
          </w:rPr>
          <w:t>129</w:t>
        </w:r>
        <w:r>
          <w:rPr>
            <w:noProof/>
            <w:webHidden/>
          </w:rPr>
          <w:fldChar w:fldCharType="end"/>
        </w:r>
      </w:hyperlink>
    </w:p>
    <w:p w14:paraId="2BBF13F7" w14:textId="30958F50"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502" w:history="1">
        <w:r w:rsidRPr="00B26ABB">
          <w:rPr>
            <w:rStyle w:val="Hyperlink"/>
          </w:rPr>
          <w:t>Figura 82 – Resultado da P36</w:t>
        </w:r>
        <w:r>
          <w:rPr>
            <w:noProof/>
            <w:webHidden/>
          </w:rPr>
          <w:tab/>
        </w:r>
        <w:r>
          <w:rPr>
            <w:noProof/>
            <w:webHidden/>
          </w:rPr>
          <w:fldChar w:fldCharType="begin"/>
        </w:r>
        <w:r>
          <w:rPr>
            <w:noProof/>
            <w:webHidden/>
          </w:rPr>
          <w:instrText xml:space="preserve"> PAGEREF _Toc215432502 \h </w:instrText>
        </w:r>
        <w:r>
          <w:rPr>
            <w:noProof/>
            <w:webHidden/>
          </w:rPr>
        </w:r>
        <w:r>
          <w:rPr>
            <w:noProof/>
            <w:webHidden/>
          </w:rPr>
          <w:fldChar w:fldCharType="separate"/>
        </w:r>
        <w:r w:rsidR="001C1872">
          <w:rPr>
            <w:noProof/>
            <w:webHidden/>
          </w:rPr>
          <w:t>129</w:t>
        </w:r>
        <w:r>
          <w:rPr>
            <w:noProof/>
            <w:webHidden/>
          </w:rPr>
          <w:fldChar w:fldCharType="end"/>
        </w:r>
      </w:hyperlink>
    </w:p>
    <w:p w14:paraId="5C6DA639" w14:textId="629DA43D"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503" w:history="1">
        <w:r w:rsidRPr="00B26ABB">
          <w:rPr>
            <w:rStyle w:val="Hyperlink"/>
          </w:rPr>
          <w:t>Figura 83 – Resultado da P37</w:t>
        </w:r>
        <w:r>
          <w:rPr>
            <w:noProof/>
            <w:webHidden/>
          </w:rPr>
          <w:tab/>
        </w:r>
        <w:r>
          <w:rPr>
            <w:noProof/>
            <w:webHidden/>
          </w:rPr>
          <w:fldChar w:fldCharType="begin"/>
        </w:r>
        <w:r>
          <w:rPr>
            <w:noProof/>
            <w:webHidden/>
          </w:rPr>
          <w:instrText xml:space="preserve"> PAGEREF _Toc215432503 \h </w:instrText>
        </w:r>
        <w:r>
          <w:rPr>
            <w:noProof/>
            <w:webHidden/>
          </w:rPr>
        </w:r>
        <w:r>
          <w:rPr>
            <w:noProof/>
            <w:webHidden/>
          </w:rPr>
          <w:fldChar w:fldCharType="separate"/>
        </w:r>
        <w:r w:rsidR="001C1872">
          <w:rPr>
            <w:noProof/>
            <w:webHidden/>
          </w:rPr>
          <w:t>130</w:t>
        </w:r>
        <w:r>
          <w:rPr>
            <w:noProof/>
            <w:webHidden/>
          </w:rPr>
          <w:fldChar w:fldCharType="end"/>
        </w:r>
      </w:hyperlink>
    </w:p>
    <w:p w14:paraId="758EBB16" w14:textId="61869C72"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504" w:history="1">
        <w:r w:rsidRPr="00B26ABB">
          <w:rPr>
            <w:rStyle w:val="Hyperlink"/>
          </w:rPr>
          <w:t>Figura 84 – Resultado da pergunta – De 0 a 13, sendo 0 a melhor e 13 a pior, qual expressão melhor retrata a sua experiência com a aplicação Rota Segura.</w:t>
        </w:r>
        <w:r>
          <w:rPr>
            <w:noProof/>
            <w:webHidden/>
          </w:rPr>
          <w:tab/>
        </w:r>
        <w:r>
          <w:rPr>
            <w:noProof/>
            <w:webHidden/>
          </w:rPr>
          <w:fldChar w:fldCharType="begin"/>
        </w:r>
        <w:r>
          <w:rPr>
            <w:noProof/>
            <w:webHidden/>
          </w:rPr>
          <w:instrText xml:space="preserve"> PAGEREF _Toc215432504 \h </w:instrText>
        </w:r>
        <w:r>
          <w:rPr>
            <w:noProof/>
            <w:webHidden/>
          </w:rPr>
        </w:r>
        <w:r>
          <w:rPr>
            <w:noProof/>
            <w:webHidden/>
          </w:rPr>
          <w:fldChar w:fldCharType="separate"/>
        </w:r>
        <w:r w:rsidR="001C1872">
          <w:rPr>
            <w:noProof/>
            <w:webHidden/>
          </w:rPr>
          <w:t>130</w:t>
        </w:r>
        <w:r>
          <w:rPr>
            <w:noProof/>
            <w:webHidden/>
          </w:rPr>
          <w:fldChar w:fldCharType="end"/>
        </w:r>
      </w:hyperlink>
    </w:p>
    <w:p w14:paraId="7FAC27C9" w14:textId="41F03462"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505" w:history="1">
        <w:r w:rsidRPr="00B26ABB">
          <w:rPr>
            <w:rStyle w:val="Hyperlink"/>
          </w:rPr>
          <w:t>Figura 85 – Resultado da pergunta – De 0 a 13, sendo 0 a melhor e 13 a pior. Como você avaliaria a clareza das informações apresentadas pela IA sobre a veracidade do desastre</w:t>
        </w:r>
        <w:r>
          <w:rPr>
            <w:noProof/>
            <w:webHidden/>
          </w:rPr>
          <w:tab/>
        </w:r>
        <w:r>
          <w:rPr>
            <w:noProof/>
            <w:webHidden/>
          </w:rPr>
          <w:fldChar w:fldCharType="begin"/>
        </w:r>
        <w:r>
          <w:rPr>
            <w:noProof/>
            <w:webHidden/>
          </w:rPr>
          <w:instrText xml:space="preserve"> PAGEREF _Toc215432505 \h </w:instrText>
        </w:r>
        <w:r>
          <w:rPr>
            <w:noProof/>
            <w:webHidden/>
          </w:rPr>
        </w:r>
        <w:r>
          <w:rPr>
            <w:noProof/>
            <w:webHidden/>
          </w:rPr>
          <w:fldChar w:fldCharType="separate"/>
        </w:r>
        <w:r w:rsidR="001C1872">
          <w:rPr>
            <w:noProof/>
            <w:webHidden/>
          </w:rPr>
          <w:t>130</w:t>
        </w:r>
        <w:r>
          <w:rPr>
            <w:noProof/>
            <w:webHidden/>
          </w:rPr>
          <w:fldChar w:fldCharType="end"/>
        </w:r>
      </w:hyperlink>
    </w:p>
    <w:p w14:paraId="0A7F4056" w14:textId="737F8D90"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506" w:history="1">
        <w:r w:rsidRPr="00B26ABB">
          <w:rPr>
            <w:rStyle w:val="Hyperlink"/>
          </w:rPr>
          <w:t>Figura 86 – Resultado da pergunta – De 0 a 13, sendo 0 a melhor e 13 a pior, qual expressão melhor retrata a sua experiência ao relatar uma ocorrência.</w:t>
        </w:r>
        <w:r>
          <w:rPr>
            <w:noProof/>
            <w:webHidden/>
          </w:rPr>
          <w:tab/>
        </w:r>
        <w:r>
          <w:rPr>
            <w:noProof/>
            <w:webHidden/>
          </w:rPr>
          <w:fldChar w:fldCharType="begin"/>
        </w:r>
        <w:r>
          <w:rPr>
            <w:noProof/>
            <w:webHidden/>
          </w:rPr>
          <w:instrText xml:space="preserve"> PAGEREF _Toc215432506 \h </w:instrText>
        </w:r>
        <w:r>
          <w:rPr>
            <w:noProof/>
            <w:webHidden/>
          </w:rPr>
        </w:r>
        <w:r>
          <w:rPr>
            <w:noProof/>
            <w:webHidden/>
          </w:rPr>
          <w:fldChar w:fldCharType="separate"/>
        </w:r>
        <w:r w:rsidR="001C1872">
          <w:rPr>
            <w:noProof/>
            <w:webHidden/>
          </w:rPr>
          <w:t>131</w:t>
        </w:r>
        <w:r>
          <w:rPr>
            <w:noProof/>
            <w:webHidden/>
          </w:rPr>
          <w:fldChar w:fldCharType="end"/>
        </w:r>
      </w:hyperlink>
    </w:p>
    <w:p w14:paraId="4ED3CF86" w14:textId="254619F2"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507" w:history="1">
        <w:r w:rsidRPr="00B26ABB">
          <w:rPr>
            <w:rStyle w:val="Hyperlink"/>
          </w:rPr>
          <w:t>Figura 87 – Resultado da pergunta – De 0 a 13, sendo 0 a melhor e 13 a pior, qual expressão melhor retrata a sua experiência ao procurar uma ocorrência nos reportes da comunidade.</w:t>
        </w:r>
        <w:r>
          <w:rPr>
            <w:noProof/>
            <w:webHidden/>
          </w:rPr>
          <w:tab/>
        </w:r>
        <w:r>
          <w:rPr>
            <w:noProof/>
            <w:webHidden/>
          </w:rPr>
          <w:fldChar w:fldCharType="begin"/>
        </w:r>
        <w:r>
          <w:rPr>
            <w:noProof/>
            <w:webHidden/>
          </w:rPr>
          <w:instrText xml:space="preserve"> PAGEREF _Toc215432507 \h </w:instrText>
        </w:r>
        <w:r>
          <w:rPr>
            <w:noProof/>
            <w:webHidden/>
          </w:rPr>
        </w:r>
        <w:r>
          <w:rPr>
            <w:noProof/>
            <w:webHidden/>
          </w:rPr>
          <w:fldChar w:fldCharType="separate"/>
        </w:r>
        <w:r w:rsidR="001C1872">
          <w:rPr>
            <w:noProof/>
            <w:webHidden/>
          </w:rPr>
          <w:t>131</w:t>
        </w:r>
        <w:r>
          <w:rPr>
            <w:noProof/>
            <w:webHidden/>
          </w:rPr>
          <w:fldChar w:fldCharType="end"/>
        </w:r>
      </w:hyperlink>
    </w:p>
    <w:p w14:paraId="2ECD2EEF" w14:textId="6D221D95"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508" w:history="1">
        <w:r w:rsidRPr="00B26ABB">
          <w:rPr>
            <w:rStyle w:val="Hyperlink"/>
          </w:rPr>
          <w:t>Figura 88 – Resultado da pergunta – De 0 a 13, sendo 0 a melhor e 13 a pior, qual expressão melhor retrata a sua experiência ao procurar uma ocorrência no mapa de ocorrências.</w:t>
        </w:r>
        <w:r>
          <w:rPr>
            <w:noProof/>
            <w:webHidden/>
          </w:rPr>
          <w:tab/>
        </w:r>
        <w:r>
          <w:rPr>
            <w:noProof/>
            <w:webHidden/>
          </w:rPr>
          <w:fldChar w:fldCharType="begin"/>
        </w:r>
        <w:r>
          <w:rPr>
            <w:noProof/>
            <w:webHidden/>
          </w:rPr>
          <w:instrText xml:space="preserve"> PAGEREF _Toc215432508 \h </w:instrText>
        </w:r>
        <w:r>
          <w:rPr>
            <w:noProof/>
            <w:webHidden/>
          </w:rPr>
        </w:r>
        <w:r>
          <w:rPr>
            <w:noProof/>
            <w:webHidden/>
          </w:rPr>
          <w:fldChar w:fldCharType="separate"/>
        </w:r>
        <w:r w:rsidR="001C1872">
          <w:rPr>
            <w:noProof/>
            <w:webHidden/>
          </w:rPr>
          <w:t>131</w:t>
        </w:r>
        <w:r>
          <w:rPr>
            <w:noProof/>
            <w:webHidden/>
          </w:rPr>
          <w:fldChar w:fldCharType="end"/>
        </w:r>
      </w:hyperlink>
    </w:p>
    <w:p w14:paraId="108E45D8" w14:textId="35BBAD18"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509" w:history="1">
        <w:r w:rsidRPr="00B26ABB">
          <w:rPr>
            <w:rStyle w:val="Hyperlink"/>
          </w:rPr>
          <w:t>Figura 89</w:t>
        </w:r>
        <w:r w:rsidRPr="00B26ABB">
          <w:rPr>
            <w:rStyle w:val="Hyperlink"/>
            <w:b/>
            <w:bCs/>
          </w:rPr>
          <w:t xml:space="preserve"> </w:t>
        </w:r>
        <w:r w:rsidRPr="00B26ABB">
          <w:rPr>
            <w:rStyle w:val="Hyperlink"/>
          </w:rPr>
          <w:t>– Resultado da pergunta – Você usaria a aplicação Rota Segura?</w:t>
        </w:r>
        <w:r>
          <w:rPr>
            <w:noProof/>
            <w:webHidden/>
          </w:rPr>
          <w:tab/>
        </w:r>
        <w:r>
          <w:rPr>
            <w:noProof/>
            <w:webHidden/>
          </w:rPr>
          <w:fldChar w:fldCharType="begin"/>
        </w:r>
        <w:r>
          <w:rPr>
            <w:noProof/>
            <w:webHidden/>
          </w:rPr>
          <w:instrText xml:space="preserve"> PAGEREF _Toc215432509 \h </w:instrText>
        </w:r>
        <w:r>
          <w:rPr>
            <w:noProof/>
            <w:webHidden/>
          </w:rPr>
        </w:r>
        <w:r>
          <w:rPr>
            <w:noProof/>
            <w:webHidden/>
          </w:rPr>
          <w:fldChar w:fldCharType="separate"/>
        </w:r>
        <w:r w:rsidR="001C1872">
          <w:rPr>
            <w:noProof/>
            <w:webHidden/>
          </w:rPr>
          <w:t>133</w:t>
        </w:r>
        <w:r>
          <w:rPr>
            <w:noProof/>
            <w:webHidden/>
          </w:rPr>
          <w:fldChar w:fldCharType="end"/>
        </w:r>
      </w:hyperlink>
    </w:p>
    <w:p w14:paraId="3D1A19BB" w14:textId="331E5E7E" w:rsidR="00D11108" w:rsidRDefault="00D11108">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510" w:history="1">
        <w:r w:rsidRPr="00B26ABB">
          <w:rPr>
            <w:rStyle w:val="Hyperlink"/>
          </w:rPr>
          <w:t>Figura 90</w:t>
        </w:r>
        <w:r w:rsidRPr="00B26ABB">
          <w:rPr>
            <w:rStyle w:val="Hyperlink"/>
            <w:b/>
            <w:bCs/>
          </w:rPr>
          <w:t xml:space="preserve"> </w:t>
        </w:r>
        <w:r w:rsidRPr="00B26ABB">
          <w:rPr>
            <w:rStyle w:val="Hyperlink"/>
          </w:rPr>
          <w:t>– Resultado da pergunta – Você recomendaria a aplicação Rota Segura?</w:t>
        </w:r>
        <w:r>
          <w:rPr>
            <w:noProof/>
            <w:webHidden/>
          </w:rPr>
          <w:tab/>
        </w:r>
        <w:r>
          <w:rPr>
            <w:noProof/>
            <w:webHidden/>
          </w:rPr>
          <w:fldChar w:fldCharType="begin"/>
        </w:r>
        <w:r>
          <w:rPr>
            <w:noProof/>
            <w:webHidden/>
          </w:rPr>
          <w:instrText xml:space="preserve"> PAGEREF _Toc215432510 \h </w:instrText>
        </w:r>
        <w:r>
          <w:rPr>
            <w:noProof/>
            <w:webHidden/>
          </w:rPr>
        </w:r>
        <w:r>
          <w:rPr>
            <w:noProof/>
            <w:webHidden/>
          </w:rPr>
          <w:fldChar w:fldCharType="separate"/>
        </w:r>
        <w:r w:rsidR="001C1872">
          <w:rPr>
            <w:noProof/>
            <w:webHidden/>
          </w:rPr>
          <w:t>133</w:t>
        </w:r>
        <w:r>
          <w:rPr>
            <w:noProof/>
            <w:webHidden/>
          </w:rPr>
          <w:fldChar w:fldCharType="end"/>
        </w:r>
      </w:hyperlink>
    </w:p>
    <w:p w14:paraId="3A08A354" w14:textId="2D59DF7F" w:rsidR="001C5CBB" w:rsidRDefault="005D1445" w:rsidP="005D1445">
      <w:pPr>
        <w:pStyle w:val="TF-xpre-listadeilustraesTTULO"/>
      </w:pPr>
      <w:r>
        <w:rPr>
          <w:b w:val="0"/>
          <w:caps w:val="0"/>
          <w:sz w:val="24"/>
          <w:szCs w:val="24"/>
          <w:lang w:val="en-US"/>
        </w:rPr>
        <w:lastRenderedPageBreak/>
        <w:fldChar w:fldCharType="end"/>
      </w:r>
      <w:r w:rsidR="001C5CBB">
        <w:t>LISTA DE Quadros</w:t>
      </w:r>
    </w:p>
    <w:p w14:paraId="64834BC1" w14:textId="2DB25AA4" w:rsidR="00A03735" w:rsidRDefault="006426D5">
      <w:pPr>
        <w:pStyle w:val="ndicedeilustraes"/>
        <w:tabs>
          <w:tab w:val="right" w:leader="dot" w:pos="9062"/>
        </w:tabs>
        <w:rPr>
          <w:rFonts w:asciiTheme="minorHAnsi" w:eastAsiaTheme="minorEastAsia" w:hAnsiTheme="minorHAnsi" w:cstheme="minorBidi"/>
          <w:noProof/>
          <w:kern w:val="2"/>
          <w14:ligatures w14:val="standardContextual"/>
        </w:rPr>
      </w:pPr>
      <w:r>
        <w:fldChar w:fldCharType="begin"/>
      </w:r>
      <w:r>
        <w:instrText xml:space="preserve"> TOC \h \z \c "Quadro" </w:instrText>
      </w:r>
      <w:r>
        <w:fldChar w:fldCharType="separate"/>
      </w:r>
      <w:hyperlink w:anchor="_Toc215432511" w:history="1">
        <w:r w:rsidR="00A03735" w:rsidRPr="00651442">
          <w:rPr>
            <w:rStyle w:val="Hyperlink"/>
          </w:rPr>
          <w:t>Quadro 1 – Síntese dos trabalhos correlatos selecionados</w:t>
        </w:r>
        <w:r w:rsidR="00A03735">
          <w:rPr>
            <w:noProof/>
            <w:webHidden/>
          </w:rPr>
          <w:tab/>
        </w:r>
        <w:r w:rsidR="00A03735">
          <w:rPr>
            <w:noProof/>
            <w:webHidden/>
          </w:rPr>
          <w:fldChar w:fldCharType="begin"/>
        </w:r>
        <w:r w:rsidR="00A03735">
          <w:rPr>
            <w:noProof/>
            <w:webHidden/>
          </w:rPr>
          <w:instrText xml:space="preserve"> PAGEREF _Toc215432511 \h </w:instrText>
        </w:r>
        <w:r w:rsidR="00A03735">
          <w:rPr>
            <w:noProof/>
            <w:webHidden/>
          </w:rPr>
        </w:r>
        <w:r w:rsidR="00A03735">
          <w:rPr>
            <w:noProof/>
            <w:webHidden/>
          </w:rPr>
          <w:fldChar w:fldCharType="separate"/>
        </w:r>
        <w:r w:rsidR="001C1872">
          <w:rPr>
            <w:noProof/>
            <w:webHidden/>
          </w:rPr>
          <w:t>28</w:t>
        </w:r>
        <w:r w:rsidR="00A03735">
          <w:rPr>
            <w:noProof/>
            <w:webHidden/>
          </w:rPr>
          <w:fldChar w:fldCharType="end"/>
        </w:r>
      </w:hyperlink>
    </w:p>
    <w:p w14:paraId="1BFE1B22" w14:textId="38446A38" w:rsidR="00A03735" w:rsidRDefault="00A03735">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512" w:history="1">
        <w:r w:rsidRPr="00651442">
          <w:rPr>
            <w:rStyle w:val="Hyperlink"/>
          </w:rPr>
          <w:t>Quadro 2 – Requisitos Funcionais</w:t>
        </w:r>
        <w:r>
          <w:rPr>
            <w:noProof/>
            <w:webHidden/>
          </w:rPr>
          <w:tab/>
        </w:r>
        <w:r>
          <w:rPr>
            <w:noProof/>
            <w:webHidden/>
          </w:rPr>
          <w:fldChar w:fldCharType="begin"/>
        </w:r>
        <w:r>
          <w:rPr>
            <w:noProof/>
            <w:webHidden/>
          </w:rPr>
          <w:instrText xml:space="preserve"> PAGEREF _Toc215432512 \h </w:instrText>
        </w:r>
        <w:r>
          <w:rPr>
            <w:noProof/>
            <w:webHidden/>
          </w:rPr>
        </w:r>
        <w:r>
          <w:rPr>
            <w:noProof/>
            <w:webHidden/>
          </w:rPr>
          <w:fldChar w:fldCharType="separate"/>
        </w:r>
        <w:r w:rsidR="001C1872">
          <w:rPr>
            <w:noProof/>
            <w:webHidden/>
          </w:rPr>
          <w:t>40</w:t>
        </w:r>
        <w:r>
          <w:rPr>
            <w:noProof/>
            <w:webHidden/>
          </w:rPr>
          <w:fldChar w:fldCharType="end"/>
        </w:r>
      </w:hyperlink>
    </w:p>
    <w:p w14:paraId="7E63B007" w14:textId="5C2FBCD1" w:rsidR="00A03735" w:rsidRDefault="00A03735">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513" w:history="1">
        <w:r w:rsidRPr="00651442">
          <w:rPr>
            <w:rStyle w:val="Hyperlink"/>
          </w:rPr>
          <w:t>Quadro 3 – Requisitos Não Funcionais</w:t>
        </w:r>
        <w:r>
          <w:rPr>
            <w:noProof/>
            <w:webHidden/>
          </w:rPr>
          <w:tab/>
        </w:r>
        <w:r>
          <w:rPr>
            <w:noProof/>
            <w:webHidden/>
          </w:rPr>
          <w:fldChar w:fldCharType="begin"/>
        </w:r>
        <w:r>
          <w:rPr>
            <w:noProof/>
            <w:webHidden/>
          </w:rPr>
          <w:instrText xml:space="preserve"> PAGEREF _Toc215432513 \h </w:instrText>
        </w:r>
        <w:r>
          <w:rPr>
            <w:noProof/>
            <w:webHidden/>
          </w:rPr>
        </w:r>
        <w:r>
          <w:rPr>
            <w:noProof/>
            <w:webHidden/>
          </w:rPr>
          <w:fldChar w:fldCharType="separate"/>
        </w:r>
        <w:r w:rsidR="001C1872">
          <w:rPr>
            <w:noProof/>
            <w:webHidden/>
          </w:rPr>
          <w:t>40</w:t>
        </w:r>
        <w:r>
          <w:rPr>
            <w:noProof/>
            <w:webHidden/>
          </w:rPr>
          <w:fldChar w:fldCharType="end"/>
        </w:r>
      </w:hyperlink>
    </w:p>
    <w:p w14:paraId="51650416" w14:textId="6F7C023B" w:rsidR="00A03735" w:rsidRDefault="00A03735">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514" w:history="1">
        <w:r w:rsidRPr="00651442">
          <w:rPr>
            <w:rStyle w:val="Hyperlink"/>
          </w:rPr>
          <w:t>Quadro 4 – Regras de Negócio</w:t>
        </w:r>
        <w:r>
          <w:rPr>
            <w:noProof/>
            <w:webHidden/>
          </w:rPr>
          <w:tab/>
        </w:r>
        <w:r>
          <w:rPr>
            <w:noProof/>
            <w:webHidden/>
          </w:rPr>
          <w:fldChar w:fldCharType="begin"/>
        </w:r>
        <w:r>
          <w:rPr>
            <w:noProof/>
            <w:webHidden/>
          </w:rPr>
          <w:instrText xml:space="preserve"> PAGEREF _Toc215432514 \h </w:instrText>
        </w:r>
        <w:r>
          <w:rPr>
            <w:noProof/>
            <w:webHidden/>
          </w:rPr>
        </w:r>
        <w:r>
          <w:rPr>
            <w:noProof/>
            <w:webHidden/>
          </w:rPr>
          <w:fldChar w:fldCharType="separate"/>
        </w:r>
        <w:r w:rsidR="001C1872">
          <w:rPr>
            <w:noProof/>
            <w:webHidden/>
          </w:rPr>
          <w:t>41</w:t>
        </w:r>
        <w:r>
          <w:rPr>
            <w:noProof/>
            <w:webHidden/>
          </w:rPr>
          <w:fldChar w:fldCharType="end"/>
        </w:r>
      </w:hyperlink>
    </w:p>
    <w:p w14:paraId="2B5AB076" w14:textId="406093CB" w:rsidR="00A03735" w:rsidRDefault="00A03735">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515" w:history="1">
        <w:r w:rsidRPr="00651442">
          <w:rPr>
            <w:rStyle w:val="Hyperlink"/>
          </w:rPr>
          <w:t>Quadro 5 – Matriz de Rastreabilidade dos RFs com os UCs</w:t>
        </w:r>
        <w:r>
          <w:rPr>
            <w:noProof/>
            <w:webHidden/>
          </w:rPr>
          <w:tab/>
        </w:r>
        <w:r>
          <w:rPr>
            <w:noProof/>
            <w:webHidden/>
          </w:rPr>
          <w:fldChar w:fldCharType="begin"/>
        </w:r>
        <w:r>
          <w:rPr>
            <w:noProof/>
            <w:webHidden/>
          </w:rPr>
          <w:instrText xml:space="preserve"> PAGEREF _Toc215432515 \h </w:instrText>
        </w:r>
        <w:r>
          <w:rPr>
            <w:noProof/>
            <w:webHidden/>
          </w:rPr>
        </w:r>
        <w:r>
          <w:rPr>
            <w:noProof/>
            <w:webHidden/>
          </w:rPr>
          <w:fldChar w:fldCharType="separate"/>
        </w:r>
        <w:r w:rsidR="001C1872">
          <w:rPr>
            <w:noProof/>
            <w:webHidden/>
          </w:rPr>
          <w:t>44</w:t>
        </w:r>
        <w:r>
          <w:rPr>
            <w:noProof/>
            <w:webHidden/>
          </w:rPr>
          <w:fldChar w:fldCharType="end"/>
        </w:r>
      </w:hyperlink>
    </w:p>
    <w:p w14:paraId="51306AFE" w14:textId="6CEC5738" w:rsidR="00A03735" w:rsidRDefault="00A03735">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516" w:history="1">
        <w:r w:rsidRPr="00651442">
          <w:rPr>
            <w:rStyle w:val="Hyperlink"/>
          </w:rPr>
          <w:t>Quadro 6 – Aplicação das Heurísticas de Nielsen</w:t>
        </w:r>
        <w:r>
          <w:rPr>
            <w:noProof/>
            <w:webHidden/>
          </w:rPr>
          <w:tab/>
        </w:r>
        <w:r>
          <w:rPr>
            <w:noProof/>
            <w:webHidden/>
          </w:rPr>
          <w:fldChar w:fldCharType="begin"/>
        </w:r>
        <w:r>
          <w:rPr>
            <w:noProof/>
            <w:webHidden/>
          </w:rPr>
          <w:instrText xml:space="preserve"> PAGEREF _Toc215432516 \h </w:instrText>
        </w:r>
        <w:r>
          <w:rPr>
            <w:noProof/>
            <w:webHidden/>
          </w:rPr>
        </w:r>
        <w:r>
          <w:rPr>
            <w:noProof/>
            <w:webHidden/>
          </w:rPr>
          <w:fldChar w:fldCharType="separate"/>
        </w:r>
        <w:r w:rsidR="001C1872">
          <w:rPr>
            <w:noProof/>
            <w:webHidden/>
          </w:rPr>
          <w:t>51</w:t>
        </w:r>
        <w:r>
          <w:rPr>
            <w:noProof/>
            <w:webHidden/>
          </w:rPr>
          <w:fldChar w:fldCharType="end"/>
        </w:r>
      </w:hyperlink>
    </w:p>
    <w:p w14:paraId="49858118" w14:textId="090ED519" w:rsidR="00A03735" w:rsidRDefault="00A03735">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517" w:history="1">
        <w:r w:rsidRPr="00651442">
          <w:rPr>
            <w:rStyle w:val="Hyperlink"/>
          </w:rPr>
          <w:t xml:space="preserve">Quadro 7 – Codificação do </w:t>
        </w:r>
        <w:r w:rsidRPr="00651442">
          <w:rPr>
            <w:rStyle w:val="Hyperlink"/>
            <w:i/>
            <w:iCs/>
          </w:rPr>
          <w:t>backend</w:t>
        </w:r>
        <w:r w:rsidRPr="00651442">
          <w:rPr>
            <w:rStyle w:val="Hyperlink"/>
          </w:rPr>
          <w:t xml:space="preserve"> para criar chamar API de localização</w:t>
        </w:r>
        <w:r>
          <w:rPr>
            <w:noProof/>
            <w:webHidden/>
          </w:rPr>
          <w:tab/>
        </w:r>
        <w:r>
          <w:rPr>
            <w:noProof/>
            <w:webHidden/>
          </w:rPr>
          <w:fldChar w:fldCharType="begin"/>
        </w:r>
        <w:r>
          <w:rPr>
            <w:noProof/>
            <w:webHidden/>
          </w:rPr>
          <w:instrText xml:space="preserve"> PAGEREF _Toc215432517 \h </w:instrText>
        </w:r>
        <w:r>
          <w:rPr>
            <w:noProof/>
            <w:webHidden/>
          </w:rPr>
        </w:r>
        <w:r>
          <w:rPr>
            <w:noProof/>
            <w:webHidden/>
          </w:rPr>
          <w:fldChar w:fldCharType="separate"/>
        </w:r>
        <w:r w:rsidR="001C1872">
          <w:rPr>
            <w:noProof/>
            <w:webHidden/>
          </w:rPr>
          <w:t>56</w:t>
        </w:r>
        <w:r>
          <w:rPr>
            <w:noProof/>
            <w:webHidden/>
          </w:rPr>
          <w:fldChar w:fldCharType="end"/>
        </w:r>
      </w:hyperlink>
    </w:p>
    <w:p w14:paraId="21B641FF" w14:textId="59AC209D" w:rsidR="00A03735" w:rsidRDefault="00A03735">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518" w:history="1">
        <w:r w:rsidRPr="00651442">
          <w:rPr>
            <w:rStyle w:val="Hyperlink"/>
          </w:rPr>
          <w:t xml:space="preserve">Quadro 8 – Codificação do </w:t>
        </w:r>
        <w:r w:rsidRPr="00651442">
          <w:rPr>
            <w:rStyle w:val="Hyperlink"/>
            <w:i/>
            <w:iCs/>
          </w:rPr>
          <w:t>backend</w:t>
        </w:r>
        <w:r w:rsidRPr="00651442">
          <w:rPr>
            <w:rStyle w:val="Hyperlink"/>
          </w:rPr>
          <w:t xml:space="preserve"> para salvar uma ocorrência</w:t>
        </w:r>
        <w:r>
          <w:rPr>
            <w:noProof/>
            <w:webHidden/>
          </w:rPr>
          <w:tab/>
        </w:r>
        <w:r>
          <w:rPr>
            <w:noProof/>
            <w:webHidden/>
          </w:rPr>
          <w:fldChar w:fldCharType="begin"/>
        </w:r>
        <w:r>
          <w:rPr>
            <w:noProof/>
            <w:webHidden/>
          </w:rPr>
          <w:instrText xml:space="preserve"> PAGEREF _Toc215432518 \h </w:instrText>
        </w:r>
        <w:r>
          <w:rPr>
            <w:noProof/>
            <w:webHidden/>
          </w:rPr>
        </w:r>
        <w:r>
          <w:rPr>
            <w:noProof/>
            <w:webHidden/>
          </w:rPr>
          <w:fldChar w:fldCharType="separate"/>
        </w:r>
        <w:r w:rsidR="001C1872">
          <w:rPr>
            <w:noProof/>
            <w:webHidden/>
          </w:rPr>
          <w:t>57</w:t>
        </w:r>
        <w:r>
          <w:rPr>
            <w:noProof/>
            <w:webHidden/>
          </w:rPr>
          <w:fldChar w:fldCharType="end"/>
        </w:r>
      </w:hyperlink>
    </w:p>
    <w:p w14:paraId="680EAA07" w14:textId="3CC01CA3" w:rsidR="00A03735" w:rsidRDefault="00A03735">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519" w:history="1">
        <w:r w:rsidRPr="00651442">
          <w:rPr>
            <w:rStyle w:val="Hyperlink"/>
          </w:rPr>
          <w:t xml:space="preserve">Quadro 9 – Codificação do </w:t>
        </w:r>
        <w:r w:rsidRPr="00651442">
          <w:rPr>
            <w:rStyle w:val="Hyperlink"/>
            <w:i/>
            <w:iCs/>
          </w:rPr>
          <w:t>frontend</w:t>
        </w:r>
        <w:r w:rsidRPr="00651442">
          <w:rPr>
            <w:rStyle w:val="Hyperlink"/>
          </w:rPr>
          <w:t xml:space="preserve"> para enviar uma ocorrência – primeira parte</w:t>
        </w:r>
        <w:r>
          <w:rPr>
            <w:noProof/>
            <w:webHidden/>
          </w:rPr>
          <w:tab/>
        </w:r>
        <w:r>
          <w:rPr>
            <w:noProof/>
            <w:webHidden/>
          </w:rPr>
          <w:fldChar w:fldCharType="begin"/>
        </w:r>
        <w:r>
          <w:rPr>
            <w:noProof/>
            <w:webHidden/>
          </w:rPr>
          <w:instrText xml:space="preserve"> PAGEREF _Toc215432519 \h </w:instrText>
        </w:r>
        <w:r>
          <w:rPr>
            <w:noProof/>
            <w:webHidden/>
          </w:rPr>
        </w:r>
        <w:r>
          <w:rPr>
            <w:noProof/>
            <w:webHidden/>
          </w:rPr>
          <w:fldChar w:fldCharType="separate"/>
        </w:r>
        <w:r w:rsidR="001C1872">
          <w:rPr>
            <w:noProof/>
            <w:webHidden/>
          </w:rPr>
          <w:t>58</w:t>
        </w:r>
        <w:r>
          <w:rPr>
            <w:noProof/>
            <w:webHidden/>
          </w:rPr>
          <w:fldChar w:fldCharType="end"/>
        </w:r>
      </w:hyperlink>
    </w:p>
    <w:p w14:paraId="159DB8F2" w14:textId="6C214C32" w:rsidR="00A03735" w:rsidRDefault="00A03735">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520" w:history="1">
        <w:r w:rsidRPr="00651442">
          <w:rPr>
            <w:rStyle w:val="Hyperlink"/>
          </w:rPr>
          <w:t xml:space="preserve">Quadro 10 – Codificação do </w:t>
        </w:r>
        <w:r w:rsidRPr="00651442">
          <w:rPr>
            <w:rStyle w:val="Hyperlink"/>
            <w:i/>
            <w:iCs/>
          </w:rPr>
          <w:t>frontend</w:t>
        </w:r>
        <w:r w:rsidRPr="00651442">
          <w:rPr>
            <w:rStyle w:val="Hyperlink"/>
          </w:rPr>
          <w:t xml:space="preserve"> para enviar uma ocorrência – segunda parte</w:t>
        </w:r>
        <w:r>
          <w:rPr>
            <w:noProof/>
            <w:webHidden/>
          </w:rPr>
          <w:tab/>
        </w:r>
        <w:r>
          <w:rPr>
            <w:noProof/>
            <w:webHidden/>
          </w:rPr>
          <w:fldChar w:fldCharType="begin"/>
        </w:r>
        <w:r>
          <w:rPr>
            <w:noProof/>
            <w:webHidden/>
          </w:rPr>
          <w:instrText xml:space="preserve"> PAGEREF _Toc215432520 \h </w:instrText>
        </w:r>
        <w:r>
          <w:rPr>
            <w:noProof/>
            <w:webHidden/>
          </w:rPr>
        </w:r>
        <w:r>
          <w:rPr>
            <w:noProof/>
            <w:webHidden/>
          </w:rPr>
          <w:fldChar w:fldCharType="separate"/>
        </w:r>
        <w:r w:rsidR="001C1872">
          <w:rPr>
            <w:noProof/>
            <w:webHidden/>
          </w:rPr>
          <w:t>59</w:t>
        </w:r>
        <w:r>
          <w:rPr>
            <w:noProof/>
            <w:webHidden/>
          </w:rPr>
          <w:fldChar w:fldCharType="end"/>
        </w:r>
      </w:hyperlink>
    </w:p>
    <w:p w14:paraId="5ECCCCB1" w14:textId="27E0E398" w:rsidR="00A03735" w:rsidRDefault="00A03735">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521" w:history="1">
        <w:r w:rsidRPr="00651442">
          <w:rPr>
            <w:rStyle w:val="Hyperlink"/>
          </w:rPr>
          <w:t xml:space="preserve">Quadro 11  – Codificação do </w:t>
        </w:r>
        <w:r w:rsidRPr="00651442">
          <w:rPr>
            <w:rStyle w:val="Hyperlink"/>
            <w:i/>
            <w:iCs/>
          </w:rPr>
          <w:t>frontend</w:t>
        </w:r>
        <w:r w:rsidRPr="00651442">
          <w:rPr>
            <w:rStyle w:val="Hyperlink"/>
          </w:rPr>
          <w:t xml:space="preserve"> para enviar uma ocorrência – terceira parte</w:t>
        </w:r>
        <w:r>
          <w:rPr>
            <w:noProof/>
            <w:webHidden/>
          </w:rPr>
          <w:tab/>
        </w:r>
        <w:r>
          <w:rPr>
            <w:noProof/>
            <w:webHidden/>
          </w:rPr>
          <w:fldChar w:fldCharType="begin"/>
        </w:r>
        <w:r>
          <w:rPr>
            <w:noProof/>
            <w:webHidden/>
          </w:rPr>
          <w:instrText xml:space="preserve"> PAGEREF _Toc215432521 \h </w:instrText>
        </w:r>
        <w:r>
          <w:rPr>
            <w:noProof/>
            <w:webHidden/>
          </w:rPr>
        </w:r>
        <w:r>
          <w:rPr>
            <w:noProof/>
            <w:webHidden/>
          </w:rPr>
          <w:fldChar w:fldCharType="separate"/>
        </w:r>
        <w:r w:rsidR="001C1872">
          <w:rPr>
            <w:noProof/>
            <w:webHidden/>
          </w:rPr>
          <w:t>60</w:t>
        </w:r>
        <w:r>
          <w:rPr>
            <w:noProof/>
            <w:webHidden/>
          </w:rPr>
          <w:fldChar w:fldCharType="end"/>
        </w:r>
      </w:hyperlink>
    </w:p>
    <w:p w14:paraId="71D585A7" w14:textId="7340FDF1" w:rsidR="00A03735" w:rsidRDefault="00A03735">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522" w:history="1">
        <w:r w:rsidRPr="00651442">
          <w:rPr>
            <w:rStyle w:val="Hyperlink"/>
          </w:rPr>
          <w:t xml:space="preserve">Quadro 12 – Trecho da codificação do </w:t>
        </w:r>
        <w:r w:rsidRPr="00651442">
          <w:rPr>
            <w:rStyle w:val="Hyperlink"/>
            <w:i/>
            <w:iCs/>
          </w:rPr>
          <w:t>frontend</w:t>
        </w:r>
        <w:r w:rsidRPr="00651442">
          <w:rPr>
            <w:rStyle w:val="Hyperlink"/>
          </w:rPr>
          <w:t xml:space="preserve"> para chamar APIs do </w:t>
        </w:r>
        <w:r w:rsidRPr="00651442">
          <w:rPr>
            <w:rStyle w:val="Hyperlink"/>
            <w:i/>
            <w:iCs/>
          </w:rPr>
          <w:t>backend</w:t>
        </w:r>
        <w:r>
          <w:rPr>
            <w:noProof/>
            <w:webHidden/>
          </w:rPr>
          <w:tab/>
        </w:r>
        <w:r>
          <w:rPr>
            <w:noProof/>
            <w:webHidden/>
          </w:rPr>
          <w:fldChar w:fldCharType="begin"/>
        </w:r>
        <w:r>
          <w:rPr>
            <w:noProof/>
            <w:webHidden/>
          </w:rPr>
          <w:instrText xml:space="preserve"> PAGEREF _Toc215432522 \h </w:instrText>
        </w:r>
        <w:r>
          <w:rPr>
            <w:noProof/>
            <w:webHidden/>
          </w:rPr>
        </w:r>
        <w:r>
          <w:rPr>
            <w:noProof/>
            <w:webHidden/>
          </w:rPr>
          <w:fldChar w:fldCharType="separate"/>
        </w:r>
        <w:r w:rsidR="001C1872">
          <w:rPr>
            <w:noProof/>
            <w:webHidden/>
          </w:rPr>
          <w:t>61</w:t>
        </w:r>
        <w:r>
          <w:rPr>
            <w:noProof/>
            <w:webHidden/>
          </w:rPr>
          <w:fldChar w:fldCharType="end"/>
        </w:r>
      </w:hyperlink>
    </w:p>
    <w:p w14:paraId="27755254" w14:textId="7E02DB31" w:rsidR="00A03735" w:rsidRDefault="00A03735">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523" w:history="1">
        <w:r w:rsidRPr="00651442">
          <w:rPr>
            <w:rStyle w:val="Hyperlink"/>
          </w:rPr>
          <w:t xml:space="preserve">Quadro 13 – Parte da codificação do </w:t>
        </w:r>
        <w:r w:rsidRPr="00651442">
          <w:rPr>
            <w:rStyle w:val="Hyperlink"/>
            <w:i/>
            <w:iCs/>
          </w:rPr>
          <w:t>backend</w:t>
        </w:r>
        <w:r w:rsidRPr="00651442">
          <w:rPr>
            <w:rStyle w:val="Hyperlink"/>
          </w:rPr>
          <w:t xml:space="preserve"> para chamar a IA – primeira parte</w:t>
        </w:r>
        <w:r>
          <w:rPr>
            <w:noProof/>
            <w:webHidden/>
          </w:rPr>
          <w:tab/>
        </w:r>
        <w:r>
          <w:rPr>
            <w:noProof/>
            <w:webHidden/>
          </w:rPr>
          <w:fldChar w:fldCharType="begin"/>
        </w:r>
        <w:r>
          <w:rPr>
            <w:noProof/>
            <w:webHidden/>
          </w:rPr>
          <w:instrText xml:space="preserve"> PAGEREF _Toc215432523 \h </w:instrText>
        </w:r>
        <w:r>
          <w:rPr>
            <w:noProof/>
            <w:webHidden/>
          </w:rPr>
        </w:r>
        <w:r>
          <w:rPr>
            <w:noProof/>
            <w:webHidden/>
          </w:rPr>
          <w:fldChar w:fldCharType="separate"/>
        </w:r>
        <w:r w:rsidR="001C1872">
          <w:rPr>
            <w:noProof/>
            <w:webHidden/>
          </w:rPr>
          <w:t>62</w:t>
        </w:r>
        <w:r>
          <w:rPr>
            <w:noProof/>
            <w:webHidden/>
          </w:rPr>
          <w:fldChar w:fldCharType="end"/>
        </w:r>
      </w:hyperlink>
    </w:p>
    <w:p w14:paraId="5AE42154" w14:textId="6479E50C" w:rsidR="00A03735" w:rsidRDefault="00A03735">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524" w:history="1">
        <w:r w:rsidRPr="00651442">
          <w:rPr>
            <w:rStyle w:val="Hyperlink"/>
          </w:rPr>
          <w:t xml:space="preserve">Quadro 14 – Parte da codificação do </w:t>
        </w:r>
        <w:r w:rsidRPr="00651442">
          <w:rPr>
            <w:rStyle w:val="Hyperlink"/>
            <w:i/>
            <w:iCs/>
          </w:rPr>
          <w:t>backend</w:t>
        </w:r>
        <w:r w:rsidRPr="00651442">
          <w:rPr>
            <w:rStyle w:val="Hyperlink"/>
          </w:rPr>
          <w:t xml:space="preserve"> para chamar a IA – segunda parte</w:t>
        </w:r>
        <w:r>
          <w:rPr>
            <w:noProof/>
            <w:webHidden/>
          </w:rPr>
          <w:tab/>
        </w:r>
        <w:r>
          <w:rPr>
            <w:noProof/>
            <w:webHidden/>
          </w:rPr>
          <w:fldChar w:fldCharType="begin"/>
        </w:r>
        <w:r>
          <w:rPr>
            <w:noProof/>
            <w:webHidden/>
          </w:rPr>
          <w:instrText xml:space="preserve"> PAGEREF _Toc215432524 \h </w:instrText>
        </w:r>
        <w:r>
          <w:rPr>
            <w:noProof/>
            <w:webHidden/>
          </w:rPr>
        </w:r>
        <w:r>
          <w:rPr>
            <w:noProof/>
            <w:webHidden/>
          </w:rPr>
          <w:fldChar w:fldCharType="separate"/>
        </w:r>
        <w:r w:rsidR="001C1872">
          <w:rPr>
            <w:noProof/>
            <w:webHidden/>
          </w:rPr>
          <w:t>63</w:t>
        </w:r>
        <w:r>
          <w:rPr>
            <w:noProof/>
            <w:webHidden/>
          </w:rPr>
          <w:fldChar w:fldCharType="end"/>
        </w:r>
      </w:hyperlink>
    </w:p>
    <w:p w14:paraId="7CDF71EC" w14:textId="5A32214A" w:rsidR="00A03735" w:rsidRDefault="00A03735">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525" w:history="1">
        <w:r w:rsidRPr="00651442">
          <w:rPr>
            <w:rStyle w:val="Hyperlink"/>
          </w:rPr>
          <w:t xml:space="preserve">Quadro 15  – Parte da codificação do </w:t>
        </w:r>
        <w:r w:rsidRPr="00651442">
          <w:rPr>
            <w:rStyle w:val="Hyperlink"/>
            <w:i/>
            <w:iCs/>
          </w:rPr>
          <w:t>backend</w:t>
        </w:r>
        <w:r w:rsidRPr="00651442">
          <w:rPr>
            <w:rStyle w:val="Hyperlink"/>
          </w:rPr>
          <w:t xml:space="preserve"> para chamar a IA – terceira parte</w:t>
        </w:r>
        <w:r>
          <w:rPr>
            <w:noProof/>
            <w:webHidden/>
          </w:rPr>
          <w:tab/>
        </w:r>
        <w:r>
          <w:rPr>
            <w:noProof/>
            <w:webHidden/>
          </w:rPr>
          <w:fldChar w:fldCharType="begin"/>
        </w:r>
        <w:r>
          <w:rPr>
            <w:noProof/>
            <w:webHidden/>
          </w:rPr>
          <w:instrText xml:space="preserve"> PAGEREF _Toc215432525 \h </w:instrText>
        </w:r>
        <w:r>
          <w:rPr>
            <w:noProof/>
            <w:webHidden/>
          </w:rPr>
        </w:r>
        <w:r>
          <w:rPr>
            <w:noProof/>
            <w:webHidden/>
          </w:rPr>
          <w:fldChar w:fldCharType="separate"/>
        </w:r>
        <w:r w:rsidR="001C1872">
          <w:rPr>
            <w:noProof/>
            <w:webHidden/>
          </w:rPr>
          <w:t>64</w:t>
        </w:r>
        <w:r>
          <w:rPr>
            <w:noProof/>
            <w:webHidden/>
          </w:rPr>
          <w:fldChar w:fldCharType="end"/>
        </w:r>
      </w:hyperlink>
    </w:p>
    <w:p w14:paraId="232265D8" w14:textId="77A8D089" w:rsidR="00A03735" w:rsidRDefault="00A03735">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526" w:history="1">
        <w:r w:rsidRPr="00651442">
          <w:rPr>
            <w:rStyle w:val="Hyperlink"/>
          </w:rPr>
          <w:t xml:space="preserve">Quadro 16 – Codificação do </w:t>
        </w:r>
        <w:r w:rsidRPr="00651442">
          <w:rPr>
            <w:rStyle w:val="Hyperlink"/>
            <w:i/>
            <w:iCs/>
          </w:rPr>
          <w:t>backend</w:t>
        </w:r>
        <w:r w:rsidRPr="00651442">
          <w:rPr>
            <w:rStyle w:val="Hyperlink"/>
          </w:rPr>
          <w:t xml:space="preserve"> para criar chamar API de localização</w:t>
        </w:r>
        <w:r>
          <w:rPr>
            <w:noProof/>
            <w:webHidden/>
          </w:rPr>
          <w:tab/>
        </w:r>
        <w:r>
          <w:rPr>
            <w:noProof/>
            <w:webHidden/>
          </w:rPr>
          <w:fldChar w:fldCharType="begin"/>
        </w:r>
        <w:r>
          <w:rPr>
            <w:noProof/>
            <w:webHidden/>
          </w:rPr>
          <w:instrText xml:space="preserve"> PAGEREF _Toc215432526 \h </w:instrText>
        </w:r>
        <w:r>
          <w:rPr>
            <w:noProof/>
            <w:webHidden/>
          </w:rPr>
        </w:r>
        <w:r>
          <w:rPr>
            <w:noProof/>
            <w:webHidden/>
          </w:rPr>
          <w:fldChar w:fldCharType="separate"/>
        </w:r>
        <w:r w:rsidR="001C1872">
          <w:rPr>
            <w:noProof/>
            <w:webHidden/>
          </w:rPr>
          <w:t>65</w:t>
        </w:r>
        <w:r>
          <w:rPr>
            <w:noProof/>
            <w:webHidden/>
          </w:rPr>
          <w:fldChar w:fldCharType="end"/>
        </w:r>
      </w:hyperlink>
    </w:p>
    <w:p w14:paraId="79A9D3BA" w14:textId="31BCC8DD" w:rsidR="00A03735" w:rsidRDefault="00A03735">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527" w:history="1">
        <w:r w:rsidRPr="00651442">
          <w:rPr>
            <w:rStyle w:val="Hyperlink"/>
          </w:rPr>
          <w:t xml:space="preserve">Quadro 17 – Trecho da codificação do </w:t>
        </w:r>
        <w:r w:rsidRPr="00651442">
          <w:rPr>
            <w:rStyle w:val="Hyperlink"/>
            <w:i/>
            <w:iCs/>
          </w:rPr>
          <w:t>backend</w:t>
        </w:r>
        <w:r w:rsidRPr="00651442">
          <w:rPr>
            <w:rStyle w:val="Hyperlink"/>
          </w:rPr>
          <w:t xml:space="preserve"> para encontrar top repórteres para gamificação</w:t>
        </w:r>
        <w:r>
          <w:rPr>
            <w:noProof/>
            <w:webHidden/>
          </w:rPr>
          <w:tab/>
        </w:r>
        <w:r>
          <w:rPr>
            <w:noProof/>
            <w:webHidden/>
          </w:rPr>
          <w:fldChar w:fldCharType="begin"/>
        </w:r>
        <w:r>
          <w:rPr>
            <w:noProof/>
            <w:webHidden/>
          </w:rPr>
          <w:instrText xml:space="preserve"> PAGEREF _Toc215432527 \h </w:instrText>
        </w:r>
        <w:r>
          <w:rPr>
            <w:noProof/>
            <w:webHidden/>
          </w:rPr>
        </w:r>
        <w:r>
          <w:rPr>
            <w:noProof/>
            <w:webHidden/>
          </w:rPr>
          <w:fldChar w:fldCharType="separate"/>
        </w:r>
        <w:r w:rsidR="001C1872">
          <w:rPr>
            <w:noProof/>
            <w:webHidden/>
          </w:rPr>
          <w:t>66</w:t>
        </w:r>
        <w:r>
          <w:rPr>
            <w:noProof/>
            <w:webHidden/>
          </w:rPr>
          <w:fldChar w:fldCharType="end"/>
        </w:r>
      </w:hyperlink>
    </w:p>
    <w:p w14:paraId="032C729F" w14:textId="6FE37AE9" w:rsidR="00A03735" w:rsidRDefault="00A03735">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528" w:history="1">
        <w:r w:rsidRPr="00651442">
          <w:rPr>
            <w:rStyle w:val="Hyperlink"/>
          </w:rPr>
          <w:t xml:space="preserve">Quadro 18 – Query no </w:t>
        </w:r>
        <w:r w:rsidRPr="00651442">
          <w:rPr>
            <w:rStyle w:val="Hyperlink"/>
            <w:i/>
            <w:iCs/>
          </w:rPr>
          <w:t>backend</w:t>
        </w:r>
        <w:r w:rsidRPr="00651442">
          <w:rPr>
            <w:rStyle w:val="Hyperlink"/>
          </w:rPr>
          <w:t xml:space="preserve"> para achar top repórteres</w:t>
        </w:r>
        <w:r>
          <w:rPr>
            <w:noProof/>
            <w:webHidden/>
          </w:rPr>
          <w:tab/>
        </w:r>
        <w:r>
          <w:rPr>
            <w:noProof/>
            <w:webHidden/>
          </w:rPr>
          <w:fldChar w:fldCharType="begin"/>
        </w:r>
        <w:r>
          <w:rPr>
            <w:noProof/>
            <w:webHidden/>
          </w:rPr>
          <w:instrText xml:space="preserve"> PAGEREF _Toc215432528 \h </w:instrText>
        </w:r>
        <w:r>
          <w:rPr>
            <w:noProof/>
            <w:webHidden/>
          </w:rPr>
        </w:r>
        <w:r>
          <w:rPr>
            <w:noProof/>
            <w:webHidden/>
          </w:rPr>
          <w:fldChar w:fldCharType="separate"/>
        </w:r>
        <w:r w:rsidR="001C1872">
          <w:rPr>
            <w:noProof/>
            <w:webHidden/>
          </w:rPr>
          <w:t>66</w:t>
        </w:r>
        <w:r>
          <w:rPr>
            <w:noProof/>
            <w:webHidden/>
          </w:rPr>
          <w:fldChar w:fldCharType="end"/>
        </w:r>
      </w:hyperlink>
    </w:p>
    <w:p w14:paraId="5B35EE8A" w14:textId="669F9DCA" w:rsidR="00A03735" w:rsidRDefault="00A03735">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529" w:history="1">
        <w:r w:rsidRPr="00651442">
          <w:rPr>
            <w:rStyle w:val="Hyperlink"/>
          </w:rPr>
          <w:t>Quadro 19 – Relação das perguntas com as Heurísticas de Nielsen e perfil do usuário</w:t>
        </w:r>
        <w:r>
          <w:rPr>
            <w:noProof/>
            <w:webHidden/>
          </w:rPr>
          <w:tab/>
        </w:r>
        <w:r>
          <w:rPr>
            <w:noProof/>
            <w:webHidden/>
          </w:rPr>
          <w:fldChar w:fldCharType="begin"/>
        </w:r>
        <w:r>
          <w:rPr>
            <w:noProof/>
            <w:webHidden/>
          </w:rPr>
          <w:instrText xml:space="preserve"> PAGEREF _Toc215432529 \h </w:instrText>
        </w:r>
        <w:r>
          <w:rPr>
            <w:noProof/>
            <w:webHidden/>
          </w:rPr>
        </w:r>
        <w:r>
          <w:rPr>
            <w:noProof/>
            <w:webHidden/>
          </w:rPr>
          <w:fldChar w:fldCharType="separate"/>
        </w:r>
        <w:r w:rsidR="001C1872">
          <w:rPr>
            <w:noProof/>
            <w:webHidden/>
          </w:rPr>
          <w:t>82</w:t>
        </w:r>
        <w:r>
          <w:rPr>
            <w:noProof/>
            <w:webHidden/>
          </w:rPr>
          <w:fldChar w:fldCharType="end"/>
        </w:r>
      </w:hyperlink>
    </w:p>
    <w:p w14:paraId="3F0D077E" w14:textId="7157D90D" w:rsidR="00A03735" w:rsidRDefault="00A03735">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530" w:history="1">
        <w:r w:rsidRPr="00651442">
          <w:rPr>
            <w:rStyle w:val="Hyperlink"/>
          </w:rPr>
          <w:t>Quadro 20 – Comparativo entre os trabalhos</w:t>
        </w:r>
        <w:r>
          <w:rPr>
            <w:noProof/>
            <w:webHidden/>
          </w:rPr>
          <w:tab/>
        </w:r>
        <w:r>
          <w:rPr>
            <w:noProof/>
            <w:webHidden/>
          </w:rPr>
          <w:fldChar w:fldCharType="begin"/>
        </w:r>
        <w:r>
          <w:rPr>
            <w:noProof/>
            <w:webHidden/>
          </w:rPr>
          <w:instrText xml:space="preserve"> PAGEREF _Toc215432530 \h </w:instrText>
        </w:r>
        <w:r>
          <w:rPr>
            <w:noProof/>
            <w:webHidden/>
          </w:rPr>
        </w:r>
        <w:r>
          <w:rPr>
            <w:noProof/>
            <w:webHidden/>
          </w:rPr>
          <w:fldChar w:fldCharType="separate"/>
        </w:r>
        <w:r w:rsidR="001C1872">
          <w:rPr>
            <w:noProof/>
            <w:webHidden/>
          </w:rPr>
          <w:t>94</w:t>
        </w:r>
        <w:r>
          <w:rPr>
            <w:noProof/>
            <w:webHidden/>
          </w:rPr>
          <w:fldChar w:fldCharType="end"/>
        </w:r>
      </w:hyperlink>
    </w:p>
    <w:p w14:paraId="71E531B4" w14:textId="67BB80A3" w:rsidR="00A03735" w:rsidRDefault="00A03735">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531" w:history="1">
        <w:r w:rsidRPr="00651442">
          <w:rPr>
            <w:rStyle w:val="Hyperlink"/>
          </w:rPr>
          <w:t>Quadro 21 – Heurísticas de Nielsen</w:t>
        </w:r>
        <w:r>
          <w:rPr>
            <w:noProof/>
            <w:webHidden/>
          </w:rPr>
          <w:tab/>
        </w:r>
        <w:r>
          <w:rPr>
            <w:noProof/>
            <w:webHidden/>
          </w:rPr>
          <w:fldChar w:fldCharType="begin"/>
        </w:r>
        <w:r>
          <w:rPr>
            <w:noProof/>
            <w:webHidden/>
          </w:rPr>
          <w:instrText xml:space="preserve"> PAGEREF _Toc215432531 \h </w:instrText>
        </w:r>
        <w:r>
          <w:rPr>
            <w:noProof/>
            <w:webHidden/>
          </w:rPr>
        </w:r>
        <w:r>
          <w:rPr>
            <w:noProof/>
            <w:webHidden/>
          </w:rPr>
          <w:fldChar w:fldCharType="separate"/>
        </w:r>
        <w:r w:rsidR="001C1872">
          <w:rPr>
            <w:noProof/>
            <w:webHidden/>
          </w:rPr>
          <w:t>107</w:t>
        </w:r>
        <w:r>
          <w:rPr>
            <w:noProof/>
            <w:webHidden/>
          </w:rPr>
          <w:fldChar w:fldCharType="end"/>
        </w:r>
      </w:hyperlink>
    </w:p>
    <w:p w14:paraId="00B0CACB" w14:textId="64EB9B6E" w:rsidR="00A03735" w:rsidRDefault="00A03735">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532" w:history="1">
        <w:r w:rsidRPr="00651442">
          <w:rPr>
            <w:rStyle w:val="Hyperlink"/>
          </w:rPr>
          <w:t xml:space="preserve">Quadro 22 – Reunião 1, </w:t>
        </w:r>
        <w:r w:rsidRPr="00651442">
          <w:rPr>
            <w:rStyle w:val="Hyperlink"/>
            <w:i/>
            <w:iCs/>
          </w:rPr>
          <w:t>sic</w:t>
        </w:r>
        <w:r>
          <w:rPr>
            <w:noProof/>
            <w:webHidden/>
          </w:rPr>
          <w:tab/>
        </w:r>
        <w:r>
          <w:rPr>
            <w:noProof/>
            <w:webHidden/>
          </w:rPr>
          <w:fldChar w:fldCharType="begin"/>
        </w:r>
        <w:r>
          <w:rPr>
            <w:noProof/>
            <w:webHidden/>
          </w:rPr>
          <w:instrText xml:space="preserve"> PAGEREF _Toc215432532 \h </w:instrText>
        </w:r>
        <w:r>
          <w:rPr>
            <w:noProof/>
            <w:webHidden/>
          </w:rPr>
        </w:r>
        <w:r>
          <w:rPr>
            <w:noProof/>
            <w:webHidden/>
          </w:rPr>
          <w:fldChar w:fldCharType="separate"/>
        </w:r>
        <w:r w:rsidR="001C1872">
          <w:rPr>
            <w:noProof/>
            <w:webHidden/>
          </w:rPr>
          <w:t>108</w:t>
        </w:r>
        <w:r>
          <w:rPr>
            <w:noProof/>
            <w:webHidden/>
          </w:rPr>
          <w:fldChar w:fldCharType="end"/>
        </w:r>
      </w:hyperlink>
    </w:p>
    <w:p w14:paraId="19607FBA" w14:textId="25F95A53" w:rsidR="00A03735" w:rsidRDefault="00A03735">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533" w:history="1">
        <w:r w:rsidRPr="00651442">
          <w:rPr>
            <w:rStyle w:val="Hyperlink"/>
          </w:rPr>
          <w:t xml:space="preserve">Quadro 23 – Reunião 2, </w:t>
        </w:r>
        <w:r w:rsidRPr="00651442">
          <w:rPr>
            <w:rStyle w:val="Hyperlink"/>
            <w:i/>
            <w:iCs/>
          </w:rPr>
          <w:t>sic</w:t>
        </w:r>
        <w:r>
          <w:rPr>
            <w:noProof/>
            <w:webHidden/>
          </w:rPr>
          <w:tab/>
        </w:r>
        <w:r>
          <w:rPr>
            <w:noProof/>
            <w:webHidden/>
          </w:rPr>
          <w:fldChar w:fldCharType="begin"/>
        </w:r>
        <w:r>
          <w:rPr>
            <w:noProof/>
            <w:webHidden/>
          </w:rPr>
          <w:instrText xml:space="preserve"> PAGEREF _Toc215432533 \h </w:instrText>
        </w:r>
        <w:r>
          <w:rPr>
            <w:noProof/>
            <w:webHidden/>
          </w:rPr>
        </w:r>
        <w:r>
          <w:rPr>
            <w:noProof/>
            <w:webHidden/>
          </w:rPr>
          <w:fldChar w:fldCharType="separate"/>
        </w:r>
        <w:r w:rsidR="001C1872">
          <w:rPr>
            <w:noProof/>
            <w:webHidden/>
          </w:rPr>
          <w:t>108</w:t>
        </w:r>
        <w:r>
          <w:rPr>
            <w:noProof/>
            <w:webHidden/>
          </w:rPr>
          <w:fldChar w:fldCharType="end"/>
        </w:r>
      </w:hyperlink>
    </w:p>
    <w:p w14:paraId="2610BBF8" w14:textId="3E0863C5" w:rsidR="00A03735" w:rsidRDefault="00A03735">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534" w:history="1">
        <w:r w:rsidRPr="00651442">
          <w:rPr>
            <w:rStyle w:val="Hyperlink"/>
          </w:rPr>
          <w:t xml:space="preserve">Quadro 24 – Reunião 3, </w:t>
        </w:r>
        <w:r w:rsidRPr="00651442">
          <w:rPr>
            <w:rStyle w:val="Hyperlink"/>
            <w:i/>
            <w:iCs/>
          </w:rPr>
          <w:t>sic</w:t>
        </w:r>
        <w:r>
          <w:rPr>
            <w:noProof/>
            <w:webHidden/>
          </w:rPr>
          <w:tab/>
        </w:r>
        <w:r>
          <w:rPr>
            <w:noProof/>
            <w:webHidden/>
          </w:rPr>
          <w:fldChar w:fldCharType="begin"/>
        </w:r>
        <w:r>
          <w:rPr>
            <w:noProof/>
            <w:webHidden/>
          </w:rPr>
          <w:instrText xml:space="preserve"> PAGEREF _Toc215432534 \h </w:instrText>
        </w:r>
        <w:r>
          <w:rPr>
            <w:noProof/>
            <w:webHidden/>
          </w:rPr>
        </w:r>
        <w:r>
          <w:rPr>
            <w:noProof/>
            <w:webHidden/>
          </w:rPr>
          <w:fldChar w:fldCharType="separate"/>
        </w:r>
        <w:r w:rsidR="001C1872">
          <w:rPr>
            <w:noProof/>
            <w:webHidden/>
          </w:rPr>
          <w:t>109</w:t>
        </w:r>
        <w:r>
          <w:rPr>
            <w:noProof/>
            <w:webHidden/>
          </w:rPr>
          <w:fldChar w:fldCharType="end"/>
        </w:r>
      </w:hyperlink>
    </w:p>
    <w:p w14:paraId="6B07DD50" w14:textId="077577E1" w:rsidR="00A03735" w:rsidRDefault="00A03735">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535" w:history="1">
        <w:r w:rsidRPr="00651442">
          <w:rPr>
            <w:rStyle w:val="Hyperlink"/>
          </w:rPr>
          <w:t xml:space="preserve">Quadro 25 – Estrutura de dados </w:t>
        </w:r>
        <w:r w:rsidRPr="00651442">
          <w:rPr>
            <w:rStyle w:val="Hyperlink"/>
            <w:rFonts w:ascii="Courier New" w:hAnsi="Courier New"/>
          </w:rPr>
          <w:t>User</w:t>
        </w:r>
        <w:r>
          <w:rPr>
            <w:noProof/>
            <w:webHidden/>
          </w:rPr>
          <w:tab/>
        </w:r>
        <w:r>
          <w:rPr>
            <w:noProof/>
            <w:webHidden/>
          </w:rPr>
          <w:fldChar w:fldCharType="begin"/>
        </w:r>
        <w:r>
          <w:rPr>
            <w:noProof/>
            <w:webHidden/>
          </w:rPr>
          <w:instrText xml:space="preserve"> PAGEREF _Toc215432535 \h </w:instrText>
        </w:r>
        <w:r>
          <w:rPr>
            <w:noProof/>
            <w:webHidden/>
          </w:rPr>
        </w:r>
        <w:r>
          <w:rPr>
            <w:noProof/>
            <w:webHidden/>
          </w:rPr>
          <w:fldChar w:fldCharType="separate"/>
        </w:r>
        <w:r w:rsidR="001C1872">
          <w:rPr>
            <w:noProof/>
            <w:webHidden/>
          </w:rPr>
          <w:t>110</w:t>
        </w:r>
        <w:r>
          <w:rPr>
            <w:noProof/>
            <w:webHidden/>
          </w:rPr>
          <w:fldChar w:fldCharType="end"/>
        </w:r>
      </w:hyperlink>
    </w:p>
    <w:p w14:paraId="27C241CF" w14:textId="3A3D10EC" w:rsidR="00A03735" w:rsidRDefault="00A03735">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536" w:history="1">
        <w:r w:rsidRPr="00651442">
          <w:rPr>
            <w:rStyle w:val="Hyperlink"/>
          </w:rPr>
          <w:t xml:space="preserve">Quadro 26 – Estrutura de dados  </w:t>
        </w:r>
        <w:r w:rsidRPr="00651442">
          <w:rPr>
            <w:rStyle w:val="Hyperlink"/>
            <w:rFonts w:ascii="Courier New" w:hAnsi="Courier New"/>
          </w:rPr>
          <w:t>Role</w:t>
        </w:r>
        <w:r>
          <w:rPr>
            <w:noProof/>
            <w:webHidden/>
          </w:rPr>
          <w:tab/>
        </w:r>
        <w:r>
          <w:rPr>
            <w:noProof/>
            <w:webHidden/>
          </w:rPr>
          <w:fldChar w:fldCharType="begin"/>
        </w:r>
        <w:r>
          <w:rPr>
            <w:noProof/>
            <w:webHidden/>
          </w:rPr>
          <w:instrText xml:space="preserve"> PAGEREF _Toc215432536 \h </w:instrText>
        </w:r>
        <w:r>
          <w:rPr>
            <w:noProof/>
            <w:webHidden/>
          </w:rPr>
        </w:r>
        <w:r>
          <w:rPr>
            <w:noProof/>
            <w:webHidden/>
          </w:rPr>
          <w:fldChar w:fldCharType="separate"/>
        </w:r>
        <w:r w:rsidR="001C1872">
          <w:rPr>
            <w:noProof/>
            <w:webHidden/>
          </w:rPr>
          <w:t>110</w:t>
        </w:r>
        <w:r>
          <w:rPr>
            <w:noProof/>
            <w:webHidden/>
          </w:rPr>
          <w:fldChar w:fldCharType="end"/>
        </w:r>
      </w:hyperlink>
    </w:p>
    <w:p w14:paraId="6263681B" w14:textId="6289C476" w:rsidR="00A03735" w:rsidRDefault="00A03735">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537" w:history="1">
        <w:r w:rsidRPr="00651442">
          <w:rPr>
            <w:rStyle w:val="Hyperlink"/>
          </w:rPr>
          <w:t xml:space="preserve">Quadro 27 – Estrutura de dados </w:t>
        </w:r>
        <w:r w:rsidRPr="00651442">
          <w:rPr>
            <w:rStyle w:val="Hyperlink"/>
            <w:rFonts w:ascii="Courier New" w:hAnsi="Courier New"/>
          </w:rPr>
          <w:t>User_Role</w:t>
        </w:r>
        <w:r>
          <w:rPr>
            <w:noProof/>
            <w:webHidden/>
          </w:rPr>
          <w:tab/>
        </w:r>
        <w:r>
          <w:rPr>
            <w:noProof/>
            <w:webHidden/>
          </w:rPr>
          <w:fldChar w:fldCharType="begin"/>
        </w:r>
        <w:r>
          <w:rPr>
            <w:noProof/>
            <w:webHidden/>
          </w:rPr>
          <w:instrText xml:space="preserve"> PAGEREF _Toc215432537 \h </w:instrText>
        </w:r>
        <w:r>
          <w:rPr>
            <w:noProof/>
            <w:webHidden/>
          </w:rPr>
        </w:r>
        <w:r>
          <w:rPr>
            <w:noProof/>
            <w:webHidden/>
          </w:rPr>
          <w:fldChar w:fldCharType="separate"/>
        </w:r>
        <w:r w:rsidR="001C1872">
          <w:rPr>
            <w:noProof/>
            <w:webHidden/>
          </w:rPr>
          <w:t>110</w:t>
        </w:r>
        <w:r>
          <w:rPr>
            <w:noProof/>
            <w:webHidden/>
          </w:rPr>
          <w:fldChar w:fldCharType="end"/>
        </w:r>
      </w:hyperlink>
    </w:p>
    <w:p w14:paraId="1A9DBFB5" w14:textId="4F1748DD" w:rsidR="00A03735" w:rsidRDefault="00A03735">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538" w:history="1">
        <w:r w:rsidRPr="00651442">
          <w:rPr>
            <w:rStyle w:val="Hyperlink"/>
          </w:rPr>
          <w:t xml:space="preserve">Quadro 28 – Estrutura de dados </w:t>
        </w:r>
        <w:r w:rsidRPr="00651442">
          <w:rPr>
            <w:rStyle w:val="Hyperlink"/>
            <w:rFonts w:ascii="Courier New" w:hAnsi="Courier New"/>
          </w:rPr>
          <w:t>Occurrence</w:t>
        </w:r>
        <w:r>
          <w:rPr>
            <w:noProof/>
            <w:webHidden/>
          </w:rPr>
          <w:tab/>
        </w:r>
        <w:r>
          <w:rPr>
            <w:noProof/>
            <w:webHidden/>
          </w:rPr>
          <w:fldChar w:fldCharType="begin"/>
        </w:r>
        <w:r>
          <w:rPr>
            <w:noProof/>
            <w:webHidden/>
          </w:rPr>
          <w:instrText xml:space="preserve"> PAGEREF _Toc215432538 \h </w:instrText>
        </w:r>
        <w:r>
          <w:rPr>
            <w:noProof/>
            <w:webHidden/>
          </w:rPr>
        </w:r>
        <w:r>
          <w:rPr>
            <w:noProof/>
            <w:webHidden/>
          </w:rPr>
          <w:fldChar w:fldCharType="separate"/>
        </w:r>
        <w:r w:rsidR="001C1872">
          <w:rPr>
            <w:noProof/>
            <w:webHidden/>
          </w:rPr>
          <w:t>111</w:t>
        </w:r>
        <w:r>
          <w:rPr>
            <w:noProof/>
            <w:webHidden/>
          </w:rPr>
          <w:fldChar w:fldCharType="end"/>
        </w:r>
      </w:hyperlink>
    </w:p>
    <w:p w14:paraId="30D04BCF" w14:textId="4E7D2360" w:rsidR="00A03735" w:rsidRDefault="00A03735">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539" w:history="1">
        <w:r w:rsidRPr="00651442">
          <w:rPr>
            <w:rStyle w:val="Hyperlink"/>
          </w:rPr>
          <w:t xml:space="preserve">Quadro 29  – Estrutura de dados </w:t>
        </w:r>
        <w:r w:rsidRPr="00651442">
          <w:rPr>
            <w:rStyle w:val="Hyperlink"/>
            <w:rFonts w:ascii="Courier New" w:hAnsi="Courier New"/>
          </w:rPr>
          <w:t>Media</w:t>
        </w:r>
        <w:r>
          <w:rPr>
            <w:noProof/>
            <w:webHidden/>
          </w:rPr>
          <w:tab/>
        </w:r>
        <w:r>
          <w:rPr>
            <w:noProof/>
            <w:webHidden/>
          </w:rPr>
          <w:fldChar w:fldCharType="begin"/>
        </w:r>
        <w:r>
          <w:rPr>
            <w:noProof/>
            <w:webHidden/>
          </w:rPr>
          <w:instrText xml:space="preserve"> PAGEREF _Toc215432539 \h </w:instrText>
        </w:r>
        <w:r>
          <w:rPr>
            <w:noProof/>
            <w:webHidden/>
          </w:rPr>
        </w:r>
        <w:r>
          <w:rPr>
            <w:noProof/>
            <w:webHidden/>
          </w:rPr>
          <w:fldChar w:fldCharType="separate"/>
        </w:r>
        <w:r w:rsidR="001C1872">
          <w:rPr>
            <w:noProof/>
            <w:webHidden/>
          </w:rPr>
          <w:t>111</w:t>
        </w:r>
        <w:r>
          <w:rPr>
            <w:noProof/>
            <w:webHidden/>
          </w:rPr>
          <w:fldChar w:fldCharType="end"/>
        </w:r>
      </w:hyperlink>
    </w:p>
    <w:p w14:paraId="41F921DC" w14:textId="1F4322B3" w:rsidR="00A03735" w:rsidRDefault="00A03735">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540" w:history="1">
        <w:r w:rsidRPr="00651442">
          <w:rPr>
            <w:rStyle w:val="Hyperlink"/>
          </w:rPr>
          <w:t>Quadro 30  – TCLE</w:t>
        </w:r>
        <w:r>
          <w:rPr>
            <w:noProof/>
            <w:webHidden/>
          </w:rPr>
          <w:tab/>
        </w:r>
        <w:r>
          <w:rPr>
            <w:noProof/>
            <w:webHidden/>
          </w:rPr>
          <w:fldChar w:fldCharType="begin"/>
        </w:r>
        <w:r>
          <w:rPr>
            <w:noProof/>
            <w:webHidden/>
          </w:rPr>
          <w:instrText xml:space="preserve"> PAGEREF _Toc215432540 \h </w:instrText>
        </w:r>
        <w:r>
          <w:rPr>
            <w:noProof/>
            <w:webHidden/>
          </w:rPr>
        </w:r>
        <w:r>
          <w:rPr>
            <w:noProof/>
            <w:webHidden/>
          </w:rPr>
          <w:fldChar w:fldCharType="separate"/>
        </w:r>
        <w:r w:rsidR="001C1872">
          <w:rPr>
            <w:noProof/>
            <w:webHidden/>
          </w:rPr>
          <w:t>112</w:t>
        </w:r>
        <w:r>
          <w:rPr>
            <w:noProof/>
            <w:webHidden/>
          </w:rPr>
          <w:fldChar w:fldCharType="end"/>
        </w:r>
      </w:hyperlink>
    </w:p>
    <w:p w14:paraId="0D94D0B6" w14:textId="4FE1EA07" w:rsidR="00A03735" w:rsidRDefault="00A03735">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541" w:history="1">
        <w:r w:rsidRPr="00651442">
          <w:rPr>
            <w:rStyle w:val="Hyperlink"/>
          </w:rPr>
          <w:t>Quadro 31  – Roteiro de avaliação</w:t>
        </w:r>
        <w:r>
          <w:rPr>
            <w:noProof/>
            <w:webHidden/>
          </w:rPr>
          <w:tab/>
        </w:r>
        <w:r>
          <w:rPr>
            <w:noProof/>
            <w:webHidden/>
          </w:rPr>
          <w:fldChar w:fldCharType="begin"/>
        </w:r>
        <w:r>
          <w:rPr>
            <w:noProof/>
            <w:webHidden/>
          </w:rPr>
          <w:instrText xml:space="preserve"> PAGEREF _Toc215432541 \h </w:instrText>
        </w:r>
        <w:r>
          <w:rPr>
            <w:noProof/>
            <w:webHidden/>
          </w:rPr>
        </w:r>
        <w:r>
          <w:rPr>
            <w:noProof/>
            <w:webHidden/>
          </w:rPr>
          <w:fldChar w:fldCharType="separate"/>
        </w:r>
        <w:r w:rsidR="001C1872">
          <w:rPr>
            <w:noProof/>
            <w:webHidden/>
          </w:rPr>
          <w:t>115</w:t>
        </w:r>
        <w:r>
          <w:rPr>
            <w:noProof/>
            <w:webHidden/>
          </w:rPr>
          <w:fldChar w:fldCharType="end"/>
        </w:r>
      </w:hyperlink>
    </w:p>
    <w:p w14:paraId="21179D27" w14:textId="16CDD085" w:rsidR="00A03735" w:rsidRDefault="00A03735">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542" w:history="1">
        <w:r w:rsidRPr="00651442">
          <w:rPr>
            <w:rStyle w:val="Hyperlink"/>
          </w:rPr>
          <w:t xml:space="preserve">Quadro 32  – Resultado da pergunta descritiva do que mais gostou na aplicação Rota Segura, </w:t>
        </w:r>
        <w:r w:rsidRPr="00651442">
          <w:rPr>
            <w:rStyle w:val="Hyperlink"/>
            <w:i/>
            <w:iCs/>
          </w:rPr>
          <w:t>sic</w:t>
        </w:r>
        <w:r>
          <w:rPr>
            <w:noProof/>
            <w:webHidden/>
          </w:rPr>
          <w:tab/>
        </w:r>
        <w:r>
          <w:rPr>
            <w:noProof/>
            <w:webHidden/>
          </w:rPr>
          <w:fldChar w:fldCharType="begin"/>
        </w:r>
        <w:r>
          <w:rPr>
            <w:noProof/>
            <w:webHidden/>
          </w:rPr>
          <w:instrText xml:space="preserve"> PAGEREF _Toc215432542 \h </w:instrText>
        </w:r>
        <w:r>
          <w:rPr>
            <w:noProof/>
            <w:webHidden/>
          </w:rPr>
        </w:r>
        <w:r>
          <w:rPr>
            <w:noProof/>
            <w:webHidden/>
          </w:rPr>
          <w:fldChar w:fldCharType="separate"/>
        </w:r>
        <w:r w:rsidR="001C1872">
          <w:rPr>
            <w:noProof/>
            <w:webHidden/>
          </w:rPr>
          <w:t>132</w:t>
        </w:r>
        <w:r>
          <w:rPr>
            <w:noProof/>
            <w:webHidden/>
          </w:rPr>
          <w:fldChar w:fldCharType="end"/>
        </w:r>
      </w:hyperlink>
    </w:p>
    <w:p w14:paraId="21F49C24" w14:textId="5819CA28" w:rsidR="00A03735" w:rsidRDefault="00A03735">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543" w:history="1">
        <w:r w:rsidRPr="00651442">
          <w:rPr>
            <w:rStyle w:val="Hyperlink"/>
          </w:rPr>
          <w:t xml:space="preserve">Quadro 33 – Resultado da pergunta descritiva do que menos gostou na aplicação Rota Segura, </w:t>
        </w:r>
        <w:r w:rsidRPr="00651442">
          <w:rPr>
            <w:rStyle w:val="Hyperlink"/>
            <w:i/>
            <w:iCs/>
          </w:rPr>
          <w:t>sic</w:t>
        </w:r>
        <w:r>
          <w:rPr>
            <w:noProof/>
            <w:webHidden/>
          </w:rPr>
          <w:tab/>
        </w:r>
        <w:r>
          <w:rPr>
            <w:noProof/>
            <w:webHidden/>
          </w:rPr>
          <w:fldChar w:fldCharType="begin"/>
        </w:r>
        <w:r>
          <w:rPr>
            <w:noProof/>
            <w:webHidden/>
          </w:rPr>
          <w:instrText xml:space="preserve"> PAGEREF _Toc215432543 \h </w:instrText>
        </w:r>
        <w:r>
          <w:rPr>
            <w:noProof/>
            <w:webHidden/>
          </w:rPr>
        </w:r>
        <w:r>
          <w:rPr>
            <w:noProof/>
            <w:webHidden/>
          </w:rPr>
          <w:fldChar w:fldCharType="separate"/>
        </w:r>
        <w:r w:rsidR="001C1872">
          <w:rPr>
            <w:noProof/>
            <w:webHidden/>
          </w:rPr>
          <w:t>132</w:t>
        </w:r>
        <w:r>
          <w:rPr>
            <w:noProof/>
            <w:webHidden/>
          </w:rPr>
          <w:fldChar w:fldCharType="end"/>
        </w:r>
      </w:hyperlink>
    </w:p>
    <w:p w14:paraId="48174AD5" w14:textId="4016C2AE" w:rsidR="00B46E39" w:rsidRDefault="006426D5" w:rsidP="00D57164">
      <w:pPr>
        <w:pStyle w:val="TF-xpre-listadetabelasTTULO"/>
      </w:pPr>
      <w:r>
        <w:fldChar w:fldCharType="end"/>
      </w:r>
      <w:r w:rsidR="00D15B4E">
        <w:br w:type="page"/>
      </w:r>
    </w:p>
    <w:p w14:paraId="20CFA909" w14:textId="41AFDE1F" w:rsidR="00B46E39" w:rsidRDefault="00B46E39" w:rsidP="00D86BA6">
      <w:pPr>
        <w:pStyle w:val="TF-xpre-listadeilustraesTTULO"/>
      </w:pPr>
      <w:r>
        <w:lastRenderedPageBreak/>
        <w:t xml:space="preserve">LISTA DE </w:t>
      </w:r>
      <w:r w:rsidR="00D86BA6">
        <w:t>Tabelas</w:t>
      </w:r>
    </w:p>
    <w:p w14:paraId="08533DDB" w14:textId="2DD76CF9" w:rsidR="00A03735" w:rsidRDefault="00141515">
      <w:pPr>
        <w:pStyle w:val="ndicedeilustraes"/>
        <w:tabs>
          <w:tab w:val="right" w:leader="dot" w:pos="9062"/>
        </w:tabs>
        <w:rPr>
          <w:rFonts w:asciiTheme="minorHAnsi" w:eastAsiaTheme="minorEastAsia" w:hAnsiTheme="minorHAnsi" w:cstheme="minorBidi"/>
          <w:noProof/>
          <w:kern w:val="2"/>
          <w14:ligatures w14:val="standardContextual"/>
        </w:rPr>
      </w:pPr>
      <w:r>
        <w:rPr>
          <w:b/>
          <w:caps/>
          <w:sz w:val="28"/>
        </w:rPr>
        <w:fldChar w:fldCharType="begin"/>
      </w:r>
      <w:r>
        <w:instrText xml:space="preserve"> TOC \h \z \c "Tabela" </w:instrText>
      </w:r>
      <w:r>
        <w:rPr>
          <w:b/>
          <w:caps/>
          <w:sz w:val="28"/>
        </w:rPr>
        <w:fldChar w:fldCharType="separate"/>
      </w:r>
      <w:hyperlink w:anchor="_Toc215432544" w:history="1">
        <w:r w:rsidR="00A03735" w:rsidRPr="00841EA1">
          <w:rPr>
            <w:rStyle w:val="Hyperlink"/>
          </w:rPr>
          <w:t>Tabela 1 – Critérios de qualidade</w:t>
        </w:r>
        <w:r w:rsidR="00A03735">
          <w:rPr>
            <w:noProof/>
            <w:webHidden/>
          </w:rPr>
          <w:tab/>
        </w:r>
        <w:r w:rsidR="00A03735">
          <w:rPr>
            <w:noProof/>
            <w:webHidden/>
          </w:rPr>
          <w:fldChar w:fldCharType="begin"/>
        </w:r>
        <w:r w:rsidR="00A03735">
          <w:rPr>
            <w:noProof/>
            <w:webHidden/>
          </w:rPr>
          <w:instrText xml:space="preserve"> PAGEREF _Toc215432544 \h </w:instrText>
        </w:r>
        <w:r w:rsidR="00A03735">
          <w:rPr>
            <w:noProof/>
            <w:webHidden/>
          </w:rPr>
        </w:r>
        <w:r w:rsidR="00A03735">
          <w:rPr>
            <w:noProof/>
            <w:webHidden/>
          </w:rPr>
          <w:fldChar w:fldCharType="separate"/>
        </w:r>
        <w:r w:rsidR="001C1872">
          <w:rPr>
            <w:noProof/>
            <w:webHidden/>
          </w:rPr>
          <w:t>27</w:t>
        </w:r>
        <w:r w:rsidR="00A03735">
          <w:rPr>
            <w:noProof/>
            <w:webHidden/>
          </w:rPr>
          <w:fldChar w:fldCharType="end"/>
        </w:r>
      </w:hyperlink>
    </w:p>
    <w:p w14:paraId="7C78A09E" w14:textId="0848677F" w:rsidR="00A03735" w:rsidRDefault="00A03735">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545" w:history="1">
        <w:r w:rsidRPr="00841EA1">
          <w:rPr>
            <w:rStyle w:val="Hyperlink"/>
          </w:rPr>
          <w:t>Tabela 2 – Artigos Classificados nas etapas da RSL</w:t>
        </w:r>
        <w:r>
          <w:rPr>
            <w:noProof/>
            <w:webHidden/>
          </w:rPr>
          <w:tab/>
        </w:r>
        <w:r>
          <w:rPr>
            <w:noProof/>
            <w:webHidden/>
          </w:rPr>
          <w:fldChar w:fldCharType="begin"/>
        </w:r>
        <w:r>
          <w:rPr>
            <w:noProof/>
            <w:webHidden/>
          </w:rPr>
          <w:instrText xml:space="preserve"> PAGEREF _Toc215432545 \h </w:instrText>
        </w:r>
        <w:r>
          <w:rPr>
            <w:noProof/>
            <w:webHidden/>
          </w:rPr>
        </w:r>
        <w:r>
          <w:rPr>
            <w:noProof/>
            <w:webHidden/>
          </w:rPr>
          <w:fldChar w:fldCharType="separate"/>
        </w:r>
        <w:r w:rsidR="001C1872">
          <w:rPr>
            <w:noProof/>
            <w:webHidden/>
          </w:rPr>
          <w:t>28</w:t>
        </w:r>
        <w:r>
          <w:rPr>
            <w:noProof/>
            <w:webHidden/>
          </w:rPr>
          <w:fldChar w:fldCharType="end"/>
        </w:r>
      </w:hyperlink>
    </w:p>
    <w:p w14:paraId="3AB6D817" w14:textId="79B2E24F" w:rsidR="00A03735" w:rsidRDefault="00A03735">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546" w:history="1">
        <w:r w:rsidRPr="00841EA1">
          <w:rPr>
            <w:rStyle w:val="Hyperlink"/>
          </w:rPr>
          <w:t>Tabela 3 – Caracterização do perfil dos participantes da avaliação</w:t>
        </w:r>
        <w:r>
          <w:rPr>
            <w:noProof/>
            <w:webHidden/>
          </w:rPr>
          <w:tab/>
        </w:r>
        <w:r>
          <w:rPr>
            <w:noProof/>
            <w:webHidden/>
          </w:rPr>
          <w:fldChar w:fldCharType="begin"/>
        </w:r>
        <w:r>
          <w:rPr>
            <w:noProof/>
            <w:webHidden/>
          </w:rPr>
          <w:instrText xml:space="preserve"> PAGEREF _Toc215432546 \h </w:instrText>
        </w:r>
        <w:r>
          <w:rPr>
            <w:noProof/>
            <w:webHidden/>
          </w:rPr>
        </w:r>
        <w:r>
          <w:rPr>
            <w:noProof/>
            <w:webHidden/>
          </w:rPr>
          <w:fldChar w:fldCharType="separate"/>
        </w:r>
        <w:r w:rsidR="001C1872">
          <w:rPr>
            <w:noProof/>
            <w:webHidden/>
          </w:rPr>
          <w:t>81</w:t>
        </w:r>
        <w:r>
          <w:rPr>
            <w:noProof/>
            <w:webHidden/>
          </w:rPr>
          <w:fldChar w:fldCharType="end"/>
        </w:r>
      </w:hyperlink>
    </w:p>
    <w:p w14:paraId="138CCC97" w14:textId="5B754BA2" w:rsidR="00A03735" w:rsidRDefault="00A03735">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547" w:history="1">
        <w:r w:rsidRPr="00841EA1">
          <w:rPr>
            <w:rStyle w:val="Hyperlink"/>
          </w:rPr>
          <w:t>Tabela 4 – Facilidade de uso e compreensão da aplicação</w:t>
        </w:r>
        <w:r>
          <w:rPr>
            <w:noProof/>
            <w:webHidden/>
          </w:rPr>
          <w:tab/>
        </w:r>
        <w:r>
          <w:rPr>
            <w:noProof/>
            <w:webHidden/>
          </w:rPr>
          <w:fldChar w:fldCharType="begin"/>
        </w:r>
        <w:r>
          <w:rPr>
            <w:noProof/>
            <w:webHidden/>
          </w:rPr>
          <w:instrText xml:space="preserve"> PAGEREF _Toc215432547 \h </w:instrText>
        </w:r>
        <w:r>
          <w:rPr>
            <w:noProof/>
            <w:webHidden/>
          </w:rPr>
        </w:r>
        <w:r>
          <w:rPr>
            <w:noProof/>
            <w:webHidden/>
          </w:rPr>
          <w:fldChar w:fldCharType="separate"/>
        </w:r>
        <w:r w:rsidR="001C1872">
          <w:rPr>
            <w:noProof/>
            <w:webHidden/>
          </w:rPr>
          <w:t>84</w:t>
        </w:r>
        <w:r>
          <w:rPr>
            <w:noProof/>
            <w:webHidden/>
          </w:rPr>
          <w:fldChar w:fldCharType="end"/>
        </w:r>
      </w:hyperlink>
    </w:p>
    <w:p w14:paraId="1B91755B" w14:textId="5AD74D10" w:rsidR="00A03735" w:rsidRDefault="00A03735">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548" w:history="1">
        <w:r w:rsidRPr="00841EA1">
          <w:rPr>
            <w:rStyle w:val="Hyperlink"/>
          </w:rPr>
          <w:t>Tabela 5 – Componentes visuais da aplicação</w:t>
        </w:r>
        <w:r>
          <w:rPr>
            <w:noProof/>
            <w:webHidden/>
          </w:rPr>
          <w:tab/>
        </w:r>
        <w:r>
          <w:rPr>
            <w:noProof/>
            <w:webHidden/>
          </w:rPr>
          <w:fldChar w:fldCharType="begin"/>
        </w:r>
        <w:r>
          <w:rPr>
            <w:noProof/>
            <w:webHidden/>
          </w:rPr>
          <w:instrText xml:space="preserve"> PAGEREF _Toc215432548 \h </w:instrText>
        </w:r>
        <w:r>
          <w:rPr>
            <w:noProof/>
            <w:webHidden/>
          </w:rPr>
        </w:r>
        <w:r>
          <w:rPr>
            <w:noProof/>
            <w:webHidden/>
          </w:rPr>
          <w:fldChar w:fldCharType="separate"/>
        </w:r>
        <w:r w:rsidR="001C1872">
          <w:rPr>
            <w:noProof/>
            <w:webHidden/>
          </w:rPr>
          <w:t>85</w:t>
        </w:r>
        <w:r>
          <w:rPr>
            <w:noProof/>
            <w:webHidden/>
          </w:rPr>
          <w:fldChar w:fldCharType="end"/>
        </w:r>
      </w:hyperlink>
    </w:p>
    <w:p w14:paraId="364FD5E3" w14:textId="6C169A09" w:rsidR="00A03735" w:rsidRDefault="00A03735">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549" w:history="1">
        <w:r w:rsidRPr="00841EA1">
          <w:rPr>
            <w:rStyle w:val="Hyperlink"/>
          </w:rPr>
          <w:t>Tabela 6 – Prevenção de erros e performance</w:t>
        </w:r>
        <w:r>
          <w:rPr>
            <w:noProof/>
            <w:webHidden/>
          </w:rPr>
          <w:tab/>
        </w:r>
        <w:r>
          <w:rPr>
            <w:noProof/>
            <w:webHidden/>
          </w:rPr>
          <w:fldChar w:fldCharType="begin"/>
        </w:r>
        <w:r>
          <w:rPr>
            <w:noProof/>
            <w:webHidden/>
          </w:rPr>
          <w:instrText xml:space="preserve"> PAGEREF _Toc215432549 \h </w:instrText>
        </w:r>
        <w:r>
          <w:rPr>
            <w:noProof/>
            <w:webHidden/>
          </w:rPr>
        </w:r>
        <w:r>
          <w:rPr>
            <w:noProof/>
            <w:webHidden/>
          </w:rPr>
          <w:fldChar w:fldCharType="separate"/>
        </w:r>
        <w:r w:rsidR="001C1872">
          <w:rPr>
            <w:noProof/>
            <w:webHidden/>
          </w:rPr>
          <w:t>85</w:t>
        </w:r>
        <w:r>
          <w:rPr>
            <w:noProof/>
            <w:webHidden/>
          </w:rPr>
          <w:fldChar w:fldCharType="end"/>
        </w:r>
      </w:hyperlink>
    </w:p>
    <w:p w14:paraId="2FCD374A" w14:textId="043E4FCF" w:rsidR="00A03735" w:rsidRDefault="00A03735">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550" w:history="1">
        <w:r w:rsidRPr="00841EA1">
          <w:rPr>
            <w:rStyle w:val="Hyperlink"/>
          </w:rPr>
          <w:t>Tabela 7 – Impacto das iniciativas de gamificação</w:t>
        </w:r>
        <w:r>
          <w:rPr>
            <w:noProof/>
            <w:webHidden/>
          </w:rPr>
          <w:tab/>
        </w:r>
        <w:r>
          <w:rPr>
            <w:noProof/>
            <w:webHidden/>
          </w:rPr>
          <w:fldChar w:fldCharType="begin"/>
        </w:r>
        <w:r>
          <w:rPr>
            <w:noProof/>
            <w:webHidden/>
          </w:rPr>
          <w:instrText xml:space="preserve"> PAGEREF _Toc215432550 \h </w:instrText>
        </w:r>
        <w:r>
          <w:rPr>
            <w:noProof/>
            <w:webHidden/>
          </w:rPr>
        </w:r>
        <w:r>
          <w:rPr>
            <w:noProof/>
            <w:webHidden/>
          </w:rPr>
          <w:fldChar w:fldCharType="separate"/>
        </w:r>
        <w:r w:rsidR="001C1872">
          <w:rPr>
            <w:noProof/>
            <w:webHidden/>
          </w:rPr>
          <w:t>86</w:t>
        </w:r>
        <w:r>
          <w:rPr>
            <w:noProof/>
            <w:webHidden/>
          </w:rPr>
          <w:fldChar w:fldCharType="end"/>
        </w:r>
      </w:hyperlink>
    </w:p>
    <w:p w14:paraId="6ECED2D8" w14:textId="3CE84569" w:rsidR="00A03735" w:rsidRDefault="00A03735">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551" w:history="1">
        <w:r w:rsidRPr="00841EA1">
          <w:rPr>
            <w:rStyle w:val="Hyperlink"/>
          </w:rPr>
          <w:t>Tabela 8 – Impacto da participação cidadã no registro de desastres</w:t>
        </w:r>
        <w:r>
          <w:rPr>
            <w:noProof/>
            <w:webHidden/>
          </w:rPr>
          <w:tab/>
        </w:r>
        <w:r>
          <w:rPr>
            <w:noProof/>
            <w:webHidden/>
          </w:rPr>
          <w:fldChar w:fldCharType="begin"/>
        </w:r>
        <w:r>
          <w:rPr>
            <w:noProof/>
            <w:webHidden/>
          </w:rPr>
          <w:instrText xml:space="preserve"> PAGEREF _Toc215432551 \h </w:instrText>
        </w:r>
        <w:r>
          <w:rPr>
            <w:noProof/>
            <w:webHidden/>
          </w:rPr>
        </w:r>
        <w:r>
          <w:rPr>
            <w:noProof/>
            <w:webHidden/>
          </w:rPr>
          <w:fldChar w:fldCharType="separate"/>
        </w:r>
        <w:r w:rsidR="001C1872">
          <w:rPr>
            <w:noProof/>
            <w:webHidden/>
          </w:rPr>
          <w:t>86</w:t>
        </w:r>
        <w:r>
          <w:rPr>
            <w:noProof/>
            <w:webHidden/>
          </w:rPr>
          <w:fldChar w:fldCharType="end"/>
        </w:r>
      </w:hyperlink>
    </w:p>
    <w:p w14:paraId="0F7B94D2" w14:textId="785E619B" w:rsidR="00A03735" w:rsidRDefault="00A03735">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552" w:history="1">
        <w:r w:rsidRPr="00841EA1">
          <w:rPr>
            <w:rStyle w:val="Hyperlink"/>
          </w:rPr>
          <w:t>Tabela 9 – Impacto da IA na aplicação</w:t>
        </w:r>
        <w:r>
          <w:rPr>
            <w:noProof/>
            <w:webHidden/>
          </w:rPr>
          <w:tab/>
        </w:r>
        <w:r>
          <w:rPr>
            <w:noProof/>
            <w:webHidden/>
          </w:rPr>
          <w:fldChar w:fldCharType="begin"/>
        </w:r>
        <w:r>
          <w:rPr>
            <w:noProof/>
            <w:webHidden/>
          </w:rPr>
          <w:instrText xml:space="preserve"> PAGEREF _Toc215432552 \h </w:instrText>
        </w:r>
        <w:r>
          <w:rPr>
            <w:noProof/>
            <w:webHidden/>
          </w:rPr>
        </w:r>
        <w:r>
          <w:rPr>
            <w:noProof/>
            <w:webHidden/>
          </w:rPr>
          <w:fldChar w:fldCharType="separate"/>
        </w:r>
        <w:r w:rsidR="001C1872">
          <w:rPr>
            <w:noProof/>
            <w:webHidden/>
          </w:rPr>
          <w:t>87</w:t>
        </w:r>
        <w:r>
          <w:rPr>
            <w:noProof/>
            <w:webHidden/>
          </w:rPr>
          <w:fldChar w:fldCharType="end"/>
        </w:r>
      </w:hyperlink>
    </w:p>
    <w:p w14:paraId="1308E295" w14:textId="67F2BF05" w:rsidR="00A03735" w:rsidRDefault="00A03735">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553" w:history="1">
        <w:r w:rsidRPr="00841EA1">
          <w:rPr>
            <w:rStyle w:val="Hyperlink"/>
          </w:rPr>
          <w:t>Tabela 10  – Impacto de disponibilizar uma visualização sistemática das ocorrências reportadas</w:t>
        </w:r>
        <w:r>
          <w:rPr>
            <w:noProof/>
            <w:webHidden/>
          </w:rPr>
          <w:tab/>
        </w:r>
        <w:r>
          <w:rPr>
            <w:noProof/>
            <w:webHidden/>
          </w:rPr>
          <w:fldChar w:fldCharType="begin"/>
        </w:r>
        <w:r>
          <w:rPr>
            <w:noProof/>
            <w:webHidden/>
          </w:rPr>
          <w:instrText xml:space="preserve"> PAGEREF _Toc215432553 \h </w:instrText>
        </w:r>
        <w:r>
          <w:rPr>
            <w:noProof/>
            <w:webHidden/>
          </w:rPr>
        </w:r>
        <w:r>
          <w:rPr>
            <w:noProof/>
            <w:webHidden/>
          </w:rPr>
          <w:fldChar w:fldCharType="separate"/>
        </w:r>
        <w:r w:rsidR="001C1872">
          <w:rPr>
            <w:noProof/>
            <w:webHidden/>
          </w:rPr>
          <w:t>87</w:t>
        </w:r>
        <w:r>
          <w:rPr>
            <w:noProof/>
            <w:webHidden/>
          </w:rPr>
          <w:fldChar w:fldCharType="end"/>
        </w:r>
      </w:hyperlink>
    </w:p>
    <w:p w14:paraId="56E91AA3" w14:textId="4CAC0512" w:rsidR="00A03735" w:rsidRDefault="00A03735">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554" w:history="1">
        <w:r w:rsidRPr="00841EA1">
          <w:rPr>
            <w:rStyle w:val="Hyperlink"/>
          </w:rPr>
          <w:t>Tabela 11 – Síntese dos resultados da avaliação na etapa 2</w:t>
        </w:r>
        <w:r>
          <w:rPr>
            <w:noProof/>
            <w:webHidden/>
          </w:rPr>
          <w:tab/>
        </w:r>
        <w:r>
          <w:rPr>
            <w:noProof/>
            <w:webHidden/>
          </w:rPr>
          <w:fldChar w:fldCharType="begin"/>
        </w:r>
        <w:r>
          <w:rPr>
            <w:noProof/>
            <w:webHidden/>
          </w:rPr>
          <w:instrText xml:space="preserve"> PAGEREF _Toc215432554 \h </w:instrText>
        </w:r>
        <w:r>
          <w:rPr>
            <w:noProof/>
            <w:webHidden/>
          </w:rPr>
        </w:r>
        <w:r>
          <w:rPr>
            <w:noProof/>
            <w:webHidden/>
          </w:rPr>
          <w:fldChar w:fldCharType="separate"/>
        </w:r>
        <w:r w:rsidR="001C1872">
          <w:rPr>
            <w:noProof/>
            <w:webHidden/>
          </w:rPr>
          <w:t>88</w:t>
        </w:r>
        <w:r>
          <w:rPr>
            <w:noProof/>
            <w:webHidden/>
          </w:rPr>
          <w:fldChar w:fldCharType="end"/>
        </w:r>
      </w:hyperlink>
    </w:p>
    <w:p w14:paraId="47AFB502" w14:textId="2ABA95E3" w:rsidR="00A03735" w:rsidRDefault="00A03735">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555" w:history="1">
        <w:r w:rsidRPr="00841EA1">
          <w:rPr>
            <w:rStyle w:val="Hyperlink"/>
          </w:rPr>
          <w:t>Tabela 12  – Relação das Heurísticas com problemas encontrados</w:t>
        </w:r>
        <w:r>
          <w:rPr>
            <w:noProof/>
            <w:webHidden/>
          </w:rPr>
          <w:tab/>
        </w:r>
        <w:r>
          <w:rPr>
            <w:noProof/>
            <w:webHidden/>
          </w:rPr>
          <w:fldChar w:fldCharType="begin"/>
        </w:r>
        <w:r>
          <w:rPr>
            <w:noProof/>
            <w:webHidden/>
          </w:rPr>
          <w:instrText xml:space="preserve"> PAGEREF _Toc215432555 \h </w:instrText>
        </w:r>
        <w:r>
          <w:rPr>
            <w:noProof/>
            <w:webHidden/>
          </w:rPr>
        </w:r>
        <w:r>
          <w:rPr>
            <w:noProof/>
            <w:webHidden/>
          </w:rPr>
          <w:fldChar w:fldCharType="separate"/>
        </w:r>
        <w:r w:rsidR="001C1872">
          <w:rPr>
            <w:noProof/>
            <w:webHidden/>
          </w:rPr>
          <w:t>89</w:t>
        </w:r>
        <w:r>
          <w:rPr>
            <w:noProof/>
            <w:webHidden/>
          </w:rPr>
          <w:fldChar w:fldCharType="end"/>
        </w:r>
      </w:hyperlink>
    </w:p>
    <w:p w14:paraId="3ABFE6BE" w14:textId="67202A2E" w:rsidR="00A03735" w:rsidRDefault="00A03735">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556" w:history="1">
        <w:r w:rsidRPr="00841EA1">
          <w:rPr>
            <w:rStyle w:val="Hyperlink"/>
          </w:rPr>
          <w:t>Tabela 13 – Resultado da avaliação de comunicabilidade pelo Método RURUCAg</w:t>
        </w:r>
        <w:r>
          <w:rPr>
            <w:noProof/>
            <w:webHidden/>
          </w:rPr>
          <w:tab/>
        </w:r>
        <w:r>
          <w:rPr>
            <w:noProof/>
            <w:webHidden/>
          </w:rPr>
          <w:fldChar w:fldCharType="begin"/>
        </w:r>
        <w:r>
          <w:rPr>
            <w:noProof/>
            <w:webHidden/>
          </w:rPr>
          <w:instrText xml:space="preserve"> PAGEREF _Toc215432556 \h </w:instrText>
        </w:r>
        <w:r>
          <w:rPr>
            <w:noProof/>
            <w:webHidden/>
          </w:rPr>
        </w:r>
        <w:r>
          <w:rPr>
            <w:noProof/>
            <w:webHidden/>
          </w:rPr>
          <w:fldChar w:fldCharType="separate"/>
        </w:r>
        <w:r w:rsidR="001C1872">
          <w:rPr>
            <w:noProof/>
            <w:webHidden/>
          </w:rPr>
          <w:t>92</w:t>
        </w:r>
        <w:r>
          <w:rPr>
            <w:noProof/>
            <w:webHidden/>
          </w:rPr>
          <w:fldChar w:fldCharType="end"/>
        </w:r>
      </w:hyperlink>
    </w:p>
    <w:p w14:paraId="6F03D8C5" w14:textId="6E68A003" w:rsidR="00A03735" w:rsidRDefault="00A03735">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32557" w:history="1">
        <w:r w:rsidRPr="00841EA1">
          <w:rPr>
            <w:rStyle w:val="Hyperlink"/>
          </w:rPr>
          <w:t>Tabela 14 – Reutilização e recomendação da aplicação</w:t>
        </w:r>
        <w:r>
          <w:rPr>
            <w:noProof/>
            <w:webHidden/>
          </w:rPr>
          <w:tab/>
        </w:r>
        <w:r>
          <w:rPr>
            <w:noProof/>
            <w:webHidden/>
          </w:rPr>
          <w:fldChar w:fldCharType="begin"/>
        </w:r>
        <w:r>
          <w:rPr>
            <w:noProof/>
            <w:webHidden/>
          </w:rPr>
          <w:instrText xml:space="preserve"> PAGEREF _Toc215432557 \h </w:instrText>
        </w:r>
        <w:r>
          <w:rPr>
            <w:noProof/>
            <w:webHidden/>
          </w:rPr>
        </w:r>
        <w:r>
          <w:rPr>
            <w:noProof/>
            <w:webHidden/>
          </w:rPr>
          <w:fldChar w:fldCharType="separate"/>
        </w:r>
        <w:r w:rsidR="001C1872">
          <w:rPr>
            <w:noProof/>
            <w:webHidden/>
          </w:rPr>
          <w:t>94</w:t>
        </w:r>
        <w:r>
          <w:rPr>
            <w:noProof/>
            <w:webHidden/>
          </w:rPr>
          <w:fldChar w:fldCharType="end"/>
        </w:r>
      </w:hyperlink>
    </w:p>
    <w:p w14:paraId="67E731EF" w14:textId="019FDDEE" w:rsidR="00F255FC" w:rsidRDefault="00141515" w:rsidP="00141515">
      <w:pPr>
        <w:pStyle w:val="TF-TEXTO"/>
        <w:ind w:firstLine="0"/>
      </w:pPr>
      <w:r>
        <w:fldChar w:fldCharType="end"/>
      </w:r>
    </w:p>
    <w:p w14:paraId="2B739350" w14:textId="77777777" w:rsidR="00F255FC" w:rsidRDefault="00F255FC">
      <w:pPr>
        <w:pStyle w:val="TF-xpre-listadesiglasTTULO"/>
      </w:pPr>
      <w:r>
        <w:lastRenderedPageBreak/>
        <w:t xml:space="preserve">LISTA DE </w:t>
      </w:r>
      <w:r w:rsidR="00D15B4E">
        <w:t xml:space="preserve">ABREVIATURAS E </w:t>
      </w:r>
      <w:r>
        <w:t>SIGLAS</w:t>
      </w:r>
    </w:p>
    <w:p w14:paraId="3F08FCBE" w14:textId="77777777" w:rsidR="00F255FC" w:rsidRDefault="00F255FC">
      <w:pPr>
        <w:pStyle w:val="TF-xpre-listadesiglasITEM"/>
        <w:rPr>
          <w:iCs/>
        </w:rPr>
      </w:pPr>
      <w:r w:rsidRPr="007A60F9">
        <w:t xml:space="preserve">API – </w:t>
      </w:r>
      <w:r w:rsidRPr="007A60F9">
        <w:rPr>
          <w:iCs/>
        </w:rPr>
        <w:t>Application Programming Interface</w:t>
      </w:r>
    </w:p>
    <w:p w14:paraId="1FD6145D" w14:textId="77777777" w:rsidR="00C7394F" w:rsidRPr="00C7394F" w:rsidRDefault="00C7394F" w:rsidP="00C7394F">
      <w:pPr>
        <w:pStyle w:val="TF-xpre-listadesiglasITEM"/>
      </w:pPr>
      <w:r w:rsidRPr="00C7394F">
        <w:t>CE – Critérios de Exclusão</w:t>
      </w:r>
    </w:p>
    <w:p w14:paraId="72D7F3B2" w14:textId="77777777" w:rsidR="00C7394F" w:rsidRPr="00C37022" w:rsidRDefault="00C7394F" w:rsidP="00C7394F">
      <w:pPr>
        <w:pStyle w:val="TF-xpre-listadesiglasITEM"/>
      </w:pPr>
      <w:r w:rsidRPr="00C37022">
        <w:t xml:space="preserve">CI – Critérios de Inclusão </w:t>
      </w:r>
    </w:p>
    <w:p w14:paraId="42BB4154" w14:textId="77777777" w:rsidR="00C7394F" w:rsidRDefault="00C7394F" w:rsidP="00C7394F">
      <w:pPr>
        <w:pStyle w:val="TF-xpre-listadesiglasITEM"/>
        <w:rPr>
          <w:lang w:val="en-GB"/>
        </w:rPr>
      </w:pPr>
      <w:r w:rsidRPr="00C7394F">
        <w:rPr>
          <w:lang w:val="en-GB"/>
        </w:rPr>
        <w:t>CRUD – Create, Read, Update, Delete</w:t>
      </w:r>
    </w:p>
    <w:p w14:paraId="5F500121" w14:textId="7BE69F7E" w:rsidR="00822C56" w:rsidRPr="00C37022" w:rsidRDefault="00822C56" w:rsidP="00C7394F">
      <w:pPr>
        <w:pStyle w:val="TF-xpre-listadesiglasITEM"/>
        <w:rPr>
          <w:lang w:val="en-US"/>
        </w:rPr>
      </w:pPr>
      <w:r w:rsidRPr="00C37022">
        <w:rPr>
          <w:lang w:val="en-US"/>
        </w:rPr>
        <w:t>CSS – Cascading Style Sheets</w:t>
      </w:r>
    </w:p>
    <w:p w14:paraId="6EADF422" w14:textId="32546700" w:rsidR="00C7394F" w:rsidRDefault="00C7394F" w:rsidP="00C7394F">
      <w:pPr>
        <w:pStyle w:val="TF-xpre-listadesiglasITEM"/>
      </w:pPr>
      <w:r w:rsidRPr="00C7394F">
        <w:t>DCU – Diagrama de Caso de Uso</w:t>
      </w:r>
      <w:r w:rsidRPr="00C7394F">
        <w:tab/>
      </w:r>
    </w:p>
    <w:p w14:paraId="174E3F48" w14:textId="77777777" w:rsidR="008E7C45" w:rsidRPr="00C37022" w:rsidRDefault="005A1ABA" w:rsidP="00E41FB6">
      <w:pPr>
        <w:pStyle w:val="TF-xpre-listadesiglasITEM"/>
        <w:rPr>
          <w:lang w:val="en-US"/>
        </w:rPr>
      </w:pPr>
      <w:r w:rsidRPr="00C37022">
        <w:rPr>
          <w:lang w:val="en-US"/>
        </w:rPr>
        <w:t xml:space="preserve">GCP </w:t>
      </w:r>
      <w:r w:rsidRPr="00E41FB6">
        <w:rPr>
          <w:lang w:val="en-US"/>
        </w:rPr>
        <w:t>–</w:t>
      </w:r>
      <w:r w:rsidRPr="00C37022">
        <w:rPr>
          <w:lang w:val="en-US"/>
        </w:rPr>
        <w:t xml:space="preserve"> Google Cloud Platform</w:t>
      </w:r>
    </w:p>
    <w:p w14:paraId="7F9D17B0" w14:textId="46ADDEEF" w:rsidR="00E41FB6" w:rsidRPr="00E41FB6" w:rsidRDefault="00E41FB6" w:rsidP="00E41FB6">
      <w:pPr>
        <w:pStyle w:val="TF-xpre-listadesiglasITEM"/>
        <w:rPr>
          <w:lang w:val="en-US"/>
        </w:rPr>
      </w:pPr>
      <w:r w:rsidRPr="00E41FB6">
        <w:rPr>
          <w:lang w:val="en-US"/>
        </w:rPr>
        <w:t>HTML – HyperText Markup Language</w:t>
      </w:r>
    </w:p>
    <w:p w14:paraId="5FFCF981" w14:textId="77777777" w:rsidR="00EA16E0" w:rsidRDefault="00EA16E0" w:rsidP="00EA16E0">
      <w:pPr>
        <w:pStyle w:val="TF-xpre-listadesiglasITEM"/>
        <w:rPr>
          <w:lang w:val="en-US"/>
        </w:rPr>
      </w:pPr>
      <w:r w:rsidRPr="00EA16E0">
        <w:rPr>
          <w:lang w:val="en-US"/>
        </w:rPr>
        <w:t>HTTPS – Hypertext Transfer Protocol Secure</w:t>
      </w:r>
    </w:p>
    <w:p w14:paraId="2E764AE1" w14:textId="19E2921F" w:rsidR="002E1359" w:rsidRPr="00C37022" w:rsidRDefault="002E1359" w:rsidP="00EA16E0">
      <w:pPr>
        <w:pStyle w:val="TF-xpre-listadesiglasITEM"/>
        <w:rPr>
          <w:lang w:val="en-US"/>
        </w:rPr>
      </w:pPr>
      <w:r w:rsidRPr="00C7394F">
        <w:rPr>
          <w:lang w:val="en-US"/>
        </w:rPr>
        <w:t>IDE – Integrated Development Environment</w:t>
      </w:r>
      <w:r w:rsidRPr="00C37022">
        <w:rPr>
          <w:lang w:val="en-US"/>
        </w:rPr>
        <w:t xml:space="preserve"> </w:t>
      </w:r>
    </w:p>
    <w:p w14:paraId="006EEBA8" w14:textId="20A8D425" w:rsidR="00E41FB6" w:rsidRPr="00C7394F" w:rsidRDefault="00452907" w:rsidP="00C7394F">
      <w:pPr>
        <w:pStyle w:val="TF-xpre-listadesiglasITEM"/>
        <w:rPr>
          <w:lang w:val="en-US"/>
        </w:rPr>
      </w:pPr>
      <w:r w:rsidRPr="00452907">
        <w:rPr>
          <w:lang w:val="en-US"/>
        </w:rPr>
        <w:t>JSON – JavaScript Object Notation</w:t>
      </w:r>
    </w:p>
    <w:p w14:paraId="28BCB6CC" w14:textId="114EFE25" w:rsidR="002E1359" w:rsidRPr="00C37022" w:rsidRDefault="002E1359" w:rsidP="002E1359">
      <w:pPr>
        <w:pStyle w:val="TF-xpre-listadesiglasITEM"/>
        <w:rPr>
          <w:lang w:val="en-US"/>
        </w:rPr>
      </w:pPr>
      <w:r w:rsidRPr="00C37022">
        <w:rPr>
          <w:lang w:val="en-US"/>
        </w:rPr>
        <w:t>MD – Material Design</w:t>
      </w:r>
    </w:p>
    <w:p w14:paraId="6A506196" w14:textId="69B8B3D7" w:rsidR="002E1359" w:rsidRPr="00C7394F" w:rsidRDefault="002E1359" w:rsidP="00C7394F">
      <w:pPr>
        <w:pStyle w:val="TF-xpre-listadesiglasITEM"/>
      </w:pPr>
      <w:r w:rsidRPr="00452907">
        <w:t>MER – Modelo de Entidade e Relacionamento</w:t>
      </w:r>
    </w:p>
    <w:p w14:paraId="07CC5536" w14:textId="77777777" w:rsidR="00C7394F" w:rsidRPr="00C7394F" w:rsidRDefault="00C7394F" w:rsidP="00C7394F">
      <w:pPr>
        <w:pStyle w:val="TF-xpre-listadesiglasITEM"/>
        <w:rPr>
          <w:u w:val="single"/>
        </w:rPr>
      </w:pPr>
      <w:r w:rsidRPr="00C7394F">
        <w:t>QP – Questão Principal</w:t>
      </w:r>
    </w:p>
    <w:p w14:paraId="44EDAD98" w14:textId="77777777" w:rsidR="00C7394F" w:rsidRPr="00C7394F" w:rsidRDefault="00C7394F" w:rsidP="00C7394F">
      <w:pPr>
        <w:pStyle w:val="TF-xpre-listadesiglasITEM"/>
      </w:pPr>
      <w:r w:rsidRPr="00C7394F">
        <w:t xml:space="preserve">M3C – Modelo 3C de Colaboração </w:t>
      </w:r>
    </w:p>
    <w:p w14:paraId="6D296F4E" w14:textId="77777777" w:rsidR="00C7394F" w:rsidRPr="00C37022" w:rsidRDefault="00C7394F" w:rsidP="00C7394F">
      <w:pPr>
        <w:pStyle w:val="TF-xpre-listadesiglasITEM"/>
      </w:pPr>
      <w:r w:rsidRPr="00C37022">
        <w:t>MVC – Model-View-Controller</w:t>
      </w:r>
    </w:p>
    <w:p w14:paraId="3639AA68" w14:textId="77777777" w:rsidR="00C7394F" w:rsidRPr="00C7394F" w:rsidRDefault="00C7394F" w:rsidP="00C7394F">
      <w:pPr>
        <w:pStyle w:val="TF-xpre-listadesiglasITEM"/>
      </w:pPr>
      <w:r w:rsidRPr="00C7394F">
        <w:t>RF – Requisitos Funcionais</w:t>
      </w:r>
    </w:p>
    <w:p w14:paraId="5D4B2BD9" w14:textId="77777777" w:rsidR="00C7394F" w:rsidRPr="00C7394F" w:rsidRDefault="00C7394F" w:rsidP="00C7394F">
      <w:pPr>
        <w:pStyle w:val="TF-xpre-listadesiglasITEM"/>
      </w:pPr>
      <w:r w:rsidRPr="00C7394F">
        <w:t>RL – Revisão na Literatura</w:t>
      </w:r>
    </w:p>
    <w:p w14:paraId="27DE1C65" w14:textId="77777777" w:rsidR="00C7394F" w:rsidRPr="00C7394F" w:rsidRDefault="00C7394F" w:rsidP="00C7394F">
      <w:pPr>
        <w:pStyle w:val="TF-xpre-listadesiglasITEM"/>
      </w:pPr>
      <w:r w:rsidRPr="00C7394F">
        <w:t>RN – Regras de Negócio</w:t>
      </w:r>
    </w:p>
    <w:p w14:paraId="0EF40C23" w14:textId="77777777" w:rsidR="00C7394F" w:rsidRPr="00C7394F" w:rsidRDefault="00C7394F" w:rsidP="00C7394F">
      <w:pPr>
        <w:pStyle w:val="TF-xpre-listadesiglasITEM"/>
      </w:pPr>
      <w:r w:rsidRPr="00C7394F">
        <w:t>RNF – Requisitos Não Funcionais</w:t>
      </w:r>
    </w:p>
    <w:p w14:paraId="43824C18" w14:textId="77777777" w:rsidR="00C7394F" w:rsidRPr="00C7394F" w:rsidRDefault="00C7394F" w:rsidP="00C7394F">
      <w:pPr>
        <w:pStyle w:val="TF-xpre-listadesiglasITEM"/>
      </w:pPr>
      <w:r w:rsidRPr="00C7394F">
        <w:t>RSL – Revisão Sistemática na Literatura</w:t>
      </w:r>
    </w:p>
    <w:p w14:paraId="78AE0317" w14:textId="77777777" w:rsidR="00C7394F" w:rsidRPr="00C37022" w:rsidRDefault="00C7394F" w:rsidP="00C7394F">
      <w:pPr>
        <w:pStyle w:val="TF-xpre-listadesiglasITEM"/>
        <w:rPr>
          <w:lang w:val="en-US"/>
        </w:rPr>
      </w:pPr>
      <w:r w:rsidRPr="00C37022">
        <w:rPr>
          <w:lang w:val="en-US"/>
        </w:rPr>
        <w:t>RTL – Revisão Tradicional na Literatura</w:t>
      </w:r>
    </w:p>
    <w:p w14:paraId="46B98968" w14:textId="77777777" w:rsidR="00C7394F" w:rsidRPr="00C7394F" w:rsidRDefault="00C7394F" w:rsidP="00C7394F">
      <w:pPr>
        <w:pStyle w:val="TF-xpre-listadesiglasITEM"/>
        <w:rPr>
          <w:lang w:val="en-US"/>
        </w:rPr>
      </w:pPr>
      <w:r w:rsidRPr="00C7394F">
        <w:rPr>
          <w:lang w:val="en-US"/>
        </w:rPr>
        <w:lastRenderedPageBreak/>
        <w:t>RURUCAg – Relationship of M3C with User Requirements and Usability and Communicability Assessment in groupware</w:t>
      </w:r>
    </w:p>
    <w:p w14:paraId="56D944F4" w14:textId="77777777" w:rsidR="00C7394F" w:rsidRPr="00C7394F" w:rsidRDefault="00C7394F" w:rsidP="00C7394F">
      <w:pPr>
        <w:pStyle w:val="TF-xpre-listadesiglasITEM"/>
      </w:pPr>
      <w:r w:rsidRPr="00C7394F">
        <w:t>SQL – Structured Query Language</w:t>
      </w:r>
    </w:p>
    <w:p w14:paraId="68372D3D" w14:textId="77777777" w:rsidR="00C7394F" w:rsidRPr="00C7394F" w:rsidRDefault="00C7394F" w:rsidP="00C7394F">
      <w:pPr>
        <w:pStyle w:val="TF-xpre-listadesiglasITEM"/>
      </w:pPr>
      <w:r w:rsidRPr="00C7394F">
        <w:t>SBC – Sociedade Brasileira de Computação</w:t>
      </w:r>
    </w:p>
    <w:p w14:paraId="27CF6CE1" w14:textId="77777777" w:rsidR="00C7394F" w:rsidRDefault="00C7394F" w:rsidP="00C7394F">
      <w:pPr>
        <w:pStyle w:val="TF-xpre-listadesiglasITEM"/>
        <w:rPr>
          <w:lang w:val="en-US"/>
        </w:rPr>
      </w:pPr>
      <w:r w:rsidRPr="00C7394F">
        <w:rPr>
          <w:lang w:val="en-US"/>
        </w:rPr>
        <w:t>UC – Use Case</w:t>
      </w:r>
    </w:p>
    <w:p w14:paraId="1B97C93E" w14:textId="523CF51A" w:rsidR="005C5DA9" w:rsidRPr="00C7394F" w:rsidRDefault="005C5DA9" w:rsidP="00C7394F">
      <w:pPr>
        <w:pStyle w:val="TF-xpre-listadesiglasITEM"/>
        <w:rPr>
          <w:lang w:val="en-US"/>
        </w:rPr>
      </w:pPr>
      <w:r w:rsidRPr="004C4E3C">
        <w:rPr>
          <w:lang w:val="en-US"/>
        </w:rPr>
        <w:t xml:space="preserve">UX </w:t>
      </w:r>
      <w:r>
        <w:rPr>
          <w:lang w:val="en-US"/>
        </w:rPr>
        <w:t>–</w:t>
      </w:r>
      <w:r w:rsidRPr="004C4E3C">
        <w:rPr>
          <w:lang w:val="en-US"/>
        </w:rPr>
        <w:t xml:space="preserve"> User eXperience</w:t>
      </w:r>
    </w:p>
    <w:p w14:paraId="478ED0D7" w14:textId="77777777" w:rsidR="00F255FC" w:rsidRPr="00A65A95" w:rsidRDefault="00F255FC" w:rsidP="00A65A95">
      <w:pPr>
        <w:pStyle w:val="TF-xpre-sumrioTTULO"/>
      </w:pPr>
      <w:r w:rsidRPr="00A65A95">
        <w:lastRenderedPageBreak/>
        <w:t>SUMÁRIO</w:t>
      </w:r>
      <w:bookmarkStart w:id="2" w:name="_Toc420723208"/>
      <w:bookmarkStart w:id="3" w:name="_Toc482682369"/>
      <w:bookmarkStart w:id="4" w:name="_Toc54164903"/>
      <w:bookmarkStart w:id="5" w:name="_Toc54165663"/>
      <w:bookmarkStart w:id="6" w:name="_Toc54169315"/>
      <w:bookmarkStart w:id="7" w:name="_Toc96347419"/>
      <w:bookmarkStart w:id="8" w:name="_Toc96357709"/>
    </w:p>
    <w:p w14:paraId="40F65D39" w14:textId="38532409" w:rsidR="00A03735" w:rsidRDefault="005B5347">
      <w:pPr>
        <w:pStyle w:val="Sumrio1"/>
        <w:rPr>
          <w:rFonts w:asciiTheme="minorHAnsi" w:eastAsiaTheme="minorEastAsia" w:hAnsiTheme="minorHAnsi" w:cstheme="minorBidi"/>
          <w:b w:val="0"/>
          <w:caps w:val="0"/>
          <w:color w:val="auto"/>
          <w:kern w:val="2"/>
          <w:szCs w:val="24"/>
          <w14:ligatures w14:val="standardContextual"/>
        </w:rPr>
      </w:pPr>
      <w:r>
        <w:rPr>
          <w:caps w:val="0"/>
        </w:rPr>
        <w:fldChar w:fldCharType="begin"/>
      </w:r>
      <w:r>
        <w:rPr>
          <w:caps w:val="0"/>
        </w:rPr>
        <w:instrText xml:space="preserve"> TOC \o "2-3" \h \z \t "Título 1;1;Título;1;TF-referências bibliográficas TÍTULO;1;TF-xpos-apêndice TÍTULO;1;TF-xpos-anexo TÍTULO;1" </w:instrText>
      </w:r>
      <w:r>
        <w:rPr>
          <w:caps w:val="0"/>
        </w:rPr>
        <w:fldChar w:fldCharType="separate"/>
      </w:r>
      <w:hyperlink w:anchor="_Toc215432558" w:history="1">
        <w:r w:rsidR="00A03735" w:rsidRPr="004D6D53">
          <w:rPr>
            <w:rStyle w:val="Hyperlink"/>
          </w:rPr>
          <w:t>1</w:t>
        </w:r>
        <w:r w:rsidR="00A03735">
          <w:rPr>
            <w:rFonts w:asciiTheme="minorHAnsi" w:eastAsiaTheme="minorEastAsia" w:hAnsiTheme="minorHAnsi" w:cstheme="minorBidi"/>
            <w:b w:val="0"/>
            <w:caps w:val="0"/>
            <w:color w:val="auto"/>
            <w:kern w:val="2"/>
            <w:szCs w:val="24"/>
            <w14:ligatures w14:val="standardContextual"/>
          </w:rPr>
          <w:tab/>
        </w:r>
        <w:r w:rsidR="00A03735" w:rsidRPr="004D6D53">
          <w:rPr>
            <w:rStyle w:val="Hyperlink"/>
          </w:rPr>
          <w:t>Introdução</w:t>
        </w:r>
        <w:r w:rsidR="00A03735">
          <w:rPr>
            <w:webHidden/>
          </w:rPr>
          <w:tab/>
        </w:r>
        <w:r w:rsidR="00A03735">
          <w:rPr>
            <w:webHidden/>
          </w:rPr>
          <w:fldChar w:fldCharType="begin"/>
        </w:r>
        <w:r w:rsidR="00A03735">
          <w:rPr>
            <w:webHidden/>
          </w:rPr>
          <w:instrText xml:space="preserve"> PAGEREF _Toc215432558 \h </w:instrText>
        </w:r>
        <w:r w:rsidR="00A03735">
          <w:rPr>
            <w:webHidden/>
          </w:rPr>
        </w:r>
        <w:r w:rsidR="00A03735">
          <w:rPr>
            <w:webHidden/>
          </w:rPr>
          <w:fldChar w:fldCharType="separate"/>
        </w:r>
        <w:r w:rsidR="001C1872">
          <w:rPr>
            <w:webHidden/>
          </w:rPr>
          <w:t>19</w:t>
        </w:r>
        <w:r w:rsidR="00A03735">
          <w:rPr>
            <w:webHidden/>
          </w:rPr>
          <w:fldChar w:fldCharType="end"/>
        </w:r>
      </w:hyperlink>
    </w:p>
    <w:p w14:paraId="46632EF8" w14:textId="7E4595C4" w:rsidR="00A03735" w:rsidRDefault="00A03735">
      <w:pPr>
        <w:pStyle w:val="Sumrio2"/>
        <w:rPr>
          <w:rFonts w:asciiTheme="minorHAnsi" w:eastAsiaTheme="minorEastAsia" w:hAnsiTheme="minorHAnsi" w:cstheme="minorBidi"/>
          <w:caps w:val="0"/>
          <w:color w:val="auto"/>
          <w:kern w:val="2"/>
          <w:szCs w:val="24"/>
          <w14:ligatures w14:val="standardContextual"/>
        </w:rPr>
      </w:pPr>
      <w:hyperlink w:anchor="_Toc215432559" w:history="1">
        <w:r w:rsidRPr="004D6D53">
          <w:rPr>
            <w:rStyle w:val="Hyperlink"/>
          </w:rPr>
          <w:t>1.1</w:t>
        </w:r>
        <w:r>
          <w:rPr>
            <w:rFonts w:asciiTheme="minorHAnsi" w:eastAsiaTheme="minorEastAsia" w:hAnsiTheme="minorHAnsi" w:cstheme="minorBidi"/>
            <w:caps w:val="0"/>
            <w:color w:val="auto"/>
            <w:kern w:val="2"/>
            <w:szCs w:val="24"/>
            <w14:ligatures w14:val="standardContextual"/>
          </w:rPr>
          <w:tab/>
        </w:r>
        <w:r w:rsidRPr="004D6D53">
          <w:rPr>
            <w:rStyle w:val="Hyperlink"/>
          </w:rPr>
          <w:t>OBJETIVOS</w:t>
        </w:r>
        <w:r>
          <w:rPr>
            <w:webHidden/>
          </w:rPr>
          <w:tab/>
        </w:r>
        <w:r>
          <w:rPr>
            <w:webHidden/>
          </w:rPr>
          <w:fldChar w:fldCharType="begin"/>
        </w:r>
        <w:r>
          <w:rPr>
            <w:webHidden/>
          </w:rPr>
          <w:instrText xml:space="preserve"> PAGEREF _Toc215432559 \h </w:instrText>
        </w:r>
        <w:r>
          <w:rPr>
            <w:webHidden/>
          </w:rPr>
        </w:r>
        <w:r>
          <w:rPr>
            <w:webHidden/>
          </w:rPr>
          <w:fldChar w:fldCharType="separate"/>
        </w:r>
        <w:r w:rsidR="001C1872">
          <w:rPr>
            <w:webHidden/>
          </w:rPr>
          <w:t>20</w:t>
        </w:r>
        <w:r>
          <w:rPr>
            <w:webHidden/>
          </w:rPr>
          <w:fldChar w:fldCharType="end"/>
        </w:r>
      </w:hyperlink>
    </w:p>
    <w:p w14:paraId="660DC312" w14:textId="7418321D" w:rsidR="00A03735" w:rsidRDefault="00A03735">
      <w:pPr>
        <w:pStyle w:val="Sumrio2"/>
        <w:rPr>
          <w:rFonts w:asciiTheme="minorHAnsi" w:eastAsiaTheme="minorEastAsia" w:hAnsiTheme="minorHAnsi" w:cstheme="minorBidi"/>
          <w:caps w:val="0"/>
          <w:color w:val="auto"/>
          <w:kern w:val="2"/>
          <w:szCs w:val="24"/>
          <w14:ligatures w14:val="standardContextual"/>
        </w:rPr>
      </w:pPr>
      <w:hyperlink w:anchor="_Toc215432560" w:history="1">
        <w:r w:rsidRPr="004D6D53">
          <w:rPr>
            <w:rStyle w:val="Hyperlink"/>
          </w:rPr>
          <w:t>1.2</w:t>
        </w:r>
        <w:r>
          <w:rPr>
            <w:rFonts w:asciiTheme="minorHAnsi" w:eastAsiaTheme="minorEastAsia" w:hAnsiTheme="minorHAnsi" w:cstheme="minorBidi"/>
            <w:caps w:val="0"/>
            <w:color w:val="auto"/>
            <w:kern w:val="2"/>
            <w:szCs w:val="24"/>
            <w14:ligatures w14:val="standardContextual"/>
          </w:rPr>
          <w:tab/>
        </w:r>
        <w:r w:rsidRPr="004D6D53">
          <w:rPr>
            <w:rStyle w:val="Hyperlink"/>
          </w:rPr>
          <w:t>estrutura</w:t>
        </w:r>
        <w:r>
          <w:rPr>
            <w:webHidden/>
          </w:rPr>
          <w:tab/>
        </w:r>
        <w:r>
          <w:rPr>
            <w:webHidden/>
          </w:rPr>
          <w:fldChar w:fldCharType="begin"/>
        </w:r>
        <w:r>
          <w:rPr>
            <w:webHidden/>
          </w:rPr>
          <w:instrText xml:space="preserve"> PAGEREF _Toc215432560 \h </w:instrText>
        </w:r>
        <w:r>
          <w:rPr>
            <w:webHidden/>
          </w:rPr>
        </w:r>
        <w:r>
          <w:rPr>
            <w:webHidden/>
          </w:rPr>
          <w:fldChar w:fldCharType="separate"/>
        </w:r>
        <w:r w:rsidR="001C1872">
          <w:rPr>
            <w:webHidden/>
          </w:rPr>
          <w:t>20</w:t>
        </w:r>
        <w:r>
          <w:rPr>
            <w:webHidden/>
          </w:rPr>
          <w:fldChar w:fldCharType="end"/>
        </w:r>
      </w:hyperlink>
    </w:p>
    <w:p w14:paraId="390187B8" w14:textId="5133AF3D" w:rsidR="00A03735" w:rsidRDefault="00A03735">
      <w:pPr>
        <w:pStyle w:val="Sumrio1"/>
        <w:rPr>
          <w:rFonts w:asciiTheme="minorHAnsi" w:eastAsiaTheme="minorEastAsia" w:hAnsiTheme="minorHAnsi" w:cstheme="minorBidi"/>
          <w:b w:val="0"/>
          <w:caps w:val="0"/>
          <w:color w:val="auto"/>
          <w:kern w:val="2"/>
          <w:szCs w:val="24"/>
          <w14:ligatures w14:val="standardContextual"/>
        </w:rPr>
      </w:pPr>
      <w:hyperlink w:anchor="_Toc215432561" w:history="1">
        <w:r w:rsidRPr="004D6D53">
          <w:rPr>
            <w:rStyle w:val="Hyperlink"/>
          </w:rPr>
          <w:t>2</w:t>
        </w:r>
        <w:r>
          <w:rPr>
            <w:rFonts w:asciiTheme="minorHAnsi" w:eastAsiaTheme="minorEastAsia" w:hAnsiTheme="minorHAnsi" w:cstheme="minorBidi"/>
            <w:b w:val="0"/>
            <w:caps w:val="0"/>
            <w:color w:val="auto"/>
            <w:kern w:val="2"/>
            <w:szCs w:val="24"/>
            <w14:ligatures w14:val="standardContextual"/>
          </w:rPr>
          <w:tab/>
        </w:r>
        <w:r w:rsidRPr="004D6D53">
          <w:rPr>
            <w:rStyle w:val="Hyperlink"/>
          </w:rPr>
          <w:t>FUNDAMENTAÇÃO TEÓRICA</w:t>
        </w:r>
        <w:r>
          <w:rPr>
            <w:webHidden/>
          </w:rPr>
          <w:tab/>
        </w:r>
        <w:r>
          <w:rPr>
            <w:webHidden/>
          </w:rPr>
          <w:fldChar w:fldCharType="begin"/>
        </w:r>
        <w:r>
          <w:rPr>
            <w:webHidden/>
          </w:rPr>
          <w:instrText xml:space="preserve"> PAGEREF _Toc215432561 \h </w:instrText>
        </w:r>
        <w:r>
          <w:rPr>
            <w:webHidden/>
          </w:rPr>
        </w:r>
        <w:r>
          <w:rPr>
            <w:webHidden/>
          </w:rPr>
          <w:fldChar w:fldCharType="separate"/>
        </w:r>
        <w:r w:rsidR="001C1872">
          <w:rPr>
            <w:webHidden/>
          </w:rPr>
          <w:t>22</w:t>
        </w:r>
        <w:r>
          <w:rPr>
            <w:webHidden/>
          </w:rPr>
          <w:fldChar w:fldCharType="end"/>
        </w:r>
      </w:hyperlink>
    </w:p>
    <w:p w14:paraId="0AC07331" w14:textId="2FA828A2" w:rsidR="00A03735" w:rsidRDefault="00A03735">
      <w:pPr>
        <w:pStyle w:val="Sumrio2"/>
        <w:rPr>
          <w:rFonts w:asciiTheme="minorHAnsi" w:eastAsiaTheme="minorEastAsia" w:hAnsiTheme="minorHAnsi" w:cstheme="minorBidi"/>
          <w:caps w:val="0"/>
          <w:color w:val="auto"/>
          <w:kern w:val="2"/>
          <w:szCs w:val="24"/>
          <w14:ligatures w14:val="standardContextual"/>
        </w:rPr>
      </w:pPr>
      <w:hyperlink w:anchor="_Toc215432562" w:history="1">
        <w:r w:rsidRPr="004D6D53">
          <w:rPr>
            <w:rStyle w:val="Hyperlink"/>
          </w:rPr>
          <w:t>2.1</w:t>
        </w:r>
        <w:r>
          <w:rPr>
            <w:rFonts w:asciiTheme="minorHAnsi" w:eastAsiaTheme="minorEastAsia" w:hAnsiTheme="minorHAnsi" w:cstheme="minorBidi"/>
            <w:caps w:val="0"/>
            <w:color w:val="auto"/>
            <w:kern w:val="2"/>
            <w:szCs w:val="24"/>
            <w14:ligatures w14:val="standardContextual"/>
          </w:rPr>
          <w:tab/>
        </w:r>
        <w:r w:rsidRPr="004D6D53">
          <w:rPr>
            <w:rStyle w:val="Hyperlink"/>
          </w:rPr>
          <w:t>Sistemas de monitoramento de desastres naturais</w:t>
        </w:r>
        <w:r>
          <w:rPr>
            <w:webHidden/>
          </w:rPr>
          <w:tab/>
        </w:r>
        <w:r>
          <w:rPr>
            <w:webHidden/>
          </w:rPr>
          <w:fldChar w:fldCharType="begin"/>
        </w:r>
        <w:r>
          <w:rPr>
            <w:webHidden/>
          </w:rPr>
          <w:instrText xml:space="preserve"> PAGEREF _Toc215432562 \h </w:instrText>
        </w:r>
        <w:r>
          <w:rPr>
            <w:webHidden/>
          </w:rPr>
        </w:r>
        <w:r>
          <w:rPr>
            <w:webHidden/>
          </w:rPr>
          <w:fldChar w:fldCharType="separate"/>
        </w:r>
        <w:r w:rsidR="001C1872">
          <w:rPr>
            <w:webHidden/>
          </w:rPr>
          <w:t>22</w:t>
        </w:r>
        <w:r>
          <w:rPr>
            <w:webHidden/>
          </w:rPr>
          <w:fldChar w:fldCharType="end"/>
        </w:r>
      </w:hyperlink>
    </w:p>
    <w:p w14:paraId="140FCE02" w14:textId="5EB1F0FC" w:rsidR="00A03735" w:rsidRDefault="00A03735">
      <w:pPr>
        <w:pStyle w:val="Sumrio2"/>
        <w:rPr>
          <w:rFonts w:asciiTheme="minorHAnsi" w:eastAsiaTheme="minorEastAsia" w:hAnsiTheme="minorHAnsi" w:cstheme="minorBidi"/>
          <w:caps w:val="0"/>
          <w:color w:val="auto"/>
          <w:kern w:val="2"/>
          <w:szCs w:val="24"/>
          <w14:ligatures w14:val="standardContextual"/>
        </w:rPr>
      </w:pPr>
      <w:hyperlink w:anchor="_Toc215432563" w:history="1">
        <w:r w:rsidRPr="004D6D53">
          <w:rPr>
            <w:rStyle w:val="Hyperlink"/>
          </w:rPr>
          <w:t>2.2</w:t>
        </w:r>
        <w:r>
          <w:rPr>
            <w:rFonts w:asciiTheme="minorHAnsi" w:eastAsiaTheme="minorEastAsia" w:hAnsiTheme="minorHAnsi" w:cstheme="minorBidi"/>
            <w:caps w:val="0"/>
            <w:color w:val="auto"/>
            <w:kern w:val="2"/>
            <w:szCs w:val="24"/>
            <w14:ligatures w14:val="standardContextual"/>
          </w:rPr>
          <w:tab/>
        </w:r>
        <w:r w:rsidRPr="004D6D53">
          <w:rPr>
            <w:rStyle w:val="Hyperlink"/>
          </w:rPr>
          <w:t>Inteligência Artificial em Classificação de Imagens Com Gemini</w:t>
        </w:r>
        <w:r>
          <w:rPr>
            <w:webHidden/>
          </w:rPr>
          <w:tab/>
        </w:r>
        <w:r>
          <w:rPr>
            <w:webHidden/>
          </w:rPr>
          <w:fldChar w:fldCharType="begin"/>
        </w:r>
        <w:r>
          <w:rPr>
            <w:webHidden/>
          </w:rPr>
          <w:instrText xml:space="preserve"> PAGEREF _Toc215432563 \h </w:instrText>
        </w:r>
        <w:r>
          <w:rPr>
            <w:webHidden/>
          </w:rPr>
        </w:r>
        <w:r>
          <w:rPr>
            <w:webHidden/>
          </w:rPr>
          <w:fldChar w:fldCharType="separate"/>
        </w:r>
        <w:r w:rsidR="001C1872">
          <w:rPr>
            <w:webHidden/>
          </w:rPr>
          <w:t>23</w:t>
        </w:r>
        <w:r>
          <w:rPr>
            <w:webHidden/>
          </w:rPr>
          <w:fldChar w:fldCharType="end"/>
        </w:r>
      </w:hyperlink>
    </w:p>
    <w:p w14:paraId="3D5EE6D6" w14:textId="4BBA1235" w:rsidR="00A03735" w:rsidRDefault="00A03735">
      <w:pPr>
        <w:pStyle w:val="Sumrio2"/>
        <w:rPr>
          <w:rFonts w:asciiTheme="minorHAnsi" w:eastAsiaTheme="minorEastAsia" w:hAnsiTheme="minorHAnsi" w:cstheme="minorBidi"/>
          <w:caps w:val="0"/>
          <w:color w:val="auto"/>
          <w:kern w:val="2"/>
          <w:szCs w:val="24"/>
          <w14:ligatures w14:val="standardContextual"/>
        </w:rPr>
      </w:pPr>
      <w:hyperlink w:anchor="_Toc215432564" w:history="1">
        <w:r w:rsidRPr="004D6D53">
          <w:rPr>
            <w:rStyle w:val="Hyperlink"/>
          </w:rPr>
          <w:t>2.3</w:t>
        </w:r>
        <w:r>
          <w:rPr>
            <w:rFonts w:asciiTheme="minorHAnsi" w:eastAsiaTheme="minorEastAsia" w:hAnsiTheme="minorHAnsi" w:cstheme="minorBidi"/>
            <w:caps w:val="0"/>
            <w:color w:val="auto"/>
            <w:kern w:val="2"/>
            <w:szCs w:val="24"/>
            <w14:ligatures w14:val="standardContextual"/>
          </w:rPr>
          <w:tab/>
        </w:r>
        <w:r w:rsidRPr="004D6D53">
          <w:rPr>
            <w:rStyle w:val="Hyperlink"/>
          </w:rPr>
          <w:t>Participação popular para a redução de riscos e mecanismos de recompensa</w:t>
        </w:r>
        <w:r>
          <w:rPr>
            <w:webHidden/>
          </w:rPr>
          <w:tab/>
        </w:r>
        <w:r>
          <w:rPr>
            <w:webHidden/>
          </w:rPr>
          <w:fldChar w:fldCharType="begin"/>
        </w:r>
        <w:r>
          <w:rPr>
            <w:webHidden/>
          </w:rPr>
          <w:instrText xml:space="preserve"> PAGEREF _Toc215432564 \h </w:instrText>
        </w:r>
        <w:r>
          <w:rPr>
            <w:webHidden/>
          </w:rPr>
        </w:r>
        <w:r>
          <w:rPr>
            <w:webHidden/>
          </w:rPr>
          <w:fldChar w:fldCharType="separate"/>
        </w:r>
        <w:r w:rsidR="001C1872">
          <w:rPr>
            <w:webHidden/>
          </w:rPr>
          <w:t>24</w:t>
        </w:r>
        <w:r>
          <w:rPr>
            <w:webHidden/>
          </w:rPr>
          <w:fldChar w:fldCharType="end"/>
        </w:r>
      </w:hyperlink>
    </w:p>
    <w:p w14:paraId="7CCA7DD9" w14:textId="4C94EF32" w:rsidR="00A03735" w:rsidRDefault="00A03735">
      <w:pPr>
        <w:pStyle w:val="Sumrio2"/>
        <w:rPr>
          <w:rFonts w:asciiTheme="minorHAnsi" w:eastAsiaTheme="minorEastAsia" w:hAnsiTheme="minorHAnsi" w:cstheme="minorBidi"/>
          <w:caps w:val="0"/>
          <w:color w:val="auto"/>
          <w:kern w:val="2"/>
          <w:szCs w:val="24"/>
          <w14:ligatures w14:val="standardContextual"/>
        </w:rPr>
      </w:pPr>
      <w:hyperlink w:anchor="_Toc215432565" w:history="1">
        <w:r w:rsidRPr="004D6D53">
          <w:rPr>
            <w:rStyle w:val="Hyperlink"/>
          </w:rPr>
          <w:t>2.4</w:t>
        </w:r>
        <w:r>
          <w:rPr>
            <w:rFonts w:asciiTheme="minorHAnsi" w:eastAsiaTheme="minorEastAsia" w:hAnsiTheme="minorHAnsi" w:cstheme="minorBidi"/>
            <w:caps w:val="0"/>
            <w:color w:val="auto"/>
            <w:kern w:val="2"/>
            <w:szCs w:val="24"/>
            <w14:ligatures w14:val="standardContextual"/>
          </w:rPr>
          <w:tab/>
        </w:r>
        <w:r w:rsidRPr="004D6D53">
          <w:rPr>
            <w:rStyle w:val="Hyperlink"/>
          </w:rPr>
          <w:t>Usabilidade e Experiência do Usuário</w:t>
        </w:r>
        <w:r>
          <w:rPr>
            <w:webHidden/>
          </w:rPr>
          <w:tab/>
        </w:r>
        <w:r>
          <w:rPr>
            <w:webHidden/>
          </w:rPr>
          <w:fldChar w:fldCharType="begin"/>
        </w:r>
        <w:r>
          <w:rPr>
            <w:webHidden/>
          </w:rPr>
          <w:instrText xml:space="preserve"> PAGEREF _Toc215432565 \h </w:instrText>
        </w:r>
        <w:r>
          <w:rPr>
            <w:webHidden/>
          </w:rPr>
        </w:r>
        <w:r>
          <w:rPr>
            <w:webHidden/>
          </w:rPr>
          <w:fldChar w:fldCharType="separate"/>
        </w:r>
        <w:r w:rsidR="001C1872">
          <w:rPr>
            <w:webHidden/>
          </w:rPr>
          <w:t>25</w:t>
        </w:r>
        <w:r>
          <w:rPr>
            <w:webHidden/>
          </w:rPr>
          <w:fldChar w:fldCharType="end"/>
        </w:r>
      </w:hyperlink>
    </w:p>
    <w:p w14:paraId="7F4AF36D" w14:textId="602AF145" w:rsidR="00A03735" w:rsidRDefault="00A03735">
      <w:pPr>
        <w:pStyle w:val="Sumrio2"/>
        <w:rPr>
          <w:rFonts w:asciiTheme="minorHAnsi" w:eastAsiaTheme="minorEastAsia" w:hAnsiTheme="minorHAnsi" w:cstheme="minorBidi"/>
          <w:caps w:val="0"/>
          <w:color w:val="auto"/>
          <w:kern w:val="2"/>
          <w:szCs w:val="24"/>
          <w14:ligatures w14:val="standardContextual"/>
        </w:rPr>
      </w:pPr>
      <w:hyperlink w:anchor="_Toc215432566" w:history="1">
        <w:r w:rsidRPr="004D6D53">
          <w:rPr>
            <w:rStyle w:val="Hyperlink"/>
          </w:rPr>
          <w:t>2.5</w:t>
        </w:r>
        <w:r>
          <w:rPr>
            <w:rFonts w:asciiTheme="minorHAnsi" w:eastAsiaTheme="minorEastAsia" w:hAnsiTheme="minorHAnsi" w:cstheme="minorBidi"/>
            <w:caps w:val="0"/>
            <w:color w:val="auto"/>
            <w:kern w:val="2"/>
            <w:szCs w:val="24"/>
            <w14:ligatures w14:val="standardContextual"/>
          </w:rPr>
          <w:tab/>
        </w:r>
        <w:r w:rsidRPr="004D6D53">
          <w:rPr>
            <w:rStyle w:val="Hyperlink"/>
          </w:rPr>
          <w:t>trabalhos correlatos</w:t>
        </w:r>
        <w:r>
          <w:rPr>
            <w:webHidden/>
          </w:rPr>
          <w:tab/>
        </w:r>
        <w:r>
          <w:rPr>
            <w:webHidden/>
          </w:rPr>
          <w:fldChar w:fldCharType="begin"/>
        </w:r>
        <w:r>
          <w:rPr>
            <w:webHidden/>
          </w:rPr>
          <w:instrText xml:space="preserve"> PAGEREF _Toc215432566 \h </w:instrText>
        </w:r>
        <w:r>
          <w:rPr>
            <w:webHidden/>
          </w:rPr>
        </w:r>
        <w:r>
          <w:rPr>
            <w:webHidden/>
          </w:rPr>
          <w:fldChar w:fldCharType="separate"/>
        </w:r>
        <w:r w:rsidR="001C1872">
          <w:rPr>
            <w:webHidden/>
          </w:rPr>
          <w:t>26</w:t>
        </w:r>
        <w:r>
          <w:rPr>
            <w:webHidden/>
          </w:rPr>
          <w:fldChar w:fldCharType="end"/>
        </w:r>
      </w:hyperlink>
    </w:p>
    <w:p w14:paraId="796997B4" w14:textId="6BF255D3" w:rsidR="00A03735" w:rsidRDefault="00A03735">
      <w:pPr>
        <w:pStyle w:val="Sumrio1"/>
        <w:rPr>
          <w:rFonts w:asciiTheme="minorHAnsi" w:eastAsiaTheme="minorEastAsia" w:hAnsiTheme="minorHAnsi" w:cstheme="minorBidi"/>
          <w:b w:val="0"/>
          <w:caps w:val="0"/>
          <w:color w:val="auto"/>
          <w:kern w:val="2"/>
          <w:szCs w:val="24"/>
          <w14:ligatures w14:val="standardContextual"/>
        </w:rPr>
      </w:pPr>
      <w:hyperlink w:anchor="_Toc215432567" w:history="1">
        <w:r w:rsidRPr="004D6D53">
          <w:rPr>
            <w:rStyle w:val="Hyperlink"/>
          </w:rPr>
          <w:t>3</w:t>
        </w:r>
        <w:r>
          <w:rPr>
            <w:rFonts w:asciiTheme="minorHAnsi" w:eastAsiaTheme="minorEastAsia" w:hAnsiTheme="minorHAnsi" w:cstheme="minorBidi"/>
            <w:b w:val="0"/>
            <w:caps w:val="0"/>
            <w:color w:val="auto"/>
            <w:kern w:val="2"/>
            <w:szCs w:val="24"/>
            <w14:ligatures w14:val="standardContextual"/>
          </w:rPr>
          <w:tab/>
        </w:r>
        <w:r w:rsidRPr="004D6D53">
          <w:rPr>
            <w:rStyle w:val="Hyperlink"/>
          </w:rPr>
          <w:t>DESENVOLVIMENTO DA Aplicação</w:t>
        </w:r>
        <w:r>
          <w:rPr>
            <w:webHidden/>
          </w:rPr>
          <w:tab/>
        </w:r>
        <w:r>
          <w:rPr>
            <w:webHidden/>
          </w:rPr>
          <w:fldChar w:fldCharType="begin"/>
        </w:r>
        <w:r>
          <w:rPr>
            <w:webHidden/>
          </w:rPr>
          <w:instrText xml:space="preserve"> PAGEREF _Toc215432567 \h </w:instrText>
        </w:r>
        <w:r>
          <w:rPr>
            <w:webHidden/>
          </w:rPr>
        </w:r>
        <w:r>
          <w:rPr>
            <w:webHidden/>
          </w:rPr>
          <w:fldChar w:fldCharType="separate"/>
        </w:r>
        <w:r w:rsidR="001C1872">
          <w:rPr>
            <w:webHidden/>
          </w:rPr>
          <w:t>30</w:t>
        </w:r>
        <w:r>
          <w:rPr>
            <w:webHidden/>
          </w:rPr>
          <w:fldChar w:fldCharType="end"/>
        </w:r>
      </w:hyperlink>
    </w:p>
    <w:p w14:paraId="62EDBF03" w14:textId="2DDFD1B0" w:rsidR="00A03735" w:rsidRDefault="00A03735">
      <w:pPr>
        <w:pStyle w:val="Sumrio2"/>
        <w:rPr>
          <w:rFonts w:asciiTheme="minorHAnsi" w:eastAsiaTheme="minorEastAsia" w:hAnsiTheme="minorHAnsi" w:cstheme="minorBidi"/>
          <w:caps w:val="0"/>
          <w:color w:val="auto"/>
          <w:kern w:val="2"/>
          <w:szCs w:val="24"/>
          <w14:ligatures w14:val="standardContextual"/>
        </w:rPr>
      </w:pPr>
      <w:hyperlink w:anchor="_Toc215432568" w:history="1">
        <w:r w:rsidRPr="004D6D53">
          <w:rPr>
            <w:rStyle w:val="Hyperlink"/>
          </w:rPr>
          <w:t>3.1</w:t>
        </w:r>
        <w:r>
          <w:rPr>
            <w:rFonts w:asciiTheme="minorHAnsi" w:eastAsiaTheme="minorEastAsia" w:hAnsiTheme="minorHAnsi" w:cstheme="minorBidi"/>
            <w:caps w:val="0"/>
            <w:color w:val="auto"/>
            <w:kern w:val="2"/>
            <w:szCs w:val="24"/>
            <w14:ligatures w14:val="standardContextual"/>
          </w:rPr>
          <w:tab/>
        </w:r>
        <w:r w:rsidRPr="004D6D53">
          <w:rPr>
            <w:rStyle w:val="Hyperlink"/>
          </w:rPr>
          <w:t>LEVANTAMENTO DE INFORMAÇÕES</w:t>
        </w:r>
        <w:r>
          <w:rPr>
            <w:webHidden/>
          </w:rPr>
          <w:tab/>
        </w:r>
        <w:r>
          <w:rPr>
            <w:webHidden/>
          </w:rPr>
          <w:fldChar w:fldCharType="begin"/>
        </w:r>
        <w:r>
          <w:rPr>
            <w:webHidden/>
          </w:rPr>
          <w:instrText xml:space="preserve"> PAGEREF _Toc215432568 \h </w:instrText>
        </w:r>
        <w:r>
          <w:rPr>
            <w:webHidden/>
          </w:rPr>
        </w:r>
        <w:r>
          <w:rPr>
            <w:webHidden/>
          </w:rPr>
          <w:fldChar w:fldCharType="separate"/>
        </w:r>
        <w:r w:rsidR="001C1872">
          <w:rPr>
            <w:webHidden/>
          </w:rPr>
          <w:t>30</w:t>
        </w:r>
        <w:r>
          <w:rPr>
            <w:webHidden/>
          </w:rPr>
          <w:fldChar w:fldCharType="end"/>
        </w:r>
      </w:hyperlink>
    </w:p>
    <w:p w14:paraId="55C5C236" w14:textId="79BDAAEC" w:rsidR="00A03735" w:rsidRDefault="00A03735">
      <w:pPr>
        <w:pStyle w:val="Sumrio3"/>
        <w:rPr>
          <w:rFonts w:asciiTheme="minorHAnsi" w:eastAsiaTheme="minorEastAsia" w:hAnsiTheme="minorHAnsi" w:cstheme="minorBidi"/>
          <w:color w:val="auto"/>
          <w:kern w:val="2"/>
          <w:szCs w:val="24"/>
          <w14:ligatures w14:val="standardContextual"/>
        </w:rPr>
      </w:pPr>
      <w:hyperlink w:anchor="_Toc215432569" w:history="1">
        <w:r w:rsidRPr="004D6D53">
          <w:rPr>
            <w:rStyle w:val="Hyperlink"/>
          </w:rPr>
          <w:t>3.1.1</w:t>
        </w:r>
        <w:r>
          <w:rPr>
            <w:rFonts w:asciiTheme="minorHAnsi" w:eastAsiaTheme="minorEastAsia" w:hAnsiTheme="minorHAnsi" w:cstheme="minorBidi"/>
            <w:color w:val="auto"/>
            <w:kern w:val="2"/>
            <w:szCs w:val="24"/>
            <w14:ligatures w14:val="standardContextual"/>
          </w:rPr>
          <w:tab/>
        </w:r>
        <w:r w:rsidRPr="004D6D53">
          <w:rPr>
            <w:rStyle w:val="Hyperlink"/>
          </w:rPr>
          <w:t>Reuniões com mentor</w:t>
        </w:r>
        <w:r>
          <w:rPr>
            <w:webHidden/>
          </w:rPr>
          <w:tab/>
        </w:r>
        <w:r>
          <w:rPr>
            <w:webHidden/>
          </w:rPr>
          <w:fldChar w:fldCharType="begin"/>
        </w:r>
        <w:r>
          <w:rPr>
            <w:webHidden/>
          </w:rPr>
          <w:instrText xml:space="preserve"> PAGEREF _Toc215432569 \h </w:instrText>
        </w:r>
        <w:r>
          <w:rPr>
            <w:webHidden/>
          </w:rPr>
        </w:r>
        <w:r>
          <w:rPr>
            <w:webHidden/>
          </w:rPr>
          <w:fldChar w:fldCharType="separate"/>
        </w:r>
        <w:r w:rsidR="001C1872">
          <w:rPr>
            <w:webHidden/>
          </w:rPr>
          <w:t>30</w:t>
        </w:r>
        <w:r>
          <w:rPr>
            <w:webHidden/>
          </w:rPr>
          <w:fldChar w:fldCharType="end"/>
        </w:r>
      </w:hyperlink>
    </w:p>
    <w:p w14:paraId="1EB86F94" w14:textId="1A64DE4D" w:rsidR="00A03735" w:rsidRDefault="00A03735">
      <w:pPr>
        <w:pStyle w:val="Sumrio3"/>
        <w:rPr>
          <w:rFonts w:asciiTheme="minorHAnsi" w:eastAsiaTheme="minorEastAsia" w:hAnsiTheme="minorHAnsi" w:cstheme="minorBidi"/>
          <w:color w:val="auto"/>
          <w:kern w:val="2"/>
          <w:szCs w:val="24"/>
          <w14:ligatures w14:val="standardContextual"/>
        </w:rPr>
      </w:pPr>
      <w:hyperlink w:anchor="_Toc215432570" w:history="1">
        <w:r w:rsidRPr="004D6D53">
          <w:rPr>
            <w:rStyle w:val="Hyperlink"/>
          </w:rPr>
          <w:t>3.1.2</w:t>
        </w:r>
        <w:r>
          <w:rPr>
            <w:rFonts w:asciiTheme="minorHAnsi" w:eastAsiaTheme="minorEastAsia" w:hAnsiTheme="minorHAnsi" w:cstheme="minorBidi"/>
            <w:color w:val="auto"/>
            <w:kern w:val="2"/>
            <w:szCs w:val="24"/>
            <w14:ligatures w14:val="standardContextual"/>
          </w:rPr>
          <w:tab/>
        </w:r>
        <w:r w:rsidRPr="004D6D53">
          <w:rPr>
            <w:rStyle w:val="Hyperlink"/>
          </w:rPr>
          <w:t>Personas</w:t>
        </w:r>
        <w:r>
          <w:rPr>
            <w:webHidden/>
          </w:rPr>
          <w:tab/>
        </w:r>
        <w:r>
          <w:rPr>
            <w:webHidden/>
          </w:rPr>
          <w:fldChar w:fldCharType="begin"/>
        </w:r>
        <w:r>
          <w:rPr>
            <w:webHidden/>
          </w:rPr>
          <w:instrText xml:space="preserve"> PAGEREF _Toc215432570 \h </w:instrText>
        </w:r>
        <w:r>
          <w:rPr>
            <w:webHidden/>
          </w:rPr>
        </w:r>
        <w:r>
          <w:rPr>
            <w:webHidden/>
          </w:rPr>
          <w:fldChar w:fldCharType="separate"/>
        </w:r>
        <w:r w:rsidR="001C1872">
          <w:rPr>
            <w:webHidden/>
          </w:rPr>
          <w:t>31</w:t>
        </w:r>
        <w:r>
          <w:rPr>
            <w:webHidden/>
          </w:rPr>
          <w:fldChar w:fldCharType="end"/>
        </w:r>
      </w:hyperlink>
    </w:p>
    <w:p w14:paraId="249D5211" w14:textId="61852841" w:rsidR="00A03735" w:rsidRDefault="00A03735">
      <w:pPr>
        <w:pStyle w:val="Sumrio3"/>
        <w:rPr>
          <w:rFonts w:asciiTheme="minorHAnsi" w:eastAsiaTheme="minorEastAsia" w:hAnsiTheme="minorHAnsi" w:cstheme="minorBidi"/>
          <w:color w:val="auto"/>
          <w:kern w:val="2"/>
          <w:szCs w:val="24"/>
          <w14:ligatures w14:val="standardContextual"/>
        </w:rPr>
      </w:pPr>
      <w:hyperlink w:anchor="_Toc215432571" w:history="1">
        <w:r w:rsidRPr="004D6D53">
          <w:rPr>
            <w:rStyle w:val="Hyperlink"/>
          </w:rPr>
          <w:t>3.1.3</w:t>
        </w:r>
        <w:r>
          <w:rPr>
            <w:rFonts w:asciiTheme="minorHAnsi" w:eastAsiaTheme="minorEastAsia" w:hAnsiTheme="minorHAnsi" w:cstheme="minorBidi"/>
            <w:color w:val="auto"/>
            <w:kern w:val="2"/>
            <w:szCs w:val="24"/>
            <w14:ligatures w14:val="standardContextual"/>
          </w:rPr>
          <w:tab/>
        </w:r>
        <w:r w:rsidRPr="004D6D53">
          <w:rPr>
            <w:rStyle w:val="Hyperlink"/>
          </w:rPr>
          <w:t>Prototipação de alta fidelidade</w:t>
        </w:r>
        <w:r>
          <w:rPr>
            <w:webHidden/>
          </w:rPr>
          <w:tab/>
        </w:r>
        <w:r>
          <w:rPr>
            <w:webHidden/>
          </w:rPr>
          <w:fldChar w:fldCharType="begin"/>
        </w:r>
        <w:r>
          <w:rPr>
            <w:webHidden/>
          </w:rPr>
          <w:instrText xml:space="preserve"> PAGEREF _Toc215432571 \h </w:instrText>
        </w:r>
        <w:r>
          <w:rPr>
            <w:webHidden/>
          </w:rPr>
        </w:r>
        <w:r>
          <w:rPr>
            <w:webHidden/>
          </w:rPr>
          <w:fldChar w:fldCharType="separate"/>
        </w:r>
        <w:r w:rsidR="001C1872">
          <w:rPr>
            <w:webHidden/>
          </w:rPr>
          <w:t>33</w:t>
        </w:r>
        <w:r>
          <w:rPr>
            <w:webHidden/>
          </w:rPr>
          <w:fldChar w:fldCharType="end"/>
        </w:r>
      </w:hyperlink>
    </w:p>
    <w:p w14:paraId="42620CB9" w14:textId="0818D10E" w:rsidR="00A03735" w:rsidRDefault="00A03735">
      <w:pPr>
        <w:pStyle w:val="Sumrio2"/>
        <w:rPr>
          <w:rFonts w:asciiTheme="minorHAnsi" w:eastAsiaTheme="minorEastAsia" w:hAnsiTheme="minorHAnsi" w:cstheme="minorBidi"/>
          <w:caps w:val="0"/>
          <w:color w:val="auto"/>
          <w:kern w:val="2"/>
          <w:szCs w:val="24"/>
          <w14:ligatures w14:val="standardContextual"/>
        </w:rPr>
      </w:pPr>
      <w:hyperlink w:anchor="_Toc215432572" w:history="1">
        <w:r w:rsidRPr="004D6D53">
          <w:rPr>
            <w:rStyle w:val="Hyperlink"/>
          </w:rPr>
          <w:t>3.2</w:t>
        </w:r>
        <w:r>
          <w:rPr>
            <w:rFonts w:asciiTheme="minorHAnsi" w:eastAsiaTheme="minorEastAsia" w:hAnsiTheme="minorHAnsi" w:cstheme="minorBidi"/>
            <w:caps w:val="0"/>
            <w:color w:val="auto"/>
            <w:kern w:val="2"/>
            <w:szCs w:val="24"/>
            <w14:ligatures w14:val="standardContextual"/>
          </w:rPr>
          <w:tab/>
        </w:r>
        <w:r w:rsidRPr="004D6D53">
          <w:rPr>
            <w:rStyle w:val="Hyperlink"/>
          </w:rPr>
          <w:t>ESPECIFICAÇÃO</w:t>
        </w:r>
        <w:r>
          <w:rPr>
            <w:webHidden/>
          </w:rPr>
          <w:tab/>
        </w:r>
        <w:r>
          <w:rPr>
            <w:webHidden/>
          </w:rPr>
          <w:fldChar w:fldCharType="begin"/>
        </w:r>
        <w:r>
          <w:rPr>
            <w:webHidden/>
          </w:rPr>
          <w:instrText xml:space="preserve"> PAGEREF _Toc215432572 \h </w:instrText>
        </w:r>
        <w:r>
          <w:rPr>
            <w:webHidden/>
          </w:rPr>
        </w:r>
        <w:r>
          <w:rPr>
            <w:webHidden/>
          </w:rPr>
          <w:fldChar w:fldCharType="separate"/>
        </w:r>
        <w:r w:rsidR="001C1872">
          <w:rPr>
            <w:webHidden/>
          </w:rPr>
          <w:t>39</w:t>
        </w:r>
        <w:r>
          <w:rPr>
            <w:webHidden/>
          </w:rPr>
          <w:fldChar w:fldCharType="end"/>
        </w:r>
      </w:hyperlink>
    </w:p>
    <w:p w14:paraId="468EF80A" w14:textId="3C65F413" w:rsidR="00A03735" w:rsidRDefault="00A03735">
      <w:pPr>
        <w:pStyle w:val="Sumrio3"/>
        <w:rPr>
          <w:rFonts w:asciiTheme="minorHAnsi" w:eastAsiaTheme="minorEastAsia" w:hAnsiTheme="minorHAnsi" w:cstheme="minorBidi"/>
          <w:color w:val="auto"/>
          <w:kern w:val="2"/>
          <w:szCs w:val="24"/>
          <w14:ligatures w14:val="standardContextual"/>
        </w:rPr>
      </w:pPr>
      <w:hyperlink w:anchor="_Toc215432573" w:history="1">
        <w:r w:rsidRPr="004D6D53">
          <w:rPr>
            <w:rStyle w:val="Hyperlink"/>
          </w:rPr>
          <w:t>3.2.1</w:t>
        </w:r>
        <w:r>
          <w:rPr>
            <w:rFonts w:asciiTheme="minorHAnsi" w:eastAsiaTheme="minorEastAsia" w:hAnsiTheme="minorHAnsi" w:cstheme="minorBidi"/>
            <w:color w:val="auto"/>
            <w:kern w:val="2"/>
            <w:szCs w:val="24"/>
            <w14:ligatures w14:val="standardContextual"/>
          </w:rPr>
          <w:tab/>
        </w:r>
        <w:r w:rsidRPr="004D6D53">
          <w:rPr>
            <w:rStyle w:val="Hyperlink"/>
          </w:rPr>
          <w:t>Requisitos</w:t>
        </w:r>
        <w:r>
          <w:rPr>
            <w:webHidden/>
          </w:rPr>
          <w:tab/>
        </w:r>
        <w:r>
          <w:rPr>
            <w:webHidden/>
          </w:rPr>
          <w:fldChar w:fldCharType="begin"/>
        </w:r>
        <w:r>
          <w:rPr>
            <w:webHidden/>
          </w:rPr>
          <w:instrText xml:space="preserve"> PAGEREF _Toc215432573 \h </w:instrText>
        </w:r>
        <w:r>
          <w:rPr>
            <w:webHidden/>
          </w:rPr>
        </w:r>
        <w:r>
          <w:rPr>
            <w:webHidden/>
          </w:rPr>
          <w:fldChar w:fldCharType="separate"/>
        </w:r>
        <w:r w:rsidR="001C1872">
          <w:rPr>
            <w:webHidden/>
          </w:rPr>
          <w:t>39</w:t>
        </w:r>
        <w:r>
          <w:rPr>
            <w:webHidden/>
          </w:rPr>
          <w:fldChar w:fldCharType="end"/>
        </w:r>
      </w:hyperlink>
    </w:p>
    <w:p w14:paraId="75CE6182" w14:textId="007C9415" w:rsidR="00A03735" w:rsidRDefault="00A03735">
      <w:pPr>
        <w:pStyle w:val="Sumrio3"/>
        <w:rPr>
          <w:rFonts w:asciiTheme="minorHAnsi" w:eastAsiaTheme="minorEastAsia" w:hAnsiTheme="minorHAnsi" w:cstheme="minorBidi"/>
          <w:color w:val="auto"/>
          <w:kern w:val="2"/>
          <w:szCs w:val="24"/>
          <w14:ligatures w14:val="standardContextual"/>
        </w:rPr>
      </w:pPr>
      <w:hyperlink w:anchor="_Toc215432574" w:history="1">
        <w:r w:rsidRPr="004D6D53">
          <w:rPr>
            <w:rStyle w:val="Hyperlink"/>
          </w:rPr>
          <w:t>3.2.2</w:t>
        </w:r>
        <w:r>
          <w:rPr>
            <w:rFonts w:asciiTheme="minorHAnsi" w:eastAsiaTheme="minorEastAsia" w:hAnsiTheme="minorHAnsi" w:cstheme="minorBidi"/>
            <w:color w:val="auto"/>
            <w:kern w:val="2"/>
            <w:szCs w:val="24"/>
            <w14:ligatures w14:val="standardContextual"/>
          </w:rPr>
          <w:tab/>
        </w:r>
        <w:r w:rsidRPr="004D6D53">
          <w:rPr>
            <w:rStyle w:val="Hyperlink"/>
          </w:rPr>
          <w:t>Diagrama de Caso de Uso</w:t>
        </w:r>
        <w:r>
          <w:rPr>
            <w:webHidden/>
          </w:rPr>
          <w:tab/>
        </w:r>
        <w:r>
          <w:rPr>
            <w:webHidden/>
          </w:rPr>
          <w:fldChar w:fldCharType="begin"/>
        </w:r>
        <w:r>
          <w:rPr>
            <w:webHidden/>
          </w:rPr>
          <w:instrText xml:space="preserve"> PAGEREF _Toc215432574 \h </w:instrText>
        </w:r>
        <w:r>
          <w:rPr>
            <w:webHidden/>
          </w:rPr>
        </w:r>
        <w:r>
          <w:rPr>
            <w:webHidden/>
          </w:rPr>
          <w:fldChar w:fldCharType="separate"/>
        </w:r>
        <w:r w:rsidR="001C1872">
          <w:rPr>
            <w:webHidden/>
          </w:rPr>
          <w:t>41</w:t>
        </w:r>
        <w:r>
          <w:rPr>
            <w:webHidden/>
          </w:rPr>
          <w:fldChar w:fldCharType="end"/>
        </w:r>
      </w:hyperlink>
    </w:p>
    <w:p w14:paraId="097FBC2E" w14:textId="0DE6CB79" w:rsidR="00A03735" w:rsidRDefault="00A03735">
      <w:pPr>
        <w:pStyle w:val="Sumrio3"/>
        <w:rPr>
          <w:rFonts w:asciiTheme="minorHAnsi" w:eastAsiaTheme="minorEastAsia" w:hAnsiTheme="minorHAnsi" w:cstheme="minorBidi"/>
          <w:color w:val="auto"/>
          <w:kern w:val="2"/>
          <w:szCs w:val="24"/>
          <w14:ligatures w14:val="standardContextual"/>
        </w:rPr>
      </w:pPr>
      <w:hyperlink w:anchor="_Toc215432575" w:history="1">
        <w:r w:rsidRPr="004D6D53">
          <w:rPr>
            <w:rStyle w:val="Hyperlink"/>
          </w:rPr>
          <w:t>3.2.3</w:t>
        </w:r>
        <w:r>
          <w:rPr>
            <w:rFonts w:asciiTheme="minorHAnsi" w:eastAsiaTheme="minorEastAsia" w:hAnsiTheme="minorHAnsi" w:cstheme="minorBidi"/>
            <w:color w:val="auto"/>
            <w:kern w:val="2"/>
            <w:szCs w:val="24"/>
            <w14:ligatures w14:val="standardContextual"/>
          </w:rPr>
          <w:tab/>
        </w:r>
        <w:r w:rsidRPr="004D6D53">
          <w:rPr>
            <w:rStyle w:val="Hyperlink"/>
          </w:rPr>
          <w:t>Matriz de Rastreabilidade</w:t>
        </w:r>
        <w:r>
          <w:rPr>
            <w:webHidden/>
          </w:rPr>
          <w:tab/>
        </w:r>
        <w:r>
          <w:rPr>
            <w:webHidden/>
          </w:rPr>
          <w:fldChar w:fldCharType="begin"/>
        </w:r>
        <w:r>
          <w:rPr>
            <w:webHidden/>
          </w:rPr>
          <w:instrText xml:space="preserve"> PAGEREF _Toc215432575 \h </w:instrText>
        </w:r>
        <w:r>
          <w:rPr>
            <w:webHidden/>
          </w:rPr>
        </w:r>
        <w:r>
          <w:rPr>
            <w:webHidden/>
          </w:rPr>
          <w:fldChar w:fldCharType="separate"/>
        </w:r>
        <w:r w:rsidR="001C1872">
          <w:rPr>
            <w:webHidden/>
          </w:rPr>
          <w:t>43</w:t>
        </w:r>
        <w:r>
          <w:rPr>
            <w:webHidden/>
          </w:rPr>
          <w:fldChar w:fldCharType="end"/>
        </w:r>
      </w:hyperlink>
    </w:p>
    <w:p w14:paraId="0462DF3F" w14:textId="4C119759" w:rsidR="00A03735" w:rsidRDefault="00A03735">
      <w:pPr>
        <w:pStyle w:val="Sumrio3"/>
        <w:rPr>
          <w:rFonts w:asciiTheme="minorHAnsi" w:eastAsiaTheme="minorEastAsia" w:hAnsiTheme="minorHAnsi" w:cstheme="minorBidi"/>
          <w:color w:val="auto"/>
          <w:kern w:val="2"/>
          <w:szCs w:val="24"/>
          <w14:ligatures w14:val="standardContextual"/>
        </w:rPr>
      </w:pPr>
      <w:hyperlink w:anchor="_Toc215432576" w:history="1">
        <w:r w:rsidRPr="004D6D53">
          <w:rPr>
            <w:rStyle w:val="Hyperlink"/>
          </w:rPr>
          <w:t>3.2.4</w:t>
        </w:r>
        <w:r>
          <w:rPr>
            <w:rFonts w:asciiTheme="minorHAnsi" w:eastAsiaTheme="minorEastAsia" w:hAnsiTheme="minorHAnsi" w:cstheme="minorBidi"/>
            <w:color w:val="auto"/>
            <w:kern w:val="2"/>
            <w:szCs w:val="24"/>
            <w14:ligatures w14:val="standardContextual"/>
          </w:rPr>
          <w:tab/>
        </w:r>
        <w:r w:rsidRPr="004D6D53">
          <w:rPr>
            <w:rStyle w:val="Hyperlink"/>
          </w:rPr>
          <w:t>Modelo de Entidade e Relacionamento</w:t>
        </w:r>
        <w:r>
          <w:rPr>
            <w:webHidden/>
          </w:rPr>
          <w:tab/>
        </w:r>
        <w:r>
          <w:rPr>
            <w:webHidden/>
          </w:rPr>
          <w:fldChar w:fldCharType="begin"/>
        </w:r>
        <w:r>
          <w:rPr>
            <w:webHidden/>
          </w:rPr>
          <w:instrText xml:space="preserve"> PAGEREF _Toc215432576 \h </w:instrText>
        </w:r>
        <w:r>
          <w:rPr>
            <w:webHidden/>
          </w:rPr>
        </w:r>
        <w:r>
          <w:rPr>
            <w:webHidden/>
          </w:rPr>
          <w:fldChar w:fldCharType="separate"/>
        </w:r>
        <w:r w:rsidR="001C1872">
          <w:rPr>
            <w:webHidden/>
          </w:rPr>
          <w:t>44</w:t>
        </w:r>
        <w:r>
          <w:rPr>
            <w:webHidden/>
          </w:rPr>
          <w:fldChar w:fldCharType="end"/>
        </w:r>
      </w:hyperlink>
    </w:p>
    <w:p w14:paraId="601B1FA5" w14:textId="38996AC8" w:rsidR="00A03735" w:rsidRDefault="00A03735">
      <w:pPr>
        <w:pStyle w:val="Sumrio2"/>
        <w:rPr>
          <w:rFonts w:asciiTheme="minorHAnsi" w:eastAsiaTheme="minorEastAsia" w:hAnsiTheme="minorHAnsi" w:cstheme="minorBidi"/>
          <w:caps w:val="0"/>
          <w:color w:val="auto"/>
          <w:kern w:val="2"/>
          <w:szCs w:val="24"/>
          <w14:ligatures w14:val="standardContextual"/>
        </w:rPr>
      </w:pPr>
      <w:hyperlink w:anchor="_Toc215432577" w:history="1">
        <w:r w:rsidRPr="004D6D53">
          <w:rPr>
            <w:rStyle w:val="Hyperlink"/>
          </w:rPr>
          <w:t>3.3</w:t>
        </w:r>
        <w:r>
          <w:rPr>
            <w:rFonts w:asciiTheme="minorHAnsi" w:eastAsiaTheme="minorEastAsia" w:hAnsiTheme="minorHAnsi" w:cstheme="minorBidi"/>
            <w:caps w:val="0"/>
            <w:color w:val="auto"/>
            <w:kern w:val="2"/>
            <w:szCs w:val="24"/>
            <w14:ligatures w14:val="standardContextual"/>
          </w:rPr>
          <w:tab/>
        </w:r>
        <w:r w:rsidRPr="004D6D53">
          <w:rPr>
            <w:rStyle w:val="Hyperlink"/>
          </w:rPr>
          <w:t>IMPLEMENTAÇÃO</w:t>
        </w:r>
        <w:r>
          <w:rPr>
            <w:webHidden/>
          </w:rPr>
          <w:tab/>
        </w:r>
        <w:r>
          <w:rPr>
            <w:webHidden/>
          </w:rPr>
          <w:fldChar w:fldCharType="begin"/>
        </w:r>
        <w:r>
          <w:rPr>
            <w:webHidden/>
          </w:rPr>
          <w:instrText xml:space="preserve"> PAGEREF _Toc215432577 \h </w:instrText>
        </w:r>
        <w:r>
          <w:rPr>
            <w:webHidden/>
          </w:rPr>
        </w:r>
        <w:r>
          <w:rPr>
            <w:webHidden/>
          </w:rPr>
          <w:fldChar w:fldCharType="separate"/>
        </w:r>
        <w:r w:rsidR="001C1872">
          <w:rPr>
            <w:webHidden/>
          </w:rPr>
          <w:t>45</w:t>
        </w:r>
        <w:r>
          <w:rPr>
            <w:webHidden/>
          </w:rPr>
          <w:fldChar w:fldCharType="end"/>
        </w:r>
      </w:hyperlink>
    </w:p>
    <w:p w14:paraId="0B99D9C8" w14:textId="1F90324D" w:rsidR="00A03735" w:rsidRDefault="00A03735">
      <w:pPr>
        <w:pStyle w:val="Sumrio3"/>
        <w:rPr>
          <w:rFonts w:asciiTheme="minorHAnsi" w:eastAsiaTheme="minorEastAsia" w:hAnsiTheme="minorHAnsi" w:cstheme="minorBidi"/>
          <w:color w:val="auto"/>
          <w:kern w:val="2"/>
          <w:szCs w:val="24"/>
          <w14:ligatures w14:val="standardContextual"/>
        </w:rPr>
      </w:pPr>
      <w:hyperlink w:anchor="_Toc215432578" w:history="1">
        <w:r w:rsidRPr="004D6D53">
          <w:rPr>
            <w:rStyle w:val="Hyperlink"/>
          </w:rPr>
          <w:t>3.3.1</w:t>
        </w:r>
        <w:r>
          <w:rPr>
            <w:rFonts w:asciiTheme="minorHAnsi" w:eastAsiaTheme="minorEastAsia" w:hAnsiTheme="minorHAnsi" w:cstheme="minorBidi"/>
            <w:color w:val="auto"/>
            <w:kern w:val="2"/>
            <w:szCs w:val="24"/>
            <w14:ligatures w14:val="standardContextual"/>
          </w:rPr>
          <w:tab/>
        </w:r>
        <w:r w:rsidRPr="004D6D53">
          <w:rPr>
            <w:rStyle w:val="Hyperlink"/>
          </w:rPr>
          <w:t>Técnicas e ferramentas utilizadas</w:t>
        </w:r>
        <w:r>
          <w:rPr>
            <w:webHidden/>
          </w:rPr>
          <w:tab/>
        </w:r>
        <w:r>
          <w:rPr>
            <w:webHidden/>
          </w:rPr>
          <w:fldChar w:fldCharType="begin"/>
        </w:r>
        <w:r>
          <w:rPr>
            <w:webHidden/>
          </w:rPr>
          <w:instrText xml:space="preserve"> PAGEREF _Toc215432578 \h </w:instrText>
        </w:r>
        <w:r>
          <w:rPr>
            <w:webHidden/>
          </w:rPr>
        </w:r>
        <w:r>
          <w:rPr>
            <w:webHidden/>
          </w:rPr>
          <w:fldChar w:fldCharType="separate"/>
        </w:r>
        <w:r w:rsidR="001C1872">
          <w:rPr>
            <w:webHidden/>
          </w:rPr>
          <w:t>45</w:t>
        </w:r>
        <w:r>
          <w:rPr>
            <w:webHidden/>
          </w:rPr>
          <w:fldChar w:fldCharType="end"/>
        </w:r>
      </w:hyperlink>
    </w:p>
    <w:p w14:paraId="28448328" w14:textId="1993DC00" w:rsidR="00A03735" w:rsidRDefault="00A03735">
      <w:pPr>
        <w:pStyle w:val="Sumrio3"/>
        <w:rPr>
          <w:rFonts w:asciiTheme="minorHAnsi" w:eastAsiaTheme="minorEastAsia" w:hAnsiTheme="minorHAnsi" w:cstheme="minorBidi"/>
          <w:color w:val="auto"/>
          <w:kern w:val="2"/>
          <w:szCs w:val="24"/>
          <w14:ligatures w14:val="standardContextual"/>
        </w:rPr>
      </w:pPr>
      <w:hyperlink w:anchor="_Toc215432579" w:history="1">
        <w:r w:rsidRPr="004D6D53">
          <w:rPr>
            <w:rStyle w:val="Hyperlink"/>
          </w:rPr>
          <w:t>3.3.2</w:t>
        </w:r>
        <w:r>
          <w:rPr>
            <w:rFonts w:asciiTheme="minorHAnsi" w:eastAsiaTheme="minorEastAsia" w:hAnsiTheme="minorHAnsi" w:cstheme="minorBidi"/>
            <w:color w:val="auto"/>
            <w:kern w:val="2"/>
            <w:szCs w:val="24"/>
            <w14:ligatures w14:val="standardContextual"/>
          </w:rPr>
          <w:tab/>
        </w:r>
        <w:r w:rsidRPr="004D6D53">
          <w:rPr>
            <w:rStyle w:val="Hyperlink"/>
          </w:rPr>
          <w:t>Diagrama de Implantação</w:t>
        </w:r>
        <w:r>
          <w:rPr>
            <w:webHidden/>
          </w:rPr>
          <w:tab/>
        </w:r>
        <w:r>
          <w:rPr>
            <w:webHidden/>
          </w:rPr>
          <w:fldChar w:fldCharType="begin"/>
        </w:r>
        <w:r>
          <w:rPr>
            <w:webHidden/>
          </w:rPr>
          <w:instrText xml:space="preserve"> PAGEREF _Toc215432579 \h </w:instrText>
        </w:r>
        <w:r>
          <w:rPr>
            <w:webHidden/>
          </w:rPr>
        </w:r>
        <w:r>
          <w:rPr>
            <w:webHidden/>
          </w:rPr>
          <w:fldChar w:fldCharType="separate"/>
        </w:r>
        <w:r w:rsidR="001C1872">
          <w:rPr>
            <w:webHidden/>
          </w:rPr>
          <w:t>54</w:t>
        </w:r>
        <w:r>
          <w:rPr>
            <w:webHidden/>
          </w:rPr>
          <w:fldChar w:fldCharType="end"/>
        </w:r>
      </w:hyperlink>
    </w:p>
    <w:p w14:paraId="67686388" w14:textId="35E2C532" w:rsidR="00A03735" w:rsidRDefault="00A03735">
      <w:pPr>
        <w:pStyle w:val="Sumrio3"/>
        <w:rPr>
          <w:rFonts w:asciiTheme="minorHAnsi" w:eastAsiaTheme="minorEastAsia" w:hAnsiTheme="minorHAnsi" w:cstheme="minorBidi"/>
          <w:color w:val="auto"/>
          <w:kern w:val="2"/>
          <w:szCs w:val="24"/>
          <w14:ligatures w14:val="standardContextual"/>
        </w:rPr>
      </w:pPr>
      <w:hyperlink w:anchor="_Toc215432580" w:history="1">
        <w:r w:rsidRPr="004D6D53">
          <w:rPr>
            <w:rStyle w:val="Hyperlink"/>
          </w:rPr>
          <w:t>3.3.3</w:t>
        </w:r>
        <w:r>
          <w:rPr>
            <w:rFonts w:asciiTheme="minorHAnsi" w:eastAsiaTheme="minorEastAsia" w:hAnsiTheme="minorHAnsi" w:cstheme="minorBidi"/>
            <w:color w:val="auto"/>
            <w:kern w:val="2"/>
            <w:szCs w:val="24"/>
            <w14:ligatures w14:val="standardContextual"/>
          </w:rPr>
          <w:tab/>
        </w:r>
        <w:r w:rsidRPr="004D6D53">
          <w:rPr>
            <w:rStyle w:val="Hyperlink"/>
          </w:rPr>
          <w:t>Codificações</w:t>
        </w:r>
        <w:r>
          <w:rPr>
            <w:webHidden/>
          </w:rPr>
          <w:tab/>
        </w:r>
        <w:r>
          <w:rPr>
            <w:webHidden/>
          </w:rPr>
          <w:fldChar w:fldCharType="begin"/>
        </w:r>
        <w:r>
          <w:rPr>
            <w:webHidden/>
          </w:rPr>
          <w:instrText xml:space="preserve"> PAGEREF _Toc215432580 \h </w:instrText>
        </w:r>
        <w:r>
          <w:rPr>
            <w:webHidden/>
          </w:rPr>
        </w:r>
        <w:r>
          <w:rPr>
            <w:webHidden/>
          </w:rPr>
          <w:fldChar w:fldCharType="separate"/>
        </w:r>
        <w:r w:rsidR="001C1872">
          <w:rPr>
            <w:webHidden/>
          </w:rPr>
          <w:t>55</w:t>
        </w:r>
        <w:r>
          <w:rPr>
            <w:webHidden/>
          </w:rPr>
          <w:fldChar w:fldCharType="end"/>
        </w:r>
      </w:hyperlink>
    </w:p>
    <w:p w14:paraId="2ABF359E" w14:textId="2D464E4B" w:rsidR="00A03735" w:rsidRDefault="00A03735">
      <w:pPr>
        <w:pStyle w:val="Sumrio3"/>
        <w:rPr>
          <w:rFonts w:asciiTheme="minorHAnsi" w:eastAsiaTheme="minorEastAsia" w:hAnsiTheme="minorHAnsi" w:cstheme="minorBidi"/>
          <w:color w:val="auto"/>
          <w:kern w:val="2"/>
          <w:szCs w:val="24"/>
          <w14:ligatures w14:val="standardContextual"/>
        </w:rPr>
      </w:pPr>
      <w:hyperlink w:anchor="_Toc215432581" w:history="1">
        <w:r w:rsidRPr="004D6D53">
          <w:rPr>
            <w:rStyle w:val="Hyperlink"/>
          </w:rPr>
          <w:t>3.3.4</w:t>
        </w:r>
        <w:r>
          <w:rPr>
            <w:rFonts w:asciiTheme="minorHAnsi" w:eastAsiaTheme="minorEastAsia" w:hAnsiTheme="minorHAnsi" w:cstheme="minorBidi"/>
            <w:color w:val="auto"/>
            <w:kern w:val="2"/>
            <w:szCs w:val="24"/>
            <w14:ligatures w14:val="standardContextual"/>
          </w:rPr>
          <w:tab/>
        </w:r>
        <w:r w:rsidRPr="004D6D53">
          <w:rPr>
            <w:rStyle w:val="Hyperlink"/>
          </w:rPr>
          <w:t>Operacionalidade da implementação</w:t>
        </w:r>
        <w:r>
          <w:rPr>
            <w:webHidden/>
          </w:rPr>
          <w:tab/>
        </w:r>
        <w:r>
          <w:rPr>
            <w:webHidden/>
          </w:rPr>
          <w:fldChar w:fldCharType="begin"/>
        </w:r>
        <w:r>
          <w:rPr>
            <w:webHidden/>
          </w:rPr>
          <w:instrText xml:space="preserve"> PAGEREF _Toc215432581 \h </w:instrText>
        </w:r>
        <w:r>
          <w:rPr>
            <w:webHidden/>
          </w:rPr>
        </w:r>
        <w:r>
          <w:rPr>
            <w:webHidden/>
          </w:rPr>
          <w:fldChar w:fldCharType="separate"/>
        </w:r>
        <w:r w:rsidR="001C1872">
          <w:rPr>
            <w:webHidden/>
          </w:rPr>
          <w:t>67</w:t>
        </w:r>
        <w:r>
          <w:rPr>
            <w:webHidden/>
          </w:rPr>
          <w:fldChar w:fldCharType="end"/>
        </w:r>
      </w:hyperlink>
    </w:p>
    <w:p w14:paraId="0478C6BE" w14:textId="2A8847BD" w:rsidR="00A03735" w:rsidRDefault="00A03735">
      <w:pPr>
        <w:pStyle w:val="Sumrio2"/>
        <w:rPr>
          <w:rFonts w:asciiTheme="minorHAnsi" w:eastAsiaTheme="minorEastAsia" w:hAnsiTheme="minorHAnsi" w:cstheme="minorBidi"/>
          <w:caps w:val="0"/>
          <w:color w:val="auto"/>
          <w:kern w:val="2"/>
          <w:szCs w:val="24"/>
          <w14:ligatures w14:val="standardContextual"/>
        </w:rPr>
      </w:pPr>
      <w:hyperlink w:anchor="_Toc215432582" w:history="1">
        <w:r w:rsidRPr="004D6D53">
          <w:rPr>
            <w:rStyle w:val="Hyperlink"/>
          </w:rPr>
          <w:t>3.4</w:t>
        </w:r>
        <w:r>
          <w:rPr>
            <w:rFonts w:asciiTheme="minorHAnsi" w:eastAsiaTheme="minorEastAsia" w:hAnsiTheme="minorHAnsi" w:cstheme="minorBidi"/>
            <w:caps w:val="0"/>
            <w:color w:val="auto"/>
            <w:kern w:val="2"/>
            <w:szCs w:val="24"/>
            <w14:ligatures w14:val="standardContextual"/>
          </w:rPr>
          <w:tab/>
        </w:r>
        <w:r w:rsidRPr="004D6D53">
          <w:rPr>
            <w:rStyle w:val="Hyperlink"/>
          </w:rPr>
          <w:t>RESULTADOS E DISCUSSões</w:t>
        </w:r>
        <w:r>
          <w:rPr>
            <w:webHidden/>
          </w:rPr>
          <w:tab/>
        </w:r>
        <w:r>
          <w:rPr>
            <w:webHidden/>
          </w:rPr>
          <w:fldChar w:fldCharType="begin"/>
        </w:r>
        <w:r>
          <w:rPr>
            <w:webHidden/>
          </w:rPr>
          <w:instrText xml:space="preserve"> PAGEREF _Toc215432582 \h </w:instrText>
        </w:r>
        <w:r>
          <w:rPr>
            <w:webHidden/>
          </w:rPr>
        </w:r>
        <w:r>
          <w:rPr>
            <w:webHidden/>
          </w:rPr>
          <w:fldChar w:fldCharType="separate"/>
        </w:r>
        <w:r w:rsidR="001C1872">
          <w:rPr>
            <w:webHidden/>
          </w:rPr>
          <w:t>80</w:t>
        </w:r>
        <w:r>
          <w:rPr>
            <w:webHidden/>
          </w:rPr>
          <w:fldChar w:fldCharType="end"/>
        </w:r>
      </w:hyperlink>
    </w:p>
    <w:p w14:paraId="286D206C" w14:textId="0B44F202" w:rsidR="00A03735" w:rsidRDefault="00A03735">
      <w:pPr>
        <w:pStyle w:val="Sumrio3"/>
        <w:rPr>
          <w:rFonts w:asciiTheme="minorHAnsi" w:eastAsiaTheme="minorEastAsia" w:hAnsiTheme="minorHAnsi" w:cstheme="minorBidi"/>
          <w:color w:val="auto"/>
          <w:kern w:val="2"/>
          <w:szCs w:val="24"/>
          <w14:ligatures w14:val="standardContextual"/>
        </w:rPr>
      </w:pPr>
      <w:hyperlink w:anchor="_Toc215432583" w:history="1">
        <w:r w:rsidRPr="004D6D53">
          <w:rPr>
            <w:rStyle w:val="Hyperlink"/>
          </w:rPr>
          <w:t>3.4.1</w:t>
        </w:r>
        <w:r>
          <w:rPr>
            <w:rFonts w:asciiTheme="minorHAnsi" w:eastAsiaTheme="minorEastAsia" w:hAnsiTheme="minorHAnsi" w:cstheme="minorBidi"/>
            <w:color w:val="auto"/>
            <w:kern w:val="2"/>
            <w:szCs w:val="24"/>
            <w14:ligatures w14:val="standardContextual"/>
          </w:rPr>
          <w:tab/>
        </w:r>
        <w:r w:rsidRPr="004D6D53">
          <w:rPr>
            <w:rStyle w:val="Hyperlink"/>
          </w:rPr>
          <w:t>Avaliação de usabilidade pelo método RURUCAg</w:t>
        </w:r>
        <w:r>
          <w:rPr>
            <w:webHidden/>
          </w:rPr>
          <w:tab/>
        </w:r>
        <w:r>
          <w:rPr>
            <w:webHidden/>
          </w:rPr>
          <w:fldChar w:fldCharType="begin"/>
        </w:r>
        <w:r>
          <w:rPr>
            <w:webHidden/>
          </w:rPr>
          <w:instrText xml:space="preserve"> PAGEREF _Toc215432583 \h </w:instrText>
        </w:r>
        <w:r>
          <w:rPr>
            <w:webHidden/>
          </w:rPr>
        </w:r>
        <w:r>
          <w:rPr>
            <w:webHidden/>
          </w:rPr>
          <w:fldChar w:fldCharType="separate"/>
        </w:r>
        <w:r w:rsidR="001C1872">
          <w:rPr>
            <w:webHidden/>
          </w:rPr>
          <w:t>80</w:t>
        </w:r>
        <w:r>
          <w:rPr>
            <w:webHidden/>
          </w:rPr>
          <w:fldChar w:fldCharType="end"/>
        </w:r>
      </w:hyperlink>
    </w:p>
    <w:p w14:paraId="7D8187F4" w14:textId="2DAD3B21" w:rsidR="00A03735" w:rsidRDefault="00A03735">
      <w:pPr>
        <w:pStyle w:val="Sumrio3"/>
        <w:rPr>
          <w:rFonts w:asciiTheme="minorHAnsi" w:eastAsiaTheme="minorEastAsia" w:hAnsiTheme="minorHAnsi" w:cstheme="minorBidi"/>
          <w:color w:val="auto"/>
          <w:kern w:val="2"/>
          <w:szCs w:val="24"/>
          <w14:ligatures w14:val="standardContextual"/>
        </w:rPr>
      </w:pPr>
      <w:hyperlink w:anchor="_Toc215432584" w:history="1">
        <w:r w:rsidRPr="004D6D53">
          <w:rPr>
            <w:rStyle w:val="Hyperlink"/>
          </w:rPr>
          <w:t>3.4.2</w:t>
        </w:r>
        <w:r>
          <w:rPr>
            <w:rFonts w:asciiTheme="minorHAnsi" w:eastAsiaTheme="minorEastAsia" w:hAnsiTheme="minorHAnsi" w:cstheme="minorBidi"/>
            <w:color w:val="auto"/>
            <w:kern w:val="2"/>
            <w:szCs w:val="24"/>
            <w14:ligatures w14:val="standardContextual"/>
          </w:rPr>
          <w:tab/>
        </w:r>
        <w:r w:rsidRPr="004D6D53">
          <w:rPr>
            <w:rStyle w:val="Hyperlink"/>
          </w:rPr>
          <w:t>Comparação entre os trabalhos correlatos e o trabalho desenvolvido</w:t>
        </w:r>
        <w:r>
          <w:rPr>
            <w:webHidden/>
          </w:rPr>
          <w:tab/>
        </w:r>
        <w:r>
          <w:rPr>
            <w:webHidden/>
          </w:rPr>
          <w:fldChar w:fldCharType="begin"/>
        </w:r>
        <w:r>
          <w:rPr>
            <w:webHidden/>
          </w:rPr>
          <w:instrText xml:space="preserve"> PAGEREF _Toc215432584 \h </w:instrText>
        </w:r>
        <w:r>
          <w:rPr>
            <w:webHidden/>
          </w:rPr>
        </w:r>
        <w:r>
          <w:rPr>
            <w:webHidden/>
          </w:rPr>
          <w:fldChar w:fldCharType="separate"/>
        </w:r>
        <w:r w:rsidR="001C1872">
          <w:rPr>
            <w:webHidden/>
          </w:rPr>
          <w:t>94</w:t>
        </w:r>
        <w:r>
          <w:rPr>
            <w:webHidden/>
          </w:rPr>
          <w:fldChar w:fldCharType="end"/>
        </w:r>
      </w:hyperlink>
    </w:p>
    <w:p w14:paraId="6D4988BC" w14:textId="58C8462C" w:rsidR="00A03735" w:rsidRDefault="00A03735">
      <w:pPr>
        <w:pStyle w:val="Sumrio1"/>
        <w:rPr>
          <w:rFonts w:asciiTheme="minorHAnsi" w:eastAsiaTheme="minorEastAsia" w:hAnsiTheme="minorHAnsi" w:cstheme="minorBidi"/>
          <w:b w:val="0"/>
          <w:caps w:val="0"/>
          <w:color w:val="auto"/>
          <w:kern w:val="2"/>
          <w:szCs w:val="24"/>
          <w14:ligatures w14:val="standardContextual"/>
        </w:rPr>
      </w:pPr>
      <w:hyperlink w:anchor="_Toc215432585" w:history="1">
        <w:r w:rsidRPr="004D6D53">
          <w:rPr>
            <w:rStyle w:val="Hyperlink"/>
          </w:rPr>
          <w:t>4</w:t>
        </w:r>
        <w:r>
          <w:rPr>
            <w:rFonts w:asciiTheme="minorHAnsi" w:eastAsiaTheme="minorEastAsia" w:hAnsiTheme="minorHAnsi" w:cstheme="minorBidi"/>
            <w:b w:val="0"/>
            <w:caps w:val="0"/>
            <w:color w:val="auto"/>
            <w:kern w:val="2"/>
            <w:szCs w:val="24"/>
            <w14:ligatures w14:val="standardContextual"/>
          </w:rPr>
          <w:tab/>
        </w:r>
        <w:r w:rsidRPr="004D6D53">
          <w:rPr>
            <w:rStyle w:val="Hyperlink"/>
          </w:rPr>
          <w:t>CONCLUSÕES</w:t>
        </w:r>
        <w:r>
          <w:rPr>
            <w:webHidden/>
          </w:rPr>
          <w:tab/>
        </w:r>
        <w:r>
          <w:rPr>
            <w:webHidden/>
          </w:rPr>
          <w:fldChar w:fldCharType="begin"/>
        </w:r>
        <w:r>
          <w:rPr>
            <w:webHidden/>
          </w:rPr>
          <w:instrText xml:space="preserve"> PAGEREF _Toc215432585 \h </w:instrText>
        </w:r>
        <w:r>
          <w:rPr>
            <w:webHidden/>
          </w:rPr>
        </w:r>
        <w:r>
          <w:rPr>
            <w:webHidden/>
          </w:rPr>
          <w:fldChar w:fldCharType="separate"/>
        </w:r>
        <w:r w:rsidR="001C1872">
          <w:rPr>
            <w:webHidden/>
          </w:rPr>
          <w:t>97</w:t>
        </w:r>
        <w:r>
          <w:rPr>
            <w:webHidden/>
          </w:rPr>
          <w:fldChar w:fldCharType="end"/>
        </w:r>
      </w:hyperlink>
    </w:p>
    <w:p w14:paraId="390F801F" w14:textId="21B29383" w:rsidR="00A03735" w:rsidRDefault="00A03735">
      <w:pPr>
        <w:pStyle w:val="Sumrio2"/>
        <w:rPr>
          <w:rFonts w:asciiTheme="minorHAnsi" w:eastAsiaTheme="minorEastAsia" w:hAnsiTheme="minorHAnsi" w:cstheme="minorBidi"/>
          <w:caps w:val="0"/>
          <w:color w:val="auto"/>
          <w:kern w:val="2"/>
          <w:szCs w:val="24"/>
          <w14:ligatures w14:val="standardContextual"/>
        </w:rPr>
      </w:pPr>
      <w:hyperlink w:anchor="_Toc215432586" w:history="1">
        <w:r w:rsidRPr="004D6D53">
          <w:rPr>
            <w:rStyle w:val="Hyperlink"/>
          </w:rPr>
          <w:t>4.1</w:t>
        </w:r>
        <w:r>
          <w:rPr>
            <w:rFonts w:asciiTheme="minorHAnsi" w:eastAsiaTheme="minorEastAsia" w:hAnsiTheme="minorHAnsi" w:cstheme="minorBidi"/>
            <w:caps w:val="0"/>
            <w:color w:val="auto"/>
            <w:kern w:val="2"/>
            <w:szCs w:val="24"/>
            <w14:ligatures w14:val="standardContextual"/>
          </w:rPr>
          <w:tab/>
        </w:r>
        <w:r w:rsidRPr="004D6D53">
          <w:rPr>
            <w:rStyle w:val="Hyperlink"/>
          </w:rPr>
          <w:t>EXTENSÕES</w:t>
        </w:r>
        <w:r>
          <w:rPr>
            <w:webHidden/>
          </w:rPr>
          <w:tab/>
        </w:r>
        <w:r>
          <w:rPr>
            <w:webHidden/>
          </w:rPr>
          <w:fldChar w:fldCharType="begin"/>
        </w:r>
        <w:r>
          <w:rPr>
            <w:webHidden/>
          </w:rPr>
          <w:instrText xml:space="preserve"> PAGEREF _Toc215432586 \h </w:instrText>
        </w:r>
        <w:r>
          <w:rPr>
            <w:webHidden/>
          </w:rPr>
        </w:r>
        <w:r>
          <w:rPr>
            <w:webHidden/>
          </w:rPr>
          <w:fldChar w:fldCharType="separate"/>
        </w:r>
        <w:r w:rsidR="001C1872">
          <w:rPr>
            <w:webHidden/>
          </w:rPr>
          <w:t>101</w:t>
        </w:r>
        <w:r>
          <w:rPr>
            <w:webHidden/>
          </w:rPr>
          <w:fldChar w:fldCharType="end"/>
        </w:r>
      </w:hyperlink>
    </w:p>
    <w:p w14:paraId="22B2E76D" w14:textId="3E64849A" w:rsidR="00A03735" w:rsidRDefault="00A03735">
      <w:pPr>
        <w:pStyle w:val="Sumrio1"/>
        <w:rPr>
          <w:rFonts w:asciiTheme="minorHAnsi" w:eastAsiaTheme="minorEastAsia" w:hAnsiTheme="minorHAnsi" w:cstheme="minorBidi"/>
          <w:b w:val="0"/>
          <w:caps w:val="0"/>
          <w:color w:val="auto"/>
          <w:kern w:val="2"/>
          <w:szCs w:val="24"/>
          <w14:ligatures w14:val="standardContextual"/>
        </w:rPr>
      </w:pPr>
      <w:hyperlink w:anchor="_Toc215432587" w:history="1">
        <w:r w:rsidRPr="004D6D53">
          <w:rPr>
            <w:rStyle w:val="Hyperlink"/>
          </w:rPr>
          <w:t>Referências</w:t>
        </w:r>
        <w:r>
          <w:rPr>
            <w:webHidden/>
          </w:rPr>
          <w:tab/>
        </w:r>
        <w:r>
          <w:rPr>
            <w:webHidden/>
          </w:rPr>
          <w:fldChar w:fldCharType="begin"/>
        </w:r>
        <w:r>
          <w:rPr>
            <w:webHidden/>
          </w:rPr>
          <w:instrText xml:space="preserve"> PAGEREF _Toc215432587 \h </w:instrText>
        </w:r>
        <w:r>
          <w:rPr>
            <w:webHidden/>
          </w:rPr>
        </w:r>
        <w:r>
          <w:rPr>
            <w:webHidden/>
          </w:rPr>
          <w:fldChar w:fldCharType="separate"/>
        </w:r>
        <w:r w:rsidR="001C1872">
          <w:rPr>
            <w:webHidden/>
          </w:rPr>
          <w:t>103</w:t>
        </w:r>
        <w:r>
          <w:rPr>
            <w:webHidden/>
          </w:rPr>
          <w:fldChar w:fldCharType="end"/>
        </w:r>
      </w:hyperlink>
    </w:p>
    <w:p w14:paraId="446502FC" w14:textId="7B106A53" w:rsidR="00A03735" w:rsidRDefault="00A03735">
      <w:pPr>
        <w:pStyle w:val="Sumrio1"/>
        <w:rPr>
          <w:rFonts w:asciiTheme="minorHAnsi" w:eastAsiaTheme="minorEastAsia" w:hAnsiTheme="minorHAnsi" w:cstheme="minorBidi"/>
          <w:b w:val="0"/>
          <w:caps w:val="0"/>
          <w:color w:val="auto"/>
          <w:kern w:val="2"/>
          <w:szCs w:val="24"/>
          <w14:ligatures w14:val="standardContextual"/>
        </w:rPr>
      </w:pPr>
      <w:hyperlink w:anchor="_Toc215432588" w:history="1">
        <w:r w:rsidRPr="004D6D53">
          <w:rPr>
            <w:rStyle w:val="Hyperlink"/>
          </w:rPr>
          <w:t>APÊNDICE A – Heurísticas de Nielsen</w:t>
        </w:r>
        <w:r>
          <w:rPr>
            <w:webHidden/>
          </w:rPr>
          <w:tab/>
        </w:r>
        <w:r>
          <w:rPr>
            <w:webHidden/>
          </w:rPr>
          <w:fldChar w:fldCharType="begin"/>
        </w:r>
        <w:r>
          <w:rPr>
            <w:webHidden/>
          </w:rPr>
          <w:instrText xml:space="preserve"> PAGEREF _Toc215432588 \h </w:instrText>
        </w:r>
        <w:r>
          <w:rPr>
            <w:webHidden/>
          </w:rPr>
        </w:r>
        <w:r>
          <w:rPr>
            <w:webHidden/>
          </w:rPr>
          <w:fldChar w:fldCharType="separate"/>
        </w:r>
        <w:r w:rsidR="001C1872">
          <w:rPr>
            <w:webHidden/>
          </w:rPr>
          <w:t>107</w:t>
        </w:r>
        <w:r>
          <w:rPr>
            <w:webHidden/>
          </w:rPr>
          <w:fldChar w:fldCharType="end"/>
        </w:r>
      </w:hyperlink>
    </w:p>
    <w:p w14:paraId="723054D6" w14:textId="0F3CD1E0" w:rsidR="00A03735" w:rsidRDefault="00A03735">
      <w:pPr>
        <w:pStyle w:val="Sumrio1"/>
        <w:rPr>
          <w:rFonts w:asciiTheme="minorHAnsi" w:eastAsiaTheme="minorEastAsia" w:hAnsiTheme="minorHAnsi" w:cstheme="minorBidi"/>
          <w:b w:val="0"/>
          <w:caps w:val="0"/>
          <w:color w:val="auto"/>
          <w:kern w:val="2"/>
          <w:szCs w:val="24"/>
          <w14:ligatures w14:val="standardContextual"/>
        </w:rPr>
      </w:pPr>
      <w:hyperlink w:anchor="_Toc215432589" w:history="1">
        <w:r w:rsidRPr="004D6D53">
          <w:rPr>
            <w:rStyle w:val="Hyperlink"/>
          </w:rPr>
          <w:t>APÊNDICE B – Transcrição das reuniões</w:t>
        </w:r>
        <w:r>
          <w:rPr>
            <w:webHidden/>
          </w:rPr>
          <w:tab/>
        </w:r>
        <w:r>
          <w:rPr>
            <w:webHidden/>
          </w:rPr>
          <w:fldChar w:fldCharType="begin"/>
        </w:r>
        <w:r>
          <w:rPr>
            <w:webHidden/>
          </w:rPr>
          <w:instrText xml:space="preserve"> PAGEREF _Toc215432589 \h </w:instrText>
        </w:r>
        <w:r>
          <w:rPr>
            <w:webHidden/>
          </w:rPr>
        </w:r>
        <w:r>
          <w:rPr>
            <w:webHidden/>
          </w:rPr>
          <w:fldChar w:fldCharType="separate"/>
        </w:r>
        <w:r w:rsidR="001C1872">
          <w:rPr>
            <w:webHidden/>
          </w:rPr>
          <w:t>108</w:t>
        </w:r>
        <w:r>
          <w:rPr>
            <w:webHidden/>
          </w:rPr>
          <w:fldChar w:fldCharType="end"/>
        </w:r>
      </w:hyperlink>
    </w:p>
    <w:p w14:paraId="43338709" w14:textId="2796CD8C" w:rsidR="00A03735" w:rsidRDefault="00A03735">
      <w:pPr>
        <w:pStyle w:val="Sumrio1"/>
        <w:rPr>
          <w:rFonts w:asciiTheme="minorHAnsi" w:eastAsiaTheme="minorEastAsia" w:hAnsiTheme="minorHAnsi" w:cstheme="minorBidi"/>
          <w:b w:val="0"/>
          <w:caps w:val="0"/>
          <w:color w:val="auto"/>
          <w:kern w:val="2"/>
          <w:szCs w:val="24"/>
          <w14:ligatures w14:val="standardContextual"/>
        </w:rPr>
      </w:pPr>
      <w:hyperlink w:anchor="_Toc215432590" w:history="1">
        <w:r w:rsidRPr="004D6D53">
          <w:rPr>
            <w:rStyle w:val="Hyperlink"/>
          </w:rPr>
          <w:t>APÊNDICE C – Dicionário de Dados</w:t>
        </w:r>
        <w:r>
          <w:rPr>
            <w:webHidden/>
          </w:rPr>
          <w:tab/>
        </w:r>
        <w:r>
          <w:rPr>
            <w:webHidden/>
          </w:rPr>
          <w:fldChar w:fldCharType="begin"/>
        </w:r>
        <w:r>
          <w:rPr>
            <w:webHidden/>
          </w:rPr>
          <w:instrText xml:space="preserve"> PAGEREF _Toc215432590 \h </w:instrText>
        </w:r>
        <w:r>
          <w:rPr>
            <w:webHidden/>
          </w:rPr>
        </w:r>
        <w:r>
          <w:rPr>
            <w:webHidden/>
          </w:rPr>
          <w:fldChar w:fldCharType="separate"/>
        </w:r>
        <w:r w:rsidR="001C1872">
          <w:rPr>
            <w:webHidden/>
          </w:rPr>
          <w:t>110</w:t>
        </w:r>
        <w:r>
          <w:rPr>
            <w:webHidden/>
          </w:rPr>
          <w:fldChar w:fldCharType="end"/>
        </w:r>
      </w:hyperlink>
    </w:p>
    <w:p w14:paraId="2AD03053" w14:textId="56932143" w:rsidR="00A03735" w:rsidRDefault="00A03735">
      <w:pPr>
        <w:pStyle w:val="Sumrio1"/>
        <w:rPr>
          <w:rFonts w:asciiTheme="minorHAnsi" w:eastAsiaTheme="minorEastAsia" w:hAnsiTheme="minorHAnsi" w:cstheme="minorBidi"/>
          <w:b w:val="0"/>
          <w:caps w:val="0"/>
          <w:color w:val="auto"/>
          <w:kern w:val="2"/>
          <w:szCs w:val="24"/>
          <w14:ligatures w14:val="standardContextual"/>
        </w:rPr>
      </w:pPr>
      <w:hyperlink w:anchor="_Toc215432591" w:history="1">
        <w:r w:rsidRPr="004D6D53">
          <w:rPr>
            <w:rStyle w:val="Hyperlink"/>
          </w:rPr>
          <w:t>APÊNDICE D – TCLE</w:t>
        </w:r>
        <w:r>
          <w:rPr>
            <w:webHidden/>
          </w:rPr>
          <w:tab/>
        </w:r>
        <w:r>
          <w:rPr>
            <w:webHidden/>
          </w:rPr>
          <w:fldChar w:fldCharType="begin"/>
        </w:r>
        <w:r>
          <w:rPr>
            <w:webHidden/>
          </w:rPr>
          <w:instrText xml:space="preserve"> PAGEREF _Toc215432591 \h </w:instrText>
        </w:r>
        <w:r>
          <w:rPr>
            <w:webHidden/>
          </w:rPr>
        </w:r>
        <w:r>
          <w:rPr>
            <w:webHidden/>
          </w:rPr>
          <w:fldChar w:fldCharType="separate"/>
        </w:r>
        <w:r w:rsidR="001C1872">
          <w:rPr>
            <w:webHidden/>
          </w:rPr>
          <w:t>112</w:t>
        </w:r>
        <w:r>
          <w:rPr>
            <w:webHidden/>
          </w:rPr>
          <w:fldChar w:fldCharType="end"/>
        </w:r>
      </w:hyperlink>
    </w:p>
    <w:p w14:paraId="0FDAA1A5" w14:textId="13297057" w:rsidR="00A03735" w:rsidRDefault="00A03735">
      <w:pPr>
        <w:pStyle w:val="Sumrio1"/>
        <w:rPr>
          <w:rFonts w:asciiTheme="minorHAnsi" w:eastAsiaTheme="minorEastAsia" w:hAnsiTheme="minorHAnsi" w:cstheme="minorBidi"/>
          <w:b w:val="0"/>
          <w:caps w:val="0"/>
          <w:color w:val="auto"/>
          <w:kern w:val="2"/>
          <w:szCs w:val="24"/>
          <w14:ligatures w14:val="standardContextual"/>
        </w:rPr>
      </w:pPr>
      <w:hyperlink w:anchor="_Toc215432592" w:history="1">
        <w:r w:rsidRPr="004D6D53">
          <w:rPr>
            <w:rStyle w:val="Hyperlink"/>
          </w:rPr>
          <w:t>APÊNDICE E – Roteiro de uso</w:t>
        </w:r>
        <w:r>
          <w:rPr>
            <w:webHidden/>
          </w:rPr>
          <w:tab/>
        </w:r>
        <w:r>
          <w:rPr>
            <w:webHidden/>
          </w:rPr>
          <w:fldChar w:fldCharType="begin"/>
        </w:r>
        <w:r>
          <w:rPr>
            <w:webHidden/>
          </w:rPr>
          <w:instrText xml:space="preserve"> PAGEREF _Toc215432592 \h </w:instrText>
        </w:r>
        <w:r>
          <w:rPr>
            <w:webHidden/>
          </w:rPr>
        </w:r>
        <w:r>
          <w:rPr>
            <w:webHidden/>
          </w:rPr>
          <w:fldChar w:fldCharType="separate"/>
        </w:r>
        <w:r w:rsidR="001C1872">
          <w:rPr>
            <w:webHidden/>
          </w:rPr>
          <w:t>114</w:t>
        </w:r>
        <w:r>
          <w:rPr>
            <w:webHidden/>
          </w:rPr>
          <w:fldChar w:fldCharType="end"/>
        </w:r>
      </w:hyperlink>
    </w:p>
    <w:p w14:paraId="5177E0FA" w14:textId="77FB7872" w:rsidR="00A03735" w:rsidRDefault="00A03735">
      <w:pPr>
        <w:pStyle w:val="Sumrio1"/>
        <w:rPr>
          <w:rFonts w:asciiTheme="minorHAnsi" w:eastAsiaTheme="minorEastAsia" w:hAnsiTheme="minorHAnsi" w:cstheme="minorBidi"/>
          <w:b w:val="0"/>
          <w:caps w:val="0"/>
          <w:color w:val="auto"/>
          <w:kern w:val="2"/>
          <w:szCs w:val="24"/>
          <w14:ligatures w14:val="standardContextual"/>
        </w:rPr>
      </w:pPr>
      <w:hyperlink w:anchor="_Toc215432593" w:history="1">
        <w:r w:rsidRPr="004D6D53">
          <w:rPr>
            <w:rStyle w:val="Hyperlink"/>
          </w:rPr>
          <w:t>APÊNDICE F – Perguntas e Respostas</w:t>
        </w:r>
        <w:r>
          <w:rPr>
            <w:webHidden/>
          </w:rPr>
          <w:tab/>
        </w:r>
        <w:r>
          <w:rPr>
            <w:webHidden/>
          </w:rPr>
          <w:fldChar w:fldCharType="begin"/>
        </w:r>
        <w:r>
          <w:rPr>
            <w:webHidden/>
          </w:rPr>
          <w:instrText xml:space="preserve"> PAGEREF _Toc215432593 \h </w:instrText>
        </w:r>
        <w:r>
          <w:rPr>
            <w:webHidden/>
          </w:rPr>
        </w:r>
        <w:r>
          <w:rPr>
            <w:webHidden/>
          </w:rPr>
          <w:fldChar w:fldCharType="separate"/>
        </w:r>
        <w:r w:rsidR="001C1872">
          <w:rPr>
            <w:webHidden/>
          </w:rPr>
          <w:t>119</w:t>
        </w:r>
        <w:r>
          <w:rPr>
            <w:webHidden/>
          </w:rPr>
          <w:fldChar w:fldCharType="end"/>
        </w:r>
      </w:hyperlink>
    </w:p>
    <w:p w14:paraId="2A620C42" w14:textId="7EFEACD6" w:rsidR="00F255FC" w:rsidRPr="000E2B1E" w:rsidRDefault="005B5347" w:rsidP="001B2F1E">
      <w:pPr>
        <w:pStyle w:val="TF-TEXTO"/>
        <w:sectPr w:rsidR="00F255FC" w:rsidRPr="000E2B1E" w:rsidSect="000F77E3">
          <w:headerReference w:type="default" r:id="rId17"/>
          <w:footerReference w:type="default" r:id="rId18"/>
          <w:pgSz w:w="11907" w:h="16840" w:code="9"/>
          <w:pgMar w:top="1701" w:right="1134" w:bottom="1134" w:left="1701" w:header="720" w:footer="720" w:gutter="0"/>
          <w:pgNumType w:start="1"/>
          <w:cols w:space="708"/>
          <w:docGrid w:linePitch="360"/>
        </w:sectPr>
      </w:pPr>
      <w:r>
        <w:rPr>
          <w:b/>
          <w:caps/>
          <w:noProof/>
          <w:color w:val="000000"/>
        </w:rPr>
        <w:fldChar w:fldCharType="end"/>
      </w:r>
    </w:p>
    <w:p w14:paraId="0E7D0570" w14:textId="47332AD1" w:rsidR="00F255FC" w:rsidRPr="007D10F2" w:rsidRDefault="00F255FC" w:rsidP="007D10F2">
      <w:pPr>
        <w:pStyle w:val="Ttulo1"/>
      </w:pPr>
      <w:bookmarkStart w:id="9" w:name="_Toc96491849"/>
      <w:bookmarkStart w:id="10" w:name="_Ref214697717"/>
      <w:bookmarkStart w:id="11" w:name="_Ref214697876"/>
      <w:bookmarkStart w:id="12" w:name="_Toc215432558"/>
      <w:r w:rsidRPr="007D10F2">
        <w:lastRenderedPageBreak/>
        <w:t>Introdução</w:t>
      </w:r>
      <w:bookmarkEnd w:id="2"/>
      <w:bookmarkEnd w:id="3"/>
      <w:bookmarkEnd w:id="4"/>
      <w:bookmarkEnd w:id="5"/>
      <w:bookmarkEnd w:id="6"/>
      <w:bookmarkEnd w:id="7"/>
      <w:bookmarkEnd w:id="8"/>
      <w:bookmarkEnd w:id="9"/>
      <w:bookmarkEnd w:id="10"/>
      <w:bookmarkEnd w:id="11"/>
      <w:bookmarkEnd w:id="12"/>
    </w:p>
    <w:p w14:paraId="0E27B449" w14:textId="776A4399" w:rsidR="0B191265" w:rsidRDefault="0B191265" w:rsidP="7700D1D0">
      <w:pPr>
        <w:pStyle w:val="TF-TEXTO"/>
      </w:pPr>
      <w:bookmarkStart w:id="13" w:name="_Toc419598576"/>
      <w:bookmarkStart w:id="14" w:name="_Toc420721317"/>
      <w:bookmarkStart w:id="15" w:name="_Toc420721467"/>
      <w:bookmarkStart w:id="16" w:name="_Toc420721562"/>
      <w:bookmarkStart w:id="17" w:name="_Toc420721768"/>
      <w:bookmarkStart w:id="18" w:name="_Toc420723209"/>
      <w:bookmarkStart w:id="19" w:name="_Toc482682370"/>
      <w:bookmarkStart w:id="20" w:name="_Toc54164904"/>
      <w:bookmarkStart w:id="21" w:name="_Toc54165664"/>
      <w:bookmarkStart w:id="22" w:name="_Toc54169316"/>
      <w:bookmarkStart w:id="23" w:name="_Toc96347426"/>
      <w:bookmarkStart w:id="24" w:name="_Toc96357710"/>
      <w:bookmarkStart w:id="25" w:name="_Toc96491850"/>
      <w:r>
        <w:t xml:space="preserve">A intensificação e a frequência crescente dos desastres naturais, impulsionadas pelas mudanças climáticas, têm causado impactos significativos em comunidades em escala global (Krichen, 2024). No Brasil, a distribuição desses eventos ocorre de forma desigual, com destaque para Santa Catarina, estado que registrou 2.432 ocorrências entre 2018 e 2022, afetando diretamente cerca de 6 milhões de pessoas (Costa </w:t>
      </w:r>
      <w:r w:rsidRPr="37DBB0FB">
        <w:rPr>
          <w:i/>
          <w:iCs/>
        </w:rPr>
        <w:t>et al</w:t>
      </w:r>
      <w:r>
        <w:t xml:space="preserve">., 2024). Entre os municípios mais atingidos, Blumenau se sobressai pela complexidade de sua configuração geográfica e ambiental, composta por fatores geológicos, climáticos, hidrológicos e pedológicos que favorecem tais ocorrências (Ribeiro, 2023). </w:t>
      </w:r>
    </w:p>
    <w:p w14:paraId="115C94A2" w14:textId="521400CC" w:rsidR="0B191265" w:rsidRDefault="0B191265" w:rsidP="7700D1D0">
      <w:pPr>
        <w:pStyle w:val="TF-TEXTO"/>
      </w:pPr>
      <w:r>
        <w:t xml:space="preserve">Nesse cenário, torna-se relevante buscar soluções que ampliem a capacidade de resposta das cidades, promovendo maior integração entre autoridades e comunidades (Das; Becker; Doyle, 2025). A adoção de tecnologias digitais, aliada ao fortalecimento do engajamento social, tem contribuído para a gestão de riscos, ao possibilitar a coleta, o processamento e a disseminação rápida de informações (Maiti; Kayal, 2024). Inseridas nesse contexto, tecnologias como algoritmos voltados à validação de dados e à previsão de ocorrências viabilizam a identificação de padrões e favorecem intervenções mais precisas. Recursos como sistemas de georreferenciamento, Inteligência Artificial (IA) e plataformas digitais também se destacam por seu potencial de transformar a forma como os centros urbanos monitoram e respondem a desastres, além de ampliarem o controle sobre falhas na infraestrutura urbana (Sun; Bocchini; Davison, 2020).  </w:t>
      </w:r>
    </w:p>
    <w:p w14:paraId="4B65C174" w14:textId="4B14D060" w:rsidR="0B191265" w:rsidRDefault="0B191265" w:rsidP="7700D1D0">
      <w:pPr>
        <w:pStyle w:val="TF-TEXTO"/>
      </w:pPr>
      <w:r>
        <w:t xml:space="preserve">Apesar dos avanços tecnológicos, observa-se a ausência de uma </w:t>
      </w:r>
      <w:r w:rsidR="00EB0C7C">
        <w:t xml:space="preserve">aplicação </w:t>
      </w:r>
      <w:r>
        <w:t xml:space="preserve">integrada que reúna, de forma coordenada, dados meteorológicos, informações fornecidas por cidadãos e recursos baseados em Inteligência Artificial (IA), o que compromete a eficácia do monitoramento e pode reduzir a confiança da população nas iniciativas de prevenção (Paiva, 2024). Nesse contexto, a participação ativa dos cidadãos na notificação de ocorrências e na validação de dados representa um complemento relevante às informações oficiais, ampliando a cobertura e a qualidade dos registros (Das; Becker; Doyle, 2025). Estratégias de recompensa podem ser utilizadas para estimular esse engajamento, por meio de incentivos simbólicos destinados a reconhecer contribuições significativas (Latifi; Monfared; Khojasteh, 2022). No entanto, a efetividade de tais abordagens está diretamente relacionada ao desenvolvimento de interfaces intuitivas, que priorizem a usabilidade e a experiência do usuário tanto para a população quanto para os gestores públicos. </w:t>
      </w:r>
    </w:p>
    <w:p w14:paraId="366A9BE4" w14:textId="443ECF72" w:rsidR="5B8B8E02" w:rsidRDefault="5B8B8E02" w:rsidP="7700D1D0">
      <w:pPr>
        <w:pStyle w:val="TF-TEXTO"/>
      </w:pPr>
      <w:r>
        <w:lastRenderedPageBreak/>
        <w:t xml:space="preserve">Diante desse cenário, este trabalho </w:t>
      </w:r>
      <w:r w:rsidR="4FFC81E5">
        <w:t>visa desenvolver</w:t>
      </w:r>
      <w:r>
        <w:t xml:space="preserve"> uma </w:t>
      </w:r>
      <w:r w:rsidR="00EB0C7C">
        <w:t xml:space="preserve">aplicação </w:t>
      </w:r>
      <w:r w:rsidR="00E353C0">
        <w:t>participativa</w:t>
      </w:r>
      <w:r>
        <w:t xml:space="preserve"> e inteligente para o monitoramento de desastres naturais.</w:t>
      </w:r>
      <w:r w:rsidR="35311E22">
        <w:t xml:space="preserve"> Além disso, visa responder a seguinte pergunta: De que forma a tecnologia pode ser utilizada para desenvolver uma </w:t>
      </w:r>
      <w:r w:rsidR="00EB0C7C">
        <w:t xml:space="preserve">aplicação </w:t>
      </w:r>
      <w:r w:rsidR="35311E22">
        <w:t>de monitoramento de desastres naturais, aprimorando a gestão de riscos e a resposta a emergências no município de Blumenau?</w:t>
      </w:r>
    </w:p>
    <w:p w14:paraId="3F3B9CB6" w14:textId="77777777" w:rsidR="00F255FC" w:rsidRPr="007D10F2" w:rsidRDefault="00F255FC" w:rsidP="001A2D50">
      <w:pPr>
        <w:pStyle w:val="Ttulo2"/>
      </w:pPr>
      <w:bookmarkStart w:id="26" w:name="_Toc215432559"/>
      <w:r>
        <w:t>OBJETIVOS</w:t>
      </w:r>
      <w:bookmarkEnd w:id="13"/>
      <w:bookmarkEnd w:id="14"/>
      <w:bookmarkEnd w:id="15"/>
      <w:bookmarkEnd w:id="16"/>
      <w:bookmarkEnd w:id="17"/>
      <w:bookmarkEnd w:id="18"/>
      <w:bookmarkEnd w:id="19"/>
      <w:bookmarkEnd w:id="20"/>
      <w:bookmarkEnd w:id="21"/>
      <w:bookmarkEnd w:id="22"/>
      <w:bookmarkEnd w:id="23"/>
      <w:bookmarkEnd w:id="24"/>
      <w:bookmarkEnd w:id="25"/>
      <w:bookmarkEnd w:id="26"/>
    </w:p>
    <w:p w14:paraId="44CFAAD5" w14:textId="7BD70A49" w:rsidR="005C7541" w:rsidRDefault="0FCBEF0B" w:rsidP="7700D1D0">
      <w:pPr>
        <w:pStyle w:val="TF-TEXTO"/>
      </w:pPr>
      <w:r>
        <w:t xml:space="preserve">O objetivo principal deste </w:t>
      </w:r>
      <w:r w:rsidR="576FDDE7">
        <w:t>trabalho é</w:t>
      </w:r>
      <w:r>
        <w:t xml:space="preserve"> desenvolver uma </w:t>
      </w:r>
      <w:r w:rsidR="00EB0C7C">
        <w:t xml:space="preserve">aplicação </w:t>
      </w:r>
      <w:r w:rsidR="00CA5374">
        <w:t xml:space="preserve">participativa </w:t>
      </w:r>
      <w:r>
        <w:t>e inteligente de monitoramento de desastres naturais que integrasse, de forma eficiente, a participação cidadã</w:t>
      </w:r>
      <w:r w:rsidR="00C03996">
        <w:t xml:space="preserve"> e</w:t>
      </w:r>
      <w:r>
        <w:t xml:space="preserve"> IA.</w:t>
      </w:r>
      <w:r w:rsidRPr="7700D1D0">
        <w:rPr>
          <w:color w:val="000000" w:themeColor="text1"/>
          <w:szCs w:val="24"/>
        </w:rPr>
        <w:t xml:space="preserve"> Os objetivos específicos incluem:</w:t>
      </w:r>
      <w:bookmarkStart w:id="27" w:name="_Toc419598584"/>
      <w:bookmarkStart w:id="28" w:name="_Toc420721325"/>
      <w:bookmarkStart w:id="29" w:name="_Toc420721475"/>
      <w:bookmarkStart w:id="30" w:name="_Toc420721570"/>
      <w:bookmarkStart w:id="31" w:name="_Toc420721776"/>
      <w:bookmarkStart w:id="32" w:name="_Toc420723217"/>
      <w:bookmarkStart w:id="33" w:name="_Toc482682380"/>
      <w:bookmarkStart w:id="34" w:name="_Toc54164912"/>
      <w:bookmarkStart w:id="35" w:name="_Toc54165666"/>
      <w:bookmarkStart w:id="36" w:name="_Toc54169324"/>
      <w:bookmarkStart w:id="37" w:name="_Toc96347430"/>
      <w:bookmarkStart w:id="38" w:name="_Toc96357714"/>
      <w:bookmarkStart w:id="39" w:name="_Toc96491851"/>
    </w:p>
    <w:p w14:paraId="2E6DE421" w14:textId="421036FF" w:rsidR="7AA5582E" w:rsidRDefault="7AA5582E" w:rsidP="7700D1D0">
      <w:pPr>
        <w:pStyle w:val="TF-ALNEA"/>
      </w:pPr>
      <w:r>
        <w:t xml:space="preserve">disponibilizar interfaces que promovam a participação cidadã no registro de desastres, permitindo aos usuários </w:t>
      </w:r>
      <w:r w:rsidR="00E31FAC">
        <w:t>relatarem</w:t>
      </w:r>
      <w:r>
        <w:t xml:space="preserve"> ocorrências e anexar</w:t>
      </w:r>
      <w:r w:rsidR="00E31FAC">
        <w:t>em</w:t>
      </w:r>
      <w:r>
        <w:t xml:space="preserve"> </w:t>
      </w:r>
      <w:r w:rsidR="00F70C15">
        <w:t>evidência;</w:t>
      </w:r>
    </w:p>
    <w:p w14:paraId="7D9FF7E4" w14:textId="270077E4" w:rsidR="7AA5582E" w:rsidRDefault="00FD64A7" w:rsidP="7700D1D0">
      <w:pPr>
        <w:pStyle w:val="TF-ALNEA"/>
      </w:pPr>
      <w:r>
        <w:t xml:space="preserve">analisar </w:t>
      </w:r>
      <w:r w:rsidR="7AA5582E">
        <w:t xml:space="preserve">e </w:t>
      </w:r>
      <w:r>
        <w:t>verificar as</w:t>
      </w:r>
      <w:r w:rsidR="7AA5582E">
        <w:t xml:space="preserve"> informações recebidas, auxiliando na identificação da veracidade dos dados e na avaliação do grau de gravidade das situações</w:t>
      </w:r>
      <w:r>
        <w:t xml:space="preserve">, por de integração </w:t>
      </w:r>
      <w:r w:rsidRPr="00FD64A7">
        <w:t>baseadas em IA</w:t>
      </w:r>
      <w:r w:rsidR="7AA5582E">
        <w:t>;</w:t>
      </w:r>
    </w:p>
    <w:p w14:paraId="7E409BDF" w14:textId="6804A91A" w:rsidR="7AA5582E" w:rsidRDefault="7AA5582E" w:rsidP="7700D1D0">
      <w:pPr>
        <w:pStyle w:val="TF-ALNEA"/>
      </w:pPr>
      <w:r>
        <w:t>estabelecer mecanismos de incentivo à participação popular, utilizando estratégias de recompensa e</w:t>
      </w:r>
      <w:r w:rsidR="004402E5">
        <w:t xml:space="preserve"> que</w:t>
      </w:r>
      <w:r>
        <w:t xml:space="preserve"> valorizem o engajamento dos cidadãos;</w:t>
      </w:r>
    </w:p>
    <w:p w14:paraId="7E62BFFC" w14:textId="6C945E99" w:rsidR="002D5047" w:rsidRPr="004119B6" w:rsidRDefault="00FD64A7" w:rsidP="002D5047">
      <w:pPr>
        <w:pStyle w:val="TF-ALNEA"/>
      </w:pPr>
      <w:r>
        <w:t xml:space="preserve">disponibilizar interfaces </w:t>
      </w:r>
      <w:r w:rsidR="00FA26A5">
        <w:t xml:space="preserve">projetadas para </w:t>
      </w:r>
      <w:r w:rsidR="00CA5374">
        <w:t>o</w:t>
      </w:r>
      <w:r w:rsidR="002D5047" w:rsidRPr="004119B6">
        <w:t xml:space="preserve">rganizar e </w:t>
      </w:r>
      <w:r w:rsidR="00FA26A5">
        <w:t>apresentar</w:t>
      </w:r>
      <w:r w:rsidR="00FA26A5" w:rsidRPr="004119B6">
        <w:t xml:space="preserve"> </w:t>
      </w:r>
      <w:r w:rsidR="002D5047" w:rsidRPr="004119B6">
        <w:t>uma visualização</w:t>
      </w:r>
      <w:r w:rsidR="002D5047">
        <w:t xml:space="preserve"> sistemática </w:t>
      </w:r>
      <w:r w:rsidR="002D5047" w:rsidRPr="004119B6">
        <w:t xml:space="preserve">das ocorrências reportadas, </w:t>
      </w:r>
      <w:r w:rsidR="00FA26A5">
        <w:t xml:space="preserve">possibilitando </w:t>
      </w:r>
      <w:r>
        <w:t>o gerenciamento das atividades</w:t>
      </w:r>
      <w:r w:rsidR="002D5047">
        <w:t>;</w:t>
      </w:r>
    </w:p>
    <w:p w14:paraId="309E39F9" w14:textId="72EA8970" w:rsidR="7AA5582E" w:rsidRDefault="7AA5582E" w:rsidP="7700D1D0">
      <w:pPr>
        <w:pStyle w:val="TF-ALNEA"/>
      </w:pPr>
      <w:r>
        <w:t>analisar e avaliar a usabilidade</w:t>
      </w:r>
      <w:r w:rsidR="00112F57">
        <w:t xml:space="preserve">, </w:t>
      </w:r>
      <w:r>
        <w:t>a experiência de usuário</w:t>
      </w:r>
      <w:r w:rsidR="00112F57">
        <w:t xml:space="preserve"> e a comunicabilidade</w:t>
      </w:r>
      <w:r>
        <w:t xml:space="preserve"> das interfaces d</w:t>
      </w:r>
      <w:r w:rsidR="00BB20FE">
        <w:t xml:space="preserve">a aplicação </w:t>
      </w:r>
      <w:r>
        <w:t>e de suas funcionalidades, considerando o feedback dos usuários finais</w:t>
      </w:r>
      <w:r w:rsidR="00CA5374">
        <w:t xml:space="preserve">, por meio do Método </w:t>
      </w:r>
      <w:r w:rsidR="00CA5374" w:rsidRPr="00CA5374">
        <w:t>Relationship of M3C with User Requirements and Usability and Communicability Assessment in groupware</w:t>
      </w:r>
      <w:r w:rsidR="00CA5374">
        <w:t xml:space="preserve"> (RURUCAg)</w:t>
      </w:r>
      <w:r>
        <w:t>.</w:t>
      </w:r>
    </w:p>
    <w:p w14:paraId="04206473" w14:textId="77777777" w:rsidR="00F255FC" w:rsidRDefault="00F255FC" w:rsidP="001A2D50">
      <w:pPr>
        <w:pStyle w:val="Ttulo2"/>
      </w:pPr>
      <w:bookmarkStart w:id="40" w:name="_Toc215432560"/>
      <w:r>
        <w:t>estrutura</w:t>
      </w:r>
      <w:bookmarkEnd w:id="27"/>
      <w:bookmarkEnd w:id="28"/>
      <w:bookmarkEnd w:id="29"/>
      <w:bookmarkEnd w:id="30"/>
      <w:bookmarkEnd w:id="31"/>
      <w:bookmarkEnd w:id="32"/>
      <w:bookmarkEnd w:id="33"/>
      <w:bookmarkEnd w:id="34"/>
      <w:bookmarkEnd w:id="35"/>
      <w:bookmarkEnd w:id="36"/>
      <w:bookmarkEnd w:id="37"/>
      <w:bookmarkEnd w:id="38"/>
      <w:bookmarkEnd w:id="39"/>
      <w:bookmarkEnd w:id="40"/>
    </w:p>
    <w:p w14:paraId="04B2C424" w14:textId="77777777" w:rsidR="00D26B71" w:rsidRDefault="009D6E7F" w:rsidP="009D6E7F">
      <w:pPr>
        <w:pStyle w:val="TF-TEXTO"/>
      </w:pPr>
      <w:r>
        <w:t xml:space="preserve">Este trabalho </w:t>
      </w:r>
      <w:r w:rsidR="00232141" w:rsidRPr="00232141">
        <w:t>está estruturado em quatro capítulos principais. O primeiro capítulo, a</w:t>
      </w:r>
      <w:r>
        <w:t xml:space="preserve"> i</w:t>
      </w:r>
      <w:r w:rsidR="00232141" w:rsidRPr="00232141">
        <w:t xml:space="preserve">ntrodução, apresenta a problemática dos desastres naturais, os objetivos e a estrutura do trabalho. </w:t>
      </w:r>
    </w:p>
    <w:p w14:paraId="06BC5C1E" w14:textId="13A782C5" w:rsidR="00D26B71" w:rsidRDefault="00232141" w:rsidP="009D6E7F">
      <w:pPr>
        <w:pStyle w:val="TF-TEXTO"/>
      </w:pPr>
      <w:r w:rsidRPr="00232141">
        <w:t>O segundo</w:t>
      </w:r>
      <w:r w:rsidR="00CA5374">
        <w:t xml:space="preserve"> capítulo</w:t>
      </w:r>
      <w:r w:rsidRPr="00232141">
        <w:t xml:space="preserve">, a </w:t>
      </w:r>
      <w:r w:rsidR="00462C32">
        <w:t>f</w:t>
      </w:r>
      <w:r w:rsidRPr="00232141">
        <w:t xml:space="preserve">undamentação </w:t>
      </w:r>
      <w:r w:rsidR="00462C32">
        <w:t>t</w:t>
      </w:r>
      <w:r w:rsidRPr="00232141">
        <w:t xml:space="preserve">eórica, aborda os conceitos </w:t>
      </w:r>
      <w:r w:rsidR="00CA5374">
        <w:t>fundamentais</w:t>
      </w:r>
      <w:r w:rsidR="00CA5374" w:rsidRPr="00232141">
        <w:t xml:space="preserve"> </w:t>
      </w:r>
      <w:r w:rsidRPr="00232141">
        <w:t xml:space="preserve">para o desenvolvimento do </w:t>
      </w:r>
      <w:r w:rsidR="00CA5374">
        <w:t>trabalho</w:t>
      </w:r>
      <w:r w:rsidRPr="00232141">
        <w:t xml:space="preserve">, incluindo sistemas de monitoramento de desastres, </w:t>
      </w:r>
      <w:r w:rsidR="00CA5374">
        <w:t>IA</w:t>
      </w:r>
      <w:r w:rsidRPr="00232141">
        <w:t xml:space="preserve"> em classificação de imagens, participação popular, usabilidade, experiência do usuário e a revisão dos trabalhos correlatos e das ferramentas selecionadas. </w:t>
      </w:r>
    </w:p>
    <w:p w14:paraId="79C20FA0" w14:textId="22759B7D" w:rsidR="00D26B71" w:rsidRDefault="00232141" w:rsidP="009D6E7F">
      <w:pPr>
        <w:pStyle w:val="TF-TEXTO"/>
      </w:pPr>
      <w:r w:rsidRPr="00232141">
        <w:lastRenderedPageBreak/>
        <w:t xml:space="preserve">Em seguida, o terceiro capítulo, </w:t>
      </w:r>
      <w:r w:rsidR="00462C32">
        <w:t>d</w:t>
      </w:r>
      <w:r w:rsidRPr="00232141">
        <w:t xml:space="preserve">esenvolvimento, detalha as etapas de construção da </w:t>
      </w:r>
      <w:r w:rsidR="00EB0C7C">
        <w:t>aplicação</w:t>
      </w:r>
      <w:r w:rsidRPr="00232141">
        <w:t>, desde o levantamento de informações até a especificação, implementação e apresentação dos resultados.</w:t>
      </w:r>
    </w:p>
    <w:p w14:paraId="69BA4486" w14:textId="1ED1B947" w:rsidR="00F255FC" w:rsidRDefault="00232141" w:rsidP="009D6E7F">
      <w:pPr>
        <w:pStyle w:val="TF-TEXTO"/>
      </w:pPr>
      <w:r w:rsidRPr="00232141">
        <w:t xml:space="preserve"> Por fim, o quarto capítulo, </w:t>
      </w:r>
      <w:r w:rsidR="00462C32">
        <w:t>c</w:t>
      </w:r>
      <w:r w:rsidRPr="00232141">
        <w:t>onclusões, resume os principais resultados, avalia o cumprimento dos objetivos e discute as contribuições, vantagens e limitações do projeto, além de sugerir extensões para trabalhos futuros.</w:t>
      </w:r>
    </w:p>
    <w:p w14:paraId="1A85BFAC" w14:textId="77777777" w:rsidR="0036523A" w:rsidRDefault="0036523A" w:rsidP="0036523A">
      <w:pPr>
        <w:pStyle w:val="Ttulo1"/>
      </w:pPr>
      <w:bookmarkStart w:id="41" w:name="_Toc207300495"/>
      <w:bookmarkStart w:id="42" w:name="_Toc207306268"/>
      <w:bookmarkStart w:id="43" w:name="_Toc207300496"/>
      <w:bookmarkStart w:id="44" w:name="_Toc207306269"/>
      <w:bookmarkStart w:id="45" w:name="_Toc207300497"/>
      <w:bookmarkStart w:id="46" w:name="_Toc207306270"/>
      <w:bookmarkStart w:id="47" w:name="_Toc207300498"/>
      <w:bookmarkStart w:id="48" w:name="_Toc207306271"/>
      <w:bookmarkStart w:id="49" w:name="_Toc207300499"/>
      <w:bookmarkStart w:id="50" w:name="_Toc207306272"/>
      <w:bookmarkStart w:id="51" w:name="_Toc207300500"/>
      <w:bookmarkStart w:id="52" w:name="_Toc207306273"/>
      <w:bookmarkStart w:id="53" w:name="_Toc207300501"/>
      <w:bookmarkStart w:id="54" w:name="_Toc207306274"/>
      <w:bookmarkStart w:id="55" w:name="_Toc207300502"/>
      <w:bookmarkStart w:id="56" w:name="_Toc207306275"/>
      <w:bookmarkStart w:id="57" w:name="_Toc207300503"/>
      <w:bookmarkStart w:id="58" w:name="_Toc207306276"/>
      <w:bookmarkStart w:id="59" w:name="_Toc207300504"/>
      <w:bookmarkStart w:id="60" w:name="_Toc207306277"/>
      <w:bookmarkStart w:id="61" w:name="_Toc207300505"/>
      <w:bookmarkStart w:id="62" w:name="_Toc207306278"/>
      <w:bookmarkStart w:id="63" w:name="_Toc207300506"/>
      <w:bookmarkStart w:id="64" w:name="_Toc207306279"/>
      <w:bookmarkStart w:id="65" w:name="_Toc207300507"/>
      <w:bookmarkStart w:id="66" w:name="_Toc207306280"/>
      <w:bookmarkStart w:id="67" w:name="_Toc207300508"/>
      <w:bookmarkStart w:id="68" w:name="_Toc207306281"/>
      <w:bookmarkStart w:id="69" w:name="_Toc207300509"/>
      <w:bookmarkStart w:id="70" w:name="_Toc207306282"/>
      <w:bookmarkStart w:id="71" w:name="_Toc207300510"/>
      <w:bookmarkStart w:id="72" w:name="_Toc207306283"/>
      <w:bookmarkStart w:id="73" w:name="_Toc207300511"/>
      <w:bookmarkStart w:id="74" w:name="_Toc207306284"/>
      <w:bookmarkStart w:id="75" w:name="_Toc207300512"/>
      <w:bookmarkStart w:id="76" w:name="_Toc207306285"/>
      <w:bookmarkStart w:id="77" w:name="_Toc457326634"/>
      <w:bookmarkStart w:id="78" w:name="_Ref215405433"/>
      <w:bookmarkStart w:id="79" w:name="_Toc215432561"/>
      <w:bookmarkStart w:id="80" w:name="_Toc419598587"/>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r>
        <w:lastRenderedPageBreak/>
        <w:t>FUNDAMENTAÇÃO TEÓRICA</w:t>
      </w:r>
      <w:bookmarkEnd w:id="77"/>
      <w:bookmarkEnd w:id="78"/>
      <w:bookmarkEnd w:id="79"/>
    </w:p>
    <w:p w14:paraId="1EAFE1B8" w14:textId="63E44B53" w:rsidR="33EF11B4" w:rsidRDefault="00CA5374" w:rsidP="00E82A06">
      <w:pPr>
        <w:pStyle w:val="TF-TEXTO"/>
      </w:pPr>
      <w:r>
        <w:t>O presente</w:t>
      </w:r>
      <w:r w:rsidRPr="00E82A06">
        <w:t xml:space="preserve"> </w:t>
      </w:r>
      <w:r w:rsidR="008C7D24" w:rsidRPr="00E82A06">
        <w:t xml:space="preserve">capítulo </w:t>
      </w:r>
      <w:r>
        <w:t xml:space="preserve">estabelece a base </w:t>
      </w:r>
      <w:r w:rsidR="00E82A06" w:rsidRPr="00E82A06">
        <w:t>teórica</w:t>
      </w:r>
      <w:r w:rsidR="008C7D24" w:rsidRPr="00E82A06">
        <w:t xml:space="preserve"> </w:t>
      </w:r>
      <w:r>
        <w:t xml:space="preserve">do estudo </w:t>
      </w:r>
      <w:r w:rsidR="008C7D24" w:rsidRPr="00E82A06">
        <w:t xml:space="preserve">e </w:t>
      </w:r>
      <w:r>
        <w:t xml:space="preserve">organiza-se </w:t>
      </w:r>
      <w:r w:rsidR="008C7D24" w:rsidRPr="00E82A06">
        <w:t xml:space="preserve">em cinco seções. </w:t>
      </w:r>
      <w:r>
        <w:t xml:space="preserve">Inicialmente, </w:t>
      </w:r>
      <w:r w:rsidR="33EF11B4" w:rsidRPr="00E82A06">
        <w:t xml:space="preserve">a seção </w:t>
      </w:r>
      <w:r w:rsidR="008C7D24" w:rsidRPr="00E82A06">
        <w:fldChar w:fldCharType="begin"/>
      </w:r>
      <w:r w:rsidR="008C7D24" w:rsidRPr="00E82A06">
        <w:instrText xml:space="preserve"> REF _Ref207299257 \r \h  \* MERGEFORMAT </w:instrText>
      </w:r>
      <w:r w:rsidR="008C7D24" w:rsidRPr="00E82A06">
        <w:fldChar w:fldCharType="separate"/>
      </w:r>
      <w:r w:rsidR="001C1872">
        <w:t>2.1</w:t>
      </w:r>
      <w:r w:rsidR="008C7D24" w:rsidRPr="00E82A06">
        <w:fldChar w:fldCharType="end"/>
      </w:r>
      <w:r>
        <w:t xml:space="preserve"> discorre sobre </w:t>
      </w:r>
      <w:r w:rsidR="33EF11B4" w:rsidRPr="00E82A06">
        <w:t>os sistemas de monitoramento de desastres naturais</w:t>
      </w:r>
      <w:r>
        <w:t xml:space="preserve"> e seu impacto </w:t>
      </w:r>
      <w:r w:rsidR="33EF11B4" w:rsidRPr="00E82A06">
        <w:t xml:space="preserve">na mitigação de riscos. Em seguida, </w:t>
      </w:r>
      <w:r w:rsidR="008C7D24" w:rsidRPr="00E82A06">
        <w:t xml:space="preserve">a seção </w:t>
      </w:r>
      <w:r w:rsidR="00E82A06" w:rsidRPr="00E82A06">
        <w:fldChar w:fldCharType="begin"/>
      </w:r>
      <w:r w:rsidR="00E82A06" w:rsidRPr="00E82A06">
        <w:instrText xml:space="preserve"> REF _Ref207906862 \r \h </w:instrText>
      </w:r>
      <w:r w:rsidR="00E82A06">
        <w:instrText xml:space="preserve"> \* MERGEFORMAT </w:instrText>
      </w:r>
      <w:r w:rsidR="00E82A06" w:rsidRPr="00E82A06">
        <w:fldChar w:fldCharType="separate"/>
      </w:r>
      <w:r w:rsidR="001C1872">
        <w:t>2.2</w:t>
      </w:r>
      <w:r w:rsidR="00E82A06" w:rsidRPr="00E82A06">
        <w:fldChar w:fldCharType="end"/>
      </w:r>
      <w:r w:rsidR="008C7D24" w:rsidRPr="00E82A06">
        <w:t xml:space="preserve"> </w:t>
      </w:r>
      <w:r>
        <w:t xml:space="preserve">dedica-se à aplicação </w:t>
      </w:r>
      <w:r w:rsidR="00E82A06" w:rsidRPr="00E82A06">
        <w:t>d</w:t>
      </w:r>
      <w:r w:rsidR="33EF11B4" w:rsidRPr="00E82A06">
        <w:t xml:space="preserve">a IA </w:t>
      </w:r>
      <w:r>
        <w:t>na</w:t>
      </w:r>
      <w:r w:rsidRPr="00E82A06">
        <w:t xml:space="preserve"> </w:t>
      </w:r>
      <w:r w:rsidR="33EF11B4" w:rsidRPr="00E82A06">
        <w:t>classificação de imagens</w:t>
      </w:r>
      <w:r>
        <w:t xml:space="preserve"> como elemento facilitados de </w:t>
      </w:r>
      <w:r w:rsidR="33EF11B4" w:rsidRPr="00E82A06">
        <w:t>decis</w:t>
      </w:r>
      <w:r>
        <w:t xml:space="preserve">ões </w:t>
      </w:r>
      <w:r w:rsidR="33EF11B4" w:rsidRPr="00E82A06">
        <w:t xml:space="preserve">precisas. </w:t>
      </w:r>
      <w:r>
        <w:t xml:space="preserve">A seção </w:t>
      </w:r>
      <w:r w:rsidRPr="00E82A06">
        <w:fldChar w:fldCharType="begin"/>
      </w:r>
      <w:r w:rsidRPr="00E82A06">
        <w:instrText xml:space="preserve"> REF _Ref207906915 \r \h </w:instrText>
      </w:r>
      <w:r>
        <w:instrText xml:space="preserve"> \* MERGEFORMAT </w:instrText>
      </w:r>
      <w:r w:rsidRPr="00E82A06">
        <w:fldChar w:fldCharType="separate"/>
      </w:r>
      <w:r w:rsidR="001C1872">
        <w:t>2.3</w:t>
      </w:r>
      <w:r w:rsidRPr="00E82A06">
        <w:fldChar w:fldCharType="end"/>
      </w:r>
      <w:r>
        <w:t xml:space="preserve"> investiga a </w:t>
      </w:r>
      <w:r w:rsidR="33EF11B4" w:rsidRPr="00E82A06">
        <w:t xml:space="preserve">participação popular e </w:t>
      </w:r>
      <w:r>
        <w:t xml:space="preserve">os </w:t>
      </w:r>
      <w:r w:rsidR="33EF11B4" w:rsidRPr="00E82A06">
        <w:t xml:space="preserve">mecanismos de recompensa </w:t>
      </w:r>
      <w:r>
        <w:t>enquanto fatores de</w:t>
      </w:r>
      <w:r w:rsidR="33EF11B4" w:rsidRPr="00E82A06">
        <w:t xml:space="preserve"> engajamento </w:t>
      </w:r>
      <w:r>
        <w:t>comunitário</w:t>
      </w:r>
      <w:r w:rsidR="33EF11B4" w:rsidRPr="00E82A06">
        <w:t xml:space="preserve">. </w:t>
      </w:r>
      <w:r w:rsidR="00B31572">
        <w:t xml:space="preserve">Posteriormente, a </w:t>
      </w:r>
      <w:r w:rsidR="00B31572" w:rsidRPr="00E82A06">
        <w:t xml:space="preserve">seção </w:t>
      </w:r>
      <w:r w:rsidR="00B31572" w:rsidRPr="00E82A06">
        <w:fldChar w:fldCharType="begin"/>
      </w:r>
      <w:r w:rsidR="00B31572" w:rsidRPr="00E82A06">
        <w:instrText xml:space="preserve"> REF _Ref207906954 \r \h </w:instrText>
      </w:r>
      <w:r w:rsidR="00B31572">
        <w:instrText xml:space="preserve"> \* MERGEFORMAT </w:instrText>
      </w:r>
      <w:r w:rsidR="00B31572" w:rsidRPr="00E82A06">
        <w:fldChar w:fldCharType="separate"/>
      </w:r>
      <w:r w:rsidR="001C1872">
        <w:t>2.4</w:t>
      </w:r>
      <w:r w:rsidR="00B31572" w:rsidRPr="00E82A06">
        <w:fldChar w:fldCharType="end"/>
      </w:r>
      <w:r w:rsidR="00B31572">
        <w:t xml:space="preserve"> analisa a</w:t>
      </w:r>
      <w:r w:rsidR="008C7D24" w:rsidRPr="00E82A06">
        <w:t xml:space="preserve"> </w:t>
      </w:r>
      <w:r w:rsidR="33EF11B4" w:rsidRPr="00E82A06">
        <w:t xml:space="preserve">usabilidade e </w:t>
      </w:r>
      <w:r w:rsidR="00B31572">
        <w:t xml:space="preserve">a </w:t>
      </w:r>
      <w:r w:rsidR="33EF11B4" w:rsidRPr="00E82A06">
        <w:t>experiência do usuário</w:t>
      </w:r>
      <w:r w:rsidR="00B31572">
        <w:t xml:space="preserve"> como requisitos para aceitação tecnológica</w:t>
      </w:r>
      <w:r w:rsidR="33EF11B4" w:rsidRPr="00E82A06">
        <w:t xml:space="preserve">. </w:t>
      </w:r>
      <w:r w:rsidR="00B31572">
        <w:t xml:space="preserve">O capítulo encerra-se </w:t>
      </w:r>
      <w:r w:rsidR="00E82A06">
        <w:t xml:space="preserve">na seção </w:t>
      </w:r>
      <w:r w:rsidR="00E82A06">
        <w:rPr>
          <w:highlight w:val="yellow"/>
        </w:rPr>
        <w:fldChar w:fldCharType="begin"/>
      </w:r>
      <w:r w:rsidR="00E82A06">
        <w:instrText xml:space="preserve"> REF _Ref207907004 \r \h </w:instrText>
      </w:r>
      <w:r w:rsidR="00E82A06">
        <w:rPr>
          <w:highlight w:val="yellow"/>
        </w:rPr>
      </w:r>
      <w:r w:rsidR="00E82A06">
        <w:rPr>
          <w:highlight w:val="yellow"/>
        </w:rPr>
        <w:fldChar w:fldCharType="separate"/>
      </w:r>
      <w:r w:rsidR="001C1872">
        <w:t>2.5</w:t>
      </w:r>
      <w:r w:rsidR="00E82A06">
        <w:rPr>
          <w:highlight w:val="yellow"/>
        </w:rPr>
        <w:fldChar w:fldCharType="end"/>
      </w:r>
      <w:r w:rsidR="00E82A06">
        <w:t xml:space="preserve">, </w:t>
      </w:r>
      <w:r>
        <w:t>a</w:t>
      </w:r>
      <w:r w:rsidR="00B31572">
        <w:t xml:space="preserve"> qual expõe </w:t>
      </w:r>
      <w:r w:rsidR="00677372" w:rsidRPr="00330463">
        <w:t xml:space="preserve">os trabalhos correlatos e </w:t>
      </w:r>
      <w:r w:rsidR="00B31572">
        <w:t xml:space="preserve">o delineamento do processo de </w:t>
      </w:r>
      <w:r w:rsidR="00677372" w:rsidRPr="00330463">
        <w:t>pesquisa.</w:t>
      </w:r>
    </w:p>
    <w:p w14:paraId="6243A8FF" w14:textId="2BB0567D" w:rsidR="00B3126D" w:rsidRDefault="7468D093" w:rsidP="7700D1D0">
      <w:pPr>
        <w:pStyle w:val="Ttulo2"/>
      </w:pPr>
      <w:bookmarkStart w:id="81" w:name="_Ref207299257"/>
      <w:bookmarkStart w:id="82" w:name="_Toc215432562"/>
      <w:r>
        <w:t>Sistemas de monitoramento de desastres naturais</w:t>
      </w:r>
      <w:bookmarkEnd w:id="81"/>
      <w:bookmarkEnd w:id="82"/>
      <w:r>
        <w:t xml:space="preserve">  </w:t>
      </w:r>
    </w:p>
    <w:p w14:paraId="436BD007" w14:textId="5147FC0E" w:rsidR="00B3126D" w:rsidRDefault="7468D093" w:rsidP="7700D1D0">
      <w:pPr>
        <w:pStyle w:val="TF-TEXTO"/>
      </w:pPr>
      <w:r>
        <w:t xml:space="preserve">O aumento da frequência e da intensidade dos desastres naturais nos últimos anos tem evidenciado a necessidade de estratégias mais eficientes e eficazes para a sua gestão (Krichen, 2024). Esses fenômenos geram impactos severos, tanto em termos de danos materiais quanto de perdas socioeconômicas, tornando importante a adoção de medidas que mitiguem esses efeitos (Sun; Bocchini; Davison, 2020). Nesse contexto, a tecnologia surge como um recurso importante, oferecendo soluções de monitoramento, previsão e respostas a emergências (Krichen, 2024). </w:t>
      </w:r>
    </w:p>
    <w:p w14:paraId="072960C9" w14:textId="409B82FD" w:rsidR="00B3126D" w:rsidRDefault="7468D093" w:rsidP="7700D1D0">
      <w:pPr>
        <w:pStyle w:val="TF-TEXTO"/>
      </w:pPr>
      <w:r>
        <w:t xml:space="preserve">Os sistemas de monitoramento de desastres naturais desempenham um papel central na redução de riscos e na gestão de emergências, possibilitando que autoridades e a população adotem medidas preventivas e corretivas com maior rapidez e eficiência (Maiti; Kayal, 2024). Diante da crescente complexidade dos desafios enfrentados pelos gestores de desastres, torna-se indispensável o desenvolvimento de estratégias proativas que garantam a proteção das comunidades vulneráveis (Sun; Bocchini; Davison, 2020). Nesse sentido, a integração entre conhecimento científico e saberes locais contribui significativamente para um monitoramento mais preciso e para a geração de previsões confiáveis, auxiliando tanto os órgãos responsáveis quanto as comunidades afetadas (Sufri </w:t>
      </w:r>
      <w:r w:rsidRPr="37DBB0FB">
        <w:rPr>
          <w:i/>
          <w:iCs/>
        </w:rPr>
        <w:t>et al</w:t>
      </w:r>
      <w:r>
        <w:t xml:space="preserve">., 2020). </w:t>
      </w:r>
    </w:p>
    <w:p w14:paraId="0F9B50FD" w14:textId="63421F9B" w:rsidR="00B3126D" w:rsidRDefault="7468D093" w:rsidP="7700D1D0">
      <w:pPr>
        <w:pStyle w:val="TF-TEXTO"/>
      </w:pPr>
      <w:r>
        <w:t xml:space="preserve">A eficácia desses sistemas está diretamente relacionada à adoção de técnicas inovadoras que minimizem os danos causados por eventos extremos (Maiti; Kayal, 2024). A crescente aplicação da IA na análise de dados sobre desastres tem favorecido a tomada de decisões informadas, permitindo respostas mais ágeis e precisas (Sun; Bocchini; Davison, 2020). Além disso, a utilização de mapas georreferenciados e ferramentas de navegação tem otimizado a atuação das equipes de resgate e socorro, reduzindo o tempo de resposta e aumentando as chances de sobrevivência da população afetada (Krichen, 2024). Dessa forma, a evolução e a </w:t>
      </w:r>
      <w:r>
        <w:lastRenderedPageBreak/>
        <w:t>implementação dessas tecnologias contribuem para aprimorar a gestão de desastres e mitigar seus impactos na sociedade (Maiti; Kayal, 2024).</w:t>
      </w:r>
    </w:p>
    <w:p w14:paraId="61FBDA36" w14:textId="69AF9BD6" w:rsidR="00E91A7A" w:rsidRDefault="1C084791" w:rsidP="001A2D50">
      <w:pPr>
        <w:pStyle w:val="Ttulo2"/>
      </w:pPr>
      <w:bookmarkStart w:id="83" w:name="_Ref211184807"/>
      <w:bookmarkStart w:id="84" w:name="_Ref207906862"/>
      <w:bookmarkStart w:id="85" w:name="_Ref214202606"/>
      <w:bookmarkStart w:id="86" w:name="_Toc215432563"/>
      <w:r>
        <w:t xml:space="preserve">Inteligência Artificial em Classificação de Imagens </w:t>
      </w:r>
      <w:r w:rsidR="00E82A06">
        <w:t xml:space="preserve">Com </w:t>
      </w:r>
      <w:bookmarkEnd w:id="83"/>
      <w:bookmarkEnd w:id="84"/>
      <w:r w:rsidR="00355F68">
        <w:t>Gemini</w:t>
      </w:r>
      <w:bookmarkEnd w:id="85"/>
      <w:bookmarkEnd w:id="86"/>
    </w:p>
    <w:p w14:paraId="39240CC0" w14:textId="1B3FCC4F" w:rsidR="3F759FF1" w:rsidRDefault="3F759FF1" w:rsidP="7700D1D0">
      <w:pPr>
        <w:pStyle w:val="TF-TEXTO"/>
        <w:ind w:firstLine="567"/>
      </w:pPr>
      <w:r>
        <w:t xml:space="preserve">Desde seu surgimento, a IA tem sido empregada em diversas aplicações, com destaque para análise e classificação de imagens (Jena </w:t>
      </w:r>
      <w:r w:rsidRPr="37DBB0FB">
        <w:rPr>
          <w:i/>
          <w:iCs/>
        </w:rPr>
        <w:t>et al</w:t>
      </w:r>
      <w:r>
        <w:t xml:space="preserve">., 2021). A tecnologia de reconhecimento visual evolui significativamente ao longo dos anos, impulsionando avanços significativos na detecção e categorização de objetos (Chen, 2020). A detecção de objetos, responsável pela identificação e localização de elementos dentro de imagens, conhecida como detecção de objetos, desempenha um papel </w:t>
      </w:r>
      <w:r w:rsidR="008C7D24">
        <w:t xml:space="preserve">importante </w:t>
      </w:r>
      <w:r>
        <w:t xml:space="preserve">na visão computacional e tem aplicações em diferentes áreas, como veículos autônomos e sistemas de monitoramento (Luo, 2024).  </w:t>
      </w:r>
    </w:p>
    <w:p w14:paraId="4CA855C2" w14:textId="7F2A66AE" w:rsidR="3F759FF1" w:rsidRDefault="00A31306" w:rsidP="7700D1D0">
      <w:pPr>
        <w:pStyle w:val="TF-TEXTO"/>
      </w:pPr>
      <w:r>
        <w:t xml:space="preserve">Em complemento à detecção, </w:t>
      </w:r>
      <w:r w:rsidR="3F759FF1">
        <w:t>os algoritmos de classificação atribuem categorias a elementos distintos, sendo utilizados na organização de documentos e imagens em temas específicos (Stadlhofer; Mezhuyev, 2023). O aprendizado de máquina (Machine Learning</w:t>
      </w:r>
      <w:r>
        <w:t xml:space="preserve"> – </w:t>
      </w:r>
      <w:r w:rsidR="3F759FF1">
        <w:t>ML) aprimorou essa tarefa, tornando-o mais eficiente, enquanto o aprendizado profundo (Deep Learning</w:t>
      </w:r>
      <w:r>
        <w:t xml:space="preserve"> – </w:t>
      </w:r>
      <w:r w:rsidR="3F759FF1">
        <w:t xml:space="preserve">DL) elevou ainda mais sua precisão e nível de automação (Jena </w:t>
      </w:r>
      <w:r w:rsidR="3F759FF1" w:rsidRPr="37DBB0FB">
        <w:rPr>
          <w:i/>
          <w:iCs/>
        </w:rPr>
        <w:t>et al</w:t>
      </w:r>
      <w:r w:rsidR="3F759FF1">
        <w:t xml:space="preserve">., 2021). O </w:t>
      </w:r>
      <w:r w:rsidR="00B63FEB">
        <w:t>ML</w:t>
      </w:r>
      <w:r w:rsidR="3F759FF1">
        <w:t xml:space="preserve"> pode ser classificado em supervisionado e não supervisionado, de acordo com a forma como os modelos são treinados.  </w:t>
      </w:r>
    </w:p>
    <w:p w14:paraId="2DF3D32E" w14:textId="483BABCE" w:rsidR="3F759FF1" w:rsidRDefault="3F759FF1" w:rsidP="7700D1D0">
      <w:pPr>
        <w:pStyle w:val="TF-TEXTO"/>
      </w:pPr>
      <w:r>
        <w:t xml:space="preserve">No </w:t>
      </w:r>
      <w:r w:rsidR="00B63FEB">
        <w:t xml:space="preserve">que tange aos métodos de treinamento, no </w:t>
      </w:r>
      <w:r>
        <w:t xml:space="preserve">aprendizado supervisionado, os algoritmos utilizam conjuntos de dados rotulados, nos quais as informações de entrada já possuem classificações previamente definidas, permitindo um treinamento direcionado (Gupta </w:t>
      </w:r>
      <w:r w:rsidRPr="37DBB0FB">
        <w:rPr>
          <w:i/>
          <w:iCs/>
        </w:rPr>
        <w:t>et al</w:t>
      </w:r>
      <w:r>
        <w:t xml:space="preserve">., 2021). No entanto, em muitos cenários, os conjuntos de dados coletados para a solução de problemas complexos não possuem rótulos predefinidos. Nesses casos, é necessário recorrer ao aprendizado não supervisionado, no qual padrões e estruturas são identificados sem a necessidade de categorização prévia (Johnson </w:t>
      </w:r>
      <w:r w:rsidRPr="37DBB0FB">
        <w:rPr>
          <w:i/>
          <w:iCs/>
        </w:rPr>
        <w:t>et al</w:t>
      </w:r>
      <w:r>
        <w:t xml:space="preserve">., 2022). Além dessas abordagens, existem técnicas híbridas, como o aprendizado semissupervisionado e o autossupervisionado, que combinam características dos modelos supervisionados e não supervisionados para otimizar a precisão da classificação de imagens (Gupta </w:t>
      </w:r>
      <w:r w:rsidRPr="37DBB0FB">
        <w:rPr>
          <w:i/>
          <w:iCs/>
        </w:rPr>
        <w:t>et al</w:t>
      </w:r>
      <w:r>
        <w:t>., 2021).</w:t>
      </w:r>
    </w:p>
    <w:p w14:paraId="2D2F3335" w14:textId="05652980" w:rsidR="00AC12BC" w:rsidRPr="00730CB9" w:rsidRDefault="00B63FEB" w:rsidP="00730CB9">
      <w:pPr>
        <w:pStyle w:val="TF-TEXTO"/>
      </w:pPr>
      <w:r>
        <w:t xml:space="preserve">Os avanços mais recentes incorporam a multimodalidade, </w:t>
      </w:r>
      <w:r w:rsidRPr="00B63FEB">
        <w:t>sendo o modelo Gemini um exemplo proeminente dessa evolução, entre outros sistemas avançados.</w:t>
      </w:r>
      <w:r>
        <w:t xml:space="preserve"> </w:t>
      </w:r>
      <w:r w:rsidR="00AC12BC" w:rsidRPr="00730CB9">
        <w:t>Diferentemente de sistemas tradicionais que utilizam módulos separados para visão e linguagem, o Gemini foi desenvolvido para operar com compreensão visual nativa, realizando tarefas como classificação de imagens, detecção e descrição de objetos, extração de informações visuais e interpretação de cenas complexas (</w:t>
      </w:r>
      <w:r w:rsidR="00A31306">
        <w:t>Google Cloud</w:t>
      </w:r>
      <w:r w:rsidR="000339C7" w:rsidRPr="00730CB9">
        <w:t>, 2025</w:t>
      </w:r>
      <w:r w:rsidR="00AC12BC" w:rsidRPr="00730CB9">
        <w:t>).</w:t>
      </w:r>
      <w:r w:rsidR="0020496D" w:rsidRPr="00730CB9">
        <w:t xml:space="preserve"> </w:t>
      </w:r>
      <w:r>
        <w:t>O</w:t>
      </w:r>
      <w:r w:rsidR="0020496D" w:rsidRPr="00730CB9">
        <w:t xml:space="preserve"> </w:t>
      </w:r>
      <w:r w:rsidR="00BA2C68">
        <w:t>seu funcionamento</w:t>
      </w:r>
      <w:r w:rsidR="0020496D" w:rsidRPr="00730CB9">
        <w:t xml:space="preserve"> baseia-se na integração entre </w:t>
      </w:r>
      <w:r w:rsidR="0020496D" w:rsidRPr="00730CB9">
        <w:lastRenderedPageBreak/>
        <w:t>linguagem natural e visão computacional dentro de um único modelo multimodal, permitindo interpretar imagens segundo critérios definidos pelo usuário e gerar análises guiadas por instruções textuais (</w:t>
      </w:r>
      <w:r w:rsidR="00B02545" w:rsidRPr="00730CB9">
        <w:t>A</w:t>
      </w:r>
      <w:r w:rsidR="00730CB9" w:rsidRPr="00730CB9">
        <w:t>hmed</w:t>
      </w:r>
      <w:r w:rsidR="00B02545" w:rsidRPr="00730CB9">
        <w:t xml:space="preserve"> </w:t>
      </w:r>
      <w:r w:rsidR="00B02545" w:rsidRPr="006C2BDC">
        <w:rPr>
          <w:i/>
          <w:iCs/>
        </w:rPr>
        <w:t>et al.</w:t>
      </w:r>
      <w:r w:rsidR="00DE066B" w:rsidRPr="006C2BDC">
        <w:rPr>
          <w:i/>
          <w:iCs/>
        </w:rPr>
        <w:t>,</w:t>
      </w:r>
      <w:r w:rsidR="00DE066B" w:rsidRPr="00730CB9">
        <w:t xml:space="preserve"> 2025</w:t>
      </w:r>
      <w:r w:rsidR="0020496D" w:rsidRPr="00730CB9">
        <w:t>). Essa estrutura possibilita que o sistema</w:t>
      </w:r>
      <w:r w:rsidR="00640486">
        <w:t xml:space="preserve"> de IA</w:t>
      </w:r>
      <w:r w:rsidR="0020496D" w:rsidRPr="00730CB9">
        <w:t xml:space="preserve"> atribua pontuações, categorias, descrições e análises semânticas às imagens processadas, consolidando o Gemini como uma ferramenta essencial em aplicações que exigem compreensão integrada entre aspectos visuais e linguísticos (</w:t>
      </w:r>
      <w:r w:rsidR="009E2060" w:rsidRPr="00730CB9">
        <w:t>Y</w:t>
      </w:r>
      <w:r w:rsidR="00D0206C" w:rsidRPr="00730CB9">
        <w:t>u</w:t>
      </w:r>
      <w:r w:rsidR="009E2060" w:rsidRPr="00730CB9">
        <w:t xml:space="preserve">; </w:t>
      </w:r>
      <w:r w:rsidR="00D0206C" w:rsidRPr="00730CB9">
        <w:t>Vlasic, 2025</w:t>
      </w:r>
      <w:r w:rsidR="0020496D" w:rsidRPr="00730CB9">
        <w:t>).</w:t>
      </w:r>
    </w:p>
    <w:p w14:paraId="134CA460" w14:textId="08297D41" w:rsidR="00E91A7A" w:rsidRDefault="599B9635" w:rsidP="001A2D50">
      <w:pPr>
        <w:pStyle w:val="Ttulo2"/>
      </w:pPr>
      <w:bookmarkStart w:id="87" w:name="_Ref207906915"/>
      <w:bookmarkStart w:id="88" w:name="_Toc215432564"/>
      <w:r>
        <w:t>Participação popular para a redução de riscos</w:t>
      </w:r>
      <w:r w:rsidR="00B31572">
        <w:t xml:space="preserve"> </w:t>
      </w:r>
      <w:r>
        <w:t>e mecanismos de recompensa</w:t>
      </w:r>
      <w:bookmarkEnd w:id="87"/>
      <w:bookmarkEnd w:id="88"/>
    </w:p>
    <w:p w14:paraId="699D2232" w14:textId="3AB6D991" w:rsidR="00E91A7A" w:rsidRDefault="15918212" w:rsidP="7700D1D0">
      <w:pPr>
        <w:pStyle w:val="TF-TEXTO"/>
        <w:ind w:firstLine="567"/>
      </w:pPr>
      <w:r>
        <w:t xml:space="preserve">A participação ativa das comunidades em iniciativas voltadas para a redução de riscos pode fortalecer a resiliência coletiva. Os membros da comunidade, que frequentemente são os primeiros a responder em situações de crise, desempenham um papel relevante ao oferecer assistência inicial antes da intervenção de agentes formais (Das; Becker; Doyle, 2025). A abordagem de gestão de desastres baseada na comunidade ganhou destaque nas décadas de 1980 e 1990, em resposta às limitações da abordagem tradicional, que demonstrou-se ser insuficiente para atender às necessidades e prioridades locais, bem como para reduzir a vulnerabilidade das populações diante de desastres (Nkombi; Wentink, 2022). Para que esse engajamento seja efetivo, é fundamental estabelecer estratégias de comunicação que incentivem a participação cívica e promovam ações </w:t>
      </w:r>
      <w:r w:rsidR="00E353C0">
        <w:t xml:space="preserve">participativas </w:t>
      </w:r>
      <w:r>
        <w:t xml:space="preserve">(Das; Becker; Doyle, 2025). </w:t>
      </w:r>
    </w:p>
    <w:p w14:paraId="61789116" w14:textId="798DB5C2" w:rsidR="00E91A7A" w:rsidRDefault="15918212" w:rsidP="00E91A7A">
      <w:pPr>
        <w:pStyle w:val="TF-TEXTO"/>
      </w:pPr>
      <w:r>
        <w:t xml:space="preserve">A participação do público é </w:t>
      </w:r>
      <w:r w:rsidR="008C7D24">
        <w:t xml:space="preserve">importante </w:t>
      </w:r>
      <w:r>
        <w:t xml:space="preserve">na gestão de riscos de desastres, além de colaborar com o governo em treinamentos e simulações, fortalecendo a capacidade de resposta da comunidade, o público também contribui ativamente na elaboração de planos, oferecendo opiniões baseadas em suas vivências e orientações valiosas aos tomadores de decisão (Xing </w:t>
      </w:r>
      <w:r w:rsidRPr="37DBB0FB">
        <w:rPr>
          <w:i/>
          <w:iCs/>
        </w:rPr>
        <w:t>et al</w:t>
      </w:r>
      <w:r>
        <w:t xml:space="preserve">., 2023). De acordo com Bazanini, Margueiro e Santos (2023), a colaboração favorece a troca de conhecimentos, fortalece a comunicação entre os participantes e contribui para um ambiente mais dinâmico e engajado. Com o avanço das tecnologias digitais, novas formas de cooperação vêm sendo implementadas, como plataformas integradas e ferramentas de automação, que ampliam as possibilidades de interação e facilitam a articulação entre os envolvidos (Arrelias; Bernardo; Oliveira, 2022). </w:t>
      </w:r>
    </w:p>
    <w:p w14:paraId="7E4AB7E9" w14:textId="27000938" w:rsidR="00E91A7A" w:rsidRDefault="15918212" w:rsidP="00E91A7A">
      <w:pPr>
        <w:pStyle w:val="TF-TEXTO"/>
      </w:pPr>
      <w:r>
        <w:t xml:space="preserve">Entre essas abordagens, destaca-se mecanismos de recompensa como uma estratégia promissora para ampliar o envolvimento da população, ao utilizar mecanismos de recompensa para estimular a participação e o engajamento dos cidadãos (Latifi; Monfared; Khojasteh, 2022). Esse conceito baseia-se na aplicação de elementos típicos de jogos, como pontuações, emblemas e tabelas de classificação, aplicados a contextos não lúdicos com o objetivo de </w:t>
      </w:r>
      <w:r>
        <w:lastRenderedPageBreak/>
        <w:t xml:space="preserve">incentivar comportamentos positivos (Mogavi </w:t>
      </w:r>
      <w:r w:rsidRPr="37DBB0FB">
        <w:rPr>
          <w:i/>
          <w:iCs/>
        </w:rPr>
        <w:t>et al</w:t>
      </w:r>
      <w:r>
        <w:t xml:space="preserve">., 2022). A recompensa também se mostra eficaz na promoção de ações voluntárias voltadas para a cidadania e a coleta de dados relevantes, como ocorre no contexto da ciência cidadã (Latifi; Monfared; Khojasteh, 2022). Nesse cenário, os cidadãos podem tanto fornecer informações quanto se beneficiar do conhecimento coletivo gerado, fortalecendo o monitoramento ambiental e o apoio à gestão de emergências (Urbanelli </w:t>
      </w:r>
      <w:r w:rsidRPr="37DBB0FB">
        <w:rPr>
          <w:i/>
          <w:iCs/>
        </w:rPr>
        <w:t>et al</w:t>
      </w:r>
      <w:r>
        <w:t>., 2024).</w:t>
      </w:r>
    </w:p>
    <w:p w14:paraId="3FB1E43B" w14:textId="6217598F" w:rsidR="17C55967" w:rsidRDefault="17C55967" w:rsidP="7700D1D0">
      <w:pPr>
        <w:pStyle w:val="Ttulo2"/>
      </w:pPr>
      <w:bookmarkStart w:id="89" w:name="_Ref215001212"/>
      <w:bookmarkStart w:id="90" w:name="_Toc215432565"/>
      <w:bookmarkStart w:id="91" w:name="_Ref207906954"/>
      <w:bookmarkStart w:id="92" w:name="_Ref211184827"/>
      <w:bookmarkStart w:id="93" w:name="_Ref211184861"/>
      <w:r>
        <w:t>Usabilidade e Experiência do Usuário</w:t>
      </w:r>
      <w:bookmarkEnd w:id="89"/>
      <w:bookmarkEnd w:id="90"/>
      <w:r>
        <w:t xml:space="preserve"> </w:t>
      </w:r>
      <w:bookmarkEnd w:id="91"/>
      <w:bookmarkEnd w:id="92"/>
      <w:bookmarkEnd w:id="93"/>
    </w:p>
    <w:p w14:paraId="0DD16307" w14:textId="14F5BC6A" w:rsidR="17C55967" w:rsidRDefault="17C55967" w:rsidP="7700D1D0">
      <w:pPr>
        <w:pStyle w:val="TF-TEXTO"/>
      </w:pPr>
      <w:r>
        <w:t>A usabilidade e a experiência do usuário (User eXperience</w:t>
      </w:r>
      <w:r w:rsidR="00A31306">
        <w:t xml:space="preserve"> – </w:t>
      </w:r>
      <w:r>
        <w:t xml:space="preserve">UX) constituem aspectos fundamentais no desenvolvimento de soluções tecnológicas, especialmente em projetos que envolvem interação direta entre pessoas e sistemas computacionais (Novák </w:t>
      </w:r>
      <w:r w:rsidRPr="37DBB0FB">
        <w:rPr>
          <w:i/>
          <w:iCs/>
        </w:rPr>
        <w:t>et al</w:t>
      </w:r>
      <w:r>
        <w:t xml:space="preserve">., 2024). A usabilidade refere-se à facilidade com que os usuários conseguem aprender a utilizar um sistema, realizar suas tarefas de forma eficiente e alcançar seus objetivos sem dificuldades. Segundo Preece, Rogers e Sharp (2023), esse atributo envolve critérios como eficácia, eficiência, facilidade de memorização, prevenção de erros e satisfação ao utilizar o sistema. Por sua vez, a UX compreende as reações emocionais, cognitivas e comportamentais resultantes dessa interação, sendo influenciada por aspectos subjetivos como expectativas, contexto de uso e características pessoais dos usuários (Preece; Rogers; Sharp, 2023). </w:t>
      </w:r>
    </w:p>
    <w:p w14:paraId="55A5D518" w14:textId="7E92869B" w:rsidR="17C55967" w:rsidRDefault="17C55967" w:rsidP="7700D1D0">
      <w:pPr>
        <w:pStyle w:val="TF-TEXTO"/>
      </w:pPr>
      <w:r>
        <w:t xml:space="preserve">Com base na norma ISO/IEC 25010, entende-se que a usabilidade abrange a capacidade do software de ser compreendido, aprendido e utilizado de forma satisfatória em um contexto específico (Guerino; Valentim, 2020). Para garantir esse desempenho, recomenda-se que os sistemas apresentem interfaces intuitivas, que reduzam a necessidade de suporte externo e proporcionem uma experiência de navegação coerente e fluida (Al-Homaidi, 2021). Nesse processo, as Heurísticas de Nielsen (HN) são amplamente utilizadas como diretrizes para o design e a avaliação de interfaces. Propostas inicialmente por Jakob Nielsen (2020), essas heurísticas reúnem dez princípios que orientam o desenvolvimento de sistemas com base em critérios como visibilidade, correspondência com o mundo real, consistência, prevenção de erros e flexibilidade de uso (Costa, 2016). </w:t>
      </w:r>
      <w:r w:rsidR="008C7D24">
        <w:t>O Apêndice A traz a descrição dessas heurísticas.</w:t>
      </w:r>
    </w:p>
    <w:p w14:paraId="17C1791E" w14:textId="13C556F0" w:rsidR="00A16A97" w:rsidRDefault="17C55967" w:rsidP="00B31572">
      <w:pPr>
        <w:pStyle w:val="TF-TEXTO"/>
      </w:pPr>
      <w:r>
        <w:t xml:space="preserve">Além dessas diretrizes, </w:t>
      </w:r>
      <w:r w:rsidRPr="00D11481">
        <w:rPr>
          <w:i/>
          <w:iCs/>
        </w:rPr>
        <w:t>frameworks</w:t>
      </w:r>
      <w:r>
        <w:t xml:space="preserve"> visuais contemporâneos também têm contribuído para a padronização de práticas voltadas à experiência do usuário. O Material Design (MD), criado pelo Google, destaca-se por adotar princípios visuais baseados em elementos físicos, como luz, profundidade e movimento, com o objetivo de tornar as interfaces mais compreensíveis e funcionais (Fitriana; Iftadi; Astuti, 2023). A aplicação dessa abordagem favorece a consistência visual em múltiplas plataformas, além de promover </w:t>
      </w:r>
      <w:r w:rsidR="00013956">
        <w:t xml:space="preserve">a usabilidade </w:t>
      </w:r>
      <w:r>
        <w:t xml:space="preserve">e </w:t>
      </w:r>
      <w:r>
        <w:lastRenderedPageBreak/>
        <w:t>ampliar o engajamento dos usuários (Rasalingam; Rasli, 2024).</w:t>
      </w:r>
      <w:r w:rsidR="009505D7">
        <w:t xml:space="preserve"> </w:t>
      </w:r>
      <w:r w:rsidR="00D0373F" w:rsidRPr="00D0373F">
        <w:t>Além disso, observa-se que as Tecnologias da Informação e Comunicação têm evoluído rapidamente em diferentes setores, o que reforça a importância de interfaces capazes de proporcionar experiências positivas aos usuários</w:t>
      </w:r>
      <w:r w:rsidR="00D0373F">
        <w:t xml:space="preserve"> (Fitriana; Iftadi; Astuti, 2023).</w:t>
      </w:r>
    </w:p>
    <w:p w14:paraId="17DE73EF" w14:textId="77777777" w:rsidR="00E91A7A" w:rsidRPr="00C76A54" w:rsidRDefault="00E91A7A" w:rsidP="001A2D50">
      <w:pPr>
        <w:pStyle w:val="Ttulo2"/>
      </w:pPr>
      <w:bookmarkStart w:id="94" w:name="_Toc411442205"/>
      <w:bookmarkStart w:id="95" w:name="_Ref207906120"/>
      <w:bookmarkStart w:id="96" w:name="_Ref207907004"/>
      <w:bookmarkStart w:id="97" w:name="_Ref211184848"/>
      <w:bookmarkStart w:id="98" w:name="_Ref215001218"/>
      <w:bookmarkStart w:id="99" w:name="_Toc215432566"/>
      <w:r>
        <w:t>trabalhos correlatos</w:t>
      </w:r>
      <w:bookmarkEnd w:id="94"/>
      <w:bookmarkEnd w:id="95"/>
      <w:bookmarkEnd w:id="96"/>
      <w:bookmarkEnd w:id="97"/>
      <w:bookmarkEnd w:id="98"/>
      <w:bookmarkEnd w:id="99"/>
    </w:p>
    <w:p w14:paraId="45443F56" w14:textId="43A09FE2" w:rsidR="6C710B0A" w:rsidRDefault="6C710B0A" w:rsidP="7700D1D0">
      <w:pPr>
        <w:pStyle w:val="TF-TEXTO"/>
      </w:pPr>
      <w:r>
        <w:t xml:space="preserve">A pesquisa sobre trabalhos correlatos ao estudo </w:t>
      </w:r>
      <w:r w:rsidR="006038F9">
        <w:t>desenvolvido foi</w:t>
      </w:r>
      <w:r>
        <w:t xml:space="preserve"> conduzida por meio de uma Revisão da Literatura (RL), seguindo as diretrizes apresentadas por Costa (2016) e o protocolo descrito por Santos, Ferreira e Prates (2012 apud Costa </w:t>
      </w:r>
      <w:r w:rsidRPr="37DBB0FB">
        <w:rPr>
          <w:i/>
          <w:iCs/>
        </w:rPr>
        <w:t>et al</w:t>
      </w:r>
      <w:r>
        <w:t>., 2016). Essa revisão compreende</w:t>
      </w:r>
      <w:r w:rsidR="006038F9">
        <w:t>u</w:t>
      </w:r>
      <w:r>
        <w:t xml:space="preserve"> tanto a Revisão Sistemática da Literatura (RSL) quanto a Revisão Tradicional da Literatura (RTL).</w:t>
      </w:r>
      <w:r w:rsidR="76A215DA">
        <w:t xml:space="preserve"> </w:t>
      </w:r>
      <w:r>
        <w:t xml:space="preserve">A Questão de Pesquisa (QP) </w:t>
      </w:r>
      <w:r w:rsidR="006038F9">
        <w:t>foi</w:t>
      </w:r>
      <w:r>
        <w:t xml:space="preserve"> definida com o objetivo de identificar trabalhos ou soluções informatizadas voltadas ao monitoramento e ao alerta de desastres e condições adversas nas vias urbanas. A questão formulada </w:t>
      </w:r>
      <w:r w:rsidR="006038F9">
        <w:t>diz respeito</w:t>
      </w:r>
      <w:r>
        <w:t>: “De que forma a tecnologia pode ser utilizada para desenvolver um</w:t>
      </w:r>
      <w:r w:rsidR="009E6C6F">
        <w:t xml:space="preserve">a aplicação </w:t>
      </w:r>
      <w:r>
        <w:t>de monitoramento de desastres naturais, aprimorando a gestão de riscos e a resposta a emergências no município de Blumenau?”.</w:t>
      </w:r>
    </w:p>
    <w:p w14:paraId="384F7E35" w14:textId="612BA181" w:rsidR="6C710B0A" w:rsidRDefault="6C710B0A" w:rsidP="7700D1D0">
      <w:pPr>
        <w:pStyle w:val="TF-TEXTO"/>
      </w:pPr>
      <w:r>
        <w:t>O recorte temporal considerado abrange</w:t>
      </w:r>
      <w:r w:rsidR="006038F9">
        <w:t>u</w:t>
      </w:r>
      <w:r>
        <w:t xml:space="preserve"> o período de 2020 a 2025, de forma a priorizar trabalhos recentes que atendam à QP. As buscas </w:t>
      </w:r>
      <w:r w:rsidR="006038F9">
        <w:t xml:space="preserve">foram </w:t>
      </w:r>
      <w:r>
        <w:t>realizadas nas bases Google Acadêmico e SBC OpenLib (SOL), biblioteca digital mantida pela Sociedade Brasileira de Computação (SBC), ambas reconhecidas como fontes relevantes na área.</w:t>
      </w:r>
      <w:r w:rsidR="06547DAC">
        <w:t xml:space="preserve"> </w:t>
      </w:r>
      <w:r>
        <w:t xml:space="preserve">As </w:t>
      </w:r>
      <w:r w:rsidRPr="00D11481">
        <w:rPr>
          <w:i/>
          <w:iCs/>
        </w:rPr>
        <w:t>strings</w:t>
      </w:r>
      <w:r>
        <w:t xml:space="preserve"> de busca </w:t>
      </w:r>
      <w:r w:rsidR="09185C85">
        <w:t xml:space="preserve">foram </w:t>
      </w:r>
      <w:r>
        <w:t xml:space="preserve">elaboradas nas línguas portuguesa e inglesa. Em português: </w:t>
      </w:r>
      <w:r w:rsidRPr="00C37022">
        <w:t xml:space="preserve">(“tela”) </w:t>
      </w:r>
      <w:r w:rsidRPr="00C37022">
        <w:rPr>
          <w:i/>
          <w:iCs/>
        </w:rPr>
        <w:t>AND</w:t>
      </w:r>
      <w:r w:rsidRPr="00C37022">
        <w:t xml:space="preserve"> (“aplicativo”</w:t>
      </w:r>
      <w:r w:rsidRPr="00C37022">
        <w:rPr>
          <w:i/>
          <w:iCs/>
        </w:rPr>
        <w:t xml:space="preserve"> OR </w:t>
      </w:r>
      <w:r w:rsidRPr="00C37022">
        <w:t>“</w:t>
      </w:r>
      <w:r w:rsidRPr="00C37022">
        <w:rPr>
          <w:i/>
          <w:iCs/>
        </w:rPr>
        <w:t>website</w:t>
      </w:r>
      <w:r w:rsidRPr="00C37022">
        <w:t>”</w:t>
      </w:r>
      <w:r w:rsidRPr="00C37022">
        <w:rPr>
          <w:i/>
          <w:iCs/>
        </w:rPr>
        <w:t xml:space="preserve"> OR </w:t>
      </w:r>
      <w:r w:rsidRPr="00C37022">
        <w:t>“software”</w:t>
      </w:r>
      <w:r w:rsidRPr="00C37022">
        <w:rPr>
          <w:i/>
          <w:iCs/>
        </w:rPr>
        <w:t xml:space="preserve"> OR </w:t>
      </w:r>
      <w:r w:rsidRPr="00C37022">
        <w:t>“</w:t>
      </w:r>
      <w:r w:rsidRPr="00C37022">
        <w:rPr>
          <w:i/>
          <w:iCs/>
        </w:rPr>
        <w:t>mobile</w:t>
      </w:r>
      <w:r w:rsidRPr="00C37022">
        <w:t xml:space="preserve">”) </w:t>
      </w:r>
      <w:r w:rsidRPr="00C37022">
        <w:rPr>
          <w:i/>
          <w:iCs/>
        </w:rPr>
        <w:t>AND</w:t>
      </w:r>
      <w:r w:rsidRPr="00C37022">
        <w:t xml:space="preserve"> (“desastres urbanos”</w:t>
      </w:r>
      <w:r w:rsidRPr="00C37022">
        <w:rPr>
          <w:i/>
          <w:iCs/>
        </w:rPr>
        <w:t xml:space="preserve"> OR </w:t>
      </w:r>
      <w:r w:rsidRPr="00C37022">
        <w:t>“desastres naturais”</w:t>
      </w:r>
      <w:r w:rsidRPr="00C37022">
        <w:rPr>
          <w:i/>
          <w:iCs/>
        </w:rPr>
        <w:t xml:space="preserve"> OR </w:t>
      </w:r>
      <w:r w:rsidRPr="00C37022">
        <w:t xml:space="preserve">“eventos climáticos”) </w:t>
      </w:r>
      <w:r w:rsidRPr="00C37022">
        <w:rPr>
          <w:i/>
          <w:iCs/>
        </w:rPr>
        <w:t>AND</w:t>
      </w:r>
      <w:r w:rsidRPr="00C37022">
        <w:t xml:space="preserve"> (“participação”</w:t>
      </w:r>
      <w:r w:rsidRPr="00C37022">
        <w:rPr>
          <w:i/>
          <w:iCs/>
        </w:rPr>
        <w:t xml:space="preserve"> OR </w:t>
      </w:r>
      <w:r w:rsidRPr="00C37022">
        <w:t>“relato”</w:t>
      </w:r>
      <w:r w:rsidRPr="00C37022">
        <w:rPr>
          <w:i/>
          <w:iCs/>
        </w:rPr>
        <w:t xml:space="preserve"> OR </w:t>
      </w:r>
      <w:r w:rsidRPr="00C37022">
        <w:t>“relatar”</w:t>
      </w:r>
      <w:r w:rsidRPr="00C37022">
        <w:rPr>
          <w:i/>
          <w:iCs/>
        </w:rPr>
        <w:t xml:space="preserve"> OR </w:t>
      </w:r>
      <w:r w:rsidRPr="00C37022">
        <w:t>“monitorar”</w:t>
      </w:r>
      <w:r w:rsidRPr="00C37022">
        <w:rPr>
          <w:i/>
          <w:iCs/>
        </w:rPr>
        <w:t xml:space="preserve"> OR </w:t>
      </w:r>
      <w:r w:rsidRPr="00C37022">
        <w:t>“monitoramento”</w:t>
      </w:r>
      <w:r w:rsidRPr="00C37022">
        <w:rPr>
          <w:i/>
          <w:iCs/>
        </w:rPr>
        <w:t xml:space="preserve"> OR </w:t>
      </w:r>
      <w:r w:rsidRPr="00C37022">
        <w:t xml:space="preserve">“rastreamento”). </w:t>
      </w:r>
      <w:r w:rsidRPr="37DBB0FB">
        <w:rPr>
          <w:lang w:val="en-US"/>
        </w:rPr>
        <w:t>Em inglês: (“</w:t>
      </w:r>
      <w:r w:rsidRPr="003679BC">
        <w:rPr>
          <w:i/>
          <w:iCs/>
          <w:lang w:val="en-US"/>
        </w:rPr>
        <w:t>screen</w:t>
      </w:r>
      <w:r w:rsidRPr="37DBB0FB">
        <w:rPr>
          <w:lang w:val="en-US"/>
        </w:rPr>
        <w:t xml:space="preserve">”) </w:t>
      </w:r>
      <w:r w:rsidRPr="37DBB0FB">
        <w:rPr>
          <w:i/>
          <w:iCs/>
          <w:lang w:val="en-US"/>
        </w:rPr>
        <w:t>AND</w:t>
      </w:r>
      <w:r w:rsidRPr="37DBB0FB">
        <w:rPr>
          <w:lang w:val="en-US"/>
        </w:rPr>
        <w:t xml:space="preserve"> (“</w:t>
      </w:r>
      <w:r w:rsidRPr="003679BC">
        <w:rPr>
          <w:i/>
          <w:iCs/>
          <w:lang w:val="en-US"/>
        </w:rPr>
        <w:t>app</w:t>
      </w:r>
      <w:r w:rsidRPr="37DBB0FB">
        <w:rPr>
          <w:lang w:val="en-US"/>
        </w:rPr>
        <w:t>”</w:t>
      </w:r>
      <w:r w:rsidRPr="37DBB0FB">
        <w:rPr>
          <w:i/>
          <w:iCs/>
          <w:lang w:val="en-US"/>
        </w:rPr>
        <w:t xml:space="preserve"> OR </w:t>
      </w:r>
      <w:r w:rsidRPr="37DBB0FB">
        <w:rPr>
          <w:lang w:val="en-US"/>
        </w:rPr>
        <w:t>“</w:t>
      </w:r>
      <w:r w:rsidRPr="003679BC">
        <w:rPr>
          <w:i/>
          <w:iCs/>
          <w:lang w:val="en-US"/>
        </w:rPr>
        <w:t>website</w:t>
      </w:r>
      <w:r w:rsidRPr="37DBB0FB">
        <w:rPr>
          <w:lang w:val="en-US"/>
        </w:rPr>
        <w:t>”</w:t>
      </w:r>
      <w:r w:rsidRPr="37DBB0FB">
        <w:rPr>
          <w:i/>
          <w:iCs/>
          <w:lang w:val="en-US"/>
        </w:rPr>
        <w:t xml:space="preserve"> OR </w:t>
      </w:r>
      <w:r w:rsidRPr="37DBB0FB">
        <w:rPr>
          <w:lang w:val="en-US"/>
        </w:rPr>
        <w:t>“software”</w:t>
      </w:r>
      <w:r w:rsidRPr="37DBB0FB">
        <w:rPr>
          <w:i/>
          <w:iCs/>
          <w:lang w:val="en-US"/>
        </w:rPr>
        <w:t xml:space="preserve"> OR </w:t>
      </w:r>
      <w:r w:rsidRPr="37DBB0FB">
        <w:rPr>
          <w:lang w:val="en-US"/>
        </w:rPr>
        <w:t>“</w:t>
      </w:r>
      <w:r w:rsidRPr="00BA1CFF">
        <w:rPr>
          <w:i/>
          <w:iCs/>
          <w:lang w:val="en-US"/>
        </w:rPr>
        <w:t>mobile</w:t>
      </w:r>
      <w:r w:rsidRPr="37DBB0FB">
        <w:rPr>
          <w:lang w:val="en-US"/>
        </w:rPr>
        <w:t xml:space="preserve">”) </w:t>
      </w:r>
      <w:r w:rsidRPr="37DBB0FB">
        <w:rPr>
          <w:i/>
          <w:iCs/>
          <w:lang w:val="en-US"/>
        </w:rPr>
        <w:t>AND</w:t>
      </w:r>
      <w:r w:rsidRPr="37DBB0FB">
        <w:rPr>
          <w:lang w:val="en-US"/>
        </w:rPr>
        <w:t xml:space="preserve"> (“</w:t>
      </w:r>
      <w:r w:rsidRPr="00BA1CFF">
        <w:rPr>
          <w:i/>
          <w:iCs/>
          <w:lang w:val="en-US"/>
        </w:rPr>
        <w:t>urban disasters</w:t>
      </w:r>
      <w:r w:rsidRPr="37DBB0FB">
        <w:rPr>
          <w:lang w:val="en-US"/>
        </w:rPr>
        <w:t xml:space="preserve">” </w:t>
      </w:r>
      <w:r w:rsidRPr="00AE0B7A">
        <w:rPr>
          <w:i/>
          <w:iCs/>
          <w:lang w:val="en-US"/>
        </w:rPr>
        <w:t>OR</w:t>
      </w:r>
      <w:r w:rsidRPr="37DBB0FB">
        <w:rPr>
          <w:lang w:val="en-US"/>
        </w:rPr>
        <w:t xml:space="preserve"> “</w:t>
      </w:r>
      <w:r w:rsidRPr="00BA1CFF">
        <w:rPr>
          <w:i/>
          <w:iCs/>
          <w:lang w:val="en-US"/>
        </w:rPr>
        <w:t>natural disasters</w:t>
      </w:r>
      <w:r w:rsidRPr="37DBB0FB">
        <w:rPr>
          <w:lang w:val="en-US"/>
        </w:rPr>
        <w:t>”</w:t>
      </w:r>
      <w:r w:rsidRPr="37DBB0FB">
        <w:rPr>
          <w:i/>
          <w:iCs/>
          <w:lang w:val="en-US"/>
        </w:rPr>
        <w:t xml:space="preserve"> OR </w:t>
      </w:r>
      <w:r w:rsidRPr="37DBB0FB">
        <w:rPr>
          <w:lang w:val="en-US"/>
        </w:rPr>
        <w:t>“</w:t>
      </w:r>
      <w:r w:rsidRPr="00BA1CFF">
        <w:rPr>
          <w:i/>
          <w:iCs/>
          <w:lang w:val="en-US"/>
        </w:rPr>
        <w:t>weather</w:t>
      </w:r>
      <w:r w:rsidRPr="37DBB0FB">
        <w:rPr>
          <w:lang w:val="en-US"/>
        </w:rPr>
        <w:t xml:space="preserve"> </w:t>
      </w:r>
      <w:r w:rsidRPr="00BA1CFF">
        <w:rPr>
          <w:i/>
          <w:iCs/>
          <w:lang w:val="en-US"/>
        </w:rPr>
        <w:t>events</w:t>
      </w:r>
      <w:r w:rsidRPr="37DBB0FB">
        <w:rPr>
          <w:lang w:val="en-US"/>
        </w:rPr>
        <w:t xml:space="preserve">”) </w:t>
      </w:r>
      <w:r w:rsidRPr="37DBB0FB">
        <w:rPr>
          <w:i/>
          <w:iCs/>
          <w:lang w:val="en-US"/>
        </w:rPr>
        <w:t>AND</w:t>
      </w:r>
      <w:r w:rsidRPr="37DBB0FB">
        <w:rPr>
          <w:lang w:val="en-US"/>
        </w:rPr>
        <w:t xml:space="preserve"> (“</w:t>
      </w:r>
      <w:r w:rsidRPr="00BA1CFF">
        <w:rPr>
          <w:i/>
          <w:iCs/>
          <w:lang w:val="en-US"/>
        </w:rPr>
        <w:t>participation</w:t>
      </w:r>
      <w:r w:rsidRPr="37DBB0FB">
        <w:rPr>
          <w:lang w:val="en-US"/>
        </w:rPr>
        <w:t>”</w:t>
      </w:r>
      <w:r w:rsidRPr="37DBB0FB">
        <w:rPr>
          <w:i/>
          <w:iCs/>
          <w:lang w:val="en-US"/>
        </w:rPr>
        <w:t xml:space="preserve"> OR </w:t>
      </w:r>
      <w:r w:rsidRPr="37DBB0FB">
        <w:rPr>
          <w:lang w:val="en-US"/>
        </w:rPr>
        <w:t>“</w:t>
      </w:r>
      <w:r w:rsidRPr="00BA1CFF">
        <w:rPr>
          <w:i/>
          <w:iCs/>
          <w:lang w:val="en-US"/>
        </w:rPr>
        <w:t>report</w:t>
      </w:r>
      <w:r w:rsidRPr="37DBB0FB">
        <w:rPr>
          <w:lang w:val="en-US"/>
        </w:rPr>
        <w:t>”</w:t>
      </w:r>
      <w:r w:rsidRPr="37DBB0FB">
        <w:rPr>
          <w:i/>
          <w:iCs/>
          <w:lang w:val="en-US"/>
        </w:rPr>
        <w:t xml:space="preserve"> OR </w:t>
      </w:r>
      <w:r w:rsidRPr="37DBB0FB">
        <w:rPr>
          <w:lang w:val="en-US"/>
        </w:rPr>
        <w:t>“</w:t>
      </w:r>
      <w:r w:rsidRPr="00BA1CFF">
        <w:rPr>
          <w:i/>
          <w:iCs/>
          <w:lang w:val="en-US"/>
        </w:rPr>
        <w:t>reporting</w:t>
      </w:r>
      <w:r w:rsidRPr="37DBB0FB">
        <w:rPr>
          <w:lang w:val="en-US"/>
        </w:rPr>
        <w:t>”</w:t>
      </w:r>
      <w:r w:rsidRPr="37DBB0FB">
        <w:rPr>
          <w:i/>
          <w:iCs/>
          <w:lang w:val="en-US"/>
        </w:rPr>
        <w:t xml:space="preserve"> OR </w:t>
      </w:r>
      <w:r w:rsidRPr="37DBB0FB">
        <w:rPr>
          <w:lang w:val="en-US"/>
        </w:rPr>
        <w:t>“</w:t>
      </w:r>
      <w:r w:rsidRPr="00BA1CFF">
        <w:rPr>
          <w:i/>
          <w:iCs/>
          <w:lang w:val="en-US"/>
        </w:rPr>
        <w:t>monitoring</w:t>
      </w:r>
      <w:r w:rsidRPr="37DBB0FB">
        <w:rPr>
          <w:lang w:val="en-US"/>
        </w:rPr>
        <w:t>”</w:t>
      </w:r>
      <w:r w:rsidRPr="37DBB0FB">
        <w:rPr>
          <w:i/>
          <w:iCs/>
          <w:lang w:val="en-US"/>
        </w:rPr>
        <w:t xml:space="preserve"> OR </w:t>
      </w:r>
      <w:r w:rsidRPr="37DBB0FB">
        <w:rPr>
          <w:lang w:val="en-US"/>
        </w:rPr>
        <w:t>“</w:t>
      </w:r>
      <w:r w:rsidRPr="00BA1CFF">
        <w:rPr>
          <w:i/>
          <w:iCs/>
          <w:lang w:val="en-US"/>
        </w:rPr>
        <w:t>tracking</w:t>
      </w:r>
      <w:r w:rsidRPr="37DBB0FB">
        <w:rPr>
          <w:lang w:val="en-US"/>
        </w:rPr>
        <w:t xml:space="preserve">”). </w:t>
      </w:r>
      <w:r>
        <w:t>A escolha da palavra “tela” decorre da observação de que diversos resultados apresentam propostas de intervenção social em vez de sistemas informatizados.</w:t>
      </w:r>
    </w:p>
    <w:p w14:paraId="360756E8" w14:textId="77777777" w:rsidR="00FA26A5" w:rsidRDefault="6C710B0A" w:rsidP="7700D1D0">
      <w:pPr>
        <w:pStyle w:val="TF-TEXTO"/>
      </w:pPr>
      <w:r>
        <w:t xml:space="preserve">Para a seleção dos trabalhos, </w:t>
      </w:r>
      <w:r w:rsidR="006038F9">
        <w:t xml:space="preserve">foram </w:t>
      </w:r>
      <w:r>
        <w:t xml:space="preserve">definidos Critérios de Exclusão (CE) e Critérios de Inclusão (CI), orientando a análise dos resultados obtidos. Segundo Santos, Ferreira e Prates (2012 </w:t>
      </w:r>
      <w:r w:rsidRPr="00D11481">
        <w:rPr>
          <w:i/>
          <w:iCs/>
        </w:rPr>
        <w:t>apud</w:t>
      </w:r>
      <w:r>
        <w:t xml:space="preserve"> Costa </w:t>
      </w:r>
      <w:r w:rsidRPr="37DBB0FB">
        <w:rPr>
          <w:i/>
          <w:iCs/>
        </w:rPr>
        <w:t>et al</w:t>
      </w:r>
      <w:r>
        <w:t>., 2016), além de estabelecer esses critérios, é recomendável adotar parâmetros de qualidade e atribuir pesos aos CI, garantindo um processo estruturado e documentado.</w:t>
      </w:r>
      <w:r w:rsidR="00015619">
        <w:t xml:space="preserve"> </w:t>
      </w:r>
      <w:r w:rsidR="00015619" w:rsidRPr="00015619">
        <w:t xml:space="preserve">Os CE adotados foram: CE1, estudos pagos e estudos em workshops, resumos, cartazes, painéis, palestras e demonstrações; CE2, artigos que não estejam em português ou </w:t>
      </w:r>
      <w:r w:rsidR="00015619" w:rsidRPr="00015619">
        <w:lastRenderedPageBreak/>
        <w:t xml:space="preserve">inglês; CE3, estudos repetidos ou duplicados, considerando-se apenas o mais recente; CE4, estudos com texto, conteúdo ou resultados incompletos; CE5, estudos cuja solução não seja um sistema informatizado; CE6, estudos que não estejam nas cinco primeiras páginas do Google. </w:t>
      </w:r>
    </w:p>
    <w:p w14:paraId="5D910A40" w14:textId="584C6343" w:rsidR="6C710B0A" w:rsidRDefault="00015619" w:rsidP="7700D1D0">
      <w:pPr>
        <w:pStyle w:val="TF-TEXTO"/>
      </w:pPr>
      <w:r w:rsidRPr="00015619">
        <w:t xml:space="preserve">Para os CI, a </w:t>
      </w:r>
      <w:r>
        <w:fldChar w:fldCharType="begin"/>
      </w:r>
      <w:r>
        <w:instrText xml:space="preserve"> REF _Ref208233698 \h </w:instrText>
      </w:r>
      <w:r>
        <w:fldChar w:fldCharType="separate"/>
      </w:r>
      <w:r w:rsidR="001C1872">
        <w:t xml:space="preserve">Tabela </w:t>
      </w:r>
      <w:r w:rsidR="001C1872">
        <w:rPr>
          <w:noProof/>
        </w:rPr>
        <w:t>1</w:t>
      </w:r>
      <w:r>
        <w:fldChar w:fldCharType="end"/>
      </w:r>
      <w:r w:rsidRPr="00015619">
        <w:t xml:space="preserve"> apresenta os critérios de qualidade, com seus respectivos pesos, variando de um (1) a dois (2). Além dos critérios citados, o processo de triagem e seleção seguiu os passos metodológicos adaptados de Santos, Ferreira e Prates (2012 apud Costa et al., 2016). No Passo 1, realizou-se a eliminação dos estudos com base na leitura de títulos e resumos. O Passo 2 consistiu na leitura diagonal dos textos restantes, permitindo uma análise mais ampla e rápida de sua adequação. Por fim, no Passo 3, procedeu-se à leitura completa dos trabalhos selecionados. Nesta etapa, foram aplicados os critérios de qualidade listados na </w:t>
      </w:r>
      <w:r>
        <w:fldChar w:fldCharType="begin"/>
      </w:r>
      <w:r>
        <w:instrText xml:space="preserve"> REF _Ref208233698 \h </w:instrText>
      </w:r>
      <w:r>
        <w:fldChar w:fldCharType="separate"/>
      </w:r>
      <w:r w:rsidR="001C1872">
        <w:t xml:space="preserve">Tabela </w:t>
      </w:r>
      <w:r w:rsidR="001C1872">
        <w:rPr>
          <w:noProof/>
        </w:rPr>
        <w:t>1</w:t>
      </w:r>
      <w:r>
        <w:fldChar w:fldCharType="end"/>
      </w:r>
      <w:r w:rsidRPr="00015619">
        <w:t>, sendo incluídos apenas os estudos que atingiram pontuação igual ou superior a seis.</w:t>
      </w:r>
    </w:p>
    <w:p w14:paraId="5DF7D012" w14:textId="4D17C79F" w:rsidR="68CA9CE5" w:rsidRDefault="00D27F21" w:rsidP="00D27F21">
      <w:pPr>
        <w:pStyle w:val="TF-LEGENDA"/>
        <w:rPr>
          <w:color w:val="000000" w:themeColor="text1"/>
          <w:szCs w:val="24"/>
        </w:rPr>
      </w:pPr>
      <w:bookmarkStart w:id="100" w:name="_Ref208233698"/>
      <w:bookmarkStart w:id="101" w:name="_Ref206851450"/>
      <w:bookmarkStart w:id="102" w:name="_Toc215432544"/>
      <w:r>
        <w:t xml:space="preserve">Tabela </w:t>
      </w:r>
      <w:fldSimple w:instr=" SEQ Tabela \* ARABIC ">
        <w:r w:rsidR="001C1872">
          <w:rPr>
            <w:noProof/>
          </w:rPr>
          <w:t>1</w:t>
        </w:r>
      </w:fldSimple>
      <w:bookmarkEnd w:id="100"/>
      <w:r>
        <w:t xml:space="preserve"> </w:t>
      </w:r>
      <w:r w:rsidRPr="00AC0B8E">
        <w:t>–</w:t>
      </w:r>
      <w:r w:rsidRPr="7700D1D0">
        <w:rPr>
          <w:color w:val="000000" w:themeColor="text1"/>
          <w:szCs w:val="24"/>
        </w:rPr>
        <w:t xml:space="preserve"> Critérios de qualidade</w:t>
      </w:r>
      <w:bookmarkEnd w:id="101"/>
      <w:bookmarkEnd w:id="102"/>
    </w:p>
    <w:tbl>
      <w:tblPr>
        <w:tblStyle w:val="Tabelacomgrade"/>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555"/>
        <w:gridCol w:w="7650"/>
        <w:gridCol w:w="690"/>
      </w:tblGrid>
      <w:tr w:rsidR="7700D1D0" w14:paraId="562E7329" w14:textId="77777777" w:rsidTr="7700D1D0">
        <w:trPr>
          <w:trHeight w:val="300"/>
        </w:trPr>
        <w:tc>
          <w:tcPr>
            <w:tcW w:w="555" w:type="dxa"/>
            <w:tcBorders>
              <w:top w:val="single" w:sz="6" w:space="0" w:color="auto"/>
              <w:left w:val="nil"/>
            </w:tcBorders>
            <w:tcMar>
              <w:left w:w="90" w:type="dxa"/>
              <w:right w:w="90" w:type="dxa"/>
            </w:tcMar>
          </w:tcPr>
          <w:p w14:paraId="574B91DC" w14:textId="30BF1EFB" w:rsidR="7700D1D0" w:rsidRDefault="7700D1D0" w:rsidP="7700D1D0">
            <w:pPr>
              <w:pStyle w:val="SemEspaamento"/>
              <w:keepNext/>
              <w:keepLines/>
              <w:jc w:val="center"/>
            </w:pPr>
            <w:r w:rsidRPr="7700D1D0">
              <w:rPr>
                <w:b/>
                <w:bCs/>
              </w:rPr>
              <w:t>ID</w:t>
            </w:r>
          </w:p>
        </w:tc>
        <w:tc>
          <w:tcPr>
            <w:tcW w:w="7650" w:type="dxa"/>
            <w:tcBorders>
              <w:top w:val="single" w:sz="6" w:space="0" w:color="auto"/>
            </w:tcBorders>
            <w:tcMar>
              <w:left w:w="90" w:type="dxa"/>
              <w:right w:w="90" w:type="dxa"/>
            </w:tcMar>
          </w:tcPr>
          <w:p w14:paraId="48E294BA" w14:textId="67ABADBC" w:rsidR="7700D1D0" w:rsidRDefault="7700D1D0" w:rsidP="7700D1D0">
            <w:pPr>
              <w:pStyle w:val="SemEspaamento"/>
              <w:keepNext/>
              <w:keepLines/>
            </w:pPr>
            <w:r w:rsidRPr="7700D1D0">
              <w:rPr>
                <w:b/>
                <w:bCs/>
              </w:rPr>
              <w:t>Critérios de Qualidade</w:t>
            </w:r>
          </w:p>
        </w:tc>
        <w:tc>
          <w:tcPr>
            <w:tcW w:w="690" w:type="dxa"/>
            <w:tcBorders>
              <w:top w:val="single" w:sz="6" w:space="0" w:color="auto"/>
              <w:right w:val="nil"/>
            </w:tcBorders>
            <w:tcMar>
              <w:left w:w="90" w:type="dxa"/>
              <w:right w:w="90" w:type="dxa"/>
            </w:tcMar>
            <w:vAlign w:val="center"/>
          </w:tcPr>
          <w:p w14:paraId="6D85CEBE" w14:textId="53409A71" w:rsidR="7700D1D0" w:rsidRDefault="7700D1D0" w:rsidP="7700D1D0">
            <w:pPr>
              <w:pStyle w:val="SemEspaamento"/>
              <w:keepNext/>
              <w:keepLines/>
              <w:jc w:val="center"/>
            </w:pPr>
            <w:r w:rsidRPr="7700D1D0">
              <w:rPr>
                <w:b/>
                <w:bCs/>
              </w:rPr>
              <w:t>Peso</w:t>
            </w:r>
          </w:p>
        </w:tc>
      </w:tr>
      <w:tr w:rsidR="7700D1D0" w14:paraId="20B21DE9" w14:textId="77777777" w:rsidTr="7700D1D0">
        <w:trPr>
          <w:trHeight w:val="300"/>
        </w:trPr>
        <w:tc>
          <w:tcPr>
            <w:tcW w:w="555" w:type="dxa"/>
            <w:tcBorders>
              <w:left w:val="nil"/>
            </w:tcBorders>
            <w:tcMar>
              <w:left w:w="90" w:type="dxa"/>
              <w:right w:w="90" w:type="dxa"/>
            </w:tcMar>
            <w:vAlign w:val="center"/>
          </w:tcPr>
          <w:p w14:paraId="30E0E91E" w14:textId="6177AE4B" w:rsidR="7700D1D0" w:rsidRDefault="7700D1D0" w:rsidP="7700D1D0">
            <w:pPr>
              <w:pStyle w:val="SemEspaamento"/>
              <w:keepNext/>
              <w:keepLines/>
              <w:jc w:val="center"/>
            </w:pPr>
            <w:r w:rsidRPr="7700D1D0">
              <w:t>1</w:t>
            </w:r>
          </w:p>
        </w:tc>
        <w:tc>
          <w:tcPr>
            <w:tcW w:w="7650" w:type="dxa"/>
            <w:tcMar>
              <w:left w:w="90" w:type="dxa"/>
              <w:right w:w="90" w:type="dxa"/>
            </w:tcMar>
          </w:tcPr>
          <w:p w14:paraId="7CFF5B40" w14:textId="6045A88F" w:rsidR="7700D1D0" w:rsidRDefault="7700D1D0" w:rsidP="7700D1D0">
            <w:pPr>
              <w:pStyle w:val="SemEspaamento"/>
              <w:keepNext/>
              <w:keepLines/>
              <w:jc w:val="both"/>
            </w:pPr>
            <w:r w:rsidRPr="7700D1D0">
              <w:t>Sistemas que exploram o contexto de desastres naturais em áreas urbanas, com foco em cidades com características geográficas e ambientais semelhantes a Blumenau (ex: áreas de risco de alagamento, deslizamentos etc.).</w:t>
            </w:r>
          </w:p>
        </w:tc>
        <w:tc>
          <w:tcPr>
            <w:tcW w:w="690" w:type="dxa"/>
            <w:tcBorders>
              <w:right w:val="nil"/>
            </w:tcBorders>
            <w:tcMar>
              <w:left w:w="90" w:type="dxa"/>
              <w:right w:w="90" w:type="dxa"/>
            </w:tcMar>
            <w:vAlign w:val="center"/>
          </w:tcPr>
          <w:p w14:paraId="34EC2CF9" w14:textId="0FCACDFD" w:rsidR="7700D1D0" w:rsidRDefault="00B803FF" w:rsidP="7700D1D0">
            <w:pPr>
              <w:pStyle w:val="SemEspaamento"/>
              <w:keepNext/>
              <w:keepLines/>
              <w:jc w:val="center"/>
            </w:pPr>
            <w:r>
              <w:t>2</w:t>
            </w:r>
          </w:p>
        </w:tc>
      </w:tr>
      <w:tr w:rsidR="7700D1D0" w14:paraId="4062BE6E" w14:textId="77777777" w:rsidTr="00D11481">
        <w:trPr>
          <w:trHeight w:val="63"/>
        </w:trPr>
        <w:tc>
          <w:tcPr>
            <w:tcW w:w="555" w:type="dxa"/>
            <w:tcBorders>
              <w:left w:val="nil"/>
            </w:tcBorders>
            <w:tcMar>
              <w:left w:w="90" w:type="dxa"/>
              <w:right w:w="90" w:type="dxa"/>
            </w:tcMar>
            <w:vAlign w:val="center"/>
          </w:tcPr>
          <w:p w14:paraId="0843EC09" w14:textId="294F3E94" w:rsidR="7700D1D0" w:rsidRDefault="7700D1D0" w:rsidP="7700D1D0">
            <w:pPr>
              <w:pStyle w:val="SemEspaamento"/>
              <w:keepNext/>
              <w:keepLines/>
              <w:jc w:val="center"/>
            </w:pPr>
            <w:r w:rsidRPr="7700D1D0">
              <w:t>2</w:t>
            </w:r>
          </w:p>
        </w:tc>
        <w:tc>
          <w:tcPr>
            <w:tcW w:w="7650" w:type="dxa"/>
            <w:tcMar>
              <w:left w:w="90" w:type="dxa"/>
              <w:right w:w="90" w:type="dxa"/>
            </w:tcMar>
          </w:tcPr>
          <w:p w14:paraId="5289AE07" w14:textId="79DBF53E" w:rsidR="7700D1D0" w:rsidRDefault="7700D1D0" w:rsidP="7700D1D0">
            <w:pPr>
              <w:pStyle w:val="SemEspaamento"/>
              <w:keepNext/>
              <w:keepLines/>
              <w:jc w:val="both"/>
            </w:pPr>
            <w:r w:rsidRPr="7700D1D0">
              <w:t>Implementação de Mapa Interativo</w:t>
            </w:r>
          </w:p>
        </w:tc>
        <w:tc>
          <w:tcPr>
            <w:tcW w:w="690" w:type="dxa"/>
            <w:tcBorders>
              <w:right w:val="nil"/>
            </w:tcBorders>
            <w:tcMar>
              <w:left w:w="90" w:type="dxa"/>
              <w:right w:w="90" w:type="dxa"/>
            </w:tcMar>
            <w:vAlign w:val="center"/>
          </w:tcPr>
          <w:p w14:paraId="73A2F440" w14:textId="52CD59E8" w:rsidR="7700D1D0" w:rsidRDefault="7700D1D0" w:rsidP="7700D1D0">
            <w:pPr>
              <w:pStyle w:val="SemEspaamento"/>
              <w:keepNext/>
              <w:keepLines/>
              <w:jc w:val="center"/>
            </w:pPr>
            <w:r w:rsidRPr="7700D1D0">
              <w:t>1</w:t>
            </w:r>
          </w:p>
        </w:tc>
      </w:tr>
      <w:tr w:rsidR="7700D1D0" w14:paraId="4AC21CAF" w14:textId="77777777" w:rsidTr="00D11481">
        <w:trPr>
          <w:trHeight w:val="63"/>
        </w:trPr>
        <w:tc>
          <w:tcPr>
            <w:tcW w:w="555" w:type="dxa"/>
            <w:tcBorders>
              <w:left w:val="nil"/>
            </w:tcBorders>
            <w:tcMar>
              <w:left w:w="90" w:type="dxa"/>
              <w:right w:w="90" w:type="dxa"/>
            </w:tcMar>
            <w:vAlign w:val="center"/>
          </w:tcPr>
          <w:p w14:paraId="46A239B6" w14:textId="6D6A8994" w:rsidR="7700D1D0" w:rsidRDefault="7700D1D0" w:rsidP="7700D1D0">
            <w:pPr>
              <w:pStyle w:val="SemEspaamento"/>
              <w:keepNext/>
              <w:keepLines/>
              <w:jc w:val="center"/>
            </w:pPr>
            <w:r w:rsidRPr="7700D1D0">
              <w:t>3</w:t>
            </w:r>
          </w:p>
        </w:tc>
        <w:tc>
          <w:tcPr>
            <w:tcW w:w="7650" w:type="dxa"/>
            <w:tcMar>
              <w:left w:w="90" w:type="dxa"/>
              <w:right w:w="90" w:type="dxa"/>
            </w:tcMar>
          </w:tcPr>
          <w:p w14:paraId="5259B1E4" w14:textId="0205F418" w:rsidR="7700D1D0" w:rsidRDefault="7700D1D0" w:rsidP="7700D1D0">
            <w:pPr>
              <w:pStyle w:val="SemEspaamento"/>
              <w:keepNext/>
              <w:keepLines/>
              <w:jc w:val="both"/>
            </w:pPr>
            <w:r w:rsidRPr="7700D1D0">
              <w:t>Uso de Histórico de Ocorrências</w:t>
            </w:r>
          </w:p>
        </w:tc>
        <w:tc>
          <w:tcPr>
            <w:tcW w:w="690" w:type="dxa"/>
            <w:tcBorders>
              <w:right w:val="nil"/>
            </w:tcBorders>
            <w:tcMar>
              <w:left w:w="90" w:type="dxa"/>
              <w:right w:w="90" w:type="dxa"/>
            </w:tcMar>
            <w:vAlign w:val="center"/>
          </w:tcPr>
          <w:p w14:paraId="248B6C1C" w14:textId="161A1738" w:rsidR="7700D1D0" w:rsidRDefault="7700D1D0" w:rsidP="7700D1D0">
            <w:pPr>
              <w:pStyle w:val="SemEspaamento"/>
              <w:keepNext/>
              <w:keepLines/>
              <w:jc w:val="center"/>
            </w:pPr>
            <w:r w:rsidRPr="7700D1D0">
              <w:t>1</w:t>
            </w:r>
          </w:p>
        </w:tc>
      </w:tr>
      <w:tr w:rsidR="7700D1D0" w14:paraId="72EF9E89" w14:textId="77777777" w:rsidTr="00D11481">
        <w:trPr>
          <w:trHeight w:val="63"/>
        </w:trPr>
        <w:tc>
          <w:tcPr>
            <w:tcW w:w="555" w:type="dxa"/>
            <w:tcBorders>
              <w:left w:val="nil"/>
            </w:tcBorders>
            <w:tcMar>
              <w:left w:w="90" w:type="dxa"/>
              <w:right w:w="90" w:type="dxa"/>
            </w:tcMar>
            <w:vAlign w:val="center"/>
          </w:tcPr>
          <w:p w14:paraId="4CE53613" w14:textId="211A809F" w:rsidR="7700D1D0" w:rsidRDefault="7700D1D0" w:rsidP="7700D1D0">
            <w:pPr>
              <w:pStyle w:val="SemEspaamento"/>
              <w:keepNext/>
              <w:keepLines/>
              <w:jc w:val="center"/>
            </w:pPr>
            <w:r w:rsidRPr="7700D1D0">
              <w:t>4</w:t>
            </w:r>
          </w:p>
        </w:tc>
        <w:tc>
          <w:tcPr>
            <w:tcW w:w="7650" w:type="dxa"/>
            <w:tcMar>
              <w:left w:w="90" w:type="dxa"/>
              <w:right w:w="90" w:type="dxa"/>
            </w:tcMar>
          </w:tcPr>
          <w:p w14:paraId="079DBDB1" w14:textId="077EFE16" w:rsidR="7700D1D0" w:rsidRDefault="7700D1D0" w:rsidP="7700D1D0">
            <w:pPr>
              <w:pStyle w:val="SemEspaamento"/>
              <w:keepNext/>
              <w:keepLines/>
              <w:jc w:val="both"/>
            </w:pPr>
            <w:r w:rsidRPr="7700D1D0">
              <w:t>Classificação de Imagens por IA</w:t>
            </w:r>
          </w:p>
        </w:tc>
        <w:tc>
          <w:tcPr>
            <w:tcW w:w="690" w:type="dxa"/>
            <w:tcBorders>
              <w:right w:val="nil"/>
            </w:tcBorders>
            <w:tcMar>
              <w:left w:w="90" w:type="dxa"/>
              <w:right w:w="90" w:type="dxa"/>
            </w:tcMar>
            <w:vAlign w:val="center"/>
          </w:tcPr>
          <w:p w14:paraId="537DEE58" w14:textId="65CCC383" w:rsidR="7700D1D0" w:rsidRDefault="7700D1D0" w:rsidP="7700D1D0">
            <w:pPr>
              <w:pStyle w:val="SemEspaamento"/>
              <w:keepNext/>
              <w:keepLines/>
              <w:jc w:val="center"/>
            </w:pPr>
            <w:r w:rsidRPr="7700D1D0">
              <w:t>2</w:t>
            </w:r>
          </w:p>
        </w:tc>
      </w:tr>
      <w:tr w:rsidR="7700D1D0" w14:paraId="649203B9" w14:textId="77777777" w:rsidTr="00D11481">
        <w:trPr>
          <w:trHeight w:val="63"/>
        </w:trPr>
        <w:tc>
          <w:tcPr>
            <w:tcW w:w="555" w:type="dxa"/>
            <w:tcBorders>
              <w:left w:val="nil"/>
            </w:tcBorders>
            <w:tcMar>
              <w:left w:w="90" w:type="dxa"/>
              <w:right w:w="90" w:type="dxa"/>
            </w:tcMar>
            <w:vAlign w:val="center"/>
          </w:tcPr>
          <w:p w14:paraId="1851CC08" w14:textId="142E5A9C" w:rsidR="7700D1D0" w:rsidRDefault="7700D1D0" w:rsidP="7700D1D0">
            <w:pPr>
              <w:pStyle w:val="SemEspaamento"/>
              <w:keepNext/>
              <w:keepLines/>
              <w:jc w:val="center"/>
            </w:pPr>
            <w:r w:rsidRPr="7700D1D0">
              <w:t>5</w:t>
            </w:r>
          </w:p>
        </w:tc>
        <w:tc>
          <w:tcPr>
            <w:tcW w:w="7650" w:type="dxa"/>
            <w:tcMar>
              <w:left w:w="90" w:type="dxa"/>
              <w:right w:w="90" w:type="dxa"/>
            </w:tcMar>
          </w:tcPr>
          <w:p w14:paraId="085F9D46" w14:textId="1F60F185" w:rsidR="7700D1D0" w:rsidRDefault="7700D1D0" w:rsidP="7700D1D0">
            <w:pPr>
              <w:pStyle w:val="SemEspaamento"/>
              <w:keepNext/>
              <w:keepLines/>
              <w:jc w:val="both"/>
            </w:pPr>
            <w:r w:rsidRPr="7700D1D0">
              <w:t>Uso de Mecanismos de Recompensa</w:t>
            </w:r>
          </w:p>
        </w:tc>
        <w:tc>
          <w:tcPr>
            <w:tcW w:w="690" w:type="dxa"/>
            <w:tcBorders>
              <w:right w:val="nil"/>
            </w:tcBorders>
            <w:tcMar>
              <w:left w:w="90" w:type="dxa"/>
              <w:right w:w="90" w:type="dxa"/>
            </w:tcMar>
            <w:vAlign w:val="center"/>
          </w:tcPr>
          <w:p w14:paraId="25A7F0AB" w14:textId="0AC148B4" w:rsidR="7700D1D0" w:rsidRDefault="7700D1D0" w:rsidP="7700D1D0">
            <w:pPr>
              <w:pStyle w:val="SemEspaamento"/>
              <w:keepNext/>
              <w:keepLines/>
              <w:jc w:val="center"/>
            </w:pPr>
            <w:r w:rsidRPr="7700D1D0">
              <w:t>1</w:t>
            </w:r>
          </w:p>
        </w:tc>
      </w:tr>
      <w:tr w:rsidR="7700D1D0" w14:paraId="3F056C53" w14:textId="77777777" w:rsidTr="00D11481">
        <w:trPr>
          <w:trHeight w:val="63"/>
        </w:trPr>
        <w:tc>
          <w:tcPr>
            <w:tcW w:w="555" w:type="dxa"/>
            <w:tcBorders>
              <w:left w:val="nil"/>
              <w:bottom w:val="single" w:sz="6" w:space="0" w:color="auto"/>
            </w:tcBorders>
            <w:tcMar>
              <w:left w:w="90" w:type="dxa"/>
              <w:right w:w="90" w:type="dxa"/>
            </w:tcMar>
          </w:tcPr>
          <w:p w14:paraId="6D0BE3D5" w14:textId="0C60C88B" w:rsidR="7700D1D0" w:rsidRDefault="7700D1D0" w:rsidP="7700D1D0">
            <w:pPr>
              <w:jc w:val="center"/>
              <w:rPr>
                <w:sz w:val="20"/>
                <w:szCs w:val="20"/>
              </w:rPr>
            </w:pPr>
            <w:r w:rsidRPr="7700D1D0">
              <w:rPr>
                <w:sz w:val="20"/>
                <w:szCs w:val="20"/>
              </w:rPr>
              <w:t>6</w:t>
            </w:r>
          </w:p>
        </w:tc>
        <w:tc>
          <w:tcPr>
            <w:tcW w:w="7650" w:type="dxa"/>
            <w:tcBorders>
              <w:bottom w:val="single" w:sz="6" w:space="0" w:color="auto"/>
            </w:tcBorders>
            <w:tcMar>
              <w:left w:w="90" w:type="dxa"/>
              <w:right w:w="90" w:type="dxa"/>
            </w:tcMar>
          </w:tcPr>
          <w:p w14:paraId="7FEA955D" w14:textId="53AFFA4C" w:rsidR="7700D1D0" w:rsidRDefault="7700D1D0" w:rsidP="7700D1D0">
            <w:pPr>
              <w:rPr>
                <w:sz w:val="20"/>
                <w:szCs w:val="20"/>
              </w:rPr>
            </w:pPr>
            <w:r w:rsidRPr="7700D1D0">
              <w:rPr>
                <w:sz w:val="20"/>
                <w:szCs w:val="20"/>
              </w:rPr>
              <w:t>Promoção da Participação Popular na Gestão de Desastres</w:t>
            </w:r>
          </w:p>
        </w:tc>
        <w:tc>
          <w:tcPr>
            <w:tcW w:w="690" w:type="dxa"/>
            <w:tcBorders>
              <w:bottom w:val="single" w:sz="6" w:space="0" w:color="auto"/>
              <w:right w:val="nil"/>
            </w:tcBorders>
            <w:tcMar>
              <w:left w:w="90" w:type="dxa"/>
              <w:right w:w="90" w:type="dxa"/>
            </w:tcMar>
            <w:vAlign w:val="center"/>
          </w:tcPr>
          <w:p w14:paraId="30147CCD" w14:textId="691E8314" w:rsidR="7700D1D0" w:rsidRDefault="7700D1D0" w:rsidP="7700D1D0">
            <w:pPr>
              <w:pStyle w:val="SemEspaamento"/>
              <w:keepNext/>
              <w:keepLines/>
              <w:jc w:val="center"/>
            </w:pPr>
            <w:r w:rsidRPr="7700D1D0">
              <w:t>2</w:t>
            </w:r>
          </w:p>
        </w:tc>
      </w:tr>
      <w:tr w:rsidR="7700D1D0" w14:paraId="1C60C390" w14:textId="77777777" w:rsidTr="00D11481">
        <w:trPr>
          <w:trHeight w:val="58"/>
        </w:trPr>
        <w:tc>
          <w:tcPr>
            <w:tcW w:w="555" w:type="dxa"/>
            <w:tcBorders>
              <w:left w:val="nil"/>
              <w:bottom w:val="single" w:sz="6" w:space="0" w:color="auto"/>
            </w:tcBorders>
            <w:tcMar>
              <w:left w:w="90" w:type="dxa"/>
              <w:right w:w="90" w:type="dxa"/>
            </w:tcMar>
          </w:tcPr>
          <w:p w14:paraId="260D7CE3" w14:textId="777C47CB" w:rsidR="7700D1D0" w:rsidRDefault="7700D1D0" w:rsidP="7700D1D0">
            <w:pPr>
              <w:jc w:val="center"/>
              <w:rPr>
                <w:sz w:val="20"/>
                <w:szCs w:val="20"/>
              </w:rPr>
            </w:pPr>
            <w:r w:rsidRPr="7700D1D0">
              <w:rPr>
                <w:sz w:val="20"/>
                <w:szCs w:val="20"/>
              </w:rPr>
              <w:t>7</w:t>
            </w:r>
          </w:p>
        </w:tc>
        <w:tc>
          <w:tcPr>
            <w:tcW w:w="7650" w:type="dxa"/>
            <w:tcBorders>
              <w:bottom w:val="single" w:sz="6" w:space="0" w:color="auto"/>
            </w:tcBorders>
            <w:tcMar>
              <w:left w:w="90" w:type="dxa"/>
              <w:right w:w="90" w:type="dxa"/>
            </w:tcMar>
          </w:tcPr>
          <w:p w14:paraId="38453E50" w14:textId="3451E15F" w:rsidR="7700D1D0" w:rsidRDefault="7700D1D0" w:rsidP="7700D1D0">
            <w:pPr>
              <w:rPr>
                <w:sz w:val="20"/>
                <w:szCs w:val="20"/>
              </w:rPr>
            </w:pPr>
            <w:r w:rsidRPr="7700D1D0">
              <w:rPr>
                <w:sz w:val="20"/>
                <w:szCs w:val="20"/>
              </w:rPr>
              <w:t>Classificação de Gravidade por IA</w:t>
            </w:r>
          </w:p>
        </w:tc>
        <w:tc>
          <w:tcPr>
            <w:tcW w:w="690" w:type="dxa"/>
            <w:tcBorders>
              <w:bottom w:val="single" w:sz="6" w:space="0" w:color="auto"/>
              <w:right w:val="nil"/>
            </w:tcBorders>
            <w:tcMar>
              <w:left w:w="90" w:type="dxa"/>
              <w:right w:w="90" w:type="dxa"/>
            </w:tcMar>
            <w:vAlign w:val="center"/>
          </w:tcPr>
          <w:p w14:paraId="331726A2" w14:textId="20A9D762" w:rsidR="7700D1D0" w:rsidRDefault="7700D1D0" w:rsidP="7700D1D0">
            <w:pPr>
              <w:pStyle w:val="SemEspaamento"/>
              <w:keepNext/>
              <w:keepLines/>
              <w:jc w:val="center"/>
            </w:pPr>
            <w:r w:rsidRPr="7700D1D0">
              <w:t>1</w:t>
            </w:r>
          </w:p>
        </w:tc>
      </w:tr>
      <w:tr w:rsidR="7700D1D0" w14:paraId="462B67CB" w14:textId="77777777" w:rsidTr="00D11481">
        <w:trPr>
          <w:trHeight w:val="58"/>
        </w:trPr>
        <w:tc>
          <w:tcPr>
            <w:tcW w:w="555" w:type="dxa"/>
            <w:tcBorders>
              <w:left w:val="nil"/>
              <w:bottom w:val="single" w:sz="6" w:space="0" w:color="auto"/>
            </w:tcBorders>
            <w:tcMar>
              <w:left w:w="90" w:type="dxa"/>
              <w:right w:w="90" w:type="dxa"/>
            </w:tcMar>
          </w:tcPr>
          <w:p w14:paraId="3E1881D3" w14:textId="68C3BDD3" w:rsidR="7700D1D0" w:rsidRDefault="7700D1D0" w:rsidP="7700D1D0">
            <w:pPr>
              <w:jc w:val="center"/>
              <w:rPr>
                <w:sz w:val="20"/>
                <w:szCs w:val="20"/>
              </w:rPr>
            </w:pPr>
            <w:r w:rsidRPr="7700D1D0">
              <w:rPr>
                <w:sz w:val="20"/>
                <w:szCs w:val="20"/>
              </w:rPr>
              <w:t>8</w:t>
            </w:r>
          </w:p>
        </w:tc>
        <w:tc>
          <w:tcPr>
            <w:tcW w:w="7650" w:type="dxa"/>
            <w:tcBorders>
              <w:bottom w:val="single" w:sz="6" w:space="0" w:color="auto"/>
            </w:tcBorders>
            <w:tcMar>
              <w:left w:w="90" w:type="dxa"/>
              <w:right w:w="90" w:type="dxa"/>
            </w:tcMar>
          </w:tcPr>
          <w:p w14:paraId="70192028" w14:textId="501C41B8" w:rsidR="7700D1D0" w:rsidRDefault="7700D1D0" w:rsidP="7700D1D0">
            <w:pPr>
              <w:rPr>
                <w:sz w:val="20"/>
                <w:szCs w:val="20"/>
              </w:rPr>
            </w:pPr>
            <w:r w:rsidRPr="7700D1D0">
              <w:rPr>
                <w:sz w:val="20"/>
                <w:szCs w:val="20"/>
              </w:rPr>
              <w:t xml:space="preserve">Relatos de Ocorrências em Tempo Real (com foto, vídeo ou localização)  </w:t>
            </w:r>
          </w:p>
        </w:tc>
        <w:tc>
          <w:tcPr>
            <w:tcW w:w="690" w:type="dxa"/>
            <w:tcBorders>
              <w:bottom w:val="single" w:sz="6" w:space="0" w:color="auto"/>
              <w:right w:val="nil"/>
            </w:tcBorders>
            <w:tcMar>
              <w:left w:w="90" w:type="dxa"/>
              <w:right w:w="90" w:type="dxa"/>
            </w:tcMar>
            <w:vAlign w:val="center"/>
          </w:tcPr>
          <w:p w14:paraId="693F729B" w14:textId="120E58DB" w:rsidR="7700D1D0" w:rsidRDefault="7700D1D0" w:rsidP="7700D1D0">
            <w:pPr>
              <w:pStyle w:val="SemEspaamento"/>
              <w:keepNext/>
              <w:keepLines/>
              <w:jc w:val="center"/>
            </w:pPr>
            <w:r w:rsidRPr="7700D1D0">
              <w:t>2</w:t>
            </w:r>
          </w:p>
        </w:tc>
      </w:tr>
      <w:tr w:rsidR="7700D1D0" w14:paraId="38C4E1C5" w14:textId="77777777" w:rsidTr="00D11481">
        <w:trPr>
          <w:trHeight w:val="58"/>
        </w:trPr>
        <w:tc>
          <w:tcPr>
            <w:tcW w:w="555" w:type="dxa"/>
            <w:tcBorders>
              <w:left w:val="nil"/>
              <w:bottom w:val="single" w:sz="6" w:space="0" w:color="auto"/>
            </w:tcBorders>
            <w:tcMar>
              <w:left w:w="90" w:type="dxa"/>
              <w:right w:w="90" w:type="dxa"/>
            </w:tcMar>
          </w:tcPr>
          <w:p w14:paraId="1DAB9574" w14:textId="52BA9FAE" w:rsidR="7700D1D0" w:rsidRDefault="7700D1D0" w:rsidP="7700D1D0">
            <w:pPr>
              <w:jc w:val="center"/>
              <w:rPr>
                <w:sz w:val="20"/>
                <w:szCs w:val="20"/>
              </w:rPr>
            </w:pPr>
            <w:r w:rsidRPr="7700D1D0">
              <w:rPr>
                <w:sz w:val="20"/>
                <w:szCs w:val="20"/>
              </w:rPr>
              <w:t>9</w:t>
            </w:r>
          </w:p>
        </w:tc>
        <w:tc>
          <w:tcPr>
            <w:tcW w:w="7650" w:type="dxa"/>
            <w:tcBorders>
              <w:bottom w:val="single" w:sz="6" w:space="0" w:color="auto"/>
            </w:tcBorders>
            <w:tcMar>
              <w:left w:w="90" w:type="dxa"/>
              <w:right w:w="90" w:type="dxa"/>
            </w:tcMar>
          </w:tcPr>
          <w:p w14:paraId="1F069BF5" w14:textId="59BDE6A7" w:rsidR="7700D1D0" w:rsidRDefault="7700D1D0" w:rsidP="7700D1D0">
            <w:pPr>
              <w:rPr>
                <w:sz w:val="20"/>
                <w:szCs w:val="20"/>
              </w:rPr>
            </w:pPr>
            <w:r w:rsidRPr="7700D1D0">
              <w:rPr>
                <w:sz w:val="20"/>
                <w:szCs w:val="20"/>
              </w:rPr>
              <w:t>Sistemas que exploram a usabilidade e a UX</w:t>
            </w:r>
          </w:p>
        </w:tc>
        <w:tc>
          <w:tcPr>
            <w:tcW w:w="690" w:type="dxa"/>
            <w:tcBorders>
              <w:bottom w:val="single" w:sz="6" w:space="0" w:color="auto"/>
              <w:right w:val="nil"/>
            </w:tcBorders>
            <w:tcMar>
              <w:left w:w="90" w:type="dxa"/>
              <w:right w:w="90" w:type="dxa"/>
            </w:tcMar>
            <w:vAlign w:val="center"/>
          </w:tcPr>
          <w:p w14:paraId="2A368D67" w14:textId="76255E19" w:rsidR="7700D1D0" w:rsidRDefault="7700D1D0" w:rsidP="7700D1D0">
            <w:pPr>
              <w:pStyle w:val="SemEspaamento"/>
              <w:keepNext/>
              <w:keepLines/>
              <w:jc w:val="center"/>
            </w:pPr>
            <w:r w:rsidRPr="7700D1D0">
              <w:t>1</w:t>
            </w:r>
          </w:p>
        </w:tc>
      </w:tr>
      <w:tr w:rsidR="7700D1D0" w14:paraId="1F6629C3" w14:textId="77777777" w:rsidTr="00D11481">
        <w:trPr>
          <w:trHeight w:val="58"/>
        </w:trPr>
        <w:tc>
          <w:tcPr>
            <w:tcW w:w="555" w:type="dxa"/>
            <w:tcBorders>
              <w:left w:val="nil"/>
              <w:bottom w:val="single" w:sz="6" w:space="0" w:color="auto"/>
            </w:tcBorders>
            <w:tcMar>
              <w:left w:w="90" w:type="dxa"/>
              <w:right w:w="90" w:type="dxa"/>
            </w:tcMar>
          </w:tcPr>
          <w:p w14:paraId="0410BEE8" w14:textId="717291A1" w:rsidR="7700D1D0" w:rsidRDefault="7700D1D0" w:rsidP="7700D1D0">
            <w:pPr>
              <w:jc w:val="center"/>
              <w:rPr>
                <w:sz w:val="20"/>
                <w:szCs w:val="20"/>
              </w:rPr>
            </w:pPr>
          </w:p>
        </w:tc>
        <w:tc>
          <w:tcPr>
            <w:tcW w:w="7650" w:type="dxa"/>
            <w:tcBorders>
              <w:bottom w:val="single" w:sz="6" w:space="0" w:color="auto"/>
            </w:tcBorders>
            <w:tcMar>
              <w:left w:w="90" w:type="dxa"/>
              <w:right w:w="90" w:type="dxa"/>
            </w:tcMar>
          </w:tcPr>
          <w:p w14:paraId="72CD08E2" w14:textId="04714BD7" w:rsidR="7700D1D0" w:rsidRDefault="7700D1D0" w:rsidP="7700D1D0">
            <w:pPr>
              <w:pStyle w:val="SemEspaamento"/>
              <w:keepNext/>
              <w:keepLines/>
            </w:pPr>
            <w:r w:rsidRPr="7700D1D0">
              <w:rPr>
                <w:b/>
                <w:bCs/>
              </w:rPr>
              <w:t>Total</w:t>
            </w:r>
          </w:p>
        </w:tc>
        <w:tc>
          <w:tcPr>
            <w:tcW w:w="690" w:type="dxa"/>
            <w:tcBorders>
              <w:bottom w:val="single" w:sz="6" w:space="0" w:color="auto"/>
              <w:right w:val="nil"/>
            </w:tcBorders>
            <w:tcMar>
              <w:left w:w="90" w:type="dxa"/>
              <w:right w:w="90" w:type="dxa"/>
            </w:tcMar>
            <w:vAlign w:val="center"/>
          </w:tcPr>
          <w:p w14:paraId="1A14DE5C" w14:textId="12F05F2C" w:rsidR="7700D1D0" w:rsidRDefault="7700D1D0" w:rsidP="7700D1D0">
            <w:pPr>
              <w:pStyle w:val="SemEspaamento"/>
              <w:keepNext/>
              <w:keepLines/>
              <w:jc w:val="center"/>
            </w:pPr>
            <w:r w:rsidRPr="7700D1D0">
              <w:rPr>
                <w:b/>
                <w:bCs/>
              </w:rPr>
              <w:t>1</w:t>
            </w:r>
            <w:r w:rsidR="00B803FF">
              <w:rPr>
                <w:b/>
                <w:bCs/>
              </w:rPr>
              <w:t>3</w:t>
            </w:r>
          </w:p>
        </w:tc>
      </w:tr>
    </w:tbl>
    <w:p w14:paraId="5D819D61" w14:textId="380BB037" w:rsidR="68CA9CE5" w:rsidRDefault="68CA9CE5" w:rsidP="7700D1D0">
      <w:pPr>
        <w:pStyle w:val="TF-FONTE"/>
        <w:spacing w:line="360" w:lineRule="auto"/>
        <w:rPr>
          <w:color w:val="000000" w:themeColor="text1"/>
        </w:rPr>
      </w:pPr>
      <w:r w:rsidRPr="7700D1D0">
        <w:rPr>
          <w:color w:val="000000" w:themeColor="text1"/>
        </w:rPr>
        <w:t xml:space="preserve">Fonte: adaptado de Santos, Ferreira e Prates (2012 </w:t>
      </w:r>
      <w:r w:rsidRPr="7700D1D0">
        <w:rPr>
          <w:i/>
          <w:iCs/>
          <w:color w:val="000000" w:themeColor="text1"/>
        </w:rPr>
        <w:t>apud</w:t>
      </w:r>
      <w:r w:rsidRPr="7700D1D0">
        <w:rPr>
          <w:color w:val="000000" w:themeColor="text1"/>
        </w:rPr>
        <w:t xml:space="preserve"> Costa </w:t>
      </w:r>
      <w:r w:rsidRPr="7700D1D0">
        <w:rPr>
          <w:i/>
          <w:iCs/>
          <w:color w:val="000000" w:themeColor="text1"/>
        </w:rPr>
        <w:t>et al.</w:t>
      </w:r>
      <w:r w:rsidRPr="7700D1D0">
        <w:rPr>
          <w:color w:val="000000" w:themeColor="text1"/>
        </w:rPr>
        <w:t>, 2016).</w:t>
      </w:r>
    </w:p>
    <w:p w14:paraId="7DE37A42" w14:textId="3DFC95C1" w:rsidR="0F496110" w:rsidRDefault="0F496110" w:rsidP="7700D1D0">
      <w:pPr>
        <w:pStyle w:val="TF-TEXTO"/>
        <w:spacing w:before="0"/>
      </w:pPr>
      <w:r w:rsidRPr="7700D1D0">
        <w:rPr>
          <w:szCs w:val="24"/>
        </w:rPr>
        <w:t xml:space="preserve">A </w:t>
      </w:r>
      <w:r w:rsidR="00015619">
        <w:rPr>
          <w:szCs w:val="24"/>
        </w:rPr>
        <w:fldChar w:fldCharType="begin"/>
      </w:r>
      <w:r w:rsidR="00015619">
        <w:rPr>
          <w:szCs w:val="24"/>
        </w:rPr>
        <w:instrText xml:space="preserve"> REF _Ref214712882 \h </w:instrText>
      </w:r>
      <w:r w:rsidR="00015619">
        <w:rPr>
          <w:szCs w:val="24"/>
        </w:rPr>
      </w:r>
      <w:r w:rsidR="00015619">
        <w:rPr>
          <w:szCs w:val="24"/>
        </w:rPr>
        <w:fldChar w:fldCharType="separate"/>
      </w:r>
      <w:r w:rsidR="001C1872">
        <w:t xml:space="preserve">Tabela </w:t>
      </w:r>
      <w:r w:rsidR="001C1872">
        <w:rPr>
          <w:noProof/>
        </w:rPr>
        <w:t>2</w:t>
      </w:r>
      <w:r w:rsidR="00015619">
        <w:rPr>
          <w:szCs w:val="24"/>
        </w:rPr>
        <w:fldChar w:fldCharType="end"/>
      </w:r>
      <w:r w:rsidR="0014069E">
        <w:rPr>
          <w:szCs w:val="24"/>
        </w:rPr>
        <w:t xml:space="preserve"> </w:t>
      </w:r>
      <w:r w:rsidRPr="7700D1D0">
        <w:rPr>
          <w:szCs w:val="24"/>
        </w:rPr>
        <w:t>apresenta a classificação dos artigos em cada etapa da RSL, com um total inicial de 80 estudos identificados. Na Etapa 1, todos os artigos foram submetidos ao Passo 1 (eliminação com base na leitura de título e resumo), reduzindo o número de trabalhos para 26. Na Etapa 2, aplicou-se o Passo 2 (leitura diagonal), filtrando os artigos restantes para cinco</w:t>
      </w:r>
      <w:r w:rsidR="00967E54">
        <w:rPr>
          <w:szCs w:val="24"/>
        </w:rPr>
        <w:t xml:space="preserve">. </w:t>
      </w:r>
      <w:r w:rsidR="00967E54" w:rsidRPr="00967E54">
        <w:rPr>
          <w:szCs w:val="24"/>
        </w:rPr>
        <w:t>Destes, três foram selecionados para a próxima etapa: dois redigidos em língua inglesa e um em língua portuguesa</w:t>
      </w:r>
      <w:r w:rsidR="00967E54">
        <w:rPr>
          <w:szCs w:val="24"/>
        </w:rPr>
        <w:t xml:space="preserve">. </w:t>
      </w:r>
      <w:r w:rsidRPr="7700D1D0">
        <w:rPr>
          <w:szCs w:val="24"/>
        </w:rPr>
        <w:t>Por fim, na Etapa 3, procedeu-se à leitura completa (Passo 3), com aplicação dos critérios de qualidade estabelecidos. Apenas um artigo atingiu pontuação igual ou superior a seis, conforme os critérios apresentados na</w:t>
      </w:r>
      <w:r w:rsidR="00015619">
        <w:rPr>
          <w:szCs w:val="24"/>
        </w:rPr>
        <w:t xml:space="preserve"> </w:t>
      </w:r>
      <w:r w:rsidR="00015619">
        <w:rPr>
          <w:szCs w:val="24"/>
        </w:rPr>
        <w:fldChar w:fldCharType="begin"/>
      </w:r>
      <w:r w:rsidR="00015619">
        <w:rPr>
          <w:szCs w:val="24"/>
        </w:rPr>
        <w:instrText xml:space="preserve"> REF _Ref208233698 \h </w:instrText>
      </w:r>
      <w:r w:rsidR="00015619">
        <w:rPr>
          <w:szCs w:val="24"/>
        </w:rPr>
      </w:r>
      <w:r w:rsidR="00015619">
        <w:rPr>
          <w:szCs w:val="24"/>
        </w:rPr>
        <w:fldChar w:fldCharType="separate"/>
      </w:r>
      <w:r w:rsidR="001C1872">
        <w:t xml:space="preserve">Tabela </w:t>
      </w:r>
      <w:r w:rsidR="001C1872">
        <w:rPr>
          <w:noProof/>
        </w:rPr>
        <w:t>1</w:t>
      </w:r>
      <w:r w:rsidR="00015619">
        <w:rPr>
          <w:szCs w:val="24"/>
        </w:rPr>
        <w:fldChar w:fldCharType="end"/>
      </w:r>
      <w:r w:rsidRPr="7700D1D0">
        <w:rPr>
          <w:szCs w:val="24"/>
        </w:rPr>
        <w:t xml:space="preserve">, sendo, portanto, selecionado para compor a base final da pesquisa. A síntese do processo de seleção pode ser visualizada no </w:t>
      </w:r>
      <w:r w:rsidR="003679BC">
        <w:rPr>
          <w:szCs w:val="24"/>
        </w:rPr>
        <w:fldChar w:fldCharType="begin"/>
      </w:r>
      <w:r w:rsidR="003679BC">
        <w:rPr>
          <w:szCs w:val="24"/>
        </w:rPr>
        <w:instrText xml:space="preserve"> REF _Ref206951763 \h </w:instrText>
      </w:r>
      <w:r w:rsidR="003679BC">
        <w:rPr>
          <w:szCs w:val="24"/>
        </w:rPr>
      </w:r>
      <w:r w:rsidR="003679BC">
        <w:rPr>
          <w:szCs w:val="24"/>
        </w:rPr>
        <w:fldChar w:fldCharType="separate"/>
      </w:r>
      <w:r w:rsidR="001C1872">
        <w:t xml:space="preserve">Quadro </w:t>
      </w:r>
      <w:r w:rsidR="001C1872">
        <w:rPr>
          <w:noProof/>
        </w:rPr>
        <w:t>1</w:t>
      </w:r>
      <w:r w:rsidR="003679BC">
        <w:rPr>
          <w:szCs w:val="24"/>
        </w:rPr>
        <w:fldChar w:fldCharType="end"/>
      </w:r>
      <w:r w:rsidRPr="7700D1D0">
        <w:rPr>
          <w:szCs w:val="24"/>
        </w:rPr>
        <w:t>.</w:t>
      </w:r>
    </w:p>
    <w:p w14:paraId="7F1EEED0" w14:textId="2BA90240" w:rsidR="0F496110" w:rsidRDefault="005D1445" w:rsidP="005D1445">
      <w:pPr>
        <w:pStyle w:val="TF-LEGENDA"/>
      </w:pPr>
      <w:bookmarkStart w:id="103" w:name="_Ref214712882"/>
      <w:bookmarkStart w:id="104" w:name="_Toc215432545"/>
      <w:r>
        <w:lastRenderedPageBreak/>
        <w:t xml:space="preserve">Tabela </w:t>
      </w:r>
      <w:fldSimple w:instr=" SEQ Tabela \* ARABIC ">
        <w:r w:rsidR="001C1872">
          <w:rPr>
            <w:noProof/>
          </w:rPr>
          <w:t>2</w:t>
        </w:r>
      </w:fldSimple>
      <w:bookmarkEnd w:id="103"/>
      <w:r>
        <w:t xml:space="preserve"> </w:t>
      </w:r>
      <w:r w:rsidRPr="00AC0B8E">
        <w:t>–</w:t>
      </w:r>
      <w:r>
        <w:t xml:space="preserve"> </w:t>
      </w:r>
      <w:r w:rsidR="0F496110" w:rsidRPr="7700D1D0">
        <w:t>Artigos Classificados nas etapas da RSL</w:t>
      </w:r>
      <w:bookmarkEnd w:id="104"/>
    </w:p>
    <w:tbl>
      <w:tblPr>
        <w:tblStyle w:val="Tabelacomgrade"/>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3675"/>
        <w:gridCol w:w="1230"/>
        <w:gridCol w:w="1230"/>
        <w:gridCol w:w="1230"/>
        <w:gridCol w:w="1230"/>
      </w:tblGrid>
      <w:tr w:rsidR="7700D1D0" w14:paraId="3A38C546" w14:textId="77777777" w:rsidTr="00D11481">
        <w:trPr>
          <w:trHeight w:val="58"/>
        </w:trPr>
        <w:tc>
          <w:tcPr>
            <w:tcW w:w="3675" w:type="dxa"/>
            <w:tcBorders>
              <w:top w:val="single" w:sz="6" w:space="0" w:color="auto"/>
              <w:left w:val="nil"/>
            </w:tcBorders>
            <w:tcMar>
              <w:left w:w="90" w:type="dxa"/>
              <w:right w:w="90" w:type="dxa"/>
            </w:tcMar>
            <w:vAlign w:val="center"/>
          </w:tcPr>
          <w:p w14:paraId="5FF5FC2D" w14:textId="70E7F060" w:rsidR="7700D1D0" w:rsidRDefault="7700D1D0" w:rsidP="7700D1D0">
            <w:pPr>
              <w:pStyle w:val="SemEspaamento"/>
              <w:keepNext/>
              <w:keepLines/>
              <w:jc w:val="center"/>
            </w:pPr>
            <w:r w:rsidRPr="7700D1D0">
              <w:rPr>
                <w:b/>
                <w:bCs/>
              </w:rPr>
              <w:t>Base de Dados</w:t>
            </w:r>
          </w:p>
        </w:tc>
        <w:tc>
          <w:tcPr>
            <w:tcW w:w="1230" w:type="dxa"/>
            <w:tcBorders>
              <w:top w:val="single" w:sz="6" w:space="0" w:color="auto"/>
            </w:tcBorders>
            <w:tcMar>
              <w:left w:w="90" w:type="dxa"/>
              <w:right w:w="90" w:type="dxa"/>
            </w:tcMar>
            <w:vAlign w:val="center"/>
          </w:tcPr>
          <w:p w14:paraId="35C4A398" w14:textId="4F30FCC1" w:rsidR="7700D1D0" w:rsidRDefault="7700D1D0" w:rsidP="7700D1D0">
            <w:pPr>
              <w:pStyle w:val="SemEspaamento"/>
              <w:keepNext/>
              <w:keepLines/>
              <w:jc w:val="center"/>
            </w:pPr>
            <w:r w:rsidRPr="7700D1D0">
              <w:rPr>
                <w:b/>
                <w:bCs/>
              </w:rPr>
              <w:t>Analisados</w:t>
            </w:r>
          </w:p>
        </w:tc>
        <w:tc>
          <w:tcPr>
            <w:tcW w:w="1230" w:type="dxa"/>
            <w:tcBorders>
              <w:top w:val="single" w:sz="6" w:space="0" w:color="auto"/>
            </w:tcBorders>
            <w:tcMar>
              <w:left w:w="90" w:type="dxa"/>
              <w:right w:w="90" w:type="dxa"/>
            </w:tcMar>
            <w:vAlign w:val="center"/>
          </w:tcPr>
          <w:p w14:paraId="4AFAB9B9" w14:textId="0EEC71D8" w:rsidR="7700D1D0" w:rsidRDefault="7700D1D0" w:rsidP="7700D1D0">
            <w:pPr>
              <w:pStyle w:val="SemEspaamento"/>
              <w:keepNext/>
              <w:keepLines/>
              <w:jc w:val="center"/>
            </w:pPr>
            <w:r w:rsidRPr="7700D1D0">
              <w:rPr>
                <w:b/>
                <w:bCs/>
              </w:rPr>
              <w:t>Etapa 1</w:t>
            </w:r>
          </w:p>
        </w:tc>
        <w:tc>
          <w:tcPr>
            <w:tcW w:w="1230" w:type="dxa"/>
            <w:tcBorders>
              <w:top w:val="single" w:sz="6" w:space="0" w:color="auto"/>
            </w:tcBorders>
            <w:tcMar>
              <w:left w:w="90" w:type="dxa"/>
              <w:right w:w="90" w:type="dxa"/>
            </w:tcMar>
            <w:vAlign w:val="center"/>
          </w:tcPr>
          <w:p w14:paraId="7EAC6691" w14:textId="200E277D" w:rsidR="7700D1D0" w:rsidRDefault="7700D1D0" w:rsidP="7700D1D0">
            <w:pPr>
              <w:pStyle w:val="SemEspaamento"/>
              <w:keepNext/>
              <w:keepLines/>
              <w:jc w:val="center"/>
            </w:pPr>
            <w:r w:rsidRPr="7700D1D0">
              <w:rPr>
                <w:b/>
                <w:bCs/>
              </w:rPr>
              <w:t>Etapa 2</w:t>
            </w:r>
          </w:p>
        </w:tc>
        <w:tc>
          <w:tcPr>
            <w:tcW w:w="1230" w:type="dxa"/>
            <w:tcBorders>
              <w:top w:val="single" w:sz="6" w:space="0" w:color="auto"/>
              <w:bottom w:val="single" w:sz="6" w:space="0" w:color="000000" w:themeColor="text1"/>
              <w:right w:val="nil"/>
            </w:tcBorders>
            <w:tcMar>
              <w:left w:w="90" w:type="dxa"/>
              <w:right w:w="90" w:type="dxa"/>
            </w:tcMar>
            <w:vAlign w:val="center"/>
          </w:tcPr>
          <w:p w14:paraId="3DB6E5A4" w14:textId="1E37BDCC" w:rsidR="7700D1D0" w:rsidRDefault="7700D1D0" w:rsidP="7700D1D0">
            <w:pPr>
              <w:pStyle w:val="SemEspaamento"/>
              <w:keepNext/>
              <w:keepLines/>
              <w:jc w:val="center"/>
            </w:pPr>
            <w:r w:rsidRPr="7700D1D0">
              <w:rPr>
                <w:b/>
                <w:bCs/>
              </w:rPr>
              <w:t>Etapa 3</w:t>
            </w:r>
          </w:p>
        </w:tc>
      </w:tr>
      <w:tr w:rsidR="7700D1D0" w14:paraId="00A69BFB" w14:textId="77777777" w:rsidTr="7700D1D0">
        <w:trPr>
          <w:trHeight w:val="300"/>
        </w:trPr>
        <w:tc>
          <w:tcPr>
            <w:tcW w:w="3675" w:type="dxa"/>
            <w:tcBorders>
              <w:left w:val="nil"/>
            </w:tcBorders>
            <w:tcMar>
              <w:left w:w="90" w:type="dxa"/>
              <w:right w:w="90" w:type="dxa"/>
            </w:tcMar>
            <w:vAlign w:val="center"/>
          </w:tcPr>
          <w:p w14:paraId="21A98D56" w14:textId="4D8C9B61" w:rsidR="7700D1D0" w:rsidRDefault="7700D1D0" w:rsidP="7700D1D0">
            <w:pPr>
              <w:pStyle w:val="SemEspaamento"/>
              <w:keepNext/>
              <w:keepLines/>
              <w:jc w:val="center"/>
            </w:pPr>
            <w:r w:rsidRPr="7700D1D0">
              <w:rPr>
                <w:b/>
                <w:bCs/>
              </w:rPr>
              <w:t xml:space="preserve">Google Acadêmico </w:t>
            </w:r>
            <w:r w:rsidRPr="7700D1D0">
              <w:rPr>
                <w:b/>
                <w:bCs/>
                <w:i/>
                <w:iCs/>
              </w:rPr>
              <w:t xml:space="preserve">string </w:t>
            </w:r>
            <w:r w:rsidRPr="7700D1D0">
              <w:rPr>
                <w:b/>
                <w:bCs/>
              </w:rPr>
              <w:t>inglês</w:t>
            </w:r>
          </w:p>
        </w:tc>
        <w:tc>
          <w:tcPr>
            <w:tcW w:w="1230" w:type="dxa"/>
            <w:tcMar>
              <w:left w:w="90" w:type="dxa"/>
              <w:right w:w="90" w:type="dxa"/>
            </w:tcMar>
            <w:vAlign w:val="center"/>
          </w:tcPr>
          <w:p w14:paraId="7E07CCD7" w14:textId="2EE2CF37" w:rsidR="7700D1D0" w:rsidRDefault="7700D1D0" w:rsidP="7700D1D0">
            <w:pPr>
              <w:pStyle w:val="SemEspaamento"/>
              <w:keepNext/>
              <w:keepLines/>
              <w:jc w:val="center"/>
            </w:pPr>
            <w:r w:rsidRPr="7700D1D0">
              <w:t>32</w:t>
            </w:r>
          </w:p>
        </w:tc>
        <w:tc>
          <w:tcPr>
            <w:tcW w:w="1230" w:type="dxa"/>
            <w:tcMar>
              <w:left w:w="90" w:type="dxa"/>
              <w:right w:w="90" w:type="dxa"/>
            </w:tcMar>
            <w:vAlign w:val="center"/>
          </w:tcPr>
          <w:p w14:paraId="3A861250" w14:textId="6BA513DB" w:rsidR="7700D1D0" w:rsidRDefault="7700D1D0" w:rsidP="7700D1D0">
            <w:pPr>
              <w:pStyle w:val="SemEspaamento"/>
              <w:keepNext/>
              <w:keepLines/>
              <w:jc w:val="center"/>
            </w:pPr>
            <w:r w:rsidRPr="7700D1D0">
              <w:t>18</w:t>
            </w:r>
          </w:p>
        </w:tc>
        <w:tc>
          <w:tcPr>
            <w:tcW w:w="1230" w:type="dxa"/>
            <w:tcMar>
              <w:left w:w="90" w:type="dxa"/>
              <w:right w:w="90" w:type="dxa"/>
            </w:tcMar>
            <w:vAlign w:val="center"/>
          </w:tcPr>
          <w:p w14:paraId="3C193252" w14:textId="6AAA78B4" w:rsidR="7700D1D0" w:rsidRDefault="7700D1D0" w:rsidP="7700D1D0">
            <w:pPr>
              <w:pStyle w:val="SemEspaamento"/>
              <w:keepNext/>
              <w:keepLines/>
              <w:jc w:val="center"/>
            </w:pPr>
            <w:r w:rsidRPr="7700D1D0">
              <w:t>5</w:t>
            </w:r>
          </w:p>
        </w:tc>
        <w:tc>
          <w:tcPr>
            <w:tcW w:w="1230" w:type="dxa"/>
            <w:tcBorders>
              <w:bottom w:val="single" w:sz="6" w:space="0" w:color="000000" w:themeColor="text1"/>
              <w:right w:val="nil"/>
            </w:tcBorders>
            <w:tcMar>
              <w:left w:w="90" w:type="dxa"/>
              <w:right w:w="90" w:type="dxa"/>
            </w:tcMar>
            <w:vAlign w:val="center"/>
          </w:tcPr>
          <w:p w14:paraId="421F1AF2" w14:textId="6AAE109F" w:rsidR="7700D1D0" w:rsidRDefault="7700D1D0" w:rsidP="7700D1D0">
            <w:pPr>
              <w:pStyle w:val="SemEspaamento"/>
              <w:keepNext/>
              <w:keepLines/>
              <w:jc w:val="center"/>
            </w:pPr>
            <w:r w:rsidRPr="7700D1D0">
              <w:t>2</w:t>
            </w:r>
          </w:p>
        </w:tc>
      </w:tr>
      <w:tr w:rsidR="7700D1D0" w14:paraId="1966E348" w14:textId="77777777" w:rsidTr="00D11481">
        <w:trPr>
          <w:trHeight w:val="58"/>
        </w:trPr>
        <w:tc>
          <w:tcPr>
            <w:tcW w:w="3675" w:type="dxa"/>
            <w:tcBorders>
              <w:left w:val="nil"/>
            </w:tcBorders>
            <w:tcMar>
              <w:left w:w="90" w:type="dxa"/>
              <w:right w:w="90" w:type="dxa"/>
            </w:tcMar>
            <w:vAlign w:val="center"/>
          </w:tcPr>
          <w:p w14:paraId="4228ADCC" w14:textId="5917502E" w:rsidR="7700D1D0" w:rsidRDefault="7700D1D0" w:rsidP="7700D1D0">
            <w:pPr>
              <w:pStyle w:val="SemEspaamento"/>
              <w:keepNext/>
              <w:keepLines/>
              <w:jc w:val="center"/>
            </w:pPr>
            <w:r w:rsidRPr="7700D1D0">
              <w:rPr>
                <w:b/>
                <w:bCs/>
              </w:rPr>
              <w:t xml:space="preserve">Google Acadêmico </w:t>
            </w:r>
            <w:r w:rsidRPr="7700D1D0">
              <w:rPr>
                <w:b/>
                <w:bCs/>
                <w:i/>
                <w:iCs/>
              </w:rPr>
              <w:t>string</w:t>
            </w:r>
            <w:r w:rsidRPr="7700D1D0">
              <w:rPr>
                <w:b/>
                <w:bCs/>
              </w:rPr>
              <w:t xml:space="preserve"> português</w:t>
            </w:r>
          </w:p>
        </w:tc>
        <w:tc>
          <w:tcPr>
            <w:tcW w:w="1230" w:type="dxa"/>
            <w:tcMar>
              <w:left w:w="90" w:type="dxa"/>
              <w:right w:w="90" w:type="dxa"/>
            </w:tcMar>
            <w:vAlign w:val="center"/>
          </w:tcPr>
          <w:p w14:paraId="7518C65A" w14:textId="044F1898" w:rsidR="7700D1D0" w:rsidRDefault="7700D1D0" w:rsidP="7700D1D0">
            <w:pPr>
              <w:pStyle w:val="SemEspaamento"/>
              <w:jc w:val="center"/>
            </w:pPr>
            <w:r w:rsidRPr="7700D1D0">
              <w:t>48</w:t>
            </w:r>
          </w:p>
        </w:tc>
        <w:tc>
          <w:tcPr>
            <w:tcW w:w="1230" w:type="dxa"/>
            <w:tcMar>
              <w:left w:w="90" w:type="dxa"/>
              <w:right w:w="90" w:type="dxa"/>
            </w:tcMar>
            <w:vAlign w:val="center"/>
          </w:tcPr>
          <w:p w14:paraId="3C07A628" w14:textId="30E4F67B" w:rsidR="7700D1D0" w:rsidRDefault="7700D1D0" w:rsidP="7700D1D0">
            <w:pPr>
              <w:pStyle w:val="SemEspaamento"/>
              <w:jc w:val="center"/>
            </w:pPr>
            <w:r w:rsidRPr="7700D1D0">
              <w:t>7</w:t>
            </w:r>
          </w:p>
        </w:tc>
        <w:tc>
          <w:tcPr>
            <w:tcW w:w="1230" w:type="dxa"/>
            <w:tcMar>
              <w:left w:w="90" w:type="dxa"/>
              <w:right w:w="90" w:type="dxa"/>
            </w:tcMar>
            <w:vAlign w:val="center"/>
          </w:tcPr>
          <w:p w14:paraId="38F43454" w14:textId="34C3A40A" w:rsidR="7700D1D0" w:rsidRDefault="7700D1D0" w:rsidP="7700D1D0">
            <w:pPr>
              <w:pStyle w:val="SemEspaamento"/>
              <w:jc w:val="center"/>
            </w:pPr>
            <w:r w:rsidRPr="7700D1D0">
              <w:t>5</w:t>
            </w:r>
          </w:p>
        </w:tc>
        <w:tc>
          <w:tcPr>
            <w:tcW w:w="1230" w:type="dxa"/>
            <w:tcBorders>
              <w:bottom w:val="single" w:sz="6" w:space="0" w:color="000000" w:themeColor="text1"/>
              <w:right w:val="nil"/>
            </w:tcBorders>
            <w:tcMar>
              <w:left w:w="90" w:type="dxa"/>
              <w:right w:w="90" w:type="dxa"/>
            </w:tcMar>
            <w:vAlign w:val="center"/>
          </w:tcPr>
          <w:p w14:paraId="4DE670B7" w14:textId="5A590DB0" w:rsidR="7700D1D0" w:rsidRDefault="7700D1D0" w:rsidP="7700D1D0">
            <w:pPr>
              <w:pStyle w:val="SemEspaamento"/>
              <w:jc w:val="center"/>
            </w:pPr>
            <w:r w:rsidRPr="7700D1D0">
              <w:t>1</w:t>
            </w:r>
          </w:p>
        </w:tc>
      </w:tr>
      <w:tr w:rsidR="7700D1D0" w14:paraId="58104783" w14:textId="77777777" w:rsidTr="00D11481">
        <w:trPr>
          <w:trHeight w:val="58"/>
        </w:trPr>
        <w:tc>
          <w:tcPr>
            <w:tcW w:w="3675" w:type="dxa"/>
            <w:tcBorders>
              <w:left w:val="nil"/>
              <w:bottom w:val="single" w:sz="6" w:space="0" w:color="auto"/>
            </w:tcBorders>
            <w:tcMar>
              <w:left w:w="90" w:type="dxa"/>
              <w:right w:w="90" w:type="dxa"/>
            </w:tcMar>
            <w:vAlign w:val="center"/>
          </w:tcPr>
          <w:p w14:paraId="4986B62C" w14:textId="7F952A0A" w:rsidR="7700D1D0" w:rsidRDefault="7700D1D0" w:rsidP="7700D1D0">
            <w:pPr>
              <w:pStyle w:val="SemEspaamento"/>
              <w:keepNext/>
              <w:keepLines/>
              <w:jc w:val="center"/>
            </w:pPr>
            <w:r w:rsidRPr="7700D1D0">
              <w:rPr>
                <w:b/>
                <w:bCs/>
              </w:rPr>
              <w:t>Total</w:t>
            </w:r>
          </w:p>
        </w:tc>
        <w:tc>
          <w:tcPr>
            <w:tcW w:w="1230" w:type="dxa"/>
            <w:tcBorders>
              <w:bottom w:val="single" w:sz="6" w:space="0" w:color="auto"/>
            </w:tcBorders>
            <w:tcMar>
              <w:left w:w="90" w:type="dxa"/>
              <w:right w:w="90" w:type="dxa"/>
            </w:tcMar>
            <w:vAlign w:val="center"/>
          </w:tcPr>
          <w:p w14:paraId="1AE2EC1D" w14:textId="7E5FE70F" w:rsidR="7700D1D0" w:rsidRDefault="7700D1D0" w:rsidP="7700D1D0">
            <w:pPr>
              <w:pStyle w:val="SemEspaamento"/>
              <w:keepNext/>
              <w:keepLines/>
              <w:jc w:val="center"/>
            </w:pPr>
            <w:r w:rsidRPr="7700D1D0">
              <w:rPr>
                <w:b/>
                <w:bCs/>
              </w:rPr>
              <w:t>80</w:t>
            </w:r>
          </w:p>
        </w:tc>
        <w:tc>
          <w:tcPr>
            <w:tcW w:w="1230" w:type="dxa"/>
            <w:tcBorders>
              <w:bottom w:val="single" w:sz="6" w:space="0" w:color="auto"/>
            </w:tcBorders>
            <w:tcMar>
              <w:left w:w="90" w:type="dxa"/>
              <w:right w:w="90" w:type="dxa"/>
            </w:tcMar>
            <w:vAlign w:val="center"/>
          </w:tcPr>
          <w:p w14:paraId="116F12E3" w14:textId="71FC0295" w:rsidR="7700D1D0" w:rsidRDefault="7700D1D0" w:rsidP="7700D1D0">
            <w:pPr>
              <w:pStyle w:val="SemEspaamento"/>
              <w:keepNext/>
              <w:keepLines/>
              <w:jc w:val="center"/>
            </w:pPr>
            <w:r w:rsidRPr="7700D1D0">
              <w:rPr>
                <w:b/>
                <w:bCs/>
              </w:rPr>
              <w:t>25</w:t>
            </w:r>
          </w:p>
        </w:tc>
        <w:tc>
          <w:tcPr>
            <w:tcW w:w="1230" w:type="dxa"/>
            <w:tcBorders>
              <w:bottom w:val="single" w:sz="6" w:space="0" w:color="auto"/>
            </w:tcBorders>
            <w:tcMar>
              <w:left w:w="90" w:type="dxa"/>
              <w:right w:w="90" w:type="dxa"/>
            </w:tcMar>
            <w:vAlign w:val="center"/>
          </w:tcPr>
          <w:p w14:paraId="1BE54E48" w14:textId="56470337" w:rsidR="7700D1D0" w:rsidRDefault="7700D1D0" w:rsidP="7700D1D0">
            <w:pPr>
              <w:pStyle w:val="SemEspaamento"/>
              <w:keepNext/>
              <w:keepLines/>
              <w:jc w:val="center"/>
            </w:pPr>
            <w:r w:rsidRPr="7700D1D0">
              <w:rPr>
                <w:b/>
                <w:bCs/>
              </w:rPr>
              <w:t>10</w:t>
            </w:r>
          </w:p>
        </w:tc>
        <w:tc>
          <w:tcPr>
            <w:tcW w:w="1230" w:type="dxa"/>
            <w:tcBorders>
              <w:bottom w:val="single" w:sz="6" w:space="0" w:color="auto"/>
              <w:right w:val="nil"/>
            </w:tcBorders>
            <w:tcMar>
              <w:left w:w="90" w:type="dxa"/>
              <w:right w:w="90" w:type="dxa"/>
            </w:tcMar>
            <w:vAlign w:val="center"/>
          </w:tcPr>
          <w:p w14:paraId="6A206AFE" w14:textId="0F958A32" w:rsidR="7700D1D0" w:rsidRDefault="7700D1D0" w:rsidP="7700D1D0">
            <w:pPr>
              <w:pStyle w:val="SemEspaamento"/>
              <w:keepNext/>
              <w:keepLines/>
              <w:jc w:val="center"/>
            </w:pPr>
            <w:r w:rsidRPr="7700D1D0">
              <w:rPr>
                <w:b/>
                <w:bCs/>
              </w:rPr>
              <w:t>3</w:t>
            </w:r>
          </w:p>
        </w:tc>
      </w:tr>
    </w:tbl>
    <w:p w14:paraId="2ACF5825" w14:textId="77777777" w:rsidR="00BD705C" w:rsidRPr="00230102" w:rsidRDefault="00BD705C" w:rsidP="00BD705C">
      <w:pPr>
        <w:pStyle w:val="TF-FONTE"/>
      </w:pPr>
      <w:r w:rsidRPr="00230102">
        <w:t>Fonte: elaborada pela autora (2025).</w:t>
      </w:r>
    </w:p>
    <w:p w14:paraId="2E21518F" w14:textId="64F82337" w:rsidR="7F4A4348" w:rsidRDefault="7F4A4348" w:rsidP="7700D1D0">
      <w:pPr>
        <w:pStyle w:val="TF-TEXTO"/>
        <w:rPr>
          <w:color w:val="000000" w:themeColor="text1"/>
          <w:szCs w:val="24"/>
        </w:rPr>
      </w:pPr>
      <w:r w:rsidRPr="7700D1D0">
        <w:rPr>
          <w:color w:val="000000" w:themeColor="text1"/>
          <w:szCs w:val="24"/>
        </w:rPr>
        <w:t>A segunda parte da RL abrange</w:t>
      </w:r>
      <w:r w:rsidR="006038F9">
        <w:rPr>
          <w:color w:val="000000" w:themeColor="text1"/>
          <w:szCs w:val="24"/>
        </w:rPr>
        <w:t>u</w:t>
      </w:r>
      <w:r w:rsidRPr="7700D1D0">
        <w:rPr>
          <w:color w:val="000000" w:themeColor="text1"/>
          <w:szCs w:val="24"/>
        </w:rPr>
        <w:t xml:space="preserve"> a realização de uma RTL. Assim como na RSL, aplicaram-se os CE e os CI, considerando apenas os materiais que obtiveram pontuação igual ou superior a seis. Na RTL, foi incluído um trabalho de referência reconhecido na área, previamente conhecido pel</w:t>
      </w:r>
      <w:r w:rsidR="00BD705C">
        <w:rPr>
          <w:color w:val="000000" w:themeColor="text1"/>
          <w:szCs w:val="24"/>
        </w:rPr>
        <w:t>a autora</w:t>
      </w:r>
      <w:r w:rsidRPr="7700D1D0">
        <w:rPr>
          <w:color w:val="000000" w:themeColor="text1"/>
          <w:szCs w:val="24"/>
        </w:rPr>
        <w:t xml:space="preserve">. Complementarmente, realizaram-se buscas por meio do ChatGPT com o intuito de identificar </w:t>
      </w:r>
      <w:r w:rsidR="00D0718B">
        <w:rPr>
          <w:color w:val="000000" w:themeColor="text1"/>
          <w:szCs w:val="24"/>
        </w:rPr>
        <w:t>aplicações</w:t>
      </w:r>
      <w:r w:rsidRPr="7700D1D0">
        <w:rPr>
          <w:color w:val="000000" w:themeColor="text1"/>
          <w:szCs w:val="24"/>
        </w:rPr>
        <w:t xml:space="preserve"> de mercado que pudessem contribuir para o escopo da pesquisa, ampliando a análise para soluções tecnológicas relevantes já disponíveis. Para isso, utilizou-se a seguinte pergunta: "Quais são os sistemas adotados para o monitoramento e alerta de desastres urbanos que permitem o registro de ocorrências pelos usuários?", resultando em sete respostas: Waze, S2B, AlertaRio, PWS, SOS Chuva, Geo-Risks</w:t>
      </w:r>
      <w:r w:rsidR="000370D6">
        <w:rPr>
          <w:color w:val="000000" w:themeColor="text1"/>
          <w:szCs w:val="24"/>
        </w:rPr>
        <w:t>,</w:t>
      </w:r>
      <w:r w:rsidRPr="7700D1D0">
        <w:rPr>
          <w:color w:val="000000" w:themeColor="text1"/>
          <w:szCs w:val="24"/>
        </w:rPr>
        <w:t xml:space="preserve"> ISeeChange Tracker</w:t>
      </w:r>
      <w:r w:rsidR="000370D6">
        <w:rPr>
          <w:color w:val="000000" w:themeColor="text1"/>
          <w:szCs w:val="24"/>
        </w:rPr>
        <w:t xml:space="preserve"> e </w:t>
      </w:r>
      <w:r w:rsidR="00577DF0">
        <w:rPr>
          <w:color w:val="000000" w:themeColor="text1"/>
          <w:szCs w:val="24"/>
        </w:rPr>
        <w:t xml:space="preserve">a monografia indicada pela professora </w:t>
      </w:r>
      <w:r w:rsidR="00577DF0" w:rsidRPr="00577DF0">
        <w:rPr>
          <w:color w:val="000000" w:themeColor="text1"/>
          <w:szCs w:val="24"/>
        </w:rPr>
        <w:t>Luciana Pereira de Araújo</w:t>
      </w:r>
      <w:r w:rsidR="00A04D01">
        <w:rPr>
          <w:color w:val="000000" w:themeColor="text1"/>
          <w:szCs w:val="24"/>
        </w:rPr>
        <w:t xml:space="preserve"> do </w:t>
      </w:r>
      <w:r w:rsidR="00A04D01" w:rsidRPr="00A04D01">
        <w:rPr>
          <w:color w:val="000000" w:themeColor="text1"/>
          <w:szCs w:val="24"/>
        </w:rPr>
        <w:t>H</w:t>
      </w:r>
      <w:r w:rsidR="00A04D01">
        <w:rPr>
          <w:color w:val="000000" w:themeColor="text1"/>
          <w:szCs w:val="24"/>
        </w:rPr>
        <w:t>enrique</w:t>
      </w:r>
      <w:r w:rsidR="00A04D01" w:rsidRPr="00A04D01">
        <w:rPr>
          <w:color w:val="000000" w:themeColor="text1"/>
          <w:szCs w:val="24"/>
        </w:rPr>
        <w:t xml:space="preserve"> H</w:t>
      </w:r>
      <w:r w:rsidR="00A04D01">
        <w:rPr>
          <w:color w:val="000000" w:themeColor="text1"/>
          <w:szCs w:val="24"/>
        </w:rPr>
        <w:t>aruda</w:t>
      </w:r>
      <w:r w:rsidR="00A04D01" w:rsidRPr="00A04D01">
        <w:rPr>
          <w:color w:val="000000" w:themeColor="text1"/>
          <w:szCs w:val="24"/>
        </w:rPr>
        <w:t xml:space="preserve"> G</w:t>
      </w:r>
      <w:r w:rsidR="00A04D01">
        <w:rPr>
          <w:color w:val="000000" w:themeColor="text1"/>
          <w:szCs w:val="24"/>
        </w:rPr>
        <w:t>ollnick</w:t>
      </w:r>
      <w:r w:rsidRPr="7700D1D0">
        <w:rPr>
          <w:color w:val="000000" w:themeColor="text1"/>
          <w:szCs w:val="24"/>
        </w:rPr>
        <w:t>. Após análise com base nos critérios de qualidade estabelecidos, o sistema ISeeChange Tracker foi selecionado por apresentar a melhor pontuação. O</w:t>
      </w:r>
      <w:r w:rsidR="00783112">
        <w:rPr>
          <w:color w:val="000000" w:themeColor="text1"/>
          <w:szCs w:val="24"/>
        </w:rPr>
        <w:t xml:space="preserve"> </w:t>
      </w:r>
      <w:r w:rsidR="00783112">
        <w:rPr>
          <w:color w:val="000000" w:themeColor="text1"/>
          <w:szCs w:val="24"/>
        </w:rPr>
        <w:fldChar w:fldCharType="begin"/>
      </w:r>
      <w:r w:rsidR="00783112">
        <w:rPr>
          <w:color w:val="000000" w:themeColor="text1"/>
          <w:szCs w:val="24"/>
        </w:rPr>
        <w:instrText xml:space="preserve"> REF _Ref206951763 \h </w:instrText>
      </w:r>
      <w:r w:rsidR="00783112">
        <w:rPr>
          <w:color w:val="000000" w:themeColor="text1"/>
          <w:szCs w:val="24"/>
        </w:rPr>
      </w:r>
      <w:r w:rsidR="00783112">
        <w:rPr>
          <w:color w:val="000000" w:themeColor="text1"/>
          <w:szCs w:val="24"/>
        </w:rPr>
        <w:fldChar w:fldCharType="separate"/>
      </w:r>
      <w:r w:rsidR="001C1872">
        <w:t xml:space="preserve">Quadro </w:t>
      </w:r>
      <w:r w:rsidR="001C1872">
        <w:rPr>
          <w:noProof/>
        </w:rPr>
        <w:t>1</w:t>
      </w:r>
      <w:r w:rsidR="00783112">
        <w:rPr>
          <w:color w:val="000000" w:themeColor="text1"/>
          <w:szCs w:val="24"/>
        </w:rPr>
        <w:fldChar w:fldCharType="end"/>
      </w:r>
      <w:r w:rsidRPr="7700D1D0">
        <w:rPr>
          <w:color w:val="000000" w:themeColor="text1"/>
          <w:szCs w:val="24"/>
        </w:rPr>
        <w:t xml:space="preserve"> apresenta a síntese da RTL realizada, juntamente com os resultados consolidados da RSL.</w:t>
      </w:r>
    </w:p>
    <w:p w14:paraId="4719845A" w14:textId="784EFCED" w:rsidR="7F4A4348" w:rsidRDefault="003679BC" w:rsidP="003679BC">
      <w:pPr>
        <w:pStyle w:val="TF-LEGENDA"/>
      </w:pPr>
      <w:bookmarkStart w:id="105" w:name="_Ref206951763"/>
      <w:bookmarkStart w:id="106" w:name="_Ref206951752"/>
      <w:bookmarkStart w:id="107" w:name="_Toc215432511"/>
      <w:r>
        <w:t xml:space="preserve">Quadro </w:t>
      </w:r>
      <w:fldSimple w:instr=" SEQ Quadro \* ARABIC ">
        <w:r w:rsidR="001C1872">
          <w:rPr>
            <w:noProof/>
          </w:rPr>
          <w:t>1</w:t>
        </w:r>
      </w:fldSimple>
      <w:bookmarkEnd w:id="105"/>
      <w:r>
        <w:t xml:space="preserve"> </w:t>
      </w:r>
      <w:r w:rsidR="005D1445" w:rsidRPr="00AC0B8E">
        <w:t>–</w:t>
      </w:r>
      <w:r w:rsidR="005D1445">
        <w:t xml:space="preserve"> </w:t>
      </w:r>
      <w:r w:rsidR="7F4A4348" w:rsidRPr="7700D1D0">
        <w:t>Síntese dos trabalhos correlatos selecionados</w:t>
      </w:r>
      <w:bookmarkEnd w:id="106"/>
      <w:bookmarkEnd w:id="107"/>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820"/>
        <w:gridCol w:w="705"/>
        <w:gridCol w:w="1125"/>
        <w:gridCol w:w="1830"/>
        <w:gridCol w:w="1125"/>
        <w:gridCol w:w="1410"/>
      </w:tblGrid>
      <w:tr w:rsidR="7700D1D0" w14:paraId="46E11C71" w14:textId="77777777" w:rsidTr="7700D1D0">
        <w:trPr>
          <w:trHeight w:val="300"/>
        </w:trPr>
        <w:tc>
          <w:tcPr>
            <w:tcW w:w="28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6A6A6" w:themeFill="background1" w:themeFillShade="A6"/>
            <w:tcMar>
              <w:left w:w="90" w:type="dxa"/>
              <w:right w:w="90" w:type="dxa"/>
            </w:tcMar>
            <w:vAlign w:val="center"/>
          </w:tcPr>
          <w:p w14:paraId="1CEFFD69" w14:textId="0B4C5FFA" w:rsidR="7700D1D0" w:rsidRDefault="7700D1D0" w:rsidP="7700D1D0">
            <w:pPr>
              <w:pStyle w:val="TF-TEXTOQUADRO"/>
              <w:jc w:val="center"/>
              <w:rPr>
                <w:sz w:val="18"/>
                <w:szCs w:val="18"/>
              </w:rPr>
            </w:pPr>
            <w:r w:rsidRPr="7700D1D0">
              <w:rPr>
                <w:b/>
                <w:bCs/>
                <w:sz w:val="18"/>
                <w:szCs w:val="18"/>
              </w:rPr>
              <w:t>Assunto</w:t>
            </w:r>
          </w:p>
        </w:tc>
        <w:tc>
          <w:tcPr>
            <w:tcW w:w="7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6A6A6" w:themeFill="background1" w:themeFillShade="A6"/>
            <w:tcMar>
              <w:left w:w="90" w:type="dxa"/>
              <w:right w:w="90" w:type="dxa"/>
            </w:tcMar>
            <w:vAlign w:val="center"/>
          </w:tcPr>
          <w:p w14:paraId="58EFE0A4" w14:textId="01061069" w:rsidR="7700D1D0" w:rsidRDefault="7700D1D0" w:rsidP="7700D1D0">
            <w:pPr>
              <w:pStyle w:val="TF-TEXTOQUADRO"/>
              <w:jc w:val="center"/>
              <w:rPr>
                <w:sz w:val="18"/>
                <w:szCs w:val="18"/>
              </w:rPr>
            </w:pPr>
            <w:r w:rsidRPr="7700D1D0">
              <w:rPr>
                <w:b/>
                <w:bCs/>
                <w:sz w:val="18"/>
                <w:szCs w:val="18"/>
              </w:rPr>
              <w:t>Tipo RL</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6A6A6" w:themeFill="background1" w:themeFillShade="A6"/>
            <w:tcMar>
              <w:left w:w="90" w:type="dxa"/>
              <w:right w:w="90" w:type="dxa"/>
            </w:tcMar>
            <w:vAlign w:val="center"/>
          </w:tcPr>
          <w:p w14:paraId="73FD8E5B" w14:textId="6A3A503C" w:rsidR="7700D1D0" w:rsidRDefault="7700D1D0" w:rsidP="7700D1D0">
            <w:pPr>
              <w:pStyle w:val="TF-TEXTOQUADRO"/>
              <w:jc w:val="center"/>
              <w:rPr>
                <w:sz w:val="18"/>
                <w:szCs w:val="18"/>
              </w:rPr>
            </w:pPr>
            <w:r w:rsidRPr="7700D1D0">
              <w:rPr>
                <w:b/>
                <w:bCs/>
                <w:sz w:val="18"/>
                <w:szCs w:val="18"/>
              </w:rPr>
              <w:t>Local</w:t>
            </w:r>
          </w:p>
        </w:tc>
        <w:tc>
          <w:tcPr>
            <w:tcW w:w="18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6A6A6" w:themeFill="background1" w:themeFillShade="A6"/>
            <w:tcMar>
              <w:left w:w="90" w:type="dxa"/>
              <w:right w:w="90" w:type="dxa"/>
            </w:tcMar>
            <w:vAlign w:val="center"/>
          </w:tcPr>
          <w:p w14:paraId="1D7906B4" w14:textId="0C1F52CE" w:rsidR="7700D1D0" w:rsidRDefault="7700D1D0" w:rsidP="7700D1D0">
            <w:pPr>
              <w:pStyle w:val="TF-TEXTOQUADRO"/>
              <w:jc w:val="center"/>
              <w:rPr>
                <w:sz w:val="18"/>
                <w:szCs w:val="18"/>
              </w:rPr>
            </w:pPr>
            <w:r w:rsidRPr="7700D1D0">
              <w:rPr>
                <w:b/>
                <w:bCs/>
                <w:sz w:val="18"/>
                <w:szCs w:val="18"/>
              </w:rPr>
              <w:t>Filtro</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6A6A6" w:themeFill="background1" w:themeFillShade="A6"/>
            <w:tcMar>
              <w:left w:w="90" w:type="dxa"/>
              <w:right w:w="90" w:type="dxa"/>
            </w:tcMar>
          </w:tcPr>
          <w:p w14:paraId="4155CCDC" w14:textId="521B516C" w:rsidR="7700D1D0" w:rsidRDefault="7700D1D0" w:rsidP="7700D1D0">
            <w:pPr>
              <w:pStyle w:val="TF-TEXTOQUADRO"/>
              <w:jc w:val="center"/>
              <w:rPr>
                <w:sz w:val="18"/>
                <w:szCs w:val="18"/>
              </w:rPr>
            </w:pPr>
            <w:r w:rsidRPr="7700D1D0">
              <w:rPr>
                <w:b/>
                <w:bCs/>
                <w:sz w:val="18"/>
                <w:szCs w:val="18"/>
              </w:rPr>
              <w:t>Pontuação e Pontos</w:t>
            </w:r>
          </w:p>
        </w:tc>
        <w:tc>
          <w:tcPr>
            <w:tcW w:w="14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6A6A6" w:themeFill="background1" w:themeFillShade="A6"/>
            <w:tcMar>
              <w:left w:w="90" w:type="dxa"/>
              <w:right w:w="90" w:type="dxa"/>
            </w:tcMar>
            <w:vAlign w:val="center"/>
          </w:tcPr>
          <w:p w14:paraId="52A8710D" w14:textId="4A0E19A6" w:rsidR="7700D1D0" w:rsidRDefault="7700D1D0" w:rsidP="7700D1D0">
            <w:pPr>
              <w:pStyle w:val="TF-TEXTOQUADRO"/>
              <w:jc w:val="center"/>
              <w:rPr>
                <w:sz w:val="18"/>
                <w:szCs w:val="18"/>
              </w:rPr>
            </w:pPr>
            <w:r w:rsidRPr="7700D1D0">
              <w:rPr>
                <w:b/>
                <w:bCs/>
                <w:sz w:val="18"/>
                <w:szCs w:val="18"/>
              </w:rPr>
              <w:t>Referência</w:t>
            </w:r>
          </w:p>
        </w:tc>
      </w:tr>
      <w:tr w:rsidR="7700D1D0" w14:paraId="248FD8F0" w14:textId="77777777" w:rsidTr="7700D1D0">
        <w:trPr>
          <w:trHeight w:val="300"/>
        </w:trPr>
        <w:tc>
          <w:tcPr>
            <w:tcW w:w="28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E8AFFCF" w14:textId="6DD0D032" w:rsidR="7700D1D0" w:rsidRDefault="7700D1D0" w:rsidP="7700D1D0">
            <w:pPr>
              <w:pStyle w:val="TF-TEXTOQUADRO"/>
              <w:jc w:val="both"/>
              <w:rPr>
                <w:sz w:val="18"/>
                <w:szCs w:val="18"/>
              </w:rPr>
            </w:pPr>
            <w:r w:rsidRPr="7700D1D0">
              <w:rPr>
                <w:sz w:val="18"/>
                <w:szCs w:val="18"/>
              </w:rPr>
              <w:t>Aplicativo mobile para registro de áreas de risco na cidade de Manaus – AM: um relato de desenvolvimento.</w:t>
            </w:r>
          </w:p>
        </w:tc>
        <w:tc>
          <w:tcPr>
            <w:tcW w:w="7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C2BFBCE" w14:textId="70C55549" w:rsidR="7700D1D0" w:rsidRDefault="7700D1D0" w:rsidP="7700D1D0">
            <w:pPr>
              <w:pStyle w:val="TF-TEXTOQUADRO"/>
              <w:jc w:val="center"/>
              <w:rPr>
                <w:sz w:val="18"/>
                <w:szCs w:val="18"/>
              </w:rPr>
            </w:pPr>
            <w:r w:rsidRPr="7700D1D0">
              <w:rPr>
                <w:sz w:val="18"/>
                <w:szCs w:val="18"/>
              </w:rPr>
              <w:t>RSL</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215F08F" w14:textId="32BE1D27" w:rsidR="7700D1D0" w:rsidRDefault="7700D1D0" w:rsidP="7700D1D0">
            <w:pPr>
              <w:pStyle w:val="TF-TEXTOQUADRO"/>
              <w:spacing w:line="259" w:lineRule="auto"/>
              <w:jc w:val="center"/>
              <w:rPr>
                <w:sz w:val="18"/>
                <w:szCs w:val="18"/>
              </w:rPr>
            </w:pPr>
            <w:r w:rsidRPr="7700D1D0">
              <w:rPr>
                <w:sz w:val="18"/>
                <w:szCs w:val="18"/>
              </w:rPr>
              <w:t>Google Acadêmico</w:t>
            </w:r>
          </w:p>
        </w:tc>
        <w:tc>
          <w:tcPr>
            <w:tcW w:w="18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942AFCD" w14:textId="59FF803B" w:rsidR="7700D1D0" w:rsidRDefault="7700D1D0" w:rsidP="7700D1D0">
            <w:pPr>
              <w:pStyle w:val="TF-TEXTOQUADRO"/>
              <w:jc w:val="center"/>
              <w:rPr>
                <w:sz w:val="18"/>
                <w:szCs w:val="18"/>
              </w:rPr>
            </w:pPr>
            <w:r w:rsidRPr="7700D1D0">
              <w:rPr>
                <w:i/>
                <w:iCs/>
                <w:sz w:val="18"/>
                <w:szCs w:val="18"/>
              </w:rPr>
              <w:t>string</w:t>
            </w:r>
            <w:r w:rsidRPr="7700D1D0">
              <w:rPr>
                <w:sz w:val="18"/>
                <w:szCs w:val="18"/>
              </w:rPr>
              <w:t xml:space="preserve"> de busca em português</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3FA29B0" w14:textId="07ACADAD" w:rsidR="7700D1D0" w:rsidRDefault="7700D1D0" w:rsidP="00D11481">
            <w:pPr>
              <w:pStyle w:val="TF-TEXTOQUADRO"/>
              <w:jc w:val="center"/>
            </w:pPr>
            <w:r w:rsidRPr="7700D1D0">
              <w:rPr>
                <w:sz w:val="18"/>
                <w:szCs w:val="18"/>
              </w:rPr>
              <w:t xml:space="preserve">1, 2, 6, 8, 9 = </w:t>
            </w:r>
            <w:r w:rsidR="00B803FF">
              <w:rPr>
                <w:sz w:val="18"/>
                <w:szCs w:val="18"/>
              </w:rPr>
              <w:t>8</w:t>
            </w:r>
          </w:p>
        </w:tc>
        <w:tc>
          <w:tcPr>
            <w:tcW w:w="14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F8DBD19" w14:textId="441A6B6E" w:rsidR="7700D1D0" w:rsidRDefault="7700D1D0" w:rsidP="7700D1D0">
            <w:pPr>
              <w:pStyle w:val="TF-TEXTOQUADRO"/>
              <w:spacing w:line="259" w:lineRule="auto"/>
              <w:jc w:val="center"/>
              <w:rPr>
                <w:sz w:val="18"/>
                <w:szCs w:val="18"/>
              </w:rPr>
            </w:pPr>
            <w:r w:rsidRPr="7700D1D0">
              <w:rPr>
                <w:sz w:val="18"/>
                <w:szCs w:val="18"/>
              </w:rPr>
              <w:t>Parente, Maia e Alencar (2019)</w:t>
            </w:r>
          </w:p>
        </w:tc>
      </w:tr>
      <w:tr w:rsidR="7700D1D0" w14:paraId="2B0F4F93" w14:textId="77777777" w:rsidTr="7700D1D0">
        <w:trPr>
          <w:trHeight w:val="300"/>
        </w:trPr>
        <w:tc>
          <w:tcPr>
            <w:tcW w:w="28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BBC1B53" w14:textId="07795DAE" w:rsidR="7700D1D0" w:rsidRDefault="7700D1D0" w:rsidP="7700D1D0">
            <w:pPr>
              <w:pStyle w:val="TF-TEXTOQUADRO"/>
              <w:jc w:val="both"/>
              <w:rPr>
                <w:sz w:val="18"/>
                <w:szCs w:val="18"/>
              </w:rPr>
            </w:pPr>
            <w:r w:rsidRPr="7700D1D0">
              <w:rPr>
                <w:sz w:val="18"/>
                <w:szCs w:val="18"/>
              </w:rPr>
              <w:t>Abordando o problema de deslizamentos de terra no</w:t>
            </w:r>
          </w:p>
          <w:p w14:paraId="37167D7E" w14:textId="43CB0D61" w:rsidR="7700D1D0" w:rsidRDefault="7700D1D0" w:rsidP="7700D1D0">
            <w:pPr>
              <w:pStyle w:val="TF-TEXTOQUADRO"/>
              <w:jc w:val="both"/>
              <w:rPr>
                <w:sz w:val="18"/>
                <w:szCs w:val="18"/>
              </w:rPr>
            </w:pPr>
            <w:r w:rsidRPr="7700D1D0">
              <w:rPr>
                <w:sz w:val="18"/>
                <w:szCs w:val="18"/>
              </w:rPr>
              <w:t>Sri Lanka usando um aplicativo móvel</w:t>
            </w:r>
          </w:p>
          <w:p w14:paraId="6FC4CBAC" w14:textId="280052B1" w:rsidR="7700D1D0" w:rsidRDefault="7700D1D0" w:rsidP="7700D1D0">
            <w:pPr>
              <w:pStyle w:val="TF-TEXTOQUADRO"/>
              <w:jc w:val="both"/>
              <w:rPr>
                <w:sz w:val="18"/>
                <w:szCs w:val="18"/>
              </w:rPr>
            </w:pPr>
            <w:r w:rsidRPr="7700D1D0">
              <w:rPr>
                <w:sz w:val="18"/>
                <w:szCs w:val="18"/>
              </w:rPr>
              <w:t>baseado na web.</w:t>
            </w:r>
          </w:p>
        </w:tc>
        <w:tc>
          <w:tcPr>
            <w:tcW w:w="7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5857229" w14:textId="0D86890D" w:rsidR="7700D1D0" w:rsidRDefault="7700D1D0" w:rsidP="7700D1D0">
            <w:pPr>
              <w:pStyle w:val="TF-TEXTOQUADRO"/>
              <w:jc w:val="center"/>
              <w:rPr>
                <w:sz w:val="18"/>
                <w:szCs w:val="18"/>
              </w:rPr>
            </w:pPr>
            <w:r w:rsidRPr="7700D1D0">
              <w:rPr>
                <w:sz w:val="18"/>
                <w:szCs w:val="18"/>
              </w:rPr>
              <w:t>RSL</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92AED87" w14:textId="02EFFC68" w:rsidR="7700D1D0" w:rsidRDefault="7700D1D0" w:rsidP="7700D1D0">
            <w:pPr>
              <w:pStyle w:val="TF-TEXTOQUADRO"/>
              <w:spacing w:line="259" w:lineRule="auto"/>
              <w:jc w:val="center"/>
              <w:rPr>
                <w:sz w:val="18"/>
                <w:szCs w:val="18"/>
              </w:rPr>
            </w:pPr>
            <w:r w:rsidRPr="7700D1D0">
              <w:rPr>
                <w:sz w:val="18"/>
                <w:szCs w:val="18"/>
              </w:rPr>
              <w:t>Google Acadêmico</w:t>
            </w:r>
          </w:p>
          <w:p w14:paraId="643AB8EB" w14:textId="439679DB" w:rsidR="7700D1D0" w:rsidRDefault="7700D1D0" w:rsidP="7700D1D0">
            <w:pPr>
              <w:spacing w:line="259" w:lineRule="auto"/>
              <w:jc w:val="center"/>
              <w:rPr>
                <w:sz w:val="18"/>
                <w:szCs w:val="18"/>
              </w:rPr>
            </w:pPr>
          </w:p>
        </w:tc>
        <w:tc>
          <w:tcPr>
            <w:tcW w:w="18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2B668C3" w14:textId="61434F51" w:rsidR="7700D1D0" w:rsidRDefault="7700D1D0" w:rsidP="7700D1D0">
            <w:pPr>
              <w:pStyle w:val="TF-TEXTOQUADRO"/>
              <w:jc w:val="center"/>
              <w:rPr>
                <w:sz w:val="18"/>
                <w:szCs w:val="18"/>
              </w:rPr>
            </w:pPr>
            <w:r w:rsidRPr="7700D1D0">
              <w:rPr>
                <w:i/>
                <w:iCs/>
                <w:sz w:val="18"/>
                <w:szCs w:val="18"/>
              </w:rPr>
              <w:t>string</w:t>
            </w:r>
            <w:r w:rsidRPr="7700D1D0">
              <w:rPr>
                <w:sz w:val="18"/>
                <w:szCs w:val="18"/>
              </w:rPr>
              <w:t xml:space="preserve"> de busca em inglês</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CDB194C" w14:textId="496D73FB" w:rsidR="7700D1D0" w:rsidRDefault="7700D1D0" w:rsidP="7700D1D0">
            <w:pPr>
              <w:pStyle w:val="TF-TEXTOQUADRO"/>
              <w:jc w:val="center"/>
              <w:rPr>
                <w:sz w:val="18"/>
                <w:szCs w:val="18"/>
              </w:rPr>
            </w:pPr>
            <w:r w:rsidRPr="7700D1D0">
              <w:rPr>
                <w:sz w:val="18"/>
                <w:szCs w:val="18"/>
              </w:rPr>
              <w:t xml:space="preserve">1, 2, 3, 6, 8, 9 = </w:t>
            </w:r>
            <w:r w:rsidR="00B803FF">
              <w:rPr>
                <w:sz w:val="18"/>
                <w:szCs w:val="18"/>
              </w:rPr>
              <w:t>9</w:t>
            </w:r>
          </w:p>
        </w:tc>
        <w:tc>
          <w:tcPr>
            <w:tcW w:w="14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92DCB39" w14:textId="72007582" w:rsidR="7700D1D0" w:rsidRDefault="7700D1D0" w:rsidP="7700D1D0">
            <w:pPr>
              <w:pStyle w:val="TF-TEXTOQUADRO"/>
              <w:spacing w:line="259" w:lineRule="auto"/>
              <w:jc w:val="center"/>
              <w:rPr>
                <w:sz w:val="18"/>
                <w:szCs w:val="18"/>
              </w:rPr>
            </w:pPr>
            <w:r w:rsidRPr="7700D1D0">
              <w:rPr>
                <w:sz w:val="18"/>
                <w:szCs w:val="18"/>
              </w:rPr>
              <w:t>Silva (2020)</w:t>
            </w:r>
          </w:p>
        </w:tc>
      </w:tr>
      <w:tr w:rsidR="7700D1D0" w14:paraId="1AB0292B" w14:textId="77777777" w:rsidTr="7700D1D0">
        <w:trPr>
          <w:trHeight w:val="300"/>
        </w:trPr>
        <w:tc>
          <w:tcPr>
            <w:tcW w:w="28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54C5C83" w14:textId="35CB7A1B" w:rsidR="7700D1D0" w:rsidRDefault="7700D1D0" w:rsidP="7700D1D0">
            <w:pPr>
              <w:pStyle w:val="TF-TEXTOQUADRO"/>
              <w:jc w:val="both"/>
              <w:rPr>
                <w:sz w:val="18"/>
                <w:szCs w:val="18"/>
              </w:rPr>
            </w:pPr>
            <w:r w:rsidRPr="7700D1D0">
              <w:rPr>
                <w:sz w:val="18"/>
                <w:szCs w:val="18"/>
              </w:rPr>
              <w:t>Desenvolvimento de uma aplicação web por meio de um crowdsourcing mobilizado. Plataforma para habilitar o desenvolvimento urbano participativo sensível ao risco.</w:t>
            </w:r>
          </w:p>
        </w:tc>
        <w:tc>
          <w:tcPr>
            <w:tcW w:w="7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8900918" w14:textId="7DDD8A67" w:rsidR="7700D1D0" w:rsidRDefault="7700D1D0" w:rsidP="7700D1D0">
            <w:pPr>
              <w:pStyle w:val="TF-TEXTOQUADRO"/>
              <w:jc w:val="center"/>
              <w:rPr>
                <w:sz w:val="18"/>
                <w:szCs w:val="18"/>
              </w:rPr>
            </w:pPr>
            <w:r w:rsidRPr="7700D1D0">
              <w:rPr>
                <w:sz w:val="18"/>
                <w:szCs w:val="18"/>
              </w:rPr>
              <w:t>RSL</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CBF0830" w14:textId="0EBA708F" w:rsidR="7700D1D0" w:rsidRDefault="7700D1D0" w:rsidP="7700D1D0">
            <w:pPr>
              <w:pStyle w:val="TF-TEXTOQUADRO"/>
              <w:spacing w:line="259" w:lineRule="auto"/>
              <w:jc w:val="center"/>
              <w:rPr>
                <w:sz w:val="18"/>
                <w:szCs w:val="18"/>
              </w:rPr>
            </w:pPr>
            <w:r w:rsidRPr="7700D1D0">
              <w:rPr>
                <w:sz w:val="18"/>
                <w:szCs w:val="18"/>
              </w:rPr>
              <w:t>Google Acadêmico</w:t>
            </w:r>
          </w:p>
        </w:tc>
        <w:tc>
          <w:tcPr>
            <w:tcW w:w="18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F7763C7" w14:textId="271EA12F" w:rsidR="7700D1D0" w:rsidRDefault="7700D1D0" w:rsidP="7700D1D0">
            <w:pPr>
              <w:pStyle w:val="TF-TEXTOQUADRO"/>
              <w:jc w:val="center"/>
              <w:rPr>
                <w:sz w:val="18"/>
                <w:szCs w:val="18"/>
              </w:rPr>
            </w:pPr>
            <w:r w:rsidRPr="7700D1D0">
              <w:rPr>
                <w:i/>
                <w:iCs/>
                <w:sz w:val="18"/>
                <w:szCs w:val="18"/>
              </w:rPr>
              <w:t>string</w:t>
            </w:r>
            <w:r w:rsidRPr="7700D1D0">
              <w:rPr>
                <w:sz w:val="18"/>
                <w:szCs w:val="18"/>
              </w:rPr>
              <w:t xml:space="preserve"> de busca em inglês</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1097BB9" w14:textId="39BB56AF" w:rsidR="7700D1D0" w:rsidRDefault="7700D1D0" w:rsidP="7700D1D0">
            <w:pPr>
              <w:pStyle w:val="TF-TEXTOQUADRO"/>
              <w:jc w:val="center"/>
              <w:rPr>
                <w:sz w:val="18"/>
                <w:szCs w:val="18"/>
              </w:rPr>
            </w:pPr>
            <w:r w:rsidRPr="7700D1D0">
              <w:rPr>
                <w:sz w:val="18"/>
                <w:szCs w:val="18"/>
              </w:rPr>
              <w:t xml:space="preserve">1, 2, 6, 8, 9 = </w:t>
            </w:r>
            <w:r w:rsidR="00B803FF">
              <w:rPr>
                <w:sz w:val="18"/>
                <w:szCs w:val="18"/>
              </w:rPr>
              <w:t>8</w:t>
            </w:r>
          </w:p>
        </w:tc>
        <w:tc>
          <w:tcPr>
            <w:tcW w:w="14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75E12EF" w14:textId="07B980D6" w:rsidR="7700D1D0" w:rsidRDefault="7700D1D0" w:rsidP="7700D1D0">
            <w:pPr>
              <w:spacing w:line="259" w:lineRule="auto"/>
              <w:jc w:val="center"/>
              <w:rPr>
                <w:sz w:val="18"/>
                <w:szCs w:val="18"/>
              </w:rPr>
            </w:pPr>
            <w:r w:rsidRPr="7700D1D0">
              <w:rPr>
                <w:sz w:val="18"/>
                <w:szCs w:val="18"/>
                <w:lang w:val="en-US"/>
              </w:rPr>
              <w:t>Kangana (2024)</w:t>
            </w:r>
          </w:p>
        </w:tc>
      </w:tr>
      <w:tr w:rsidR="7700D1D0" w14:paraId="72DC2086" w14:textId="77777777" w:rsidTr="7700D1D0">
        <w:trPr>
          <w:trHeight w:val="300"/>
        </w:trPr>
        <w:tc>
          <w:tcPr>
            <w:tcW w:w="28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E3AD84D" w14:textId="3E90D90A" w:rsidR="7700D1D0" w:rsidRDefault="7700D1D0" w:rsidP="7700D1D0">
            <w:pPr>
              <w:pStyle w:val="TF-TEXTOQUADRO"/>
              <w:jc w:val="both"/>
              <w:rPr>
                <w:sz w:val="18"/>
                <w:szCs w:val="18"/>
              </w:rPr>
            </w:pPr>
            <w:r w:rsidRPr="7700D1D0">
              <w:rPr>
                <w:sz w:val="18"/>
                <w:szCs w:val="18"/>
              </w:rPr>
              <w:t xml:space="preserve">AlertaBlu  </w:t>
            </w:r>
          </w:p>
        </w:tc>
        <w:tc>
          <w:tcPr>
            <w:tcW w:w="7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A41A2CC" w14:textId="4BE88BBA" w:rsidR="7700D1D0" w:rsidRDefault="7700D1D0" w:rsidP="7700D1D0">
            <w:pPr>
              <w:pStyle w:val="TF-TEXTOQUADRO"/>
              <w:jc w:val="center"/>
              <w:rPr>
                <w:sz w:val="18"/>
                <w:szCs w:val="18"/>
              </w:rPr>
            </w:pPr>
            <w:r w:rsidRPr="7700D1D0">
              <w:rPr>
                <w:sz w:val="18"/>
                <w:szCs w:val="18"/>
              </w:rPr>
              <w:t>RTL</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640B27" w14:textId="66F7F8EA" w:rsidR="7700D1D0" w:rsidRDefault="7700D1D0" w:rsidP="7700D1D0">
            <w:pPr>
              <w:pStyle w:val="TF-TEXTOQUADRO"/>
              <w:jc w:val="center"/>
              <w:rPr>
                <w:sz w:val="18"/>
                <w:szCs w:val="18"/>
              </w:rPr>
            </w:pPr>
            <w:r w:rsidRPr="7700D1D0">
              <w:rPr>
                <w:sz w:val="18"/>
                <w:szCs w:val="18"/>
              </w:rPr>
              <w:t>--</w:t>
            </w:r>
          </w:p>
        </w:tc>
        <w:tc>
          <w:tcPr>
            <w:tcW w:w="18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4A916A9" w14:textId="449FB6F3" w:rsidR="7700D1D0" w:rsidRDefault="7700D1D0" w:rsidP="7700D1D0">
            <w:pPr>
              <w:pStyle w:val="TF-TEXTOQUADRO"/>
              <w:jc w:val="center"/>
              <w:rPr>
                <w:sz w:val="18"/>
                <w:szCs w:val="18"/>
              </w:rPr>
            </w:pPr>
            <w:r w:rsidRPr="7700D1D0">
              <w:rPr>
                <w:sz w:val="18"/>
                <w:szCs w:val="18"/>
              </w:rPr>
              <w:t>Conhecido pel</w:t>
            </w:r>
            <w:r w:rsidR="00BD705C">
              <w:rPr>
                <w:sz w:val="18"/>
                <w:szCs w:val="18"/>
              </w:rPr>
              <w:t>a</w:t>
            </w:r>
            <w:r w:rsidRPr="7700D1D0">
              <w:rPr>
                <w:sz w:val="18"/>
                <w:szCs w:val="18"/>
              </w:rPr>
              <w:t xml:space="preserve"> autor</w:t>
            </w:r>
            <w:r w:rsidR="00BD705C">
              <w:rPr>
                <w:sz w:val="18"/>
                <w:szCs w:val="18"/>
              </w:rPr>
              <w:t>a</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A5AB442" w14:textId="0F7BFACA" w:rsidR="7700D1D0" w:rsidRDefault="7700D1D0" w:rsidP="7700D1D0">
            <w:pPr>
              <w:pStyle w:val="TF-TEXTOQUADRO"/>
              <w:jc w:val="center"/>
              <w:rPr>
                <w:color w:val="000000" w:themeColor="text1"/>
                <w:sz w:val="18"/>
                <w:szCs w:val="18"/>
              </w:rPr>
            </w:pPr>
            <w:r w:rsidRPr="7700D1D0">
              <w:rPr>
                <w:color w:val="000000" w:themeColor="text1"/>
                <w:sz w:val="18"/>
                <w:szCs w:val="18"/>
              </w:rPr>
              <w:t xml:space="preserve">1, 2, 6, 8 = </w:t>
            </w:r>
            <w:r w:rsidR="00B803FF">
              <w:rPr>
                <w:color w:val="000000" w:themeColor="text1"/>
                <w:sz w:val="18"/>
                <w:szCs w:val="18"/>
              </w:rPr>
              <w:t>7</w:t>
            </w:r>
          </w:p>
        </w:tc>
        <w:tc>
          <w:tcPr>
            <w:tcW w:w="14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CF2349D" w14:textId="71AE8621" w:rsidR="7700D1D0" w:rsidRDefault="7700D1D0" w:rsidP="7700D1D0">
            <w:pPr>
              <w:pStyle w:val="TF-TEXTOQUADRO"/>
              <w:jc w:val="center"/>
              <w:rPr>
                <w:color w:val="000000" w:themeColor="text1"/>
                <w:sz w:val="18"/>
                <w:szCs w:val="18"/>
              </w:rPr>
            </w:pPr>
            <w:r w:rsidRPr="7700D1D0">
              <w:rPr>
                <w:color w:val="000000" w:themeColor="text1"/>
                <w:sz w:val="18"/>
                <w:szCs w:val="18"/>
              </w:rPr>
              <w:t>AlertaBlu (2025)</w:t>
            </w:r>
          </w:p>
        </w:tc>
      </w:tr>
      <w:tr w:rsidR="7700D1D0" w14:paraId="504ADF70" w14:textId="77777777" w:rsidTr="7700D1D0">
        <w:trPr>
          <w:trHeight w:val="300"/>
        </w:trPr>
        <w:tc>
          <w:tcPr>
            <w:tcW w:w="28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10FF4E3" w14:textId="74B37822" w:rsidR="7700D1D0" w:rsidRDefault="7700D1D0" w:rsidP="7700D1D0">
            <w:pPr>
              <w:jc w:val="both"/>
              <w:rPr>
                <w:sz w:val="18"/>
                <w:szCs w:val="18"/>
              </w:rPr>
            </w:pPr>
            <w:r w:rsidRPr="7700D1D0">
              <w:rPr>
                <w:sz w:val="18"/>
                <w:szCs w:val="18"/>
              </w:rPr>
              <w:t>ISeeChange Tracker</w:t>
            </w:r>
          </w:p>
        </w:tc>
        <w:tc>
          <w:tcPr>
            <w:tcW w:w="7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D6ED7E1" w14:textId="2818347F" w:rsidR="7700D1D0" w:rsidRDefault="7700D1D0" w:rsidP="7700D1D0">
            <w:pPr>
              <w:pStyle w:val="TF-TEXTOQUADRO"/>
              <w:jc w:val="center"/>
              <w:rPr>
                <w:sz w:val="18"/>
                <w:szCs w:val="18"/>
              </w:rPr>
            </w:pPr>
            <w:r w:rsidRPr="7700D1D0">
              <w:rPr>
                <w:sz w:val="18"/>
                <w:szCs w:val="18"/>
              </w:rPr>
              <w:t>RTL</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DCA0030" w14:textId="1F86A15F" w:rsidR="7700D1D0" w:rsidRDefault="7700D1D0" w:rsidP="7700D1D0">
            <w:pPr>
              <w:pStyle w:val="TF-TEXTOQUADRO"/>
              <w:jc w:val="center"/>
              <w:rPr>
                <w:sz w:val="18"/>
                <w:szCs w:val="18"/>
              </w:rPr>
            </w:pPr>
            <w:r w:rsidRPr="7700D1D0">
              <w:rPr>
                <w:sz w:val="18"/>
                <w:szCs w:val="18"/>
              </w:rPr>
              <w:t>ChatGPT</w:t>
            </w:r>
          </w:p>
        </w:tc>
        <w:tc>
          <w:tcPr>
            <w:tcW w:w="18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BE8FAC6" w14:textId="7BC8ABD5" w:rsidR="7700D1D0" w:rsidRPr="00C37022" w:rsidRDefault="7700D1D0" w:rsidP="7700D1D0">
            <w:pPr>
              <w:jc w:val="center"/>
              <w:rPr>
                <w:sz w:val="18"/>
                <w:szCs w:val="18"/>
                <w:lang w:val="en-US"/>
              </w:rPr>
            </w:pPr>
            <w:r w:rsidRPr="7700D1D0">
              <w:rPr>
                <w:sz w:val="18"/>
                <w:szCs w:val="18"/>
                <w:lang w:val="en-US"/>
              </w:rPr>
              <w:t>“Give me examples of a website, or apps that users can send reports of natural disasters”</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7A5290F" w14:textId="11FE9A87" w:rsidR="7700D1D0" w:rsidRDefault="7700D1D0" w:rsidP="7700D1D0">
            <w:pPr>
              <w:pStyle w:val="TF-TEXTOQUADRO"/>
              <w:jc w:val="center"/>
              <w:rPr>
                <w:color w:val="000000" w:themeColor="text1"/>
                <w:sz w:val="18"/>
                <w:szCs w:val="18"/>
              </w:rPr>
            </w:pPr>
            <w:r w:rsidRPr="7700D1D0">
              <w:rPr>
                <w:color w:val="000000" w:themeColor="text1"/>
                <w:sz w:val="18"/>
                <w:szCs w:val="18"/>
              </w:rPr>
              <w:t xml:space="preserve">1, 3, 6, 8, 9 = </w:t>
            </w:r>
            <w:r w:rsidR="00B803FF">
              <w:rPr>
                <w:color w:val="000000" w:themeColor="text1"/>
                <w:sz w:val="18"/>
                <w:szCs w:val="18"/>
              </w:rPr>
              <w:t>8</w:t>
            </w:r>
          </w:p>
        </w:tc>
        <w:tc>
          <w:tcPr>
            <w:tcW w:w="14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9A0B1FA" w14:textId="525EED5D" w:rsidR="7700D1D0" w:rsidRDefault="7700D1D0" w:rsidP="7700D1D0">
            <w:pPr>
              <w:pStyle w:val="TF-TEXTOQUADRO"/>
              <w:jc w:val="center"/>
              <w:rPr>
                <w:color w:val="000000" w:themeColor="text1"/>
                <w:sz w:val="18"/>
                <w:szCs w:val="18"/>
              </w:rPr>
            </w:pPr>
            <w:r w:rsidRPr="7700D1D0">
              <w:rPr>
                <w:color w:val="000000" w:themeColor="text1"/>
                <w:sz w:val="18"/>
                <w:szCs w:val="18"/>
              </w:rPr>
              <w:t>ISeeChange (2025)</w:t>
            </w:r>
          </w:p>
        </w:tc>
      </w:tr>
      <w:tr w:rsidR="000862F4" w14:paraId="50172CF6" w14:textId="77777777" w:rsidTr="7700D1D0">
        <w:trPr>
          <w:trHeight w:val="300"/>
        </w:trPr>
        <w:tc>
          <w:tcPr>
            <w:tcW w:w="28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1D60BDC" w14:textId="18A2EBF5" w:rsidR="000862F4" w:rsidRPr="00025B5B" w:rsidRDefault="00E20836" w:rsidP="000862F4">
            <w:pPr>
              <w:jc w:val="both"/>
              <w:rPr>
                <w:sz w:val="18"/>
                <w:szCs w:val="18"/>
              </w:rPr>
            </w:pPr>
            <w:r w:rsidRPr="00025B5B">
              <w:rPr>
                <w:sz w:val="18"/>
                <w:szCs w:val="18"/>
              </w:rPr>
              <w:t>U</w:t>
            </w:r>
            <w:r w:rsidR="000305EB" w:rsidRPr="00025B5B">
              <w:rPr>
                <w:sz w:val="18"/>
                <w:szCs w:val="18"/>
              </w:rPr>
              <w:t xml:space="preserve">tilização de imagens de satélite para detecção de deslizamentos de terra </w:t>
            </w:r>
            <w:r w:rsidR="00E353C0">
              <w:rPr>
                <w:sz w:val="18"/>
                <w:szCs w:val="18"/>
              </w:rPr>
              <w:t xml:space="preserve">por meio </w:t>
            </w:r>
            <w:r w:rsidR="000305EB" w:rsidRPr="00025B5B">
              <w:rPr>
                <w:sz w:val="18"/>
                <w:szCs w:val="18"/>
              </w:rPr>
              <w:t>de técnicas de visão computacional</w:t>
            </w:r>
            <w:r w:rsidRPr="00025B5B">
              <w:rPr>
                <w:sz w:val="18"/>
                <w:szCs w:val="18"/>
              </w:rPr>
              <w:t>.</w:t>
            </w:r>
          </w:p>
        </w:tc>
        <w:tc>
          <w:tcPr>
            <w:tcW w:w="7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B91C8D1" w14:textId="03926E77" w:rsidR="000862F4" w:rsidRPr="00025B5B" w:rsidRDefault="000862F4" w:rsidP="000862F4">
            <w:pPr>
              <w:pStyle w:val="TF-TEXTOQUADRO"/>
              <w:jc w:val="center"/>
              <w:rPr>
                <w:sz w:val="18"/>
                <w:szCs w:val="18"/>
              </w:rPr>
            </w:pPr>
            <w:r w:rsidRPr="00025B5B">
              <w:rPr>
                <w:sz w:val="18"/>
                <w:szCs w:val="18"/>
              </w:rPr>
              <w:t>RTL</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2D1BA38" w14:textId="521F1522" w:rsidR="000862F4" w:rsidRPr="00025B5B" w:rsidRDefault="000862F4" w:rsidP="000862F4">
            <w:pPr>
              <w:pStyle w:val="TF-TEXTOQUADRO"/>
              <w:jc w:val="center"/>
              <w:rPr>
                <w:sz w:val="18"/>
                <w:szCs w:val="18"/>
              </w:rPr>
            </w:pPr>
            <w:r w:rsidRPr="00025B5B">
              <w:rPr>
                <w:sz w:val="18"/>
                <w:szCs w:val="18"/>
              </w:rPr>
              <w:t>--</w:t>
            </w:r>
          </w:p>
        </w:tc>
        <w:tc>
          <w:tcPr>
            <w:tcW w:w="18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2E1A3FA" w14:textId="3E7DFA0D" w:rsidR="000862F4" w:rsidRPr="00C37022" w:rsidRDefault="000862F4" w:rsidP="000862F4">
            <w:pPr>
              <w:jc w:val="center"/>
              <w:rPr>
                <w:sz w:val="18"/>
                <w:szCs w:val="18"/>
              </w:rPr>
            </w:pPr>
            <w:r w:rsidRPr="00025B5B">
              <w:rPr>
                <w:sz w:val="18"/>
                <w:szCs w:val="18"/>
              </w:rPr>
              <w:t>Recomendação da professora Luciana</w:t>
            </w:r>
            <w:r w:rsidR="00423443" w:rsidRPr="00025B5B">
              <w:rPr>
                <w:sz w:val="18"/>
                <w:szCs w:val="18"/>
              </w:rPr>
              <w:t xml:space="preserve"> Pereira de Araújo</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55C790C" w14:textId="4A02A81C" w:rsidR="000862F4" w:rsidRPr="00025B5B" w:rsidRDefault="004A02F3" w:rsidP="000862F4">
            <w:pPr>
              <w:pStyle w:val="TF-TEXTOQUADRO"/>
              <w:jc w:val="center"/>
              <w:rPr>
                <w:color w:val="000000" w:themeColor="text1"/>
                <w:sz w:val="18"/>
                <w:szCs w:val="18"/>
              </w:rPr>
            </w:pPr>
            <w:r w:rsidRPr="00025B5B">
              <w:rPr>
                <w:color w:val="000000" w:themeColor="text1"/>
                <w:sz w:val="18"/>
                <w:szCs w:val="18"/>
              </w:rPr>
              <w:t>1, 4, 8 = 6</w:t>
            </w:r>
          </w:p>
        </w:tc>
        <w:tc>
          <w:tcPr>
            <w:tcW w:w="14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79CA948" w14:textId="7CD7CF10" w:rsidR="000862F4" w:rsidRPr="00025B5B" w:rsidRDefault="000A76A9" w:rsidP="000862F4">
            <w:pPr>
              <w:pStyle w:val="TF-TEXTOQUADRO"/>
              <w:jc w:val="center"/>
              <w:rPr>
                <w:color w:val="000000" w:themeColor="text1"/>
                <w:sz w:val="18"/>
                <w:szCs w:val="18"/>
              </w:rPr>
            </w:pPr>
            <w:r w:rsidRPr="00025B5B">
              <w:rPr>
                <w:color w:val="000000" w:themeColor="text1"/>
                <w:sz w:val="18"/>
                <w:szCs w:val="18"/>
              </w:rPr>
              <w:t>Gollnick</w:t>
            </w:r>
            <w:r w:rsidR="00F2063A" w:rsidRPr="00025B5B">
              <w:rPr>
                <w:color w:val="000000" w:themeColor="text1"/>
                <w:sz w:val="18"/>
                <w:szCs w:val="18"/>
              </w:rPr>
              <w:t xml:space="preserve"> (2023)</w:t>
            </w:r>
          </w:p>
        </w:tc>
      </w:tr>
    </w:tbl>
    <w:p w14:paraId="0FD69843" w14:textId="77777777" w:rsidR="00BD705C" w:rsidRPr="00230102" w:rsidRDefault="00BD705C" w:rsidP="00BD705C">
      <w:pPr>
        <w:pStyle w:val="TF-FONTE"/>
      </w:pPr>
      <w:r w:rsidRPr="00230102">
        <w:t>Fonte: elaborada pela autora (2025).</w:t>
      </w:r>
    </w:p>
    <w:p w14:paraId="74612055" w14:textId="3271813E" w:rsidR="00E91A7A" w:rsidRPr="00E91A7A" w:rsidRDefault="32F86D81" w:rsidP="00A20BF1">
      <w:pPr>
        <w:pStyle w:val="TF-TEXTO"/>
      </w:pPr>
      <w:r w:rsidRPr="7700D1D0">
        <w:t xml:space="preserve">Na RL, foram alcançados cinco resultados, sendo três pela RSL e dois pela RTL, todos com pontuação igual ou superior a seis. O ISeeChange (2025) é uma plataforma que permite </w:t>
      </w:r>
      <w:r w:rsidRPr="7700D1D0">
        <w:lastRenderedPageBreak/>
        <w:t>aos usuários relatarem mudanças climáticas e eventos extremos em suas comunidades, como deslizamentos, enchentes e outros fenômenos. A plataforma coleta dados locais para gerar insights sobre as mudanças ambientais e ajudar na adaptação e mitigação desses impactos. O AlertaBlu (2025), por sua vez, fornece alertas em tempo real sobre condições meteorológicas e riscos de enchentes, permitindo monitoramento de rios, registros de ocorrências e rotas de fuga. Silva (2020) apresenta o desenvolvimento de um aplicativo móvel baseado na web para monitoramento e relato de deslizamentos de terra no Sri Lanka, com funcionalidades que incluem atualizações em tempo real, visualização de zonas de risco e recursos de gerenciamento de desastres. Parente, Maia e Alencar (2019) discutem a criação de um aplicativo Android destinado ao registro de áreas de risco na cidade de Manaus, com foco em inundações e deslizamentos.</w:t>
      </w:r>
      <w:r w:rsidR="00A20BF1">
        <w:t xml:space="preserve"> </w:t>
      </w:r>
      <w:r w:rsidRPr="7700D1D0">
        <w:t>Kangana (2024) aborda o desenvolvimento de um aplicativo web e móvel utilizando</w:t>
      </w:r>
      <w:r w:rsidRPr="7700D1D0">
        <w:rPr>
          <w:i/>
          <w:iCs/>
        </w:rPr>
        <w:t xml:space="preserve"> crowdsourcing </w:t>
      </w:r>
      <w:r w:rsidRPr="7700D1D0">
        <w:t xml:space="preserve">para melhorar a gestão de desastres de inundação no Sri Lanka. </w:t>
      </w:r>
      <w:r w:rsidR="006038F9">
        <w:t xml:space="preserve">O desenvolvimento </w:t>
      </w:r>
      <w:r w:rsidRPr="7700D1D0">
        <w:t>destaca-se por integrar contribuições em tempo real da comunidade local com dados de sensoriamento remoto, fortalecendo a conscientização coletiva e a capacidade de resposta frente a eventos extremos</w:t>
      </w:r>
      <w:r w:rsidR="006038F9">
        <w:t>.</w:t>
      </w:r>
      <w:r w:rsidR="00150E7D">
        <w:t xml:space="preserve"> </w:t>
      </w:r>
      <w:r w:rsidR="00C12086">
        <w:t xml:space="preserve">Por fim, </w:t>
      </w:r>
      <w:r w:rsidR="00150E7D">
        <w:t>Gollnick (2023)</w:t>
      </w:r>
      <w:r w:rsidR="00A20BF1">
        <w:t xml:space="preserve"> </w:t>
      </w:r>
      <w:r w:rsidR="00C12086">
        <w:t>aborda o uso da IA</w:t>
      </w:r>
      <w:r w:rsidR="00150E7D">
        <w:t xml:space="preserve"> para</w:t>
      </w:r>
      <w:r w:rsidR="00C12086">
        <w:t xml:space="preserve"> identificar </w:t>
      </w:r>
      <w:r w:rsidR="00150E7D">
        <w:t>deslizamentos de terra</w:t>
      </w:r>
      <w:r w:rsidR="00C12086">
        <w:t xml:space="preserve">, no qual desenvolveu </w:t>
      </w:r>
      <w:r w:rsidR="00150E7D">
        <w:t>um programa que, usando imagens de satélite, consegue identificar e marcar áreas de risco, como deslizamentos e fissuras no solo.</w:t>
      </w:r>
      <w:r w:rsidR="00A20BF1">
        <w:t xml:space="preserve"> </w:t>
      </w:r>
      <w:r w:rsidR="00150E7D">
        <w:t>O estudo se concent</w:t>
      </w:r>
      <w:r w:rsidR="00A20BF1">
        <w:t>ra</w:t>
      </w:r>
      <w:r w:rsidR="00150E7D">
        <w:t xml:space="preserve"> na cidade de Blumenau e usou imagens de satélites e do Google Earth. A pesquisa conclui que a ferramenta </w:t>
      </w:r>
      <w:r w:rsidR="00C12086">
        <w:t xml:space="preserve">tem um alto índice de precisão </w:t>
      </w:r>
      <w:r w:rsidR="00150E7D">
        <w:t xml:space="preserve">e pode </w:t>
      </w:r>
      <w:r w:rsidR="00C12086">
        <w:t xml:space="preserve">auxiliar significativamente </w:t>
      </w:r>
      <w:r w:rsidR="00150E7D">
        <w:t xml:space="preserve">a Defesa Civil, agilizando o monitoramento e </w:t>
      </w:r>
      <w:r w:rsidR="00C12086">
        <w:t xml:space="preserve">contribuindo para a </w:t>
      </w:r>
      <w:r w:rsidR="00150E7D">
        <w:t>preven</w:t>
      </w:r>
      <w:r w:rsidR="00C12086">
        <w:t xml:space="preserve">ção de </w:t>
      </w:r>
      <w:r w:rsidR="00150E7D">
        <w:t>desastres.</w:t>
      </w:r>
    </w:p>
    <w:p w14:paraId="4D225224" w14:textId="55D88EB1" w:rsidR="00F255FC" w:rsidRDefault="00F255FC" w:rsidP="007D10F2">
      <w:pPr>
        <w:pStyle w:val="Ttulo1"/>
      </w:pPr>
      <w:bookmarkStart w:id="108" w:name="_Toc54164914"/>
      <w:bookmarkStart w:id="109" w:name="_Toc54165668"/>
      <w:bookmarkStart w:id="110" w:name="_Toc54169326"/>
      <w:bookmarkStart w:id="111" w:name="_Toc96347432"/>
      <w:bookmarkStart w:id="112" w:name="_Toc96357716"/>
      <w:bookmarkStart w:id="113" w:name="_Toc96491859"/>
      <w:bookmarkStart w:id="114" w:name="_Ref214697573"/>
      <w:bookmarkStart w:id="115" w:name="_Toc215432567"/>
      <w:bookmarkEnd w:id="80"/>
      <w:r>
        <w:lastRenderedPageBreak/>
        <w:t>DESENVOLVIMENTO</w:t>
      </w:r>
      <w:bookmarkEnd w:id="108"/>
      <w:bookmarkEnd w:id="109"/>
      <w:bookmarkEnd w:id="110"/>
      <w:bookmarkEnd w:id="111"/>
      <w:bookmarkEnd w:id="112"/>
      <w:bookmarkEnd w:id="113"/>
      <w:r w:rsidR="00FD482B">
        <w:t xml:space="preserve"> DA </w:t>
      </w:r>
      <w:r w:rsidR="00DC023B">
        <w:t>Aplicação</w:t>
      </w:r>
      <w:bookmarkEnd w:id="114"/>
      <w:bookmarkEnd w:id="115"/>
    </w:p>
    <w:p w14:paraId="23B28C68" w14:textId="73702144" w:rsidR="00E5063E" w:rsidRPr="00B3375C" w:rsidRDefault="00B3375C" w:rsidP="00E5063E">
      <w:pPr>
        <w:pStyle w:val="TF-TEXTO"/>
      </w:pPr>
      <w:bookmarkStart w:id="116" w:name="_Toc411442207"/>
      <w:bookmarkStart w:id="117" w:name="_Toc54164915"/>
      <w:bookmarkStart w:id="118" w:name="_Toc54165669"/>
      <w:bookmarkStart w:id="119" w:name="_Toc54169327"/>
      <w:bookmarkStart w:id="120" w:name="_Toc96347433"/>
      <w:bookmarkStart w:id="121" w:name="_Toc96357717"/>
      <w:bookmarkStart w:id="122" w:name="_Toc96491860"/>
      <w:r w:rsidRPr="00B3375C">
        <w:t xml:space="preserve">Neste capítulo, </w:t>
      </w:r>
      <w:r w:rsidR="00013956">
        <w:t>apresenta</w:t>
      </w:r>
      <w:r w:rsidR="00015619">
        <w:t xml:space="preserve">m-se </w:t>
      </w:r>
      <w:r w:rsidRPr="00B3375C">
        <w:t>as etapas d</w:t>
      </w:r>
      <w:r w:rsidR="00015619">
        <w:t>e</w:t>
      </w:r>
      <w:r w:rsidRPr="00B3375C">
        <w:t xml:space="preserve"> desenvolvimento de um</w:t>
      </w:r>
      <w:r w:rsidR="00FD482B">
        <w:t xml:space="preserve">a </w:t>
      </w:r>
      <w:r w:rsidR="00D64928">
        <w:t xml:space="preserve">aplicação </w:t>
      </w:r>
      <w:r w:rsidR="00015619">
        <w:rPr>
          <w:szCs w:val="24"/>
        </w:rPr>
        <w:t>participativa</w:t>
      </w:r>
      <w:r w:rsidR="00015619" w:rsidRPr="00C61156">
        <w:rPr>
          <w:szCs w:val="24"/>
        </w:rPr>
        <w:t xml:space="preserve"> </w:t>
      </w:r>
      <w:r w:rsidRPr="00C61156">
        <w:rPr>
          <w:szCs w:val="24"/>
        </w:rPr>
        <w:t>e inteligente</w:t>
      </w:r>
      <w:r w:rsidRPr="00B3375C">
        <w:t>, projetad</w:t>
      </w:r>
      <w:r w:rsidR="0039540F">
        <w:t>a</w:t>
      </w:r>
      <w:r w:rsidRPr="00B3375C">
        <w:t xml:space="preserve"> para o monitoramento e a prevenção de desastres naturais. A metodologia</w:t>
      </w:r>
      <w:r w:rsidR="00013956">
        <w:t xml:space="preserve"> adotada foi </w:t>
      </w:r>
      <w:r w:rsidR="0039540F">
        <w:t xml:space="preserve">organizada </w:t>
      </w:r>
      <w:r w:rsidRPr="00B3375C">
        <w:t xml:space="preserve">em fases </w:t>
      </w:r>
      <w:r w:rsidR="00013956">
        <w:t xml:space="preserve">de modo a </w:t>
      </w:r>
      <w:r w:rsidR="0039540F">
        <w:t xml:space="preserve">assegurar </w:t>
      </w:r>
      <w:r w:rsidRPr="00B3375C">
        <w:t xml:space="preserve">eficácia </w:t>
      </w:r>
      <w:r w:rsidR="0039540F">
        <w:t xml:space="preserve">dos resultados, sendo o capítulo dividido </w:t>
      </w:r>
      <w:r w:rsidR="00013956">
        <w:t>em quatro seções</w:t>
      </w:r>
      <w:r w:rsidRPr="00B3375C">
        <w:t>.</w:t>
      </w:r>
      <w:r w:rsidR="006038F9">
        <w:t xml:space="preserve"> </w:t>
      </w:r>
      <w:r w:rsidR="003349B5" w:rsidRPr="009D5E99">
        <w:t>A seção</w:t>
      </w:r>
      <w:r w:rsidR="00E36764">
        <w:t xml:space="preserve"> </w:t>
      </w:r>
      <w:r w:rsidR="00E36764">
        <w:rPr>
          <w:szCs w:val="24"/>
        </w:rPr>
        <w:fldChar w:fldCharType="begin"/>
      </w:r>
      <w:r w:rsidR="00E36764">
        <w:rPr>
          <w:szCs w:val="24"/>
        </w:rPr>
        <w:instrText xml:space="preserve"> REF _Ref206957834 \r \h </w:instrText>
      </w:r>
      <w:r w:rsidR="00E36764">
        <w:rPr>
          <w:szCs w:val="24"/>
        </w:rPr>
      </w:r>
      <w:r w:rsidR="00E36764">
        <w:rPr>
          <w:szCs w:val="24"/>
        </w:rPr>
        <w:fldChar w:fldCharType="separate"/>
      </w:r>
      <w:r w:rsidR="001C1872">
        <w:rPr>
          <w:szCs w:val="24"/>
        </w:rPr>
        <w:t>3.1</w:t>
      </w:r>
      <w:r w:rsidR="00E36764">
        <w:rPr>
          <w:szCs w:val="24"/>
        </w:rPr>
        <w:fldChar w:fldCharType="end"/>
      </w:r>
      <w:r w:rsidR="003349B5" w:rsidRPr="009D5E99">
        <w:t xml:space="preserve"> </w:t>
      </w:r>
      <w:r w:rsidR="0039540F">
        <w:t xml:space="preserve">dedica-se ao </w:t>
      </w:r>
      <w:r w:rsidR="003349B5" w:rsidRPr="009D5E99">
        <w:t>levantamento de informações.</w:t>
      </w:r>
      <w:r w:rsidR="00047F52">
        <w:t xml:space="preserve"> </w:t>
      </w:r>
      <w:r w:rsidR="00013956">
        <w:t>Em seguida, a</w:t>
      </w:r>
      <w:r w:rsidR="00047F52" w:rsidRPr="00047F52">
        <w:t xml:space="preserve"> seção</w:t>
      </w:r>
      <w:r w:rsidR="000A286C">
        <w:t xml:space="preserve"> </w:t>
      </w:r>
      <w:r w:rsidR="000A286C">
        <w:fldChar w:fldCharType="begin"/>
      </w:r>
      <w:r w:rsidR="000A286C">
        <w:instrText xml:space="preserve"> REF _Ref215416931 \r \h </w:instrText>
      </w:r>
      <w:r w:rsidR="000A286C">
        <w:fldChar w:fldCharType="separate"/>
      </w:r>
      <w:r w:rsidR="001C1872">
        <w:t>3.2</w:t>
      </w:r>
      <w:r w:rsidR="000A286C">
        <w:fldChar w:fldCharType="end"/>
      </w:r>
      <w:r w:rsidR="000A286C">
        <w:t xml:space="preserve"> </w:t>
      </w:r>
      <w:r w:rsidR="00047F52" w:rsidRPr="00047F52">
        <w:t xml:space="preserve"> </w:t>
      </w:r>
      <w:r w:rsidR="00013956">
        <w:t>descreve a</w:t>
      </w:r>
      <w:r w:rsidR="00047F52" w:rsidRPr="00047F52">
        <w:t xml:space="preserve"> </w:t>
      </w:r>
      <w:r w:rsidR="00047F52" w:rsidRPr="004B77E2">
        <w:rPr>
          <w:szCs w:val="24"/>
        </w:rPr>
        <w:t xml:space="preserve">especificação </w:t>
      </w:r>
      <w:r w:rsidR="00FD482B">
        <w:rPr>
          <w:szCs w:val="24"/>
        </w:rPr>
        <w:t>da</w:t>
      </w:r>
      <w:r w:rsidR="00D64928">
        <w:rPr>
          <w:szCs w:val="24"/>
        </w:rPr>
        <w:t xml:space="preserve"> aplicação</w:t>
      </w:r>
      <w:r w:rsidR="0039540F">
        <w:t>.</w:t>
      </w:r>
      <w:r w:rsidR="00047F52" w:rsidRPr="00047F52">
        <w:t xml:space="preserve"> A seção </w:t>
      </w:r>
      <w:r w:rsidR="00E36764">
        <w:fldChar w:fldCharType="begin"/>
      </w:r>
      <w:r w:rsidR="00E36764">
        <w:instrText xml:space="preserve"> REF _Ref206957875 \r \h </w:instrText>
      </w:r>
      <w:r w:rsidR="00E36764">
        <w:fldChar w:fldCharType="separate"/>
      </w:r>
      <w:r w:rsidR="001C1872">
        <w:t>3.3</w:t>
      </w:r>
      <w:r w:rsidR="00E36764">
        <w:fldChar w:fldCharType="end"/>
      </w:r>
      <w:r w:rsidR="00E36764">
        <w:t xml:space="preserve"> </w:t>
      </w:r>
      <w:r w:rsidR="00013956">
        <w:t xml:space="preserve">aborda </w:t>
      </w:r>
      <w:r w:rsidR="00047F52" w:rsidRPr="00047F52">
        <w:t xml:space="preserve">o processo de </w:t>
      </w:r>
      <w:r w:rsidR="00047F52" w:rsidRPr="004B77E2">
        <w:rPr>
          <w:szCs w:val="24"/>
        </w:rPr>
        <w:t>implementação</w:t>
      </w:r>
      <w:r w:rsidR="00047F52" w:rsidRPr="00047F52">
        <w:t xml:space="preserve">, </w:t>
      </w:r>
      <w:r w:rsidR="0039540F">
        <w:t xml:space="preserve">com </w:t>
      </w:r>
      <w:r w:rsidR="00013956">
        <w:t>desta</w:t>
      </w:r>
      <w:r w:rsidR="0039540F">
        <w:t xml:space="preserve">que para </w:t>
      </w:r>
      <w:r w:rsidR="00047F52" w:rsidRPr="00047F52">
        <w:t>as tecnologias, linguagens de programação e as ferramentas utilizadas</w:t>
      </w:r>
      <w:r w:rsidR="00FA26A5">
        <w:t>, bem com sua codificação e operacionalidade</w:t>
      </w:r>
      <w:r w:rsidR="00047F52" w:rsidRPr="00047F52">
        <w:t xml:space="preserve">. Por fim, a seção </w:t>
      </w:r>
      <w:r w:rsidR="000A286C">
        <w:fldChar w:fldCharType="begin"/>
      </w:r>
      <w:r w:rsidR="000A286C">
        <w:instrText xml:space="preserve"> REF _Ref215416950 \r \h </w:instrText>
      </w:r>
      <w:r w:rsidR="000A286C">
        <w:fldChar w:fldCharType="separate"/>
      </w:r>
      <w:r w:rsidR="001C1872">
        <w:t>3.4</w:t>
      </w:r>
      <w:r w:rsidR="000A286C">
        <w:fldChar w:fldCharType="end"/>
      </w:r>
      <w:r w:rsidR="000A286C">
        <w:t xml:space="preserve"> </w:t>
      </w:r>
      <w:r w:rsidR="0039540F">
        <w:t xml:space="preserve">expõe </w:t>
      </w:r>
      <w:r w:rsidR="00047F52" w:rsidRPr="00047F52">
        <w:t xml:space="preserve">os </w:t>
      </w:r>
      <w:r w:rsidR="00047F52" w:rsidRPr="004B77E2">
        <w:rPr>
          <w:szCs w:val="24"/>
        </w:rPr>
        <w:t>resultados e discussões</w:t>
      </w:r>
      <w:r w:rsidR="00047F52" w:rsidRPr="00047F52">
        <w:t xml:space="preserve">, </w:t>
      </w:r>
      <w:r w:rsidR="00013956">
        <w:t xml:space="preserve">contemplando </w:t>
      </w:r>
      <w:r w:rsidR="00047F52" w:rsidRPr="00047F52">
        <w:t xml:space="preserve">a avaliação </w:t>
      </w:r>
      <w:r w:rsidR="00FD482B">
        <w:t xml:space="preserve">da </w:t>
      </w:r>
      <w:r w:rsidR="00893367">
        <w:t xml:space="preserve">aplicação </w:t>
      </w:r>
      <w:r w:rsidR="00047F52" w:rsidRPr="00047F52">
        <w:t>por meio</w:t>
      </w:r>
      <w:r w:rsidR="004D5EC2">
        <w:t xml:space="preserve"> d</w:t>
      </w:r>
      <w:r w:rsidR="00047F52" w:rsidRPr="00047F52">
        <w:t xml:space="preserve">a </w:t>
      </w:r>
      <w:r w:rsidR="0039540F">
        <w:t>a</w:t>
      </w:r>
      <w:r w:rsidR="00047F52" w:rsidRPr="00047F52">
        <w:t xml:space="preserve">valiação com usuários </w:t>
      </w:r>
      <w:r w:rsidR="00FA26A5">
        <w:t>e</w:t>
      </w:r>
      <w:r w:rsidR="0039540F">
        <w:t xml:space="preserve"> a </w:t>
      </w:r>
      <w:r w:rsidR="00047F52" w:rsidRPr="00047F52">
        <w:t xml:space="preserve">comparação </w:t>
      </w:r>
      <w:r w:rsidR="0039540F">
        <w:t xml:space="preserve">entre </w:t>
      </w:r>
      <w:r w:rsidR="00047F52" w:rsidRPr="00047F52">
        <w:t>o</w:t>
      </w:r>
      <w:r w:rsidR="00013956">
        <w:t>s</w:t>
      </w:r>
      <w:r w:rsidR="00047F52" w:rsidRPr="00047F52">
        <w:t xml:space="preserve"> trabalho</w:t>
      </w:r>
      <w:r w:rsidR="00013956">
        <w:t>s</w:t>
      </w:r>
      <w:r w:rsidR="00047F52" w:rsidRPr="00047F52">
        <w:t xml:space="preserve"> </w:t>
      </w:r>
      <w:r w:rsidR="00013956">
        <w:t xml:space="preserve">correlatos </w:t>
      </w:r>
      <w:r w:rsidR="0039540F">
        <w:t xml:space="preserve">e a </w:t>
      </w:r>
      <w:r w:rsidR="007272C2">
        <w:t xml:space="preserve">aplicação </w:t>
      </w:r>
      <w:r w:rsidR="00013956">
        <w:t>desenvolvid</w:t>
      </w:r>
      <w:r w:rsidR="00FD482B">
        <w:t>a</w:t>
      </w:r>
      <w:r w:rsidR="00047F52" w:rsidRPr="00047F52">
        <w:t>.</w:t>
      </w:r>
    </w:p>
    <w:p w14:paraId="73AA68EF" w14:textId="5A445E97" w:rsidR="00E5063E" w:rsidRDefault="00230A3F" w:rsidP="00450B78">
      <w:pPr>
        <w:pStyle w:val="Ttulo2"/>
      </w:pPr>
      <w:bookmarkStart w:id="123" w:name="_Ref206957834"/>
      <w:bookmarkStart w:id="124" w:name="_Toc215432568"/>
      <w:bookmarkEnd w:id="116"/>
      <w:r>
        <w:t>LEVANTAMENTO DE INFORMAÇÕES</w:t>
      </w:r>
      <w:bookmarkEnd w:id="123"/>
      <w:bookmarkEnd w:id="124"/>
    </w:p>
    <w:p w14:paraId="022673EE" w14:textId="65225133" w:rsidR="006D4803" w:rsidRPr="006D4803" w:rsidRDefault="00230A3F" w:rsidP="006D4803">
      <w:pPr>
        <w:pStyle w:val="TF-TEXTO"/>
        <w:ind w:firstLine="567"/>
        <w:rPr>
          <w:szCs w:val="24"/>
        </w:rPr>
      </w:pPr>
      <w:r w:rsidRPr="7700D1D0">
        <w:rPr>
          <w:szCs w:val="24"/>
        </w:rPr>
        <w:t xml:space="preserve"> </w:t>
      </w:r>
      <w:r w:rsidR="006D4803" w:rsidRPr="006D4803">
        <w:rPr>
          <w:szCs w:val="24"/>
        </w:rPr>
        <w:t>Nesta seção, detalham</w:t>
      </w:r>
      <w:r w:rsidR="0039540F">
        <w:rPr>
          <w:szCs w:val="24"/>
        </w:rPr>
        <w:t xml:space="preserve">-se </w:t>
      </w:r>
      <w:r w:rsidR="006D4803" w:rsidRPr="006D4803">
        <w:rPr>
          <w:szCs w:val="24"/>
        </w:rPr>
        <w:t xml:space="preserve">os métodos e as ferramentas empregados no levantamento de informações para a </w:t>
      </w:r>
      <w:r w:rsidR="0039540F">
        <w:rPr>
          <w:szCs w:val="24"/>
        </w:rPr>
        <w:t>elaboração</w:t>
      </w:r>
      <w:r w:rsidR="0039540F" w:rsidRPr="006D4803">
        <w:rPr>
          <w:szCs w:val="24"/>
        </w:rPr>
        <w:t xml:space="preserve"> </w:t>
      </w:r>
      <w:r w:rsidR="006D4803" w:rsidRPr="006D4803">
        <w:rPr>
          <w:szCs w:val="24"/>
        </w:rPr>
        <w:t>do trabalho</w:t>
      </w:r>
      <w:r w:rsidR="00013956">
        <w:rPr>
          <w:szCs w:val="24"/>
        </w:rPr>
        <w:t xml:space="preserve"> e está estruturada em três subseções</w:t>
      </w:r>
      <w:r w:rsidR="006D4803" w:rsidRPr="006D4803">
        <w:rPr>
          <w:szCs w:val="24"/>
        </w:rPr>
        <w:t xml:space="preserve">. A subseção </w:t>
      </w:r>
      <w:r w:rsidR="00E36764">
        <w:rPr>
          <w:szCs w:val="24"/>
        </w:rPr>
        <w:fldChar w:fldCharType="begin"/>
      </w:r>
      <w:r w:rsidR="00E36764">
        <w:rPr>
          <w:szCs w:val="24"/>
        </w:rPr>
        <w:instrText xml:space="preserve"> REF _Ref206957791 \r \h </w:instrText>
      </w:r>
      <w:r w:rsidR="00E36764">
        <w:rPr>
          <w:szCs w:val="24"/>
        </w:rPr>
      </w:r>
      <w:r w:rsidR="00E36764">
        <w:rPr>
          <w:szCs w:val="24"/>
        </w:rPr>
        <w:fldChar w:fldCharType="separate"/>
      </w:r>
      <w:r w:rsidR="001C1872">
        <w:rPr>
          <w:szCs w:val="24"/>
        </w:rPr>
        <w:t>3.1.1</w:t>
      </w:r>
      <w:r w:rsidR="00E36764">
        <w:rPr>
          <w:szCs w:val="24"/>
        </w:rPr>
        <w:fldChar w:fldCharType="end"/>
      </w:r>
      <w:r w:rsidR="006D4803" w:rsidRPr="006D4803">
        <w:rPr>
          <w:szCs w:val="24"/>
        </w:rPr>
        <w:t xml:space="preserve"> descreve as reuniões </w:t>
      </w:r>
      <w:r w:rsidR="0039540F">
        <w:rPr>
          <w:szCs w:val="24"/>
        </w:rPr>
        <w:t xml:space="preserve">realizadas </w:t>
      </w:r>
      <w:r w:rsidR="006D4803" w:rsidRPr="006D4803">
        <w:rPr>
          <w:szCs w:val="24"/>
        </w:rPr>
        <w:t xml:space="preserve">com </w:t>
      </w:r>
      <w:r w:rsidR="000644A9">
        <w:rPr>
          <w:szCs w:val="24"/>
        </w:rPr>
        <w:t>o</w:t>
      </w:r>
      <w:r w:rsidR="006D4803" w:rsidRPr="006D4803">
        <w:rPr>
          <w:szCs w:val="24"/>
        </w:rPr>
        <w:t xml:space="preserve"> mentor, </w:t>
      </w:r>
      <w:r w:rsidR="0039540F">
        <w:rPr>
          <w:szCs w:val="24"/>
        </w:rPr>
        <w:t xml:space="preserve">as quais foram </w:t>
      </w:r>
      <w:r w:rsidR="00013956">
        <w:rPr>
          <w:szCs w:val="24"/>
        </w:rPr>
        <w:t xml:space="preserve">fundamentais </w:t>
      </w:r>
      <w:r w:rsidR="006D4803" w:rsidRPr="006D4803">
        <w:rPr>
          <w:szCs w:val="24"/>
        </w:rPr>
        <w:t xml:space="preserve">para o </w:t>
      </w:r>
      <w:r w:rsidR="003D6936" w:rsidRPr="003D6936">
        <w:rPr>
          <w:szCs w:val="24"/>
        </w:rPr>
        <w:t>desenvolvimento de interfaces intuitivas, orientadas por princípios de usabilidade e aprimoradas por recursos de inteligência artificial.</w:t>
      </w:r>
      <w:r w:rsidR="003D6936">
        <w:rPr>
          <w:szCs w:val="24"/>
        </w:rPr>
        <w:t xml:space="preserve"> </w:t>
      </w:r>
      <w:r w:rsidR="006D4803" w:rsidRPr="006D4803">
        <w:rPr>
          <w:szCs w:val="24"/>
        </w:rPr>
        <w:t xml:space="preserve">Em seguida, a subseção </w:t>
      </w:r>
      <w:r w:rsidR="00E36764">
        <w:rPr>
          <w:szCs w:val="24"/>
        </w:rPr>
        <w:fldChar w:fldCharType="begin"/>
      </w:r>
      <w:r w:rsidR="00E36764">
        <w:rPr>
          <w:szCs w:val="24"/>
        </w:rPr>
        <w:instrText xml:space="preserve"> REF _Ref206957820 \r \h </w:instrText>
      </w:r>
      <w:r w:rsidR="00E36764">
        <w:rPr>
          <w:szCs w:val="24"/>
        </w:rPr>
      </w:r>
      <w:r w:rsidR="00E36764">
        <w:rPr>
          <w:szCs w:val="24"/>
        </w:rPr>
        <w:fldChar w:fldCharType="separate"/>
      </w:r>
      <w:r w:rsidR="001C1872">
        <w:rPr>
          <w:szCs w:val="24"/>
        </w:rPr>
        <w:t>3.1.2</w:t>
      </w:r>
      <w:r w:rsidR="00E36764">
        <w:rPr>
          <w:szCs w:val="24"/>
        </w:rPr>
        <w:fldChar w:fldCharType="end"/>
      </w:r>
      <w:r w:rsidR="00E36764">
        <w:rPr>
          <w:szCs w:val="24"/>
        </w:rPr>
        <w:t xml:space="preserve"> </w:t>
      </w:r>
      <w:r w:rsidR="006D4803" w:rsidRPr="006D4803">
        <w:rPr>
          <w:szCs w:val="24"/>
        </w:rPr>
        <w:t>apresenta as personas criadas</w:t>
      </w:r>
      <w:r w:rsidR="00013956">
        <w:rPr>
          <w:szCs w:val="24"/>
        </w:rPr>
        <w:t>;</w:t>
      </w:r>
      <w:r w:rsidR="006D4803" w:rsidRPr="006D4803">
        <w:rPr>
          <w:szCs w:val="24"/>
        </w:rPr>
        <w:t xml:space="preserve"> e a </w:t>
      </w:r>
      <w:r w:rsidR="00013956">
        <w:rPr>
          <w:szCs w:val="24"/>
        </w:rPr>
        <w:t xml:space="preserve">subseção </w:t>
      </w:r>
      <w:r w:rsidR="000A286C">
        <w:rPr>
          <w:szCs w:val="24"/>
        </w:rPr>
        <w:fldChar w:fldCharType="begin"/>
      </w:r>
      <w:r w:rsidR="000A286C">
        <w:rPr>
          <w:szCs w:val="24"/>
        </w:rPr>
        <w:instrText xml:space="preserve"> REF _Ref214722676 \r \h </w:instrText>
      </w:r>
      <w:r w:rsidR="000A286C">
        <w:rPr>
          <w:szCs w:val="24"/>
        </w:rPr>
      </w:r>
      <w:r w:rsidR="000A286C">
        <w:rPr>
          <w:szCs w:val="24"/>
        </w:rPr>
        <w:fldChar w:fldCharType="separate"/>
      </w:r>
      <w:r w:rsidR="001C1872">
        <w:rPr>
          <w:szCs w:val="24"/>
        </w:rPr>
        <w:t>3.1.3</w:t>
      </w:r>
      <w:r w:rsidR="000A286C">
        <w:rPr>
          <w:szCs w:val="24"/>
        </w:rPr>
        <w:fldChar w:fldCharType="end"/>
      </w:r>
      <w:r w:rsidR="00E36764">
        <w:rPr>
          <w:szCs w:val="24"/>
        </w:rPr>
        <w:t xml:space="preserve"> </w:t>
      </w:r>
      <w:r w:rsidR="006D4803" w:rsidRPr="006D4803">
        <w:rPr>
          <w:szCs w:val="24"/>
        </w:rPr>
        <w:t>ex</w:t>
      </w:r>
      <w:r w:rsidR="00013956">
        <w:rPr>
          <w:szCs w:val="24"/>
        </w:rPr>
        <w:t>põe</w:t>
      </w:r>
      <w:r w:rsidR="006D4803" w:rsidRPr="006D4803">
        <w:rPr>
          <w:szCs w:val="24"/>
        </w:rPr>
        <w:t xml:space="preserve"> a prototipação de alta fidelidade das interfaces.</w:t>
      </w:r>
      <w:r w:rsidR="00047F52">
        <w:rPr>
          <w:szCs w:val="24"/>
        </w:rPr>
        <w:t xml:space="preserve"> </w:t>
      </w:r>
    </w:p>
    <w:p w14:paraId="0B206BEC" w14:textId="20E062EB" w:rsidR="006D4803" w:rsidRDefault="00421081" w:rsidP="006D4803">
      <w:pPr>
        <w:pStyle w:val="Ttulo3"/>
      </w:pPr>
      <w:bookmarkStart w:id="125" w:name="_Ref206957778"/>
      <w:bookmarkStart w:id="126" w:name="_Ref206957780"/>
      <w:bookmarkStart w:id="127" w:name="_Ref206957789"/>
      <w:bookmarkStart w:id="128" w:name="_Ref206957790"/>
      <w:bookmarkStart w:id="129" w:name="_Ref206957791"/>
      <w:bookmarkStart w:id="130" w:name="_Toc215432569"/>
      <w:r>
        <w:t>Reuniões com mentor</w:t>
      </w:r>
      <w:bookmarkEnd w:id="125"/>
      <w:bookmarkEnd w:id="126"/>
      <w:bookmarkEnd w:id="127"/>
      <w:bookmarkEnd w:id="128"/>
      <w:bookmarkEnd w:id="129"/>
      <w:bookmarkEnd w:id="130"/>
    </w:p>
    <w:p w14:paraId="5FB80D53" w14:textId="3C44CA4F" w:rsidR="005B5292" w:rsidRPr="005B5292" w:rsidRDefault="000834A8" w:rsidP="005B5292">
      <w:pPr>
        <w:pStyle w:val="TF-TEXTO"/>
      </w:pPr>
      <w:r w:rsidRPr="000834A8">
        <w:t xml:space="preserve">O </w:t>
      </w:r>
      <w:r w:rsidR="005B5292" w:rsidRPr="005B5292">
        <w:t>processo de desenvolvimento d</w:t>
      </w:r>
      <w:r w:rsidR="00FD482B">
        <w:t xml:space="preserve">a </w:t>
      </w:r>
      <w:r w:rsidR="007272C2">
        <w:t xml:space="preserve">aplicação </w:t>
      </w:r>
      <w:r w:rsidR="005B5292" w:rsidRPr="005B5292">
        <w:t xml:space="preserve">foi </w:t>
      </w:r>
      <w:r w:rsidR="00964C10">
        <w:t xml:space="preserve">significativamente </w:t>
      </w:r>
      <w:r w:rsidR="005B5292" w:rsidRPr="005B5292">
        <w:t xml:space="preserve">aprimorado </w:t>
      </w:r>
      <w:r w:rsidR="00964C10">
        <w:t xml:space="preserve">a partir </w:t>
      </w:r>
      <w:r w:rsidR="005B5292" w:rsidRPr="005B5292">
        <w:t xml:space="preserve">das </w:t>
      </w:r>
      <w:r w:rsidR="00964C10">
        <w:t xml:space="preserve">reuniões </w:t>
      </w:r>
      <w:r w:rsidR="005B5292" w:rsidRPr="005B5292">
        <w:t xml:space="preserve">com o mentor da pesquisa, </w:t>
      </w:r>
      <w:r w:rsidR="00964C10">
        <w:t xml:space="preserve">especialista em IA. A transcrição dessas reuniões encontra-se no Apêndice B. Nessas reuniões, </w:t>
      </w:r>
      <w:r w:rsidR="005B5292" w:rsidRPr="005B5292">
        <w:t xml:space="preserve">o foco principal </w:t>
      </w:r>
      <w:r w:rsidR="00964C10">
        <w:t xml:space="preserve">consistiu em assegurar a </w:t>
      </w:r>
      <w:r w:rsidR="005B5292" w:rsidRPr="005B5292">
        <w:t>aplicabilidade e a efic</w:t>
      </w:r>
      <w:r w:rsidR="00964C10">
        <w:t xml:space="preserve">iência </w:t>
      </w:r>
      <w:r w:rsidR="005B5292" w:rsidRPr="005B5292">
        <w:t xml:space="preserve">dos modelos de IA na </w:t>
      </w:r>
      <w:r w:rsidR="005B5292" w:rsidRPr="000834A8">
        <w:t xml:space="preserve">classificação de imagens e </w:t>
      </w:r>
      <w:r w:rsidR="00964C10">
        <w:t xml:space="preserve">na </w:t>
      </w:r>
      <w:r w:rsidR="005B5292" w:rsidRPr="000834A8">
        <w:t>análise de ocorrências</w:t>
      </w:r>
      <w:r w:rsidR="005B5292" w:rsidRPr="005B5292">
        <w:t>.</w:t>
      </w:r>
    </w:p>
    <w:p w14:paraId="321A7D59" w14:textId="59176D51" w:rsidR="000E0EC8" w:rsidRDefault="000E0EC8" w:rsidP="001C0191">
      <w:pPr>
        <w:pStyle w:val="TF-TEXTO"/>
      </w:pPr>
      <w:r w:rsidRPr="000E0EC8">
        <w:t>O mentor forneceu orientações relevantes sobre as melhores práticas para a integração de IA e para a construção de um</w:t>
      </w:r>
      <w:r w:rsidR="00FD482B">
        <w:t xml:space="preserve">a </w:t>
      </w:r>
      <w:r w:rsidR="007272C2">
        <w:t xml:space="preserve">aplicação </w:t>
      </w:r>
      <w:r w:rsidRPr="000E0EC8">
        <w:t>robust</w:t>
      </w:r>
      <w:r w:rsidR="00FD482B">
        <w:t>a</w:t>
      </w:r>
      <w:r w:rsidRPr="000E0EC8">
        <w:t xml:space="preserve"> e confiável, apto a validar as informações enviadas pelos usuários. Entre essas práticas destacam-se a utilização de </w:t>
      </w:r>
      <w:r w:rsidR="00B63FEB" w:rsidRPr="00B63FEB">
        <w:t>Application Programming Interface</w:t>
      </w:r>
      <w:r w:rsidR="00B63FEB">
        <w:t xml:space="preserve"> (</w:t>
      </w:r>
      <w:r w:rsidRPr="000E0EC8">
        <w:t>APIs</w:t>
      </w:r>
      <w:r w:rsidR="00B63FEB">
        <w:t>)</w:t>
      </w:r>
      <w:r w:rsidRPr="000E0EC8">
        <w:t xml:space="preserve"> de forma desacoplada para facilitar a integração, o pré-processamento e a validação dos dados fornecidos pelos usuários, o registro de </w:t>
      </w:r>
      <w:r w:rsidRPr="00377208">
        <w:rPr>
          <w:i/>
          <w:iCs/>
          <w:rPrChange w:id="131" w:author="Dalton Solano dos Reis" w:date="2025-12-07T17:01:00Z" w16du:dateUtc="2025-12-07T20:01:00Z">
            <w:rPr/>
          </w:rPrChange>
        </w:rPr>
        <w:t>logs</w:t>
      </w:r>
      <w:r w:rsidRPr="000E0EC8">
        <w:t xml:space="preserve"> das interações para garantir auditoria e rastreabilidade, além da implementação de mecanismos de </w:t>
      </w:r>
      <w:r w:rsidRPr="00377208">
        <w:rPr>
          <w:i/>
          <w:iCs/>
          <w:rPrChange w:id="132" w:author="Dalton Solano dos Reis" w:date="2025-12-07T17:01:00Z" w16du:dateUtc="2025-12-07T20:01:00Z">
            <w:rPr/>
          </w:rPrChange>
        </w:rPr>
        <w:t>fallback</w:t>
      </w:r>
      <w:r w:rsidRPr="000E0EC8">
        <w:t xml:space="preserve"> para assegurar a continuidade do processo em casos de incerteza. As discussões possibilitaram uma compreensão mais aprofundada dos desafios técnicos e das oportunidades </w:t>
      </w:r>
      <w:r w:rsidRPr="000E0EC8">
        <w:lastRenderedPageBreak/>
        <w:t>de otimização, resultando em maior eficiência na identificação e na priorização de eventos de desastres naturais.</w:t>
      </w:r>
    </w:p>
    <w:p w14:paraId="19A33D5E" w14:textId="71ABA7F7" w:rsidR="000834A8" w:rsidRDefault="005B5292" w:rsidP="001C0191">
      <w:pPr>
        <w:pStyle w:val="TF-TEXTO"/>
      </w:pPr>
      <w:r w:rsidRPr="005B5292">
        <w:t xml:space="preserve">Além da contribuição direta ao </w:t>
      </w:r>
      <w:r w:rsidR="0039540F">
        <w:t>trabalho</w:t>
      </w:r>
      <w:r w:rsidRPr="005B5292">
        <w:t xml:space="preserve">, as orientações ampliaram o conhecimento sobre o campo da </w:t>
      </w:r>
      <w:r w:rsidR="00964C10" w:rsidRPr="005B5292">
        <w:t>IA</w:t>
      </w:r>
      <w:r w:rsidR="00964C10">
        <w:t xml:space="preserve"> enriquecendo</w:t>
      </w:r>
      <w:r w:rsidRPr="005B5292">
        <w:t xml:space="preserve"> a perspectiva d</w:t>
      </w:r>
      <w:r w:rsidR="00BD705C">
        <w:t xml:space="preserve">a autora </w:t>
      </w:r>
      <w:r w:rsidRPr="005B5292">
        <w:t xml:space="preserve">e </w:t>
      </w:r>
      <w:r w:rsidR="00964C10">
        <w:t>assegurando</w:t>
      </w:r>
      <w:r w:rsidR="00964C10" w:rsidRPr="005B5292">
        <w:t xml:space="preserve"> </w:t>
      </w:r>
      <w:r w:rsidRPr="005B5292">
        <w:t xml:space="preserve">que </w:t>
      </w:r>
      <w:r w:rsidR="00FD482B">
        <w:t xml:space="preserve">a </w:t>
      </w:r>
      <w:r w:rsidR="007272C2">
        <w:t xml:space="preserve">aplicação </w:t>
      </w:r>
      <w:r w:rsidR="00964C10">
        <w:t>atendesse a</w:t>
      </w:r>
      <w:r w:rsidRPr="005B5292">
        <w:t>os requisitos técnicos</w:t>
      </w:r>
      <w:r w:rsidR="00964C10">
        <w:t xml:space="preserve"> e </w:t>
      </w:r>
      <w:r w:rsidRPr="005B5292">
        <w:t xml:space="preserve">oferecesse uma solução inovadora e </w:t>
      </w:r>
      <w:r w:rsidR="00964C10">
        <w:t>eficaz</w:t>
      </w:r>
      <w:r w:rsidR="00964C10" w:rsidRPr="005B5292">
        <w:t xml:space="preserve"> </w:t>
      </w:r>
      <w:r w:rsidRPr="005B5292">
        <w:t>para o problema</w:t>
      </w:r>
      <w:r w:rsidR="00964C10">
        <w:t xml:space="preserve"> em estudo</w:t>
      </w:r>
      <w:r w:rsidRPr="005B5292">
        <w:t>.</w:t>
      </w:r>
      <w:r w:rsidR="005507DE">
        <w:t xml:space="preserve"> </w:t>
      </w:r>
      <w:r w:rsidR="005507DE" w:rsidRPr="005507DE">
        <w:t xml:space="preserve">Ademais, os encontros contribuíram para fortalecer a maturidade metodológica do trabalho, alinhando teoria e prática de forma consistente. Por fim, a colaboração estabelecida serviu como base para futuras pesquisas, abrindo espaço para a expansão das funcionalidades da </w:t>
      </w:r>
      <w:r w:rsidR="007272C2">
        <w:t xml:space="preserve">aplicação </w:t>
      </w:r>
      <w:r w:rsidR="005507DE" w:rsidRPr="005507DE">
        <w:t>e para novas aplicações de IA em contextos semelhantes.</w:t>
      </w:r>
    </w:p>
    <w:p w14:paraId="00EB4382" w14:textId="183A2EC1" w:rsidR="6E4437F4" w:rsidRDefault="6E4437F4" w:rsidP="001C0191">
      <w:pPr>
        <w:pStyle w:val="Ttulo3"/>
      </w:pPr>
      <w:bookmarkStart w:id="133" w:name="_Ref206957820"/>
      <w:bookmarkStart w:id="134" w:name="_Toc215432570"/>
      <w:r>
        <w:t>Personas</w:t>
      </w:r>
      <w:bookmarkEnd w:id="133"/>
      <w:bookmarkEnd w:id="134"/>
    </w:p>
    <w:p w14:paraId="67713342" w14:textId="1565A9FC" w:rsidR="56ED5C2A" w:rsidRDefault="0039540F" w:rsidP="7700D1D0">
      <w:pPr>
        <w:pStyle w:val="TF-TEXTO"/>
        <w:ind w:firstLine="567"/>
      </w:pPr>
      <w:r>
        <w:rPr>
          <w:szCs w:val="24"/>
        </w:rPr>
        <w:t xml:space="preserve">Definiram-se </w:t>
      </w:r>
      <w:r w:rsidR="56ED5C2A" w:rsidRPr="7700D1D0">
        <w:rPr>
          <w:szCs w:val="24"/>
        </w:rPr>
        <w:t xml:space="preserve">três perfis representativos de usuários, </w:t>
      </w:r>
      <w:r>
        <w:rPr>
          <w:szCs w:val="24"/>
        </w:rPr>
        <w:t xml:space="preserve">os quais são detalhados </w:t>
      </w:r>
      <w:r w:rsidR="56ED5C2A" w:rsidRPr="7700D1D0">
        <w:rPr>
          <w:szCs w:val="24"/>
        </w:rPr>
        <w:t xml:space="preserve">nesta subseção. A </w:t>
      </w:r>
      <w:r w:rsidR="00E36764">
        <w:rPr>
          <w:szCs w:val="24"/>
        </w:rPr>
        <w:fldChar w:fldCharType="begin"/>
      </w:r>
      <w:r w:rsidR="00E36764">
        <w:rPr>
          <w:szCs w:val="24"/>
        </w:rPr>
        <w:instrText xml:space="preserve"> REF _Ref206247884 \h </w:instrText>
      </w:r>
      <w:r w:rsidR="00E36764">
        <w:rPr>
          <w:szCs w:val="24"/>
        </w:rPr>
      </w:r>
      <w:r w:rsidR="00E36764">
        <w:rPr>
          <w:szCs w:val="24"/>
        </w:rPr>
        <w:fldChar w:fldCharType="separate"/>
      </w:r>
      <w:r w:rsidR="001C1872" w:rsidRPr="001C6DBB">
        <w:t xml:space="preserve">Figura </w:t>
      </w:r>
      <w:r w:rsidR="001C1872">
        <w:rPr>
          <w:noProof/>
        </w:rPr>
        <w:t>1</w:t>
      </w:r>
      <w:r w:rsidR="00E36764">
        <w:rPr>
          <w:szCs w:val="24"/>
        </w:rPr>
        <w:fldChar w:fldCharType="end"/>
      </w:r>
      <w:r w:rsidR="00E36764">
        <w:rPr>
          <w:szCs w:val="24"/>
        </w:rPr>
        <w:t xml:space="preserve"> </w:t>
      </w:r>
      <w:r w:rsidR="00882807">
        <w:rPr>
          <w:szCs w:val="24"/>
        </w:rPr>
        <w:t>apresenta</w:t>
      </w:r>
      <w:r w:rsidR="00882807" w:rsidRPr="7700D1D0">
        <w:rPr>
          <w:szCs w:val="24"/>
        </w:rPr>
        <w:t xml:space="preserve"> </w:t>
      </w:r>
      <w:r w:rsidR="56ED5C2A" w:rsidRPr="7700D1D0">
        <w:rPr>
          <w:szCs w:val="24"/>
        </w:rPr>
        <w:t>a persona</w:t>
      </w:r>
      <w:r w:rsidR="00882807">
        <w:rPr>
          <w:szCs w:val="24"/>
        </w:rPr>
        <w:t xml:space="preserve"> denominada</w:t>
      </w:r>
      <w:r w:rsidR="56ED5C2A" w:rsidRPr="7700D1D0">
        <w:rPr>
          <w:szCs w:val="24"/>
        </w:rPr>
        <w:t xml:space="preserve"> </w:t>
      </w:r>
      <w:r w:rsidR="0092408A">
        <w:rPr>
          <w:szCs w:val="24"/>
        </w:rPr>
        <w:t>Samuel</w:t>
      </w:r>
      <w:r w:rsidR="56ED5C2A" w:rsidRPr="7700D1D0">
        <w:rPr>
          <w:szCs w:val="24"/>
        </w:rPr>
        <w:t xml:space="preserve">, cidadão voluntário </w:t>
      </w:r>
      <w:r w:rsidR="00882807">
        <w:rPr>
          <w:szCs w:val="24"/>
        </w:rPr>
        <w:t xml:space="preserve">residente </w:t>
      </w:r>
      <w:r w:rsidR="56ED5C2A" w:rsidRPr="7700D1D0">
        <w:rPr>
          <w:szCs w:val="24"/>
        </w:rPr>
        <w:t>em área de risco e participa ativ</w:t>
      </w:r>
      <w:r w:rsidR="00364303">
        <w:rPr>
          <w:szCs w:val="24"/>
        </w:rPr>
        <w:t>amente</w:t>
      </w:r>
      <w:r w:rsidR="00882807">
        <w:rPr>
          <w:szCs w:val="24"/>
        </w:rPr>
        <w:t xml:space="preserve"> de </w:t>
      </w:r>
      <w:r w:rsidR="56ED5C2A" w:rsidRPr="7700D1D0">
        <w:rPr>
          <w:szCs w:val="24"/>
        </w:rPr>
        <w:t xml:space="preserve">ações comunitárias de prevenção a desastres. </w:t>
      </w:r>
      <w:r w:rsidR="00882807">
        <w:rPr>
          <w:szCs w:val="24"/>
        </w:rPr>
        <w:t xml:space="preserve">Esse usuário </w:t>
      </w:r>
      <w:r w:rsidR="56ED5C2A" w:rsidRPr="7700D1D0">
        <w:rPr>
          <w:szCs w:val="24"/>
        </w:rPr>
        <w:t xml:space="preserve">utiliza </w:t>
      </w:r>
      <w:r w:rsidR="00507D78">
        <w:rPr>
          <w:szCs w:val="24"/>
        </w:rPr>
        <w:t>aplicações</w:t>
      </w:r>
      <w:r w:rsidR="00882807">
        <w:rPr>
          <w:szCs w:val="24"/>
        </w:rPr>
        <w:t xml:space="preserve"> móveis </w:t>
      </w:r>
      <w:r w:rsidR="56ED5C2A" w:rsidRPr="7700D1D0">
        <w:rPr>
          <w:szCs w:val="24"/>
        </w:rPr>
        <w:t xml:space="preserve">para relatar ocorrências, como enchentes e deslizamentos, </w:t>
      </w:r>
      <w:r w:rsidR="00882807">
        <w:rPr>
          <w:szCs w:val="24"/>
        </w:rPr>
        <w:t>além d</w:t>
      </w:r>
      <w:r w:rsidR="56ED5C2A" w:rsidRPr="7700D1D0">
        <w:rPr>
          <w:szCs w:val="24"/>
        </w:rPr>
        <w:t xml:space="preserve">e acompanhar em tempo real alertas e rotas seguras. Por ser um usuário engajado, </w:t>
      </w:r>
      <w:r w:rsidR="00882807">
        <w:rPr>
          <w:szCs w:val="24"/>
        </w:rPr>
        <w:t xml:space="preserve">demanda </w:t>
      </w:r>
      <w:r w:rsidR="56ED5C2A" w:rsidRPr="7700D1D0">
        <w:rPr>
          <w:szCs w:val="24"/>
        </w:rPr>
        <w:t>navegação intuitiva e ágil</w:t>
      </w:r>
      <w:r w:rsidR="00882807">
        <w:rPr>
          <w:szCs w:val="24"/>
        </w:rPr>
        <w:t xml:space="preserve">, que possibilite o envio </w:t>
      </w:r>
      <w:r w:rsidR="56ED5C2A" w:rsidRPr="7700D1D0">
        <w:rPr>
          <w:szCs w:val="24"/>
        </w:rPr>
        <w:t>rápid</w:t>
      </w:r>
      <w:r w:rsidR="00882807">
        <w:rPr>
          <w:szCs w:val="24"/>
        </w:rPr>
        <w:t>o</w:t>
      </w:r>
      <w:r w:rsidR="56ED5C2A" w:rsidRPr="7700D1D0">
        <w:rPr>
          <w:szCs w:val="24"/>
        </w:rPr>
        <w:t xml:space="preserve"> e precis</w:t>
      </w:r>
      <w:r w:rsidR="00882807">
        <w:rPr>
          <w:szCs w:val="24"/>
        </w:rPr>
        <w:t>o de informações</w:t>
      </w:r>
      <w:r w:rsidR="56ED5C2A" w:rsidRPr="7700D1D0">
        <w:rPr>
          <w:szCs w:val="24"/>
        </w:rPr>
        <w:t xml:space="preserve">, </w:t>
      </w:r>
      <w:r w:rsidR="00882807">
        <w:rPr>
          <w:szCs w:val="24"/>
        </w:rPr>
        <w:t xml:space="preserve">bem como o acesso a </w:t>
      </w:r>
      <w:r w:rsidR="56ED5C2A" w:rsidRPr="7700D1D0">
        <w:rPr>
          <w:szCs w:val="24"/>
        </w:rPr>
        <w:t>dados confiáveis sobre a situação de sua região.</w:t>
      </w:r>
    </w:p>
    <w:p w14:paraId="64CFB4EE" w14:textId="16A55549" w:rsidR="155B2D32" w:rsidRPr="001C6DBB" w:rsidRDefault="001C6DBB" w:rsidP="00AD1EA7">
      <w:pPr>
        <w:pStyle w:val="TF-LEGENDA"/>
      </w:pPr>
      <w:bookmarkStart w:id="135" w:name="_Ref206247884"/>
      <w:bookmarkStart w:id="136" w:name="_Ref206247158"/>
      <w:bookmarkStart w:id="137" w:name="_Toc215432421"/>
      <w:r w:rsidRPr="001C6DBB">
        <w:t xml:space="preserve">Figura </w:t>
      </w:r>
      <w:fldSimple w:instr=" SEQ Figura \* ARABIC ">
        <w:r w:rsidR="001C1872">
          <w:rPr>
            <w:noProof/>
          </w:rPr>
          <w:t>1</w:t>
        </w:r>
      </w:fldSimple>
      <w:bookmarkEnd w:id="135"/>
      <w:r w:rsidR="155B2D32" w:rsidRPr="001C6DBB">
        <w:t xml:space="preserve"> – Definição do perfil </w:t>
      </w:r>
      <w:r w:rsidR="155B2D32" w:rsidRPr="00882807">
        <w:t xml:space="preserve">da </w:t>
      </w:r>
      <w:r w:rsidR="155B2D32" w:rsidRPr="00D11481">
        <w:rPr>
          <w:rFonts w:eastAsia="Courier New"/>
        </w:rPr>
        <w:t>persona cidadã voluntária</w:t>
      </w:r>
      <w:bookmarkEnd w:id="136"/>
      <w:bookmarkEnd w:id="137"/>
    </w:p>
    <w:p w14:paraId="008B5D8A" w14:textId="4AF6EBFF" w:rsidR="6E4437F4" w:rsidRDefault="005237B6" w:rsidP="7700D1D0">
      <w:pPr>
        <w:pStyle w:val="TF-FIGURA"/>
      </w:pPr>
      <w:r w:rsidRPr="005237B6">
        <w:rPr>
          <w:noProof/>
        </w:rPr>
        <w:t xml:space="preserve"> </w:t>
      </w:r>
      <w:r w:rsidR="0092408A">
        <w:rPr>
          <w:noProof/>
        </w:rPr>
        <w:drawing>
          <wp:inline distT="0" distB="0" distL="0" distR="0" wp14:anchorId="7DC87EE8" wp14:editId="57950D34">
            <wp:extent cx="3351530" cy="2716530"/>
            <wp:effectExtent l="19050" t="19050" r="20320" b="26670"/>
            <wp:docPr id="1197167516" name="Imagem 2" descr="Uma imagem contendo 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67516" name="Imagem 2" descr="Uma imagem contendo Diagrama&#10;&#10;O conteúdo gerado por IA pode estar incorreto."/>
                    <pic:cNvPicPr/>
                  </pic:nvPicPr>
                  <pic:blipFill>
                    <a:blip r:embed="rId19">
                      <a:extLst>
                        <a:ext uri="{28A0092B-C50C-407E-A947-70E740481C1C}">
                          <a14:useLocalDpi xmlns:a14="http://schemas.microsoft.com/office/drawing/2010/main" val="0"/>
                        </a:ext>
                      </a:extLst>
                    </a:blip>
                    <a:stretch>
                      <a:fillRect/>
                    </a:stretch>
                  </pic:blipFill>
                  <pic:spPr>
                    <a:xfrm>
                      <a:off x="0" y="0"/>
                      <a:ext cx="3362637" cy="2725533"/>
                    </a:xfrm>
                    <a:prstGeom prst="rect">
                      <a:avLst/>
                    </a:prstGeom>
                    <a:ln w="12700">
                      <a:solidFill>
                        <a:schemeClr val="tx1"/>
                      </a:solidFill>
                    </a:ln>
                  </pic:spPr>
                </pic:pic>
              </a:graphicData>
            </a:graphic>
          </wp:inline>
        </w:drawing>
      </w:r>
    </w:p>
    <w:p w14:paraId="4021DBA2" w14:textId="77777777" w:rsidR="00BD705C" w:rsidRPr="00230102" w:rsidRDefault="00BD705C" w:rsidP="00BD705C">
      <w:pPr>
        <w:pStyle w:val="TF-FONTE"/>
      </w:pPr>
      <w:r w:rsidRPr="00230102">
        <w:t>Fonte: elaborada pela autora (2025).</w:t>
      </w:r>
    </w:p>
    <w:p w14:paraId="49686D35" w14:textId="6581ACC3" w:rsidR="014C1478" w:rsidRDefault="00882807" w:rsidP="7700D1D0">
      <w:pPr>
        <w:pStyle w:val="TF-TEXTO"/>
        <w:ind w:firstLine="567"/>
      </w:pPr>
      <w:r>
        <w:t xml:space="preserve">A </w:t>
      </w:r>
      <w:r>
        <w:fldChar w:fldCharType="begin"/>
      </w:r>
      <w:r>
        <w:instrText xml:space="preserve"> REF _Ref206957965 \h </w:instrText>
      </w:r>
      <w:r>
        <w:fldChar w:fldCharType="separate"/>
      </w:r>
      <w:r w:rsidR="001C1872">
        <w:t xml:space="preserve">Figura </w:t>
      </w:r>
      <w:r w:rsidR="001C1872">
        <w:rPr>
          <w:noProof/>
        </w:rPr>
        <w:t>2</w:t>
      </w:r>
      <w:r>
        <w:fldChar w:fldCharType="end"/>
      </w:r>
      <w:r>
        <w:t xml:space="preserve"> apresenta </w:t>
      </w:r>
      <w:r w:rsidR="286B689E">
        <w:t xml:space="preserve">a persona </w:t>
      </w:r>
      <w:r w:rsidR="6E08F3B2">
        <w:t>Júli</w:t>
      </w:r>
      <w:r w:rsidR="286B689E">
        <w:t>a,</w:t>
      </w:r>
      <w:r w:rsidR="00D74144">
        <w:t xml:space="preserve"> </w:t>
      </w:r>
      <w:r w:rsidR="286B689E">
        <w:t xml:space="preserve">servidora da Defesa Civil Municipal e especialista em gestão de crises. </w:t>
      </w:r>
      <w:r>
        <w:t xml:space="preserve">Essa persona </w:t>
      </w:r>
      <w:r w:rsidR="286B689E">
        <w:t xml:space="preserve">utiliza </w:t>
      </w:r>
      <w:r w:rsidR="00FD482B">
        <w:t xml:space="preserve">a </w:t>
      </w:r>
      <w:r w:rsidR="007272C2">
        <w:t>aplicação</w:t>
      </w:r>
      <w:r w:rsidR="286B689E">
        <w:t xml:space="preserve"> para validar os relatos enviados pela população, a</w:t>
      </w:r>
      <w:r>
        <w:t xml:space="preserve">valiando </w:t>
      </w:r>
      <w:r w:rsidR="286B689E">
        <w:t xml:space="preserve">a gravidade e a urgência de cada ocorrência. Além disso, </w:t>
      </w:r>
      <w:r>
        <w:t xml:space="preserve">ela utiliza os </w:t>
      </w:r>
      <w:r w:rsidR="286B689E">
        <w:t xml:space="preserve">mapas interativos para coordenar equipes de campo e consulta o histórico de eventos para </w:t>
      </w:r>
      <w:r w:rsidR="002823F6">
        <w:t xml:space="preserve">o </w:t>
      </w:r>
      <w:r w:rsidR="286B689E">
        <w:lastRenderedPageBreak/>
        <w:t>planeja</w:t>
      </w:r>
      <w:r w:rsidR="002823F6">
        <w:t>mento de</w:t>
      </w:r>
      <w:r w:rsidR="286B689E">
        <w:t xml:space="preserve"> ações preventivas. Sua prioridade é </w:t>
      </w:r>
      <w:r w:rsidR="002823F6">
        <w:t xml:space="preserve">dispor de </w:t>
      </w:r>
      <w:r w:rsidR="286B689E">
        <w:t xml:space="preserve">uma </w:t>
      </w:r>
      <w:r w:rsidR="007272C2">
        <w:t xml:space="preserve">aplicação </w:t>
      </w:r>
      <w:r w:rsidR="286B689E">
        <w:t>centralizada</w:t>
      </w:r>
      <w:r w:rsidR="002823F6">
        <w:t xml:space="preserve">, </w:t>
      </w:r>
      <w:r w:rsidR="00EF08E5">
        <w:t xml:space="preserve">que seja validada por </w:t>
      </w:r>
      <w:r w:rsidR="002823F6">
        <w:t>IA</w:t>
      </w:r>
      <w:r w:rsidR="286B689E">
        <w:t xml:space="preserve"> e </w:t>
      </w:r>
      <w:r w:rsidR="00EF08E5">
        <w:t xml:space="preserve">contenha </w:t>
      </w:r>
      <w:r w:rsidR="286B689E">
        <w:t xml:space="preserve">informações </w:t>
      </w:r>
      <w:r w:rsidR="002823F6">
        <w:t xml:space="preserve">fornecidas pelos </w:t>
      </w:r>
      <w:r w:rsidR="286B689E">
        <w:t xml:space="preserve">cidadãos, com ferramentas que </w:t>
      </w:r>
      <w:r w:rsidR="002823F6">
        <w:t>favoreçam</w:t>
      </w:r>
      <w:r w:rsidR="286B689E">
        <w:t xml:space="preserve"> a filtragem</w:t>
      </w:r>
      <w:r w:rsidR="00EF08E5">
        <w:t>.</w:t>
      </w:r>
    </w:p>
    <w:p w14:paraId="2331A70A" w14:textId="010DCC5E" w:rsidR="69B7F7D9" w:rsidRDefault="005D1445" w:rsidP="00AD1EA7">
      <w:pPr>
        <w:pStyle w:val="TF-LEGENDA"/>
      </w:pPr>
      <w:bookmarkStart w:id="138" w:name="_Ref206957965"/>
      <w:bookmarkStart w:id="139" w:name="_Ref206248081"/>
      <w:bookmarkStart w:id="140" w:name="_Toc215432422"/>
      <w:r>
        <w:t xml:space="preserve">Figura </w:t>
      </w:r>
      <w:fldSimple w:instr=" SEQ Figura \* ARABIC ">
        <w:r w:rsidR="001C1872">
          <w:rPr>
            <w:noProof/>
          </w:rPr>
          <w:t>2</w:t>
        </w:r>
      </w:fldSimple>
      <w:bookmarkEnd w:id="138"/>
      <w:r>
        <w:t xml:space="preserve"> </w:t>
      </w:r>
      <w:r w:rsidR="69B7F7D9" w:rsidRPr="7700D1D0">
        <w:t xml:space="preserve">– Definição do perfil </w:t>
      </w:r>
      <w:r w:rsidR="69B7F7D9" w:rsidRPr="00FD482B">
        <w:t xml:space="preserve">da </w:t>
      </w:r>
      <w:r w:rsidR="69B7F7D9" w:rsidRPr="00D77FB3">
        <w:rPr>
          <w:rFonts w:eastAsia="Courier New"/>
        </w:rPr>
        <w:t>persona servidora da defesa civil</w:t>
      </w:r>
      <w:bookmarkEnd w:id="139"/>
      <w:bookmarkEnd w:id="140"/>
    </w:p>
    <w:p w14:paraId="2362B018" w14:textId="3181E7FB" w:rsidR="5C393D8E" w:rsidRDefault="00FE15F3" w:rsidP="00FE15F3">
      <w:pPr>
        <w:pStyle w:val="TF-FIGURA"/>
      </w:pPr>
      <w:r w:rsidRPr="00FE15F3">
        <w:rPr>
          <w:noProof/>
        </w:rPr>
        <w:t xml:space="preserve"> </w:t>
      </w:r>
      <w:r w:rsidR="00FE75AE">
        <w:rPr>
          <w:noProof/>
        </w:rPr>
        <w:drawing>
          <wp:inline distT="0" distB="0" distL="0" distR="0" wp14:anchorId="5FAD5BE0" wp14:editId="0462AD3B">
            <wp:extent cx="3223065" cy="2785110"/>
            <wp:effectExtent l="19050" t="19050" r="15875" b="15240"/>
            <wp:docPr id="1593574259" name="Imagem 3"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74259" name="Imagem 3" descr="Texto&#10;&#10;O conteúdo gerado por IA pode estar incorreto."/>
                    <pic:cNvPicPr/>
                  </pic:nvPicPr>
                  <pic:blipFill>
                    <a:blip r:embed="rId20">
                      <a:extLst>
                        <a:ext uri="{28A0092B-C50C-407E-A947-70E740481C1C}">
                          <a14:useLocalDpi xmlns:a14="http://schemas.microsoft.com/office/drawing/2010/main" val="0"/>
                        </a:ext>
                      </a:extLst>
                    </a:blip>
                    <a:stretch>
                      <a:fillRect/>
                    </a:stretch>
                  </pic:blipFill>
                  <pic:spPr>
                    <a:xfrm>
                      <a:off x="0" y="0"/>
                      <a:ext cx="3224153" cy="2786050"/>
                    </a:xfrm>
                    <a:prstGeom prst="rect">
                      <a:avLst/>
                    </a:prstGeom>
                    <a:ln w="12700">
                      <a:solidFill>
                        <a:schemeClr val="tx1"/>
                      </a:solidFill>
                    </a:ln>
                  </pic:spPr>
                </pic:pic>
              </a:graphicData>
            </a:graphic>
          </wp:inline>
        </w:drawing>
      </w:r>
    </w:p>
    <w:p w14:paraId="0A12C0E9" w14:textId="77777777" w:rsidR="00BD705C" w:rsidRPr="00230102" w:rsidRDefault="00BD705C" w:rsidP="00BD705C">
      <w:pPr>
        <w:pStyle w:val="TF-FONTE"/>
      </w:pPr>
      <w:r w:rsidRPr="00230102">
        <w:t>Fonte: elaborada pela autora (2025).</w:t>
      </w:r>
    </w:p>
    <w:p w14:paraId="0990C66F" w14:textId="68D686F1" w:rsidR="16A916D4" w:rsidRDefault="002823F6" w:rsidP="7700D1D0">
      <w:pPr>
        <w:pStyle w:val="TF-TEXTO"/>
        <w:ind w:firstLine="567"/>
      </w:pPr>
      <w:r>
        <w:t xml:space="preserve">A </w:t>
      </w:r>
      <w:r>
        <w:fldChar w:fldCharType="begin"/>
      </w:r>
      <w:r>
        <w:instrText xml:space="preserve"> REF _Ref206957980 \h </w:instrText>
      </w:r>
      <w:r>
        <w:fldChar w:fldCharType="separate"/>
      </w:r>
      <w:r w:rsidR="001C1872">
        <w:t xml:space="preserve">Figura </w:t>
      </w:r>
      <w:r w:rsidR="001C1872">
        <w:rPr>
          <w:noProof/>
        </w:rPr>
        <w:t>3</w:t>
      </w:r>
      <w:r>
        <w:fldChar w:fldCharType="end"/>
      </w:r>
      <w:r>
        <w:t xml:space="preserve"> apresenta a </w:t>
      </w:r>
      <w:r w:rsidR="6032A809">
        <w:t xml:space="preserve">persona </w:t>
      </w:r>
      <w:r w:rsidR="4B7E61C9">
        <w:t>Weber</w:t>
      </w:r>
      <w:r w:rsidR="6032A809">
        <w:t>,</w:t>
      </w:r>
      <w:r w:rsidR="00D74144">
        <w:t xml:space="preserve"> </w:t>
      </w:r>
      <w:r w:rsidR="6032A809">
        <w:t>pesquisador universitário em climatologia</w:t>
      </w:r>
      <w:r>
        <w:t>,</w:t>
      </w:r>
      <w:r w:rsidR="6032A809">
        <w:t xml:space="preserve"> que utiliza a </w:t>
      </w:r>
      <w:r w:rsidR="007272C2">
        <w:t>aplicação</w:t>
      </w:r>
      <w:r w:rsidR="6032A809">
        <w:t xml:space="preserve"> para acessar e analisar dados históricos de desastres. E</w:t>
      </w:r>
      <w:r>
        <w:t xml:space="preserve">sse usuário recorre </w:t>
      </w:r>
      <w:r w:rsidR="6032A809">
        <w:t>a</w:t>
      </w:r>
      <w:r w:rsidR="00FD482B">
        <w:t xml:space="preserve"> </w:t>
      </w:r>
      <w:r w:rsidR="007272C2">
        <w:t>aplicação</w:t>
      </w:r>
      <w:r w:rsidR="00FD482B">
        <w:t xml:space="preserve"> </w:t>
      </w:r>
      <w:r w:rsidR="6032A809">
        <w:t>para identificar padrões, prever riscos e acompanhar registros em tempo real, u</w:t>
      </w:r>
      <w:r>
        <w:t xml:space="preserve">tilizando </w:t>
      </w:r>
      <w:r w:rsidR="6032A809">
        <w:t xml:space="preserve">as informações para embasar artigos e </w:t>
      </w:r>
      <w:r>
        <w:t>pesquisas acadêmicas</w:t>
      </w:r>
      <w:r w:rsidR="6032A809">
        <w:t xml:space="preserve">. </w:t>
      </w:r>
      <w:r>
        <w:t xml:space="preserve">Sua expectativa é contar com </w:t>
      </w:r>
      <w:r w:rsidR="6032A809">
        <w:t>um ambiente de pesquisa confiável, base</w:t>
      </w:r>
      <w:r>
        <w:t>ado</w:t>
      </w:r>
      <w:r w:rsidR="6032A809">
        <w:t xml:space="preserve"> </w:t>
      </w:r>
      <w:r>
        <w:t>em</w:t>
      </w:r>
      <w:r w:rsidR="6032A809">
        <w:t xml:space="preserve"> dados abert</w:t>
      </w:r>
      <w:r>
        <w:t>os</w:t>
      </w:r>
      <w:r w:rsidR="6032A809">
        <w:t xml:space="preserve">, </w:t>
      </w:r>
      <w:r>
        <w:t xml:space="preserve">com </w:t>
      </w:r>
      <w:r w:rsidR="6032A809">
        <w:t xml:space="preserve">recursos avançados de busca e filtragem. </w:t>
      </w:r>
    </w:p>
    <w:p w14:paraId="71BEC3A9" w14:textId="2D562F57" w:rsidR="0AA70AD7" w:rsidRDefault="005D1445" w:rsidP="00AD1EA7">
      <w:pPr>
        <w:pStyle w:val="TF-LEGENDA"/>
      </w:pPr>
      <w:bookmarkStart w:id="141" w:name="_Ref206957980"/>
      <w:bookmarkStart w:id="142" w:name="_Ref206248083"/>
      <w:bookmarkStart w:id="143" w:name="_Toc215432423"/>
      <w:r>
        <w:t xml:space="preserve">Figura </w:t>
      </w:r>
      <w:fldSimple w:instr=" SEQ Figura \* ARABIC ">
        <w:r w:rsidR="001C1872">
          <w:rPr>
            <w:noProof/>
          </w:rPr>
          <w:t>3</w:t>
        </w:r>
      </w:fldSimple>
      <w:bookmarkEnd w:id="141"/>
      <w:r w:rsidR="000722CE">
        <w:rPr>
          <w:noProof/>
        </w:rPr>
        <w:t xml:space="preserve"> </w:t>
      </w:r>
      <w:r w:rsidR="0AA70AD7" w:rsidRPr="7700D1D0">
        <w:rPr>
          <w:szCs w:val="24"/>
        </w:rPr>
        <w:t>– Definição do pe</w:t>
      </w:r>
      <w:r w:rsidR="0AA70AD7" w:rsidRPr="00FD482B">
        <w:t xml:space="preserve">rfil da </w:t>
      </w:r>
      <w:r w:rsidR="0AA70AD7" w:rsidRPr="00D77FB3">
        <w:rPr>
          <w:rFonts w:eastAsia="Courier New"/>
        </w:rPr>
        <w:t>persona universitária</w:t>
      </w:r>
      <w:bookmarkEnd w:id="142"/>
      <w:bookmarkEnd w:id="143"/>
    </w:p>
    <w:p w14:paraId="234CB3D2" w14:textId="21817BE7" w:rsidR="00492846" w:rsidRDefault="00FE75AE" w:rsidP="00492846">
      <w:pPr>
        <w:pStyle w:val="TF-FIGURA"/>
      </w:pPr>
      <w:r>
        <w:rPr>
          <w:noProof/>
        </w:rPr>
        <w:drawing>
          <wp:inline distT="0" distB="0" distL="0" distR="0" wp14:anchorId="7F7B1E70" wp14:editId="5AECF22E">
            <wp:extent cx="3287252" cy="2797226"/>
            <wp:effectExtent l="19050" t="19050" r="27940" b="22225"/>
            <wp:docPr id="2058445983" name="Imagem 4" descr="Uma imagem contendo 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45983" name="Imagem 4" descr="Uma imagem contendo Diagrama&#10;&#10;O conteúdo gerado por IA pode estar incorreto."/>
                    <pic:cNvPicPr/>
                  </pic:nvPicPr>
                  <pic:blipFill>
                    <a:blip r:embed="rId21">
                      <a:extLst>
                        <a:ext uri="{28A0092B-C50C-407E-A947-70E740481C1C}">
                          <a14:useLocalDpi xmlns:a14="http://schemas.microsoft.com/office/drawing/2010/main" val="0"/>
                        </a:ext>
                      </a:extLst>
                    </a:blip>
                    <a:stretch>
                      <a:fillRect/>
                    </a:stretch>
                  </pic:blipFill>
                  <pic:spPr>
                    <a:xfrm>
                      <a:off x="0" y="0"/>
                      <a:ext cx="3296620" cy="2805198"/>
                    </a:xfrm>
                    <a:prstGeom prst="rect">
                      <a:avLst/>
                    </a:prstGeom>
                    <a:ln w="12700">
                      <a:solidFill>
                        <a:schemeClr val="tx1"/>
                      </a:solidFill>
                    </a:ln>
                  </pic:spPr>
                </pic:pic>
              </a:graphicData>
            </a:graphic>
          </wp:inline>
        </w:drawing>
      </w:r>
    </w:p>
    <w:p w14:paraId="60ECDD16" w14:textId="77777777" w:rsidR="00BD705C" w:rsidRPr="00230102" w:rsidRDefault="00BD705C" w:rsidP="00BD705C">
      <w:pPr>
        <w:pStyle w:val="TF-FONTE"/>
      </w:pPr>
      <w:bookmarkStart w:id="144" w:name="_Ref206957806"/>
      <w:bookmarkStart w:id="145" w:name="_Toc411442208"/>
      <w:r w:rsidRPr="00230102">
        <w:t>Fonte: elaborada pela autora (2025).</w:t>
      </w:r>
    </w:p>
    <w:p w14:paraId="068E65C6" w14:textId="4D9C82ED" w:rsidR="00EC44CE" w:rsidRDefault="00840391" w:rsidP="00EC44CE">
      <w:pPr>
        <w:pStyle w:val="Ttulo3"/>
      </w:pPr>
      <w:bookmarkStart w:id="146" w:name="_Ref214722676"/>
      <w:bookmarkStart w:id="147" w:name="_Ref214735507"/>
      <w:bookmarkStart w:id="148" w:name="_Toc215432571"/>
      <w:r>
        <w:lastRenderedPageBreak/>
        <w:t>Prototipação de alta fidelidade</w:t>
      </w:r>
      <w:bookmarkEnd w:id="144"/>
      <w:bookmarkEnd w:id="146"/>
      <w:bookmarkEnd w:id="147"/>
      <w:bookmarkEnd w:id="148"/>
    </w:p>
    <w:p w14:paraId="7A745B75" w14:textId="3814E1F5" w:rsidR="00266E49" w:rsidRDefault="00EB0725" w:rsidP="00266E49">
      <w:pPr>
        <w:pStyle w:val="TF-TEXTO"/>
      </w:pPr>
      <w:r w:rsidRPr="00EB0725">
        <w:t xml:space="preserve">Com o propósito de desenvolver uma </w:t>
      </w:r>
      <w:r w:rsidR="007272C2">
        <w:t>aplicação</w:t>
      </w:r>
      <w:r w:rsidRPr="00EB0725">
        <w:t xml:space="preserve"> </w:t>
      </w:r>
      <w:r w:rsidR="0039540F">
        <w:t>participativa</w:t>
      </w:r>
      <w:r w:rsidR="0039540F" w:rsidRPr="00EB0725">
        <w:t xml:space="preserve"> </w:t>
      </w:r>
      <w:r w:rsidRPr="00EB0725">
        <w:t xml:space="preserve">e inteligente </w:t>
      </w:r>
      <w:r w:rsidR="0039540F">
        <w:t>voltada a</w:t>
      </w:r>
      <w:r w:rsidRPr="00EB0725">
        <w:t>o monitoramento de desastres naturais, c</w:t>
      </w:r>
      <w:r w:rsidR="0039540F">
        <w:t xml:space="preserve">ujas </w:t>
      </w:r>
      <w:r w:rsidRPr="00EB0725">
        <w:t xml:space="preserve">interfaces </w:t>
      </w:r>
      <w:r w:rsidR="002823F6">
        <w:t xml:space="preserve">assegurem </w:t>
      </w:r>
      <w:r w:rsidRPr="00EB0725">
        <w:t>usabilidade e UX</w:t>
      </w:r>
      <w:r w:rsidR="0039540F">
        <w:t xml:space="preserve"> adequadas</w:t>
      </w:r>
      <w:r w:rsidRPr="00EB0725">
        <w:t xml:space="preserve">, esta </w:t>
      </w:r>
      <w:r w:rsidR="002823F6">
        <w:t>sub</w:t>
      </w:r>
      <w:r w:rsidRPr="00EB0725">
        <w:t>seção apresenta as principais telas da prototipação de alta fidelidade d</w:t>
      </w:r>
      <w:r w:rsidR="00507D78">
        <w:t xml:space="preserve">a aplicação </w:t>
      </w:r>
      <w:r w:rsidRPr="00EB0725">
        <w:t xml:space="preserve">Rota Segura. </w:t>
      </w:r>
      <w:r w:rsidR="006B3B81">
        <w:t>A elaboração do</w:t>
      </w:r>
      <w:r w:rsidRPr="00EB0725">
        <w:t xml:space="preserve"> protótipo </w:t>
      </w:r>
      <w:r w:rsidR="006B3B81">
        <w:t xml:space="preserve">ocorreu </w:t>
      </w:r>
      <w:r w:rsidR="002823F6">
        <w:t>n</w:t>
      </w:r>
      <w:r w:rsidRPr="00EB0725">
        <w:t>a ferramenta Figma</w:t>
      </w:r>
      <w:r w:rsidR="006B3B81">
        <w:t xml:space="preserve">, pautando-se </w:t>
      </w:r>
      <w:r w:rsidR="002823F6">
        <w:t xml:space="preserve">nas </w:t>
      </w:r>
      <w:r w:rsidRPr="00EB0725">
        <w:t>HN</w:t>
      </w:r>
      <w:r w:rsidR="006B3B81">
        <w:t xml:space="preserve">, bem como </w:t>
      </w:r>
      <w:r w:rsidR="002823F6">
        <w:t xml:space="preserve">nos princípios e </w:t>
      </w:r>
      <w:r w:rsidRPr="00EB0725">
        <w:t>componentes do MD</w:t>
      </w:r>
      <w:r w:rsidR="00D565C5">
        <w:t>.</w:t>
      </w:r>
    </w:p>
    <w:p w14:paraId="67208779" w14:textId="35B4D78F" w:rsidR="006B3E69" w:rsidRDefault="002723C0" w:rsidP="00480766">
      <w:pPr>
        <w:pStyle w:val="TF-TEXTO"/>
      </w:pPr>
      <w:r w:rsidRPr="00086040">
        <w:t xml:space="preserve">A aplicação </w:t>
      </w:r>
      <w:r w:rsidR="006B3E69" w:rsidRPr="00086040">
        <w:t xml:space="preserve">Rota Segura utiliza as HN para criar uma experiência de usuário intuitiva e eficiente. A Clareza (HN1) é alcançada </w:t>
      </w:r>
      <w:r w:rsidR="00E353C0">
        <w:t>mediante</w:t>
      </w:r>
      <w:r w:rsidR="006B3E69" w:rsidRPr="00086040">
        <w:t xml:space="preserve"> títulos diretos, ícones compreensíveis e um layout organizado que guia o usuário em cada etapa. A Consistência (HN2) é mantida com o uso repetido de elementos como a barra de navegação inferior e padrões de cores para o status dos relatórios. O Controle (HN4) é entregue ao usuário por meio de ferramentas de filtragem, barras de pesquisa e botões de ação que permitem gerenciar a sua contribuição. Para implementar essas heurísticas, a interface se baseia em componentes do MD, como os botões Elevated Button e Text Button, os campos de texto Text Field, os Cards para agrupar informações, os Chips para filtros e o Floating Action Button (FAB) para ações principais. Esses elementos combinados criam um design robusto e funcional que facilita a interação e a navegação do usuário.</w:t>
      </w:r>
    </w:p>
    <w:p w14:paraId="0A15F9C0" w14:textId="33B9F83F" w:rsidR="00A83C7C" w:rsidRDefault="00A83C7C" w:rsidP="00480766">
      <w:pPr>
        <w:pStyle w:val="TF-TEXTO"/>
      </w:pPr>
      <w:r>
        <w:t xml:space="preserve">Na </w:t>
      </w:r>
      <w:r>
        <w:fldChar w:fldCharType="begin"/>
      </w:r>
      <w:r>
        <w:instrText xml:space="preserve"> REF _Ref206959725 \h </w:instrText>
      </w:r>
      <w:r>
        <w:fldChar w:fldCharType="separate"/>
      </w:r>
      <w:r w:rsidR="001C1872">
        <w:t xml:space="preserve">Figura </w:t>
      </w:r>
      <w:r w:rsidR="001C1872">
        <w:rPr>
          <w:noProof/>
        </w:rPr>
        <w:t>4</w:t>
      </w:r>
      <w:r>
        <w:fldChar w:fldCharType="end"/>
      </w:r>
      <w:r w:rsidR="004D547E">
        <w:t xml:space="preserve"> (a)</w:t>
      </w:r>
      <w:r w:rsidR="00D461DF">
        <w:t>, é apresentada a</w:t>
      </w:r>
      <w:r w:rsidRPr="00A83C7C">
        <w:t xml:space="preserve"> tela de boas-vindas</w:t>
      </w:r>
      <w:r w:rsidR="00D461DF">
        <w:t xml:space="preserve"> com</w:t>
      </w:r>
      <w:r w:rsidRPr="00A83C7C">
        <w:t xml:space="preserve"> o nome d</w:t>
      </w:r>
      <w:r w:rsidR="00507D78">
        <w:t>a aplicação</w:t>
      </w:r>
      <w:r w:rsidRPr="00A83C7C">
        <w:t xml:space="preserve">, </w:t>
      </w:r>
      <w:r w:rsidRPr="00D461DF">
        <w:t>Rota</w:t>
      </w:r>
      <w:r w:rsidRPr="00A83C7C">
        <w:rPr>
          <w:b/>
          <w:bCs/>
        </w:rPr>
        <w:t xml:space="preserve"> </w:t>
      </w:r>
      <w:r w:rsidRPr="00D461DF">
        <w:t>Segura</w:t>
      </w:r>
      <w:r w:rsidRPr="00A83C7C">
        <w:t xml:space="preserve">, e a </w:t>
      </w:r>
      <w:r w:rsidRPr="008C672E">
        <w:rPr>
          <w:i/>
          <w:iCs/>
        </w:rPr>
        <w:t>tagline</w:t>
      </w:r>
      <w:r w:rsidRPr="00A83C7C">
        <w:t xml:space="preserve"> </w:t>
      </w:r>
      <w:r w:rsidRPr="00D11481">
        <w:rPr>
          <w:rStyle w:val="TF-COURIER10"/>
        </w:rPr>
        <w:t>Navegue com segurança</w:t>
      </w:r>
      <w:r w:rsidR="002823F6">
        <w:t>.</w:t>
      </w:r>
      <w:r w:rsidRPr="00A83C7C">
        <w:t xml:space="preserve"> Os botões </w:t>
      </w:r>
      <w:r w:rsidRPr="00D11481">
        <w:rPr>
          <w:rStyle w:val="TF-COURIER10"/>
        </w:rPr>
        <w:t>Entrar</w:t>
      </w:r>
      <w:r w:rsidRPr="00A83C7C">
        <w:t xml:space="preserve"> e </w:t>
      </w:r>
      <w:r w:rsidRPr="00D11481">
        <w:rPr>
          <w:rStyle w:val="TF-COURIER10"/>
        </w:rPr>
        <w:t>Criar Conta</w:t>
      </w:r>
      <w:r w:rsidRPr="00A83C7C">
        <w:t xml:space="preserve"> são claramente visíveis e centralizados, convidando o usuário a iniciar sua jornada na </w:t>
      </w:r>
      <w:r w:rsidR="007272C2">
        <w:t>aplicação</w:t>
      </w:r>
      <w:r w:rsidRPr="00A83C7C">
        <w:t>.</w:t>
      </w:r>
      <w:r w:rsidR="00480766">
        <w:t xml:space="preserve"> A </w:t>
      </w:r>
      <w:r w:rsidR="00480766">
        <w:fldChar w:fldCharType="begin"/>
      </w:r>
      <w:r w:rsidR="00480766">
        <w:instrText xml:space="preserve"> REF _Ref206959725 \h </w:instrText>
      </w:r>
      <w:r w:rsidR="00480766">
        <w:fldChar w:fldCharType="separate"/>
      </w:r>
      <w:r w:rsidR="001C1872">
        <w:t xml:space="preserve">Figura </w:t>
      </w:r>
      <w:r w:rsidR="001C1872">
        <w:rPr>
          <w:noProof/>
        </w:rPr>
        <w:t>4</w:t>
      </w:r>
      <w:r w:rsidR="00480766">
        <w:fldChar w:fldCharType="end"/>
      </w:r>
      <w:r w:rsidR="00480766">
        <w:t xml:space="preserve"> (b) apresenta uma interface com </w:t>
      </w:r>
      <w:r w:rsidR="00480766" w:rsidRPr="00F71EDC">
        <w:t xml:space="preserve">design limpo e minimalista, </w:t>
      </w:r>
      <w:r w:rsidR="00480766">
        <w:t xml:space="preserve">destinada à solicitação das </w:t>
      </w:r>
      <w:r w:rsidR="00480766" w:rsidRPr="00F71EDC">
        <w:t xml:space="preserve">credenciais do usuário. Os campos de entrada para </w:t>
      </w:r>
      <w:r w:rsidR="00480766" w:rsidRPr="002237CB">
        <w:rPr>
          <w:rStyle w:val="TF-COURIER10"/>
        </w:rPr>
        <w:t>E-mail</w:t>
      </w:r>
      <w:r w:rsidR="00480766" w:rsidRPr="00F71EDC">
        <w:t xml:space="preserve"> e </w:t>
      </w:r>
      <w:r w:rsidR="00480766" w:rsidRPr="002237CB">
        <w:rPr>
          <w:rStyle w:val="TF-COURIER10"/>
        </w:rPr>
        <w:t>Senha</w:t>
      </w:r>
      <w:r w:rsidR="00480766" w:rsidRPr="00F71EDC">
        <w:t xml:space="preserve"> são </w:t>
      </w:r>
      <w:r w:rsidR="00480766">
        <w:t xml:space="preserve">dispostos de forma </w:t>
      </w:r>
      <w:r w:rsidR="00480766" w:rsidRPr="00F71EDC">
        <w:t>intuitiv</w:t>
      </w:r>
      <w:r w:rsidR="00480766">
        <w:t xml:space="preserve">a, favorecendo a usabilidade. Além disso, a tela disponibiliza a </w:t>
      </w:r>
      <w:r w:rsidR="00480766" w:rsidRPr="00F71EDC">
        <w:t xml:space="preserve">opção </w:t>
      </w:r>
      <w:r w:rsidR="00480766" w:rsidRPr="002237CB">
        <w:rPr>
          <w:rStyle w:val="TF-COURIER10"/>
        </w:rPr>
        <w:t>Esqueceu sua senha?</w:t>
      </w:r>
      <w:r w:rsidR="00480766" w:rsidRPr="00F71EDC">
        <w:t xml:space="preserve"> e o link </w:t>
      </w:r>
      <w:r w:rsidR="00480766" w:rsidRPr="002237CB">
        <w:rPr>
          <w:rStyle w:val="TF-COURIER10"/>
        </w:rPr>
        <w:t>Não tem uma conta? Cadastre-se</w:t>
      </w:r>
      <w:r w:rsidR="00480766" w:rsidRPr="00F71EDC">
        <w:t xml:space="preserve">, </w:t>
      </w:r>
      <w:r w:rsidR="00480766">
        <w:t>os quais oferecem alternativas em casos de recuperação de acesso ou de criação de um novo cadastro</w:t>
      </w:r>
      <w:r w:rsidR="00480766" w:rsidRPr="00F71EDC">
        <w:t>.</w:t>
      </w:r>
    </w:p>
    <w:p w14:paraId="618E9814" w14:textId="56F284E5" w:rsidR="00AC01D0" w:rsidRPr="00046A6B" w:rsidRDefault="00266E49" w:rsidP="00AC01D0">
      <w:pPr>
        <w:pStyle w:val="TF-LEGENDA"/>
        <w:rPr>
          <w:szCs w:val="24"/>
        </w:rPr>
      </w:pPr>
      <w:bookmarkStart w:id="149" w:name="_Ref206959725"/>
      <w:bookmarkStart w:id="150" w:name="_Toc215432424"/>
      <w:r>
        <w:lastRenderedPageBreak/>
        <w:t xml:space="preserve">Figura </w:t>
      </w:r>
      <w:fldSimple w:instr=" SEQ Figura \* ARABIC ">
        <w:r w:rsidR="001C1872">
          <w:rPr>
            <w:noProof/>
          </w:rPr>
          <w:t>4</w:t>
        </w:r>
      </w:fldSimple>
      <w:bookmarkEnd w:id="149"/>
      <w:r w:rsidR="000722CE">
        <w:t xml:space="preserve"> </w:t>
      </w:r>
      <w:r w:rsidR="00A846AA" w:rsidRPr="7700D1D0">
        <w:rPr>
          <w:szCs w:val="24"/>
        </w:rPr>
        <w:t>–</w:t>
      </w:r>
      <w:r w:rsidR="00A846AA">
        <w:rPr>
          <w:szCs w:val="24"/>
        </w:rPr>
        <w:t xml:space="preserve"> </w:t>
      </w:r>
      <w:r w:rsidR="0075693D" w:rsidRPr="0075693D">
        <w:rPr>
          <w:szCs w:val="24"/>
        </w:rPr>
        <w:t xml:space="preserve">Tela de </w:t>
      </w:r>
      <w:r w:rsidR="004D547E">
        <w:rPr>
          <w:szCs w:val="24"/>
        </w:rPr>
        <w:t xml:space="preserve">(a) </w:t>
      </w:r>
      <w:r w:rsidR="0075693D" w:rsidRPr="0075693D">
        <w:rPr>
          <w:szCs w:val="24"/>
        </w:rPr>
        <w:t xml:space="preserve">início </w:t>
      </w:r>
      <w:r w:rsidR="004D547E">
        <w:rPr>
          <w:szCs w:val="24"/>
        </w:rPr>
        <w:t xml:space="preserve">e (b) </w:t>
      </w:r>
      <w:r w:rsidR="004D547E" w:rsidRPr="00D11481">
        <w:rPr>
          <w:i/>
          <w:iCs/>
          <w:szCs w:val="24"/>
        </w:rPr>
        <w:t>login</w:t>
      </w:r>
      <w:r w:rsidR="00B63FEB">
        <w:rPr>
          <w:i/>
          <w:iCs/>
          <w:szCs w:val="24"/>
        </w:rPr>
        <w:t xml:space="preserve"> </w:t>
      </w:r>
      <w:r w:rsidR="00B63FEB" w:rsidRPr="7700D1D0">
        <w:rPr>
          <w:szCs w:val="24"/>
        </w:rPr>
        <w:t>–</w:t>
      </w:r>
      <w:r w:rsidR="00B63FEB">
        <w:rPr>
          <w:szCs w:val="24"/>
        </w:rPr>
        <w:t xml:space="preserve"> Protótipo de alta fidelidade</w:t>
      </w:r>
      <w:bookmarkEnd w:id="150"/>
    </w:p>
    <w:p w14:paraId="1424E80A" w14:textId="33BD0AF5" w:rsidR="00AC01D0" w:rsidRPr="00AC01D0" w:rsidRDefault="00AC01D0" w:rsidP="004C5C58">
      <w:pPr>
        <w:pStyle w:val="TF-FIGURA"/>
      </w:pPr>
      <w:r>
        <w:rPr>
          <w:noProof/>
        </w:rPr>
        <w:drawing>
          <wp:inline distT="0" distB="0" distL="0" distR="0" wp14:anchorId="765A1D30" wp14:editId="72DDD193">
            <wp:extent cx="5657850" cy="4219065"/>
            <wp:effectExtent l="19050" t="19050" r="19050" b="10160"/>
            <wp:docPr id="649264282" name="Imagem 4" descr="Interface gráfica do usuário, Aplicativo, Team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64282" name="Imagem 4" descr="Interface gráfica do usuário, Aplicativo, Teams&#10;&#10;O conteúdo gerado por IA pode estar incorreto."/>
                    <pic:cNvPicPr/>
                  </pic:nvPicPr>
                  <pic:blipFill rotWithShape="1">
                    <a:blip r:embed="rId22" cstate="print">
                      <a:extLst>
                        <a:ext uri="{28A0092B-C50C-407E-A947-70E740481C1C}">
                          <a14:useLocalDpi xmlns:a14="http://schemas.microsoft.com/office/drawing/2010/main" val="0"/>
                        </a:ext>
                      </a:extLst>
                    </a:blip>
                    <a:srcRect t="3842" b="29514"/>
                    <a:stretch>
                      <a:fillRect/>
                    </a:stretch>
                  </pic:blipFill>
                  <pic:spPr bwMode="auto">
                    <a:xfrm>
                      <a:off x="0" y="0"/>
                      <a:ext cx="5659668" cy="422042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A42AF35" w14:textId="77777777" w:rsidR="00BD705C" w:rsidRPr="00230102" w:rsidRDefault="00BD705C" w:rsidP="00BD705C">
      <w:pPr>
        <w:pStyle w:val="TF-FONTE"/>
      </w:pPr>
      <w:r w:rsidRPr="00230102">
        <w:t>Fonte: elaborada pela autora (2025).</w:t>
      </w:r>
    </w:p>
    <w:p w14:paraId="75A9CAAF" w14:textId="044501C2" w:rsidR="00F049BC" w:rsidRDefault="00431503" w:rsidP="00480766">
      <w:pPr>
        <w:pStyle w:val="TF-TEXTO"/>
      </w:pPr>
      <w:r>
        <w:t xml:space="preserve">A </w:t>
      </w:r>
      <w:r w:rsidR="00A96765">
        <w:fldChar w:fldCharType="begin"/>
      </w:r>
      <w:r w:rsidR="00A96765">
        <w:instrText xml:space="preserve"> REF _Ref207221783 \h </w:instrText>
      </w:r>
      <w:r w:rsidR="00A96765">
        <w:fldChar w:fldCharType="separate"/>
      </w:r>
      <w:r w:rsidR="001C1872">
        <w:t xml:space="preserve">Figura </w:t>
      </w:r>
      <w:r w:rsidR="001C1872">
        <w:rPr>
          <w:noProof/>
        </w:rPr>
        <w:t>5</w:t>
      </w:r>
      <w:r w:rsidR="00A96765">
        <w:fldChar w:fldCharType="end"/>
      </w:r>
      <w:r w:rsidR="00480766">
        <w:t xml:space="preserve"> (a)</w:t>
      </w:r>
      <w:r w:rsidR="00A96765">
        <w:t xml:space="preserve"> </w:t>
      </w:r>
      <w:r w:rsidR="00480766">
        <w:t xml:space="preserve">apresenta uma interface semelhante </w:t>
      </w:r>
      <w:r w:rsidR="009F4004" w:rsidRPr="009F4004">
        <w:t xml:space="preserve">à tela de </w:t>
      </w:r>
      <w:r w:rsidR="009F4004" w:rsidRPr="00D11481">
        <w:rPr>
          <w:i/>
          <w:iCs/>
        </w:rPr>
        <w:t>login</w:t>
      </w:r>
      <w:r w:rsidR="009F4004" w:rsidRPr="009F4004">
        <w:t xml:space="preserve">, </w:t>
      </w:r>
      <w:r w:rsidR="00480766">
        <w:t xml:space="preserve">estruturada </w:t>
      </w:r>
      <w:r w:rsidR="009F4004" w:rsidRPr="009F4004">
        <w:t>para coleta informações pessoais essenciais. O</w:t>
      </w:r>
      <w:r w:rsidR="00480766">
        <w:t>s</w:t>
      </w:r>
      <w:r w:rsidR="009F4004" w:rsidRPr="009F4004">
        <w:t xml:space="preserve"> </w:t>
      </w:r>
      <w:r w:rsidR="00480766" w:rsidRPr="009F4004">
        <w:t xml:space="preserve">campos </w:t>
      </w:r>
      <w:r w:rsidR="00480766">
        <w:t>disponibilizados, c</w:t>
      </w:r>
      <w:r w:rsidR="009F4004" w:rsidRPr="009F4004">
        <w:t xml:space="preserve">omo </w:t>
      </w:r>
      <w:r w:rsidR="009F4004" w:rsidRPr="0089111D">
        <w:rPr>
          <w:rStyle w:val="TF-COURIER10"/>
        </w:rPr>
        <w:t>Nome Completo</w:t>
      </w:r>
      <w:r w:rsidR="009F4004" w:rsidRPr="009F4004">
        <w:t xml:space="preserve">, </w:t>
      </w:r>
      <w:r w:rsidR="009F4004" w:rsidRPr="0089111D">
        <w:rPr>
          <w:rStyle w:val="TF-COURIER10"/>
        </w:rPr>
        <w:t>E-mail</w:t>
      </w:r>
      <w:r w:rsidR="009F4004" w:rsidRPr="009F4004">
        <w:t xml:space="preserve">, </w:t>
      </w:r>
      <w:r w:rsidR="009F4004" w:rsidRPr="0089111D">
        <w:rPr>
          <w:rStyle w:val="TF-COURIER10"/>
        </w:rPr>
        <w:t>Telefone</w:t>
      </w:r>
      <w:r w:rsidR="009F4004" w:rsidRPr="009F4004">
        <w:t xml:space="preserve"> e </w:t>
      </w:r>
      <w:r w:rsidR="009F4004" w:rsidRPr="0089111D">
        <w:rPr>
          <w:rStyle w:val="TF-COURIER10"/>
        </w:rPr>
        <w:t>Data de Nascimento</w:t>
      </w:r>
      <w:r w:rsidR="00480766">
        <w:t>, possibilitam a criação de</w:t>
      </w:r>
      <w:r w:rsidR="009F4004" w:rsidRPr="009F4004">
        <w:t xml:space="preserve"> um perfil</w:t>
      </w:r>
      <w:r w:rsidR="00480766">
        <w:t xml:space="preserve"> detalhado do </w:t>
      </w:r>
      <w:r w:rsidR="009F4004" w:rsidRPr="009F4004">
        <w:t xml:space="preserve">usuário, </w:t>
      </w:r>
      <w:r w:rsidR="00480766">
        <w:t xml:space="preserve">aspecto relevante </w:t>
      </w:r>
      <w:r w:rsidR="009F4004" w:rsidRPr="009F4004">
        <w:t xml:space="preserve">para a funcionalidade da </w:t>
      </w:r>
      <w:r w:rsidR="007272C2">
        <w:t>aplicação</w:t>
      </w:r>
      <w:r w:rsidR="009F4004" w:rsidRPr="009F4004">
        <w:t>.</w:t>
      </w:r>
      <w:r w:rsidR="00480766">
        <w:t xml:space="preserve"> A </w:t>
      </w:r>
      <w:r w:rsidR="00480766">
        <w:fldChar w:fldCharType="begin"/>
      </w:r>
      <w:r w:rsidR="00480766">
        <w:instrText xml:space="preserve"> REF _Ref207221783 \h </w:instrText>
      </w:r>
      <w:r w:rsidR="00480766">
        <w:fldChar w:fldCharType="separate"/>
      </w:r>
      <w:r w:rsidR="001C1872">
        <w:t xml:space="preserve">Figura </w:t>
      </w:r>
      <w:r w:rsidR="001C1872">
        <w:rPr>
          <w:noProof/>
        </w:rPr>
        <w:t>5</w:t>
      </w:r>
      <w:r w:rsidR="00480766">
        <w:fldChar w:fldCharType="end"/>
      </w:r>
      <w:r w:rsidR="00480766">
        <w:t xml:space="preserve"> (b) corresponde à </w:t>
      </w:r>
      <w:r w:rsidR="00480766" w:rsidRPr="00E66874">
        <w:t xml:space="preserve">interface </w:t>
      </w:r>
      <w:r w:rsidR="00480766">
        <w:t xml:space="preserve">principal </w:t>
      </w:r>
      <w:r w:rsidR="00480766" w:rsidRPr="00E66874">
        <w:t>d</w:t>
      </w:r>
      <w:r w:rsidR="00507D78">
        <w:t>a aplicação</w:t>
      </w:r>
      <w:r w:rsidR="00480766" w:rsidRPr="00E66874">
        <w:t xml:space="preserve">. </w:t>
      </w:r>
      <w:r w:rsidR="00480766">
        <w:t xml:space="preserve">Nessa tela, é exibido </w:t>
      </w:r>
      <w:r w:rsidR="00480766" w:rsidRPr="00E66874">
        <w:t xml:space="preserve">um mapa com uma grade de fundo, </w:t>
      </w:r>
      <w:r w:rsidR="00480766">
        <w:t xml:space="preserve">em que </w:t>
      </w:r>
      <w:r w:rsidR="00480766" w:rsidRPr="00E66874">
        <w:t xml:space="preserve">pontos coloridos representam ocorrências de desastres: amarelo para </w:t>
      </w:r>
      <w:r w:rsidR="00480766" w:rsidRPr="00BE3671">
        <w:t>nível médio</w:t>
      </w:r>
      <w:r w:rsidR="00480766" w:rsidRPr="00E66874">
        <w:t xml:space="preserve">, vermelho para </w:t>
      </w:r>
      <w:r w:rsidR="00480766" w:rsidRPr="00BE3671">
        <w:t>nível alt</w:t>
      </w:r>
      <w:r w:rsidR="00F57675">
        <w:t>íssimo</w:t>
      </w:r>
      <w:r w:rsidR="00104367">
        <w:t>, laranja para nível alto</w:t>
      </w:r>
      <w:r w:rsidR="00480766" w:rsidRPr="00E66874">
        <w:t xml:space="preserve"> e </w:t>
      </w:r>
      <w:r w:rsidR="0032457C">
        <w:t>verde</w:t>
      </w:r>
      <w:r w:rsidR="0032457C" w:rsidRPr="00E66874">
        <w:t xml:space="preserve"> </w:t>
      </w:r>
      <w:r w:rsidR="00480766" w:rsidRPr="00E66874">
        <w:t xml:space="preserve">para </w:t>
      </w:r>
      <w:r w:rsidR="00480766" w:rsidRPr="00BE3671">
        <w:t>resolvido</w:t>
      </w:r>
      <w:r w:rsidR="00480766">
        <w:t xml:space="preserve">. Ainda que essa última </w:t>
      </w:r>
      <w:r w:rsidR="00480766" w:rsidRPr="00E66874">
        <w:t xml:space="preserve">cor </w:t>
      </w:r>
      <w:r w:rsidR="00480766">
        <w:t xml:space="preserve">não esteja visível na imagem, ela é utilizada </w:t>
      </w:r>
      <w:r w:rsidR="00480766" w:rsidRPr="00E66874">
        <w:t>em outra tela para</w:t>
      </w:r>
      <w:r w:rsidR="00480766">
        <w:t xml:space="preserve"> identificar esse es</w:t>
      </w:r>
      <w:r w:rsidR="00A66B77">
        <w:t>tado</w:t>
      </w:r>
      <w:r w:rsidR="00480766" w:rsidRPr="00E66874">
        <w:t xml:space="preserve">. </w:t>
      </w:r>
      <w:r w:rsidR="00A66B77">
        <w:t>Além disso, uma</w:t>
      </w:r>
      <w:r w:rsidR="00480766" w:rsidRPr="00E66874">
        <w:t xml:space="preserve"> área azul transparente indica </w:t>
      </w:r>
      <w:r w:rsidR="00A66B77">
        <w:t>a</w:t>
      </w:r>
      <w:r w:rsidR="00480766" w:rsidRPr="00E66874">
        <w:t xml:space="preserve"> rota segura. No canto inferior direito</w:t>
      </w:r>
      <w:r w:rsidR="00A66B77">
        <w:t xml:space="preserve"> (de cima para baixo e da esquerda para direita)</w:t>
      </w:r>
      <w:r w:rsidR="00480766" w:rsidRPr="00E66874">
        <w:t xml:space="preserve">, </w:t>
      </w:r>
      <w:r w:rsidR="00A66B77">
        <w:t>encontra-se um</w:t>
      </w:r>
      <w:r w:rsidR="00480766" w:rsidRPr="00E66874">
        <w:t xml:space="preserve"> botão flutuante com o sinal de mais (</w:t>
      </w:r>
      <w:r w:rsidR="00480766" w:rsidRPr="0089111D">
        <w:rPr>
          <w:rStyle w:val="TF-COURIER10"/>
        </w:rPr>
        <w:t>+</w:t>
      </w:r>
      <w:r w:rsidR="00480766" w:rsidRPr="00E66874">
        <w:t>)</w:t>
      </w:r>
      <w:r w:rsidR="00A66B77">
        <w:t xml:space="preserve">, que </w:t>
      </w:r>
      <w:r w:rsidR="00480766" w:rsidRPr="00E66874">
        <w:t xml:space="preserve">permite </w:t>
      </w:r>
      <w:r w:rsidR="00A66B77">
        <w:t>a</w:t>
      </w:r>
      <w:r w:rsidR="00480766" w:rsidRPr="00E66874">
        <w:t xml:space="preserve">o usuário </w:t>
      </w:r>
      <w:r w:rsidR="00A66B77">
        <w:t xml:space="preserve">registrar </w:t>
      </w:r>
      <w:r w:rsidR="00480766" w:rsidRPr="00E66874">
        <w:t>novo</w:t>
      </w:r>
      <w:r w:rsidR="00A66B77">
        <w:t>s</w:t>
      </w:r>
      <w:r w:rsidR="00480766" w:rsidRPr="00E66874">
        <w:t xml:space="preserve"> reporte</w:t>
      </w:r>
      <w:r w:rsidR="00A66B77">
        <w:t>s</w:t>
      </w:r>
      <w:r w:rsidR="00480766" w:rsidRPr="00E66874">
        <w:t xml:space="preserve"> de forma ágil e intuitiva.</w:t>
      </w:r>
    </w:p>
    <w:p w14:paraId="0DD19962" w14:textId="2F97E5EA" w:rsidR="00F049BC" w:rsidRDefault="00F049BC" w:rsidP="00F049BC">
      <w:pPr>
        <w:pStyle w:val="TF-LEGENDA"/>
      </w:pPr>
      <w:bookmarkStart w:id="151" w:name="_Ref207221783"/>
      <w:bookmarkStart w:id="152" w:name="_Toc215432425"/>
      <w:r>
        <w:lastRenderedPageBreak/>
        <w:t xml:space="preserve">Figura </w:t>
      </w:r>
      <w:fldSimple w:instr=" SEQ Figura \* ARABIC ">
        <w:r w:rsidR="001C1872">
          <w:rPr>
            <w:noProof/>
          </w:rPr>
          <w:t>5</w:t>
        </w:r>
      </w:fldSimple>
      <w:bookmarkEnd w:id="151"/>
      <w:r>
        <w:t xml:space="preserve"> </w:t>
      </w:r>
      <w:r w:rsidR="0085723D">
        <w:t>–</w:t>
      </w:r>
      <w:r>
        <w:t xml:space="preserve"> </w:t>
      </w:r>
      <w:r w:rsidRPr="00230E8A">
        <w:t xml:space="preserve">Tela de </w:t>
      </w:r>
      <w:r w:rsidR="00480766">
        <w:t xml:space="preserve">(a) </w:t>
      </w:r>
      <w:r w:rsidRPr="00230E8A">
        <w:t>criação de conta</w:t>
      </w:r>
      <w:r w:rsidR="00480766">
        <w:t xml:space="preserve"> e (b) mapa</w:t>
      </w:r>
      <w:r w:rsidR="00B63FEB">
        <w:rPr>
          <w:i/>
          <w:iCs/>
          <w:szCs w:val="24"/>
        </w:rPr>
        <w:t xml:space="preserve"> </w:t>
      </w:r>
      <w:r w:rsidR="00B63FEB" w:rsidRPr="7700D1D0">
        <w:rPr>
          <w:szCs w:val="24"/>
        </w:rPr>
        <w:t>–</w:t>
      </w:r>
      <w:r w:rsidR="00B63FEB">
        <w:rPr>
          <w:szCs w:val="24"/>
        </w:rPr>
        <w:t xml:space="preserve"> Protótipo de alta fidelidade</w:t>
      </w:r>
      <w:bookmarkEnd w:id="152"/>
    </w:p>
    <w:p w14:paraId="4E61AE74" w14:textId="30003F0C" w:rsidR="00D4764C" w:rsidRDefault="004C5C58" w:rsidP="00AB59DB">
      <w:pPr>
        <w:pStyle w:val="TF-FIGURA"/>
      </w:pPr>
      <w:r>
        <w:rPr>
          <w:noProof/>
        </w:rPr>
        <w:drawing>
          <wp:inline distT="0" distB="0" distL="0" distR="0" wp14:anchorId="147F7C2A" wp14:editId="10580CA3">
            <wp:extent cx="5680710" cy="4395788"/>
            <wp:effectExtent l="19050" t="19050" r="15240" b="24130"/>
            <wp:docPr id="190838391" name="Imagem 5"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8391" name="Imagem 5" descr="Gráfico&#10;&#10;O conteúdo gerado por IA pode estar incorreto."/>
                    <pic:cNvPicPr/>
                  </pic:nvPicPr>
                  <pic:blipFill rotWithShape="1">
                    <a:blip r:embed="rId23" cstate="print">
                      <a:extLst>
                        <a:ext uri="{28A0092B-C50C-407E-A947-70E740481C1C}">
                          <a14:useLocalDpi xmlns:a14="http://schemas.microsoft.com/office/drawing/2010/main" val="0"/>
                        </a:ext>
                      </a:extLst>
                    </a:blip>
                    <a:srcRect t="738" b="30106"/>
                    <a:stretch>
                      <a:fillRect/>
                    </a:stretch>
                  </pic:blipFill>
                  <pic:spPr bwMode="auto">
                    <a:xfrm>
                      <a:off x="0" y="0"/>
                      <a:ext cx="5682637" cy="439727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254A71C0" w14:textId="77777777" w:rsidR="00BD705C" w:rsidRPr="00230102" w:rsidRDefault="00BD705C" w:rsidP="00BD705C">
      <w:pPr>
        <w:pStyle w:val="TF-FONTE"/>
      </w:pPr>
      <w:r w:rsidRPr="00230102">
        <w:t>Fonte: elaborada pela autora (2025).</w:t>
      </w:r>
    </w:p>
    <w:p w14:paraId="1FB9571B" w14:textId="1208E025" w:rsidR="0085723D" w:rsidRDefault="00431503" w:rsidP="00A66B77">
      <w:pPr>
        <w:pStyle w:val="TF-TEXTO"/>
      </w:pPr>
      <w:r>
        <w:t xml:space="preserve">A </w:t>
      </w:r>
      <w:r w:rsidR="00A96765">
        <w:fldChar w:fldCharType="begin"/>
      </w:r>
      <w:r w:rsidR="00A96765">
        <w:instrText xml:space="preserve"> REF _Ref207221798 \h </w:instrText>
      </w:r>
      <w:r w:rsidR="00A96765">
        <w:fldChar w:fldCharType="separate"/>
      </w:r>
      <w:r w:rsidR="001C1872">
        <w:t xml:space="preserve">Figura </w:t>
      </w:r>
      <w:r w:rsidR="001C1872">
        <w:rPr>
          <w:noProof/>
        </w:rPr>
        <w:t>6</w:t>
      </w:r>
      <w:r w:rsidR="00A96765">
        <w:fldChar w:fldCharType="end"/>
      </w:r>
      <w:r w:rsidR="00A66B77">
        <w:t xml:space="preserve"> (a)</w:t>
      </w:r>
      <w:r w:rsidR="00A96765">
        <w:t xml:space="preserve"> </w:t>
      </w:r>
      <w:r w:rsidR="00A66B77">
        <w:t xml:space="preserve">apresenta a interface inicial do </w:t>
      </w:r>
      <w:r w:rsidR="00295E99" w:rsidRPr="00295E99">
        <w:t xml:space="preserve">processo de registro de uma ocorrência. </w:t>
      </w:r>
      <w:r w:rsidR="00A66B77">
        <w:t xml:space="preserve">Nessa tela, o usuário dispõe de </w:t>
      </w:r>
      <w:r w:rsidR="00295E99" w:rsidRPr="00295E99">
        <w:t xml:space="preserve">um campo para adicionar a </w:t>
      </w:r>
      <w:r w:rsidR="00A66B77">
        <w:t xml:space="preserve">fotografia do local </w:t>
      </w:r>
      <w:r w:rsidR="00295E99" w:rsidRPr="00295E99">
        <w:t xml:space="preserve">e outro para </w:t>
      </w:r>
      <w:r w:rsidR="00A66B77">
        <w:t xml:space="preserve">informar a </w:t>
      </w:r>
      <w:r w:rsidR="00295E99" w:rsidRPr="0089111D">
        <w:rPr>
          <w:rStyle w:val="TF-COURIER10"/>
        </w:rPr>
        <w:t>Localização</w:t>
      </w:r>
      <w:r w:rsidR="00295E99" w:rsidRPr="00295E99">
        <w:t xml:space="preserve"> (endereço). A interface </w:t>
      </w:r>
      <w:r w:rsidR="00A66B77">
        <w:t xml:space="preserve">orienta </w:t>
      </w:r>
      <w:r w:rsidR="00295E99" w:rsidRPr="00295E99">
        <w:t xml:space="preserve">a ação </w:t>
      </w:r>
      <w:r w:rsidR="00A66B77">
        <w:t xml:space="preserve">por meio das instruções </w:t>
      </w:r>
      <w:r w:rsidR="00295E99" w:rsidRPr="0089111D">
        <w:rPr>
          <w:rStyle w:val="TF-COURIER10"/>
        </w:rPr>
        <w:t>Clique para adicionar uma foto ou</w:t>
      </w:r>
      <w:r w:rsidR="00295E99" w:rsidRPr="00295E99">
        <w:t xml:space="preserve"> </w:t>
      </w:r>
      <w:r w:rsidR="00295E99" w:rsidRPr="0089111D">
        <w:rPr>
          <w:rStyle w:val="TF-COURIER10"/>
        </w:rPr>
        <w:t>arraste e solte aqui</w:t>
      </w:r>
      <w:r w:rsidR="00295E99" w:rsidRPr="00295E99">
        <w:t xml:space="preserve">, </w:t>
      </w:r>
      <w:r w:rsidR="00A66B77">
        <w:t xml:space="preserve">o que simplifica o procedimento </w:t>
      </w:r>
      <w:r w:rsidR="00295E99" w:rsidRPr="00295E99">
        <w:t>de upload.</w:t>
      </w:r>
      <w:r w:rsidR="00A66B77">
        <w:t xml:space="preserve"> A </w:t>
      </w:r>
      <w:r w:rsidR="00A66B77">
        <w:fldChar w:fldCharType="begin"/>
      </w:r>
      <w:r w:rsidR="00A66B77">
        <w:instrText xml:space="preserve"> REF _Ref207221798 \h </w:instrText>
      </w:r>
      <w:r w:rsidR="00A66B77">
        <w:fldChar w:fldCharType="separate"/>
      </w:r>
      <w:r w:rsidR="001C1872">
        <w:t xml:space="preserve">Figura </w:t>
      </w:r>
      <w:r w:rsidR="001C1872">
        <w:rPr>
          <w:noProof/>
        </w:rPr>
        <w:t>6</w:t>
      </w:r>
      <w:r w:rsidR="00A66B77">
        <w:fldChar w:fldCharType="end"/>
      </w:r>
      <w:r w:rsidR="00A66B77">
        <w:t xml:space="preserve"> (b) complementa </w:t>
      </w:r>
      <w:r w:rsidR="00A66B77" w:rsidRPr="00A42A22">
        <w:t xml:space="preserve">a </w:t>
      </w:r>
      <w:r w:rsidR="00A66B77">
        <w:t>etapa</w:t>
      </w:r>
      <w:r w:rsidR="00A66B77" w:rsidRPr="00A42A22">
        <w:t xml:space="preserve"> anterior, </w:t>
      </w:r>
      <w:r w:rsidR="00A66B77">
        <w:t xml:space="preserve">possibilitando a classificação da </w:t>
      </w:r>
      <w:r w:rsidR="00A66B77" w:rsidRPr="00A42A22">
        <w:t xml:space="preserve">gravidade do evento. As opções são </w:t>
      </w:r>
      <w:r w:rsidR="00A66B77" w:rsidRPr="0089111D">
        <w:rPr>
          <w:rStyle w:val="TF-COURIER10"/>
        </w:rPr>
        <w:t>Baixo</w:t>
      </w:r>
      <w:r w:rsidR="00A66B77" w:rsidRPr="00A42A22">
        <w:t xml:space="preserve"> (água até o tornozelo), </w:t>
      </w:r>
      <w:r w:rsidR="00A66B77" w:rsidRPr="0089111D">
        <w:rPr>
          <w:rStyle w:val="TF-COURIER10"/>
        </w:rPr>
        <w:t>Médio</w:t>
      </w:r>
      <w:r w:rsidR="00A66B77" w:rsidRPr="00A42A22">
        <w:t xml:space="preserve"> (água até o joelho) e </w:t>
      </w:r>
      <w:r w:rsidR="00A66B77" w:rsidRPr="0089111D">
        <w:rPr>
          <w:rStyle w:val="TF-COURIER10"/>
        </w:rPr>
        <w:t>Alto</w:t>
      </w:r>
      <w:r w:rsidR="00A66B77" w:rsidRPr="00A42A22">
        <w:t xml:space="preserve"> (água acima do joelho), cada uma associada a uma cor di</w:t>
      </w:r>
      <w:r w:rsidR="00A66B77">
        <w:t xml:space="preserve">stinta para favorecer </w:t>
      </w:r>
      <w:r w:rsidR="00A66B77" w:rsidRPr="00A42A22">
        <w:t xml:space="preserve">a identificação visual. </w:t>
      </w:r>
      <w:r w:rsidR="00A66B77">
        <w:t>Além disso, u</w:t>
      </w:r>
      <w:r w:rsidR="00A66B77" w:rsidRPr="00A42A22">
        <w:t xml:space="preserve">m campo de texto opcional, </w:t>
      </w:r>
      <w:r w:rsidR="00A66B77">
        <w:t xml:space="preserve">denominado </w:t>
      </w:r>
      <w:r w:rsidR="00A66B77" w:rsidRPr="0089111D">
        <w:rPr>
          <w:rStyle w:val="TF-COURIER10"/>
        </w:rPr>
        <w:t>Descrição</w:t>
      </w:r>
      <w:r w:rsidR="00A66B77" w:rsidRPr="00A42A22">
        <w:t xml:space="preserve">, permite </w:t>
      </w:r>
      <w:r w:rsidR="00A66B77">
        <w:t xml:space="preserve">inserir informações adicionais, </w:t>
      </w:r>
      <w:r w:rsidR="00A66B77" w:rsidRPr="00A42A22">
        <w:t xml:space="preserve">como </w:t>
      </w:r>
      <w:r w:rsidR="00A66B77" w:rsidRPr="0089111D">
        <w:rPr>
          <w:rStyle w:val="TF-COURIER10"/>
        </w:rPr>
        <w:t>trânsito parado</w:t>
      </w:r>
      <w:r w:rsidR="00A66B77" w:rsidRPr="00A42A22">
        <w:t xml:space="preserve"> ou </w:t>
      </w:r>
      <w:r w:rsidR="00A66B77" w:rsidRPr="0089111D">
        <w:rPr>
          <w:rStyle w:val="TF-COURIER10"/>
        </w:rPr>
        <w:t>água suja</w:t>
      </w:r>
      <w:r w:rsidR="00A66B77" w:rsidRPr="00A42A22">
        <w:t>.</w:t>
      </w:r>
    </w:p>
    <w:p w14:paraId="780D70B1" w14:textId="30BA167A" w:rsidR="00831BB9" w:rsidRDefault="00831BB9" w:rsidP="00831BB9">
      <w:pPr>
        <w:pStyle w:val="TF-LEGENDA"/>
      </w:pPr>
      <w:bookmarkStart w:id="153" w:name="_Ref207221798"/>
      <w:bookmarkStart w:id="154" w:name="_Toc215432426"/>
      <w:r>
        <w:lastRenderedPageBreak/>
        <w:t xml:space="preserve">Figura </w:t>
      </w:r>
      <w:fldSimple w:instr=" SEQ Figura \* ARABIC ">
        <w:r w:rsidR="001C1872">
          <w:rPr>
            <w:noProof/>
          </w:rPr>
          <w:t>6</w:t>
        </w:r>
      </w:fldSimple>
      <w:bookmarkEnd w:id="153"/>
      <w:r w:rsidR="00F00E39">
        <w:t xml:space="preserve"> – </w:t>
      </w:r>
      <w:r w:rsidRPr="0027622D">
        <w:t>Tela de reporte de alagamento</w:t>
      </w:r>
      <w:r w:rsidR="00A66B77">
        <w:t xml:space="preserve"> – (a) </w:t>
      </w:r>
      <w:r w:rsidRPr="0027622D">
        <w:t>etapa 1</w:t>
      </w:r>
      <w:r w:rsidR="00A66B77">
        <w:t xml:space="preserve"> e (b) etapa 2</w:t>
      </w:r>
      <w:r w:rsidR="00B63FEB">
        <w:rPr>
          <w:i/>
          <w:iCs/>
          <w:szCs w:val="24"/>
        </w:rPr>
        <w:t xml:space="preserve"> </w:t>
      </w:r>
      <w:r w:rsidR="00B63FEB" w:rsidRPr="7700D1D0">
        <w:rPr>
          <w:szCs w:val="24"/>
        </w:rPr>
        <w:t>–</w:t>
      </w:r>
      <w:r w:rsidR="00B63FEB">
        <w:rPr>
          <w:szCs w:val="24"/>
        </w:rPr>
        <w:t xml:space="preserve"> Protótipo de alta fidelidade</w:t>
      </w:r>
      <w:bookmarkEnd w:id="154"/>
    </w:p>
    <w:p w14:paraId="0544D560" w14:textId="547B28E9" w:rsidR="00A86448" w:rsidRDefault="00A34FB4" w:rsidP="00AB59DB">
      <w:pPr>
        <w:pStyle w:val="TF-FIGURA"/>
      </w:pPr>
      <w:r>
        <w:rPr>
          <w:noProof/>
        </w:rPr>
        <w:drawing>
          <wp:inline distT="0" distB="0" distL="0" distR="0" wp14:anchorId="13DD5421" wp14:editId="1E1114CF">
            <wp:extent cx="5703570" cy="4432338"/>
            <wp:effectExtent l="19050" t="19050" r="11430" b="25400"/>
            <wp:docPr id="626568521" name="Imagem 6"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68521" name="Imagem 6" descr="Interface gráfica do usuário, Aplicativo&#10;&#10;O conteúdo gerado por IA pode estar incorreto."/>
                    <pic:cNvPicPr/>
                  </pic:nvPicPr>
                  <pic:blipFill rotWithShape="1">
                    <a:blip r:embed="rId24" cstate="print">
                      <a:extLst>
                        <a:ext uri="{28A0092B-C50C-407E-A947-70E740481C1C}">
                          <a14:useLocalDpi xmlns:a14="http://schemas.microsoft.com/office/drawing/2010/main" val="0"/>
                        </a:ext>
                      </a:extLst>
                    </a:blip>
                    <a:srcRect t="739" b="29810"/>
                    <a:stretch>
                      <a:fillRect/>
                    </a:stretch>
                  </pic:blipFill>
                  <pic:spPr bwMode="auto">
                    <a:xfrm>
                      <a:off x="0" y="0"/>
                      <a:ext cx="5705406" cy="443376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sidR="00A66B77" w:rsidRPr="00A66B77">
        <w:rPr>
          <w:noProof/>
        </w:rPr>
        <w:t xml:space="preserve"> </w:t>
      </w:r>
    </w:p>
    <w:p w14:paraId="3E43EE57" w14:textId="77777777" w:rsidR="00BD705C" w:rsidRPr="00230102" w:rsidRDefault="00BD705C" w:rsidP="00BD705C">
      <w:pPr>
        <w:pStyle w:val="TF-FONTE"/>
      </w:pPr>
      <w:r w:rsidRPr="00230102">
        <w:t>Fonte: elaborada pela autora (2025).</w:t>
      </w:r>
    </w:p>
    <w:p w14:paraId="0C9681BA" w14:textId="0280E5FD" w:rsidR="003B718B" w:rsidRDefault="00CA2B52" w:rsidP="00D810AC">
      <w:pPr>
        <w:pStyle w:val="TF-TEXTO"/>
      </w:pPr>
      <w:r w:rsidRPr="00CA2B52">
        <w:t xml:space="preserve">A </w:t>
      </w:r>
      <w:r>
        <w:fldChar w:fldCharType="begin"/>
      </w:r>
      <w:r>
        <w:instrText xml:space="preserve"> REF _Ref207221814 \h </w:instrText>
      </w:r>
      <w:r>
        <w:fldChar w:fldCharType="separate"/>
      </w:r>
      <w:r w:rsidR="001C1872">
        <w:t xml:space="preserve">Figura </w:t>
      </w:r>
      <w:r w:rsidR="001C1872">
        <w:rPr>
          <w:noProof/>
        </w:rPr>
        <w:t>7</w:t>
      </w:r>
      <w:r>
        <w:fldChar w:fldCharType="end"/>
      </w:r>
      <w:r>
        <w:t xml:space="preserve"> (a) </w:t>
      </w:r>
      <w:r w:rsidRPr="00CA2B52">
        <w:t xml:space="preserve">apresenta a tela de </w:t>
      </w:r>
      <w:r w:rsidRPr="00CA2B52">
        <w:rPr>
          <w:rStyle w:val="TF-COURIER10"/>
        </w:rPr>
        <w:t>Reportes da Comunidade</w:t>
      </w:r>
      <w:r w:rsidRPr="00CA2B52">
        <w:t xml:space="preserve">, que traz no topo um cabeçalho roxo com a opção de adicionar novos registros, seguido por uma barra de busca e filtros para classificação dos reportes em categorias como </w:t>
      </w:r>
      <w:r w:rsidRPr="00CA2B52">
        <w:rPr>
          <w:rStyle w:val="TF-COURIER10"/>
        </w:rPr>
        <w:t>Ativos</w:t>
      </w:r>
      <w:r w:rsidRPr="00CA2B52">
        <w:t xml:space="preserve">, </w:t>
      </w:r>
      <w:r w:rsidRPr="00CA2B52">
        <w:rPr>
          <w:rStyle w:val="TF-COURIER10"/>
        </w:rPr>
        <w:t>Resolvidos</w:t>
      </w:r>
      <w:r w:rsidRPr="00CA2B52">
        <w:t xml:space="preserve"> e </w:t>
      </w:r>
      <w:r w:rsidRPr="00CA2B52">
        <w:rPr>
          <w:rStyle w:val="TF-COURIER10"/>
        </w:rPr>
        <w:t>Alto Risco</w:t>
      </w:r>
      <w:r>
        <w:t>.</w:t>
      </w:r>
      <w:r w:rsidRPr="00CA2B52">
        <w:t xml:space="preserve"> </w:t>
      </w:r>
      <w:r>
        <w:t>A</w:t>
      </w:r>
      <w:r w:rsidRPr="00CA2B52">
        <w:t xml:space="preserve">baixo, é exibido um cartão de ocorrência feita por </w:t>
      </w:r>
      <w:r w:rsidRPr="00AB550A">
        <w:t>João Silva</w:t>
      </w:r>
      <w:r w:rsidRPr="00CA2B52">
        <w:t xml:space="preserve">, identificado como </w:t>
      </w:r>
      <w:r w:rsidRPr="00CA2B52">
        <w:rPr>
          <w:rStyle w:val="TF-COURIER10"/>
        </w:rPr>
        <w:t>Ativo</w:t>
      </w:r>
      <w:r w:rsidRPr="00CA2B52">
        <w:t xml:space="preserve">, contendo endereço, descrição, imagem ilustrativa, além de opções de interação por curtidas, comentários e o botão </w:t>
      </w:r>
      <w:r w:rsidRPr="00CA2B52">
        <w:rPr>
          <w:rStyle w:val="TF-COURIER10"/>
        </w:rPr>
        <w:t>Marcar como resolvido</w:t>
      </w:r>
      <w:r w:rsidRPr="00CA2B52">
        <w:t xml:space="preserve">. Já a </w:t>
      </w:r>
      <w:r>
        <w:fldChar w:fldCharType="begin"/>
      </w:r>
      <w:r>
        <w:instrText xml:space="preserve"> REF _Ref207221814 \h </w:instrText>
      </w:r>
      <w:r>
        <w:fldChar w:fldCharType="separate"/>
      </w:r>
      <w:r w:rsidR="001C1872">
        <w:t xml:space="preserve">Figura </w:t>
      </w:r>
      <w:r w:rsidR="001C1872">
        <w:rPr>
          <w:noProof/>
        </w:rPr>
        <w:t>7</w:t>
      </w:r>
      <w:r>
        <w:fldChar w:fldCharType="end"/>
      </w:r>
      <w:r>
        <w:t xml:space="preserve"> (b) </w:t>
      </w:r>
      <w:r w:rsidRPr="00CA2B52">
        <w:t xml:space="preserve">mostra a continuidade dessa listagem, trazendo um reporte de </w:t>
      </w:r>
      <w:r w:rsidRPr="00AB550A">
        <w:t>Carlos Lima</w:t>
      </w:r>
      <w:r w:rsidRPr="00CA2B52">
        <w:t xml:space="preserve"> marcado como </w:t>
      </w:r>
      <w:r w:rsidRPr="00CA2B52">
        <w:rPr>
          <w:rStyle w:val="TF-COURIER10"/>
        </w:rPr>
        <w:t>Resolvido</w:t>
      </w:r>
      <w:r w:rsidRPr="00CA2B52">
        <w:t xml:space="preserve">, também com endereço, relato, imagem e ícones de interação, finalizando com um botão em destaque na cor roxa denominado </w:t>
      </w:r>
      <w:r w:rsidRPr="00CA2B52">
        <w:rPr>
          <w:rStyle w:val="TF-COURIER10"/>
        </w:rPr>
        <w:t>Reportar Novo Alagamento</w:t>
      </w:r>
      <w:r w:rsidRPr="00CA2B52">
        <w:t xml:space="preserve">, que possibilita ao usuário registrar novas ocorrências na </w:t>
      </w:r>
      <w:r w:rsidR="007272C2">
        <w:t>aplicação</w:t>
      </w:r>
      <w:r w:rsidRPr="00CA2B52">
        <w:t>.</w:t>
      </w:r>
    </w:p>
    <w:p w14:paraId="2D4CDCAE" w14:textId="7957F994" w:rsidR="00D15177" w:rsidRDefault="00EA4614" w:rsidP="00D77FB3">
      <w:pPr>
        <w:pStyle w:val="TF-LEGENDA"/>
        <w:rPr>
          <w:noProof/>
        </w:rPr>
      </w:pPr>
      <w:bookmarkStart w:id="155" w:name="_Ref207221814"/>
      <w:bookmarkStart w:id="156" w:name="_Ref208438085"/>
      <w:bookmarkStart w:id="157" w:name="_Toc215432427"/>
      <w:r>
        <w:lastRenderedPageBreak/>
        <w:t xml:space="preserve">Figura </w:t>
      </w:r>
      <w:fldSimple w:instr=" SEQ Figura \* ARABIC ">
        <w:r w:rsidR="001C1872">
          <w:rPr>
            <w:noProof/>
          </w:rPr>
          <w:t>7</w:t>
        </w:r>
      </w:fldSimple>
      <w:bookmarkEnd w:id="155"/>
      <w:r>
        <w:t xml:space="preserve"> </w:t>
      </w:r>
      <w:r w:rsidR="00831BB9">
        <w:t>–</w:t>
      </w:r>
      <w:r w:rsidR="00820E6A">
        <w:t xml:space="preserve"> </w:t>
      </w:r>
      <w:r w:rsidR="00820E6A" w:rsidRPr="00D63181">
        <w:t>Histórico de reportes</w:t>
      </w:r>
      <w:r w:rsidR="00820E6A">
        <w:t xml:space="preserve"> </w:t>
      </w:r>
      <w:r w:rsidR="00820E6A" w:rsidRPr="00D63181">
        <w:t>simplificado</w:t>
      </w:r>
      <w:r w:rsidR="00A31306">
        <w:t xml:space="preserve"> – </w:t>
      </w:r>
      <w:r w:rsidR="00820E6A">
        <w:t>(a) etapa 1 e (b) etapa 2</w:t>
      </w:r>
      <w:bookmarkEnd w:id="156"/>
      <w:r w:rsidR="00B63FEB">
        <w:rPr>
          <w:i/>
          <w:iCs/>
          <w:szCs w:val="24"/>
        </w:rPr>
        <w:t xml:space="preserve"> </w:t>
      </w:r>
      <w:r w:rsidR="00B63FEB" w:rsidRPr="7700D1D0">
        <w:rPr>
          <w:szCs w:val="24"/>
        </w:rPr>
        <w:t>–</w:t>
      </w:r>
      <w:r w:rsidR="00B63FEB">
        <w:rPr>
          <w:szCs w:val="24"/>
        </w:rPr>
        <w:t xml:space="preserve"> Protótipo de alta fidelidade</w:t>
      </w:r>
      <w:bookmarkEnd w:id="157"/>
    </w:p>
    <w:p w14:paraId="32BD778D" w14:textId="007B8382" w:rsidR="00DC3F8D" w:rsidRDefault="00914D45" w:rsidP="00D77FB3">
      <w:pPr>
        <w:pStyle w:val="TF-FIGURA"/>
      </w:pPr>
      <w:r>
        <w:rPr>
          <w:noProof/>
        </w:rPr>
        <w:drawing>
          <wp:inline distT="0" distB="0" distL="0" distR="0" wp14:anchorId="1D70B598" wp14:editId="2F81CAF3">
            <wp:extent cx="5703570" cy="4398526"/>
            <wp:effectExtent l="19050" t="19050" r="11430" b="21590"/>
            <wp:docPr id="862590588" name="Imagem 1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90588" name="Imagem 11" descr="Interface gráfica do usuário, Aplicativo&#10;&#10;O conteúdo gerado por IA pode estar incorreto."/>
                    <pic:cNvPicPr/>
                  </pic:nvPicPr>
                  <pic:blipFill rotWithShape="1">
                    <a:blip r:embed="rId25" cstate="print">
                      <a:extLst>
                        <a:ext uri="{28A0092B-C50C-407E-A947-70E740481C1C}">
                          <a14:useLocalDpi xmlns:a14="http://schemas.microsoft.com/office/drawing/2010/main" val="0"/>
                        </a:ext>
                      </a:extLst>
                    </a:blip>
                    <a:srcRect t="804" b="30276"/>
                    <a:stretch>
                      <a:fillRect/>
                    </a:stretch>
                  </pic:blipFill>
                  <pic:spPr bwMode="auto">
                    <a:xfrm>
                      <a:off x="0" y="0"/>
                      <a:ext cx="5705497" cy="440001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49239B7" w14:textId="77777777" w:rsidR="00BD705C" w:rsidRPr="00230102" w:rsidRDefault="00BD705C" w:rsidP="00BD705C">
      <w:pPr>
        <w:pStyle w:val="TF-FONTE"/>
      </w:pPr>
      <w:r w:rsidRPr="00230102">
        <w:t>Fonte: elaborada pela autora (2025).</w:t>
      </w:r>
    </w:p>
    <w:p w14:paraId="4C648C95" w14:textId="3B63360F" w:rsidR="00EA4614" w:rsidRDefault="00943882" w:rsidP="00D810AC">
      <w:pPr>
        <w:pStyle w:val="TF-TEXTO"/>
      </w:pPr>
      <w:r>
        <w:t>A</w:t>
      </w:r>
      <w:r w:rsidR="00A96765">
        <w:t xml:space="preserve"> </w:t>
      </w:r>
      <w:r w:rsidR="00A96765">
        <w:fldChar w:fldCharType="begin"/>
      </w:r>
      <w:r w:rsidR="00A96765">
        <w:instrText xml:space="preserve"> REF _Ref207221830 \h </w:instrText>
      </w:r>
      <w:r w:rsidR="00A96765">
        <w:fldChar w:fldCharType="separate"/>
      </w:r>
      <w:r w:rsidR="001C1872">
        <w:t xml:space="preserve">Figura </w:t>
      </w:r>
      <w:r w:rsidR="001C1872">
        <w:rPr>
          <w:noProof/>
        </w:rPr>
        <w:t>8</w:t>
      </w:r>
      <w:r w:rsidR="00A96765">
        <w:fldChar w:fldCharType="end"/>
      </w:r>
      <w:r w:rsidR="00D810AC">
        <w:t xml:space="preserve"> (a)</w:t>
      </w:r>
      <w:r w:rsidR="00A96765">
        <w:t xml:space="preserve"> </w:t>
      </w:r>
      <w:r>
        <w:t xml:space="preserve">apresenta o </w:t>
      </w:r>
      <w:r w:rsidR="00A867C8" w:rsidRPr="00A867C8">
        <w:t xml:space="preserve">cabeçalho com o título </w:t>
      </w:r>
      <w:r w:rsidR="00A867C8" w:rsidRPr="0089111D">
        <w:rPr>
          <w:rStyle w:val="TF-COURIER10"/>
        </w:rPr>
        <w:t>Meu Perfil</w:t>
      </w:r>
      <w:r w:rsidR="00A867C8" w:rsidRPr="00A867C8">
        <w:t xml:space="preserve"> centralizado e a opção </w:t>
      </w:r>
      <w:r w:rsidR="00A867C8" w:rsidRPr="0089111D">
        <w:rPr>
          <w:rStyle w:val="TF-COURIER10"/>
        </w:rPr>
        <w:t>Editar</w:t>
      </w:r>
      <w:r w:rsidR="00A867C8" w:rsidRPr="00A867C8">
        <w:t xml:space="preserve"> </w:t>
      </w:r>
      <w:r>
        <w:t xml:space="preserve">posicionada </w:t>
      </w:r>
      <w:r w:rsidR="00A867C8" w:rsidRPr="00A867C8">
        <w:t>no canto superior direito.</w:t>
      </w:r>
      <w:r w:rsidR="00A867C8">
        <w:t xml:space="preserve"> </w:t>
      </w:r>
      <w:r w:rsidR="00A867C8" w:rsidRPr="00A867C8">
        <w:t xml:space="preserve">A primeira seção exibe as informações pessoais do usuário, </w:t>
      </w:r>
      <w:r>
        <w:t xml:space="preserve">identificado como </w:t>
      </w:r>
      <w:r w:rsidR="00A867C8" w:rsidRPr="00A867C8">
        <w:t xml:space="preserve">João Silva. Essa área </w:t>
      </w:r>
      <w:r>
        <w:t xml:space="preserve">contém a fotografia </w:t>
      </w:r>
      <w:r w:rsidR="00A867C8" w:rsidRPr="00A867C8">
        <w:t xml:space="preserve">de perfil, a data </w:t>
      </w:r>
      <w:r>
        <w:t xml:space="preserve">de ingresso e os dados de </w:t>
      </w:r>
      <w:r w:rsidR="00A867C8" w:rsidRPr="00A867C8">
        <w:t>contato</w:t>
      </w:r>
      <w:r>
        <w:t>,</w:t>
      </w:r>
      <w:r w:rsidR="00A867C8" w:rsidRPr="00A867C8">
        <w:t xml:space="preserve"> como e-mail, telefone e data de nascimento</w:t>
      </w:r>
      <w:r w:rsidR="00A867C8">
        <w:t xml:space="preserve">. </w:t>
      </w:r>
      <w:r w:rsidR="00A867C8" w:rsidRPr="00A867C8">
        <w:t xml:space="preserve">A segunda seção, </w:t>
      </w:r>
      <w:r>
        <w:t xml:space="preserve">denominada </w:t>
      </w:r>
      <w:r w:rsidR="00A867C8" w:rsidRPr="0089111D">
        <w:rPr>
          <w:rStyle w:val="TF-COURIER10"/>
        </w:rPr>
        <w:t>Estatísticas</w:t>
      </w:r>
      <w:r w:rsidR="00A867C8" w:rsidRPr="00A867C8">
        <w:t xml:space="preserve">, </w:t>
      </w:r>
      <w:r>
        <w:t xml:space="preserve">apresenta informações </w:t>
      </w:r>
      <w:r w:rsidR="00A867C8" w:rsidRPr="00A867C8">
        <w:t>resumid</w:t>
      </w:r>
      <w:r>
        <w:t>a</w:t>
      </w:r>
      <w:r w:rsidR="00A867C8" w:rsidRPr="00A867C8">
        <w:t xml:space="preserve">s </w:t>
      </w:r>
      <w:r>
        <w:t>sobre a</w:t>
      </w:r>
      <w:r w:rsidR="00A867C8" w:rsidRPr="00A867C8">
        <w:t xml:space="preserve"> atividade do usuário. Nela, </w:t>
      </w:r>
      <w:r>
        <w:t xml:space="preserve">são exibidos </w:t>
      </w:r>
      <w:r w:rsidR="00A867C8" w:rsidRPr="00A867C8">
        <w:t>dois cartões:</w:t>
      </w:r>
      <w:r>
        <w:t xml:space="preserve"> o primeiro, na cor </w:t>
      </w:r>
      <w:r w:rsidR="00A867C8" w:rsidRPr="00A867C8">
        <w:t>rox</w:t>
      </w:r>
      <w:r>
        <w:t>a,</w:t>
      </w:r>
      <w:r w:rsidR="00A867C8" w:rsidRPr="00A867C8">
        <w:t xml:space="preserve"> indica</w:t>
      </w:r>
      <w:r>
        <w:t xml:space="preserve"> </w:t>
      </w:r>
      <w:r w:rsidR="00A867C8" w:rsidRPr="00A867C8">
        <w:t xml:space="preserve">o </w:t>
      </w:r>
      <w:r w:rsidR="00A867C8" w:rsidRPr="0089111D">
        <w:rPr>
          <w:rStyle w:val="TF-COURIER10"/>
        </w:rPr>
        <w:t>Total</w:t>
      </w:r>
      <w:r w:rsidR="00A867C8" w:rsidRPr="00A867C8">
        <w:t xml:space="preserve"> </w:t>
      </w:r>
      <w:r w:rsidR="00A867C8" w:rsidRPr="0089111D">
        <w:rPr>
          <w:rStyle w:val="TF-COURIER10"/>
        </w:rPr>
        <w:t>de</w:t>
      </w:r>
      <w:r w:rsidR="00A867C8" w:rsidRPr="00A867C8">
        <w:t xml:space="preserve"> </w:t>
      </w:r>
      <w:r w:rsidR="00A867C8" w:rsidRPr="0089111D">
        <w:rPr>
          <w:rStyle w:val="TF-COURIER10"/>
        </w:rPr>
        <w:t>Reportes</w:t>
      </w:r>
      <w:r w:rsidR="00A867C8" w:rsidRPr="00A867C8">
        <w:t xml:space="preserve">, </w:t>
      </w:r>
      <w:r>
        <w:t xml:space="preserve">o segundo, na cor verde, </w:t>
      </w:r>
      <w:r w:rsidR="00A867C8" w:rsidRPr="00A867C8">
        <w:t>indica</w:t>
      </w:r>
      <w:r>
        <w:t xml:space="preserve"> </w:t>
      </w:r>
      <w:r w:rsidR="00A867C8" w:rsidRPr="0089111D">
        <w:rPr>
          <w:rStyle w:val="TF-COURIER10"/>
        </w:rPr>
        <w:t>Reportes</w:t>
      </w:r>
      <w:r w:rsidR="00A867C8" w:rsidRPr="00A867C8">
        <w:t xml:space="preserve"> </w:t>
      </w:r>
      <w:r w:rsidR="00A867C8" w:rsidRPr="0089111D">
        <w:rPr>
          <w:rStyle w:val="TF-COURIER10"/>
        </w:rPr>
        <w:t>Ativos</w:t>
      </w:r>
      <w:r w:rsidR="00A867C8" w:rsidRPr="00A867C8">
        <w:t>.</w:t>
      </w:r>
      <w:r w:rsidR="00D810AC">
        <w:t xml:space="preserve"> </w:t>
      </w:r>
      <w:r w:rsidR="00D810AC" w:rsidRPr="00BA737A">
        <w:t xml:space="preserve">A </w:t>
      </w:r>
      <w:r w:rsidR="00D810AC">
        <w:fldChar w:fldCharType="begin"/>
      </w:r>
      <w:r w:rsidR="00D810AC">
        <w:instrText xml:space="preserve"> REF _Ref207221830 \h </w:instrText>
      </w:r>
      <w:r w:rsidR="00D810AC">
        <w:fldChar w:fldCharType="separate"/>
      </w:r>
      <w:r w:rsidR="001C1872">
        <w:t xml:space="preserve">Figura </w:t>
      </w:r>
      <w:r w:rsidR="001C1872">
        <w:rPr>
          <w:noProof/>
        </w:rPr>
        <w:t>8</w:t>
      </w:r>
      <w:r w:rsidR="00D810AC">
        <w:fldChar w:fldCharType="end"/>
      </w:r>
      <w:r w:rsidR="00D810AC">
        <w:t xml:space="preserve"> (b) </w:t>
      </w:r>
      <w:r>
        <w:t xml:space="preserve">dá </w:t>
      </w:r>
      <w:r w:rsidR="00D810AC" w:rsidRPr="00BA737A">
        <w:t>continu</w:t>
      </w:r>
      <w:r>
        <w:t>idade à</w:t>
      </w:r>
      <w:r w:rsidR="00D810AC" w:rsidRPr="00BA737A">
        <w:t xml:space="preserve"> tela anterior,</w:t>
      </w:r>
      <w:r w:rsidR="00D810AC" w:rsidRPr="00503BA6">
        <w:t xml:space="preserve"> </w:t>
      </w:r>
      <w:r>
        <w:t xml:space="preserve">ainda contemplando a seção </w:t>
      </w:r>
      <w:r w:rsidR="00D810AC" w:rsidRPr="0089111D">
        <w:rPr>
          <w:rStyle w:val="TF-COURIER10"/>
        </w:rPr>
        <w:t>Estatísticas</w:t>
      </w:r>
      <w:r>
        <w:t xml:space="preserve">. Em seguida, é exibida a </w:t>
      </w:r>
      <w:r w:rsidR="00D810AC" w:rsidRPr="00503BA6">
        <w:t xml:space="preserve">seção intitulada </w:t>
      </w:r>
      <w:r w:rsidR="00D810AC" w:rsidRPr="0089111D">
        <w:rPr>
          <w:rStyle w:val="TF-COURIER10"/>
        </w:rPr>
        <w:t>Meus</w:t>
      </w:r>
      <w:r w:rsidR="00D810AC" w:rsidRPr="00503BA6">
        <w:t xml:space="preserve"> </w:t>
      </w:r>
      <w:r w:rsidR="00D810AC" w:rsidRPr="0089111D">
        <w:rPr>
          <w:rStyle w:val="TF-COURIER10"/>
        </w:rPr>
        <w:t>Reportes</w:t>
      </w:r>
      <w:r w:rsidR="00D810AC" w:rsidRPr="00503BA6">
        <w:t xml:space="preserve"> </w:t>
      </w:r>
      <w:r w:rsidR="00D810AC" w:rsidRPr="0089111D">
        <w:rPr>
          <w:rStyle w:val="TF-COURIER10"/>
        </w:rPr>
        <w:t>Recentes</w:t>
      </w:r>
      <w:r w:rsidR="00D810AC" w:rsidRPr="00503BA6">
        <w:t xml:space="preserve">. Abaixo desse título, </w:t>
      </w:r>
      <w:r>
        <w:t xml:space="preserve">apresenta-se </w:t>
      </w:r>
      <w:r w:rsidR="00D810AC" w:rsidRPr="00503BA6">
        <w:t xml:space="preserve">uma lista </w:t>
      </w:r>
      <w:r>
        <w:t>composta por registros individuais.</w:t>
      </w:r>
      <w:r w:rsidR="00D810AC" w:rsidRPr="00503BA6">
        <w:t xml:space="preserve"> Cada </w:t>
      </w:r>
      <w:r w:rsidR="00D810AC" w:rsidRPr="00BA737A">
        <w:t xml:space="preserve">relatório tem </w:t>
      </w:r>
      <w:r>
        <w:t>o</w:t>
      </w:r>
      <w:r w:rsidR="00D810AC" w:rsidRPr="00503BA6">
        <w:t xml:space="preserve"> endereço</w:t>
      </w:r>
      <w:r>
        <w:t xml:space="preserve"> da ocorrência</w:t>
      </w:r>
      <w:r w:rsidR="00D810AC">
        <w:t xml:space="preserve">, </w:t>
      </w:r>
      <w:r w:rsidR="00D810AC" w:rsidRPr="00503BA6">
        <w:t>a data</w:t>
      </w:r>
      <w:r>
        <w:t xml:space="preserve"> correspondente e</w:t>
      </w:r>
      <w:r w:rsidR="00D810AC">
        <w:t xml:space="preserve"> um </w:t>
      </w:r>
      <w:r w:rsidR="00D810AC" w:rsidRPr="00503BA6">
        <w:t>indicador de status, representado por um</w:t>
      </w:r>
      <w:r>
        <w:t xml:space="preserve"> ícone circular </w:t>
      </w:r>
      <w:r w:rsidR="00D810AC" w:rsidRPr="00503BA6">
        <w:t>colorid</w:t>
      </w:r>
      <w:r>
        <w:t xml:space="preserve">o acompanhado de </w:t>
      </w:r>
      <w:r w:rsidR="00D810AC" w:rsidRPr="00503BA6">
        <w:t>um rótulo.</w:t>
      </w:r>
      <w:r w:rsidR="00D810AC" w:rsidRPr="00BA737A">
        <w:t xml:space="preserve"> </w:t>
      </w:r>
      <w:r>
        <w:t>A</w:t>
      </w:r>
      <w:r w:rsidR="00D810AC" w:rsidRPr="00503BA6">
        <w:t xml:space="preserve">o final da </w:t>
      </w:r>
      <w:r w:rsidR="00D810AC" w:rsidRPr="00BA737A">
        <w:t>tela</w:t>
      </w:r>
      <w:r w:rsidR="00D810AC" w:rsidRPr="00503BA6">
        <w:t xml:space="preserve">, </w:t>
      </w:r>
      <w:r>
        <w:t xml:space="preserve">encontra-se </w:t>
      </w:r>
      <w:r w:rsidR="00D810AC" w:rsidRPr="00503BA6">
        <w:t xml:space="preserve">um botão em </w:t>
      </w:r>
      <w:r>
        <w:t xml:space="preserve">tom </w:t>
      </w:r>
      <w:r w:rsidR="00D810AC" w:rsidRPr="00503BA6">
        <w:t xml:space="preserve">cinza-claro com o texto </w:t>
      </w:r>
      <w:r w:rsidR="00D810AC" w:rsidRPr="0089111D">
        <w:rPr>
          <w:rStyle w:val="TF-COURIER10"/>
        </w:rPr>
        <w:t>Ver Todos os Reportes</w:t>
      </w:r>
      <w:r w:rsidR="00D810AC" w:rsidRPr="00503BA6">
        <w:t xml:space="preserve">, que </w:t>
      </w:r>
      <w:r>
        <w:t xml:space="preserve">direciona o usuário para a </w:t>
      </w:r>
      <w:r w:rsidR="00D810AC" w:rsidRPr="00503BA6">
        <w:t>lista completa d</w:t>
      </w:r>
      <w:r>
        <w:t>e su</w:t>
      </w:r>
      <w:r w:rsidR="00D810AC" w:rsidRPr="00503BA6">
        <w:t>as atividades.</w:t>
      </w:r>
    </w:p>
    <w:p w14:paraId="487216A1" w14:textId="26493941" w:rsidR="00EA4614" w:rsidRDefault="00EA4614" w:rsidP="00EA4614">
      <w:pPr>
        <w:pStyle w:val="TF-LEGENDA"/>
      </w:pPr>
      <w:bookmarkStart w:id="158" w:name="_Ref207221830"/>
      <w:bookmarkStart w:id="159" w:name="_Toc215432428"/>
      <w:r>
        <w:lastRenderedPageBreak/>
        <w:t xml:space="preserve">Figura </w:t>
      </w:r>
      <w:fldSimple w:instr=" SEQ Figura \* ARABIC ">
        <w:r w:rsidR="001C1872">
          <w:rPr>
            <w:noProof/>
          </w:rPr>
          <w:t>8</w:t>
        </w:r>
      </w:fldSimple>
      <w:bookmarkEnd w:id="158"/>
      <w:r>
        <w:t xml:space="preserve"> </w:t>
      </w:r>
      <w:r w:rsidR="00831BB9">
        <w:t>–</w:t>
      </w:r>
      <w:r>
        <w:t xml:space="preserve"> </w:t>
      </w:r>
      <w:r w:rsidR="00820E6A" w:rsidRPr="00A277E8">
        <w:t xml:space="preserve">Tela de </w:t>
      </w:r>
      <w:r w:rsidR="00820E6A">
        <w:t xml:space="preserve">(a) </w:t>
      </w:r>
      <w:r w:rsidR="00820E6A" w:rsidRPr="00A277E8">
        <w:t>perfil</w:t>
      </w:r>
      <w:r w:rsidR="00820E6A">
        <w:t xml:space="preserve"> e (b) </w:t>
      </w:r>
      <w:r w:rsidR="00820E6A" w:rsidRPr="00E43E76">
        <w:t>Histórico de reportes (geral)</w:t>
      </w:r>
      <w:r w:rsidR="00B63FEB">
        <w:rPr>
          <w:i/>
          <w:iCs/>
          <w:szCs w:val="24"/>
        </w:rPr>
        <w:t xml:space="preserve"> </w:t>
      </w:r>
      <w:r w:rsidR="00B63FEB" w:rsidRPr="7700D1D0">
        <w:rPr>
          <w:szCs w:val="24"/>
        </w:rPr>
        <w:t>–</w:t>
      </w:r>
      <w:r w:rsidR="00B63FEB">
        <w:rPr>
          <w:szCs w:val="24"/>
        </w:rPr>
        <w:t xml:space="preserve"> Protótipo de alta fidelidade</w:t>
      </w:r>
      <w:bookmarkEnd w:id="159"/>
    </w:p>
    <w:p w14:paraId="2483720A" w14:textId="19119D1A" w:rsidR="00A60D07" w:rsidRDefault="009B39C6" w:rsidP="00AB59DB">
      <w:pPr>
        <w:pStyle w:val="TF-FIGURA"/>
      </w:pPr>
      <w:r>
        <w:rPr>
          <w:noProof/>
        </w:rPr>
        <w:drawing>
          <wp:inline distT="0" distB="0" distL="0" distR="0" wp14:anchorId="53C4B51A" wp14:editId="51330175">
            <wp:extent cx="5703570" cy="4458316"/>
            <wp:effectExtent l="19050" t="19050" r="11430" b="19050"/>
            <wp:docPr id="826352236" name="Imagem 10"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352236" name="Imagem 10" descr="Interface gráfica do usuário, Aplicativo&#10;&#10;O conteúdo gerado por IA pode estar incorreto."/>
                    <pic:cNvPicPr/>
                  </pic:nvPicPr>
                  <pic:blipFill rotWithShape="1">
                    <a:blip r:embed="rId26" cstate="print">
                      <a:extLst>
                        <a:ext uri="{28A0092B-C50C-407E-A947-70E740481C1C}">
                          <a14:useLocalDpi xmlns:a14="http://schemas.microsoft.com/office/drawing/2010/main" val="0"/>
                        </a:ext>
                      </a:extLst>
                    </a:blip>
                    <a:srcRect b="30141"/>
                    <a:stretch>
                      <a:fillRect/>
                    </a:stretch>
                  </pic:blipFill>
                  <pic:spPr bwMode="auto">
                    <a:xfrm>
                      <a:off x="0" y="0"/>
                      <a:ext cx="5706885" cy="446090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37C1AD2" w14:textId="77777777" w:rsidR="00BD705C" w:rsidRPr="00230102" w:rsidRDefault="00BD705C" w:rsidP="00BD705C">
      <w:pPr>
        <w:pStyle w:val="TF-FONTE"/>
      </w:pPr>
      <w:r w:rsidRPr="00230102">
        <w:t>Fonte: elaborada pela autora (2025).</w:t>
      </w:r>
    </w:p>
    <w:p w14:paraId="22DE9D2A" w14:textId="53377E81" w:rsidR="007458E5" w:rsidRPr="007458E5" w:rsidRDefault="007458E5" w:rsidP="00AC182E">
      <w:pPr>
        <w:pStyle w:val="TF-TEXTO"/>
      </w:pPr>
      <w:r>
        <w:t>Na</w:t>
      </w:r>
      <w:r w:rsidRPr="007458E5">
        <w:t xml:space="preserve"> parte superior da </w:t>
      </w:r>
      <w:r w:rsidR="00075A5A">
        <w:fldChar w:fldCharType="begin"/>
      </w:r>
      <w:r w:rsidR="00075A5A">
        <w:instrText xml:space="preserve"> REF _Ref207221929 \h </w:instrText>
      </w:r>
      <w:r w:rsidR="00075A5A">
        <w:fldChar w:fldCharType="separate"/>
      </w:r>
      <w:r w:rsidR="001C1872">
        <w:t xml:space="preserve">Figura </w:t>
      </w:r>
      <w:r w:rsidR="001C1872">
        <w:rPr>
          <w:noProof/>
        </w:rPr>
        <w:t>9</w:t>
      </w:r>
      <w:r w:rsidR="00075A5A">
        <w:fldChar w:fldCharType="end"/>
      </w:r>
      <w:r w:rsidR="00943882">
        <w:t xml:space="preserve">, são exibidos </w:t>
      </w:r>
      <w:r w:rsidRPr="007458E5">
        <w:t>os últimos itens da lista de Meus Reportes Recentes</w:t>
      </w:r>
      <w:r w:rsidR="00FE20D0">
        <w:t xml:space="preserve">, conforme apresentados </w:t>
      </w:r>
      <w:r w:rsidRPr="007458E5">
        <w:t>na imagem anterior</w:t>
      </w:r>
      <w:r w:rsidR="003C7490">
        <w:t>.</w:t>
      </w:r>
      <w:r w:rsidRPr="007458E5">
        <w:t xml:space="preserve"> A seção</w:t>
      </w:r>
      <w:r w:rsidR="00FE20D0">
        <w:t xml:space="preserve"> subsequente, </w:t>
      </w:r>
      <w:r w:rsidRPr="007458E5">
        <w:t xml:space="preserve">intitulada </w:t>
      </w:r>
      <w:r w:rsidRPr="0089111D">
        <w:rPr>
          <w:rStyle w:val="TF-COURIER10"/>
        </w:rPr>
        <w:t>Configurações</w:t>
      </w:r>
      <w:r w:rsidRPr="007458E5">
        <w:t xml:space="preserve">, </w:t>
      </w:r>
      <w:r w:rsidR="00FE20D0">
        <w:t xml:space="preserve">contém </w:t>
      </w:r>
      <w:r w:rsidRPr="007458E5">
        <w:t xml:space="preserve">três botões principais, cada um com </w:t>
      </w:r>
      <w:r w:rsidR="00FE20D0">
        <w:t xml:space="preserve">acompanhado por </w:t>
      </w:r>
      <w:r w:rsidRPr="007458E5">
        <w:t>um ícone e um</w:t>
      </w:r>
      <w:r w:rsidR="00FE20D0">
        <w:t>a</w:t>
      </w:r>
      <w:r w:rsidRPr="007458E5">
        <w:t xml:space="preserve"> </w:t>
      </w:r>
      <w:r w:rsidR="00FE20D0">
        <w:t>legenda descritiva: o</w:t>
      </w:r>
      <w:r w:rsidRPr="007458E5">
        <w:t xml:space="preserve"> botão </w:t>
      </w:r>
      <w:r w:rsidRPr="0089111D">
        <w:rPr>
          <w:rStyle w:val="TF-COURIER10"/>
        </w:rPr>
        <w:t>Notificações</w:t>
      </w:r>
      <w:r w:rsidRPr="007458E5">
        <w:t>,</w:t>
      </w:r>
      <w:r w:rsidR="00FE20D0">
        <w:t xml:space="preserve"> representado por</w:t>
      </w:r>
      <w:r w:rsidRPr="007458E5">
        <w:t xml:space="preserve"> um ícone de seta para baixo</w:t>
      </w:r>
      <w:r w:rsidR="00FE20D0">
        <w:t xml:space="preserve">; o </w:t>
      </w:r>
      <w:r w:rsidRPr="007458E5">
        <w:t xml:space="preserve">botão Privacidade, </w:t>
      </w:r>
      <w:r w:rsidR="00FE20D0">
        <w:t xml:space="preserve">identificado pelo </w:t>
      </w:r>
      <w:r w:rsidRPr="007458E5">
        <w:t xml:space="preserve">ícone de </w:t>
      </w:r>
      <w:r w:rsidR="00FE20D0">
        <w:t xml:space="preserve">um </w:t>
      </w:r>
      <w:r w:rsidRPr="007458E5">
        <w:t>cadeado</w:t>
      </w:r>
      <w:r w:rsidR="00FE20D0">
        <w:t xml:space="preserve">; e o </w:t>
      </w:r>
      <w:r w:rsidRPr="007458E5">
        <w:t xml:space="preserve">botão </w:t>
      </w:r>
      <w:r w:rsidRPr="0089111D">
        <w:rPr>
          <w:rStyle w:val="TF-COURIER10"/>
        </w:rPr>
        <w:t>Ajuda e Suporte</w:t>
      </w:r>
      <w:r w:rsidRPr="007458E5">
        <w:t xml:space="preserve">, </w:t>
      </w:r>
      <w:r w:rsidR="00FE20D0">
        <w:t>associado ao ícone de</w:t>
      </w:r>
      <w:r w:rsidRPr="007458E5">
        <w:t xml:space="preserve"> interrogação.</w:t>
      </w:r>
      <w:r w:rsidR="003C7490">
        <w:t xml:space="preserve"> </w:t>
      </w:r>
      <w:r w:rsidR="00FE20D0">
        <w:t>Logo a</w:t>
      </w:r>
      <w:r w:rsidRPr="007458E5">
        <w:t>baixo d</w:t>
      </w:r>
      <w:r w:rsidR="00FE20D0">
        <w:t xml:space="preserve">essa seção, encontra-se </w:t>
      </w:r>
      <w:r w:rsidRPr="007458E5">
        <w:t>um botão</w:t>
      </w:r>
      <w:r w:rsidR="00FE20D0">
        <w:t xml:space="preserve"> de destaque, em cor </w:t>
      </w:r>
      <w:r w:rsidRPr="007458E5">
        <w:t>vermelh</w:t>
      </w:r>
      <w:r w:rsidR="00FE20D0">
        <w:t xml:space="preserve">a e de maior dimensão, </w:t>
      </w:r>
      <w:r w:rsidRPr="007458E5">
        <w:t xml:space="preserve">com o ícone de uma seta </w:t>
      </w:r>
      <w:r w:rsidR="00FE20D0">
        <w:t xml:space="preserve">apontando para fora </w:t>
      </w:r>
      <w:r w:rsidRPr="007458E5">
        <w:t xml:space="preserve">e o texto </w:t>
      </w:r>
      <w:r w:rsidRPr="0089111D">
        <w:rPr>
          <w:rStyle w:val="TF-COURIER10"/>
        </w:rPr>
        <w:t>Sair da Conta</w:t>
      </w:r>
      <w:r w:rsidR="00FE20D0">
        <w:t xml:space="preserve">. </w:t>
      </w:r>
      <w:r w:rsidRPr="007458E5">
        <w:t xml:space="preserve">Na parte inferior da tela, </w:t>
      </w:r>
      <w:r w:rsidR="00FE20D0">
        <w:t xml:space="preserve">localiza-se </w:t>
      </w:r>
      <w:r w:rsidRPr="007458E5">
        <w:t>a barra de navegação fixa d</w:t>
      </w:r>
      <w:r w:rsidR="00507D78">
        <w:t>a aplicação</w:t>
      </w:r>
      <w:r w:rsidRPr="007458E5">
        <w:t xml:space="preserve">, </w:t>
      </w:r>
      <w:r w:rsidR="00FE20D0">
        <w:t xml:space="preserve">composta por </w:t>
      </w:r>
      <w:r w:rsidRPr="007458E5">
        <w:t xml:space="preserve">três ícones e seus respectivos </w:t>
      </w:r>
      <w:r w:rsidR="00FE20D0">
        <w:t xml:space="preserve">rótulos: </w:t>
      </w:r>
      <w:r w:rsidRPr="0089111D">
        <w:rPr>
          <w:rStyle w:val="TF-COURIER10"/>
        </w:rPr>
        <w:t>Mapa</w:t>
      </w:r>
      <w:r w:rsidRPr="007458E5">
        <w:t xml:space="preserve"> (ícone de mapa)</w:t>
      </w:r>
      <w:r w:rsidR="00A96765">
        <w:t>,</w:t>
      </w:r>
      <w:r w:rsidR="00AC182E">
        <w:t xml:space="preserve"> </w:t>
      </w:r>
      <w:r w:rsidRPr="0089111D">
        <w:rPr>
          <w:rStyle w:val="TF-COURIER10"/>
        </w:rPr>
        <w:t>Reportes</w:t>
      </w:r>
      <w:r w:rsidRPr="007458E5">
        <w:t xml:space="preserve"> (ícone de sacola)</w:t>
      </w:r>
      <w:r w:rsidR="00A96765">
        <w:t xml:space="preserve"> e</w:t>
      </w:r>
      <w:r w:rsidR="00AC182E">
        <w:t xml:space="preserve"> </w:t>
      </w:r>
      <w:r w:rsidRPr="0089111D">
        <w:rPr>
          <w:rStyle w:val="TF-COURIER10"/>
        </w:rPr>
        <w:t>Perfil</w:t>
      </w:r>
      <w:r w:rsidRPr="007458E5">
        <w:t xml:space="preserve"> (ícone de pessoa)</w:t>
      </w:r>
      <w:r w:rsidR="00FE20D0">
        <w:t xml:space="preserve">. Este último encontra-se </w:t>
      </w:r>
      <w:r w:rsidRPr="007458E5">
        <w:t>selecionado, indicando a tela atual</w:t>
      </w:r>
      <w:r w:rsidR="00FE20D0">
        <w:t>mente em exibição.</w:t>
      </w:r>
    </w:p>
    <w:p w14:paraId="5B14917D" w14:textId="58A32B66" w:rsidR="00F00E39" w:rsidRDefault="00F00E39" w:rsidP="00F00E39">
      <w:pPr>
        <w:pStyle w:val="TF-LEGENDA"/>
      </w:pPr>
      <w:bookmarkStart w:id="160" w:name="_Ref207221929"/>
      <w:bookmarkStart w:id="161" w:name="_Toc215432429"/>
      <w:r>
        <w:lastRenderedPageBreak/>
        <w:t xml:space="preserve">Figura </w:t>
      </w:r>
      <w:fldSimple w:instr=" SEQ Figura \* ARABIC ">
        <w:r w:rsidR="001C1872">
          <w:rPr>
            <w:noProof/>
          </w:rPr>
          <w:t>9</w:t>
        </w:r>
      </w:fldSimple>
      <w:bookmarkEnd w:id="160"/>
      <w:r w:rsidR="00A31306">
        <w:t xml:space="preserve"> – </w:t>
      </w:r>
      <w:r w:rsidRPr="0093446C">
        <w:t xml:space="preserve">Histórico de reportes simplificado (etapa </w:t>
      </w:r>
      <w:r>
        <w:t>3</w:t>
      </w:r>
      <w:r w:rsidRPr="0093446C">
        <w:t>)</w:t>
      </w:r>
      <w:r>
        <w:t xml:space="preserve"> e configurações</w:t>
      </w:r>
      <w:r w:rsidR="00B63FEB">
        <w:rPr>
          <w:i/>
          <w:iCs/>
          <w:szCs w:val="24"/>
        </w:rPr>
        <w:t xml:space="preserve"> </w:t>
      </w:r>
      <w:r w:rsidR="00B63FEB" w:rsidRPr="7700D1D0">
        <w:rPr>
          <w:szCs w:val="24"/>
        </w:rPr>
        <w:t>–</w:t>
      </w:r>
      <w:r w:rsidR="00B63FEB">
        <w:rPr>
          <w:szCs w:val="24"/>
        </w:rPr>
        <w:t xml:space="preserve"> Protótipo de alta fidelidade</w:t>
      </w:r>
      <w:bookmarkEnd w:id="161"/>
    </w:p>
    <w:p w14:paraId="41EEFC2B" w14:textId="768F73E0" w:rsidR="004939BC" w:rsidRDefault="00637189" w:rsidP="00AB59DB">
      <w:pPr>
        <w:pStyle w:val="TF-FIGURA"/>
      </w:pPr>
      <w:r>
        <w:rPr>
          <w:noProof/>
        </w:rPr>
        <w:drawing>
          <wp:inline distT="0" distB="0" distL="0" distR="0" wp14:anchorId="2C07D317" wp14:editId="50735056">
            <wp:extent cx="3058687" cy="4740896"/>
            <wp:effectExtent l="19050" t="19050" r="27940" b="22225"/>
            <wp:docPr id="502362920" name="Imagem 1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62920" name="Imagem 11" descr="Interface gráfica do usuário, Aplicativo&#10;&#10;O conteúdo gerado por IA pode estar incorreto."/>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1678"/>
                    <a:stretch>
                      <a:fillRect/>
                    </a:stretch>
                  </pic:blipFill>
                  <pic:spPr bwMode="auto">
                    <a:xfrm>
                      <a:off x="0" y="0"/>
                      <a:ext cx="3081989" cy="4777014"/>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101636F9" w14:textId="77777777" w:rsidR="00BD705C" w:rsidRPr="00230102" w:rsidRDefault="00BD705C" w:rsidP="00BD705C">
      <w:pPr>
        <w:pStyle w:val="TF-FONTE"/>
      </w:pPr>
      <w:bookmarkStart w:id="162" w:name="_Ref206957848"/>
      <w:r w:rsidRPr="00230102">
        <w:t>Fonte: elaborada pela autora (2025).</w:t>
      </w:r>
    </w:p>
    <w:p w14:paraId="581C3CA0" w14:textId="18A17EE9" w:rsidR="00FD57FC" w:rsidRDefault="00FD57FC" w:rsidP="00DA164B">
      <w:pPr>
        <w:pStyle w:val="Ttulo2"/>
      </w:pPr>
      <w:bookmarkStart w:id="163" w:name="_Ref215416931"/>
      <w:bookmarkStart w:id="164" w:name="_Ref215418854"/>
      <w:bookmarkStart w:id="165" w:name="_Toc215432572"/>
      <w:r>
        <w:t>ESPECIFICAÇÃO</w:t>
      </w:r>
      <w:bookmarkEnd w:id="145"/>
      <w:bookmarkEnd w:id="162"/>
      <w:bookmarkEnd w:id="163"/>
      <w:bookmarkEnd w:id="164"/>
      <w:bookmarkEnd w:id="165"/>
    </w:p>
    <w:p w14:paraId="4E4E9B65" w14:textId="034429B9" w:rsidR="00FD57FC" w:rsidRDefault="00D45BB1" w:rsidP="00DA164B">
      <w:pPr>
        <w:pStyle w:val="TF-TEXTO"/>
      </w:pPr>
      <w:r w:rsidRPr="00D45BB1">
        <w:t xml:space="preserve">Nesta seção, </w:t>
      </w:r>
      <w:r w:rsidR="006B3B81">
        <w:t xml:space="preserve">são expostos </w:t>
      </w:r>
      <w:r w:rsidRPr="00D45BB1">
        <w:t xml:space="preserve">os requisitos </w:t>
      </w:r>
      <w:r w:rsidR="00D15177">
        <w:t xml:space="preserve">da </w:t>
      </w:r>
      <w:r w:rsidR="007272C2">
        <w:t>aplicação</w:t>
      </w:r>
      <w:r w:rsidR="00D15177">
        <w:t>, i</w:t>
      </w:r>
      <w:r w:rsidRPr="00D45BB1">
        <w:t xml:space="preserve">dentificados </w:t>
      </w:r>
      <w:r w:rsidR="006B3B81">
        <w:t xml:space="preserve">mediante </w:t>
      </w:r>
      <w:r w:rsidRPr="00D45BB1">
        <w:t xml:space="preserve">aprofundamento bibliográfico e </w:t>
      </w:r>
      <w:r w:rsidR="00D15177">
        <w:t>levantamento de informações</w:t>
      </w:r>
      <w:r w:rsidRPr="00D45BB1">
        <w:t xml:space="preserve">, assim como os diagramas e as especificações técnicas da </w:t>
      </w:r>
      <w:r w:rsidR="007272C2">
        <w:t>aplicação</w:t>
      </w:r>
      <w:r w:rsidRPr="00D45BB1">
        <w:t xml:space="preserve"> desenvolvida. A subseção </w:t>
      </w:r>
      <w:r w:rsidR="00204145">
        <w:fldChar w:fldCharType="begin"/>
      </w:r>
      <w:r w:rsidR="00204145">
        <w:instrText xml:space="preserve"> REF _Ref208428257 \r \h </w:instrText>
      </w:r>
      <w:r w:rsidR="00204145">
        <w:fldChar w:fldCharType="separate"/>
      </w:r>
      <w:r w:rsidR="001C1872">
        <w:t>3.2.1</w:t>
      </w:r>
      <w:r w:rsidR="00204145">
        <w:fldChar w:fldCharType="end"/>
      </w:r>
      <w:r w:rsidR="00204145">
        <w:t xml:space="preserve"> </w:t>
      </w:r>
      <w:r w:rsidRPr="00D45BB1">
        <w:t>detalha os requisitos, divididos em Requisitos Funcionais (RF)</w:t>
      </w:r>
      <w:r w:rsidR="00D15177">
        <w:t>,</w:t>
      </w:r>
      <w:r w:rsidRPr="00D45BB1">
        <w:t xml:space="preserve"> Requisitos Não Funcionais (RNF)</w:t>
      </w:r>
      <w:r w:rsidR="00D15177">
        <w:t xml:space="preserve"> e Regras de Negócio (RN)</w:t>
      </w:r>
      <w:r w:rsidRPr="00D45BB1">
        <w:t xml:space="preserve">. </w:t>
      </w:r>
      <w:r w:rsidR="00D15177">
        <w:t>A</w:t>
      </w:r>
      <w:r w:rsidR="00D15177" w:rsidRPr="00D45BB1">
        <w:t xml:space="preserve"> </w:t>
      </w:r>
      <w:r w:rsidRPr="00D45BB1">
        <w:t>subseção</w:t>
      </w:r>
      <w:r w:rsidR="000A286C">
        <w:t xml:space="preserve"> </w:t>
      </w:r>
      <w:r w:rsidR="000A286C">
        <w:fldChar w:fldCharType="begin"/>
      </w:r>
      <w:r w:rsidR="000A286C">
        <w:instrText xml:space="preserve"> REF _Ref215417066 \r \h </w:instrText>
      </w:r>
      <w:r w:rsidR="000A286C">
        <w:fldChar w:fldCharType="separate"/>
      </w:r>
      <w:r w:rsidR="001C1872">
        <w:t>3.2.2</w:t>
      </w:r>
      <w:r w:rsidR="000A286C">
        <w:fldChar w:fldCharType="end"/>
      </w:r>
      <w:r w:rsidR="000A286C">
        <w:t xml:space="preserve"> </w:t>
      </w:r>
      <w:r w:rsidR="00204145">
        <w:t xml:space="preserve"> </w:t>
      </w:r>
      <w:r w:rsidR="006B3B81">
        <w:t xml:space="preserve">ilustra </w:t>
      </w:r>
      <w:r w:rsidRPr="00D45BB1">
        <w:t xml:space="preserve">o Diagrama de Caso de Uso (DCU). </w:t>
      </w:r>
      <w:r w:rsidR="00D15177">
        <w:t>Na</w:t>
      </w:r>
      <w:r w:rsidRPr="00D45BB1">
        <w:t xml:space="preserve"> subseção</w:t>
      </w:r>
      <w:r w:rsidR="000A286C">
        <w:t xml:space="preserve"> </w:t>
      </w:r>
      <w:r w:rsidR="000A286C">
        <w:fldChar w:fldCharType="begin"/>
      </w:r>
      <w:r w:rsidR="000A286C">
        <w:instrText xml:space="preserve"> REF _Ref211184939 \r \h </w:instrText>
      </w:r>
      <w:r w:rsidR="000A286C">
        <w:fldChar w:fldCharType="separate"/>
      </w:r>
      <w:r w:rsidR="001C1872">
        <w:t>3.2.3</w:t>
      </w:r>
      <w:r w:rsidR="000A286C">
        <w:fldChar w:fldCharType="end"/>
      </w:r>
      <w:r w:rsidR="00D15177">
        <w:t xml:space="preserve">, </w:t>
      </w:r>
      <w:r w:rsidR="006B3B81">
        <w:t xml:space="preserve">estabelece-se </w:t>
      </w:r>
      <w:r w:rsidRPr="00D45BB1">
        <w:t>a matriz de rastreabilidade dos RFs e sua relação com os Casos de Uso (U</w:t>
      </w:r>
      <w:r w:rsidR="00D15177">
        <w:t xml:space="preserve">se </w:t>
      </w:r>
      <w:r w:rsidRPr="00D45BB1">
        <w:t>C</w:t>
      </w:r>
      <w:r w:rsidR="00D15177">
        <w:t>ase</w:t>
      </w:r>
      <w:r w:rsidR="00A31306">
        <w:t xml:space="preserve"> – </w:t>
      </w:r>
      <w:r w:rsidR="00D15177">
        <w:t>UC</w:t>
      </w:r>
      <w:r w:rsidRPr="00D45BB1">
        <w:t>)</w:t>
      </w:r>
      <w:r w:rsidR="00D15177">
        <w:t xml:space="preserve">. </w:t>
      </w:r>
      <w:r w:rsidR="006B3B81">
        <w:t>Por fim, a</w:t>
      </w:r>
      <w:r w:rsidR="00D15177">
        <w:t xml:space="preserve"> </w:t>
      </w:r>
      <w:r w:rsidRPr="00D45BB1">
        <w:t xml:space="preserve">subseção </w:t>
      </w:r>
      <w:r w:rsidR="000A286C">
        <w:fldChar w:fldCharType="begin"/>
      </w:r>
      <w:r w:rsidR="000A286C">
        <w:instrText xml:space="preserve"> REF _Ref214732271 \r \h </w:instrText>
      </w:r>
      <w:r w:rsidR="000A286C">
        <w:fldChar w:fldCharType="separate"/>
      </w:r>
      <w:r w:rsidR="001C1872">
        <w:t>3.2.4</w:t>
      </w:r>
      <w:r w:rsidR="000A286C">
        <w:fldChar w:fldCharType="end"/>
      </w:r>
      <w:r w:rsidR="000A286C">
        <w:t xml:space="preserve"> </w:t>
      </w:r>
      <w:r w:rsidR="00204145">
        <w:t xml:space="preserve"> </w:t>
      </w:r>
      <w:r w:rsidR="00DE34FE" w:rsidRPr="00D45BB1">
        <w:t>apresenta o Modelo de Entidade e Relacionamento (MER)</w:t>
      </w:r>
      <w:r w:rsidRPr="00D45BB1">
        <w:t>.</w:t>
      </w:r>
    </w:p>
    <w:p w14:paraId="60A5EC1D" w14:textId="5D890142" w:rsidR="00173D92" w:rsidRDefault="00C30D51" w:rsidP="00DA164B">
      <w:pPr>
        <w:pStyle w:val="Ttulo3"/>
      </w:pPr>
      <w:bookmarkStart w:id="166" w:name="_Ref208428257"/>
      <w:bookmarkStart w:id="167" w:name="_Toc215432573"/>
      <w:r>
        <w:t>Requisitos</w:t>
      </w:r>
      <w:bookmarkEnd w:id="166"/>
      <w:bookmarkEnd w:id="167"/>
    </w:p>
    <w:p w14:paraId="2505A5A0" w14:textId="00A0B21B" w:rsidR="0049662B" w:rsidRPr="0049662B" w:rsidRDefault="0049662B" w:rsidP="0049662B">
      <w:pPr>
        <w:pStyle w:val="TF-TEXTO"/>
      </w:pPr>
      <w:bookmarkStart w:id="168" w:name="_Ref207824958"/>
      <w:bookmarkStart w:id="169" w:name="_Ref207824952"/>
      <w:r w:rsidRPr="0049662B">
        <w:t xml:space="preserve">Esta subseção apresenta os RFs, conforme descritos no </w:t>
      </w:r>
      <w:r>
        <w:fldChar w:fldCharType="begin"/>
      </w:r>
      <w:r>
        <w:instrText xml:space="preserve"> REF _Ref215418640 \h </w:instrText>
      </w:r>
      <w:r>
        <w:fldChar w:fldCharType="separate"/>
      </w:r>
      <w:r w:rsidR="001C1872" w:rsidRPr="002527E3">
        <w:t xml:space="preserve">Quadro </w:t>
      </w:r>
      <w:r w:rsidR="001C1872">
        <w:rPr>
          <w:noProof/>
        </w:rPr>
        <w:t>2</w:t>
      </w:r>
      <w:r>
        <w:fldChar w:fldCharType="end"/>
      </w:r>
      <w:r w:rsidRPr="0049662B">
        <w:t xml:space="preserve">, os RNFs, abordados no </w:t>
      </w:r>
      <w:r>
        <w:fldChar w:fldCharType="begin"/>
      </w:r>
      <w:r>
        <w:instrText xml:space="preserve"> REF _Ref215418649 \h </w:instrText>
      </w:r>
      <w:r>
        <w:fldChar w:fldCharType="separate"/>
      </w:r>
      <w:r w:rsidR="001C1872">
        <w:t xml:space="preserve">Quadro </w:t>
      </w:r>
      <w:r w:rsidR="001C1872">
        <w:rPr>
          <w:noProof/>
        </w:rPr>
        <w:t>3</w:t>
      </w:r>
      <w:r>
        <w:fldChar w:fldCharType="end"/>
      </w:r>
      <w:r>
        <w:t xml:space="preserve"> </w:t>
      </w:r>
      <w:r w:rsidRPr="0049662B">
        <w:t>e as RN da aplicação desenvolvida, que são detalhadas no</w:t>
      </w:r>
      <w:r>
        <w:t xml:space="preserve"> </w:t>
      </w:r>
      <w:r>
        <w:fldChar w:fldCharType="begin"/>
      </w:r>
      <w:r>
        <w:instrText xml:space="preserve"> REF _Ref215418656 \h </w:instrText>
      </w:r>
      <w:r>
        <w:fldChar w:fldCharType="separate"/>
      </w:r>
      <w:r w:rsidR="001C1872">
        <w:t xml:space="preserve">Quadro </w:t>
      </w:r>
      <w:r w:rsidR="001C1872">
        <w:rPr>
          <w:noProof/>
        </w:rPr>
        <w:t>4</w:t>
      </w:r>
      <w:r>
        <w:fldChar w:fldCharType="end"/>
      </w:r>
      <w:r w:rsidRPr="0049662B">
        <w:t>.</w:t>
      </w:r>
    </w:p>
    <w:p w14:paraId="73B41A13" w14:textId="13579E80" w:rsidR="00370C05" w:rsidRPr="002527E3" w:rsidRDefault="00BC215D" w:rsidP="002527E3">
      <w:pPr>
        <w:pStyle w:val="TF-LEGENDA"/>
      </w:pPr>
      <w:bookmarkStart w:id="170" w:name="_Ref215418640"/>
      <w:bookmarkStart w:id="171" w:name="_Toc215432512"/>
      <w:r w:rsidRPr="002527E3">
        <w:lastRenderedPageBreak/>
        <w:t xml:space="preserve">Quadro </w:t>
      </w:r>
      <w:fldSimple w:instr=" SEQ Quadro \* ARABIC ">
        <w:r w:rsidR="001C1872">
          <w:rPr>
            <w:noProof/>
          </w:rPr>
          <w:t>2</w:t>
        </w:r>
      </w:fldSimple>
      <w:bookmarkEnd w:id="168"/>
      <w:bookmarkEnd w:id="170"/>
      <w:r w:rsidR="00821985" w:rsidRPr="002527E3">
        <w:t xml:space="preserve"> – </w:t>
      </w:r>
      <w:r w:rsidR="004C69E4" w:rsidRPr="002527E3">
        <w:t>Requisitos Funcionais</w:t>
      </w:r>
      <w:bookmarkEnd w:id="169"/>
      <w:bookmarkEnd w:id="171"/>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4"/>
        <w:gridCol w:w="8363"/>
      </w:tblGrid>
      <w:tr w:rsidR="00370C05" w:rsidRPr="00AF51E1" w14:paraId="39CD7B3F" w14:textId="77777777" w:rsidTr="00D57164">
        <w:tc>
          <w:tcPr>
            <w:tcW w:w="704" w:type="dxa"/>
            <w:shd w:val="clear" w:color="auto" w:fill="BFBFBF"/>
            <w:vAlign w:val="center"/>
          </w:tcPr>
          <w:p w14:paraId="20AA9612" w14:textId="77777777" w:rsidR="00370C05" w:rsidRPr="00AF51E1" w:rsidRDefault="00370C05" w:rsidP="008E1D44">
            <w:pPr>
              <w:pStyle w:val="TF-TEXTOQUADRO"/>
              <w:jc w:val="center"/>
              <w:rPr>
                <w:b/>
                <w:bCs/>
                <w:sz w:val="20"/>
              </w:rPr>
            </w:pPr>
            <w:r w:rsidRPr="00AF51E1">
              <w:rPr>
                <w:b/>
                <w:bCs/>
                <w:sz w:val="20"/>
              </w:rPr>
              <w:t>RF</w:t>
            </w:r>
          </w:p>
        </w:tc>
        <w:tc>
          <w:tcPr>
            <w:tcW w:w="8363" w:type="dxa"/>
            <w:shd w:val="clear" w:color="auto" w:fill="BFBFBF"/>
          </w:tcPr>
          <w:p w14:paraId="4B4BE643" w14:textId="6A172C6F" w:rsidR="00370C05" w:rsidRPr="00AF51E1" w:rsidRDefault="00D15177" w:rsidP="008E1D44">
            <w:pPr>
              <w:pStyle w:val="TF-TEXTOQUADRO"/>
              <w:rPr>
                <w:b/>
                <w:bCs/>
                <w:sz w:val="20"/>
              </w:rPr>
            </w:pPr>
            <w:r>
              <w:rPr>
                <w:b/>
                <w:bCs/>
                <w:sz w:val="20"/>
              </w:rPr>
              <w:t xml:space="preserve">A </w:t>
            </w:r>
            <w:r w:rsidR="007272C2">
              <w:rPr>
                <w:b/>
                <w:bCs/>
                <w:sz w:val="20"/>
              </w:rPr>
              <w:t>aplicação</w:t>
            </w:r>
            <w:r>
              <w:rPr>
                <w:b/>
                <w:bCs/>
                <w:sz w:val="20"/>
              </w:rPr>
              <w:t xml:space="preserve"> </w:t>
            </w:r>
            <w:r w:rsidR="00370C05" w:rsidRPr="00AF51E1">
              <w:rPr>
                <w:b/>
                <w:bCs/>
                <w:sz w:val="20"/>
              </w:rPr>
              <w:t>deve</w:t>
            </w:r>
            <w:r w:rsidR="00370C05">
              <w:rPr>
                <w:b/>
                <w:bCs/>
                <w:sz w:val="20"/>
              </w:rPr>
              <w:t xml:space="preserve"> permitir</w:t>
            </w:r>
            <w:r w:rsidR="00370C05" w:rsidRPr="00AF51E1">
              <w:rPr>
                <w:b/>
                <w:bCs/>
                <w:sz w:val="20"/>
              </w:rPr>
              <w:t>:</w:t>
            </w:r>
          </w:p>
        </w:tc>
      </w:tr>
      <w:tr w:rsidR="002A63DF" w:rsidRPr="00AF51E1" w14:paraId="645D616D" w14:textId="77777777" w:rsidTr="00D57164">
        <w:tc>
          <w:tcPr>
            <w:tcW w:w="704" w:type="dxa"/>
            <w:vAlign w:val="center"/>
          </w:tcPr>
          <w:p w14:paraId="48C4D3E7" w14:textId="0508C07A" w:rsidR="002A63DF" w:rsidRPr="00AF51E1" w:rsidRDefault="002A63DF" w:rsidP="002A63DF">
            <w:pPr>
              <w:pStyle w:val="TF-TEXTOQUADRO"/>
              <w:jc w:val="center"/>
              <w:rPr>
                <w:sz w:val="20"/>
              </w:rPr>
            </w:pPr>
            <w:r w:rsidRPr="00AF51E1">
              <w:rPr>
                <w:sz w:val="20"/>
              </w:rPr>
              <w:t>RF0</w:t>
            </w:r>
            <w:r w:rsidR="003C6AA8">
              <w:rPr>
                <w:sz w:val="20"/>
              </w:rPr>
              <w:t>1</w:t>
            </w:r>
          </w:p>
        </w:tc>
        <w:tc>
          <w:tcPr>
            <w:tcW w:w="8363" w:type="dxa"/>
            <w:vAlign w:val="center"/>
          </w:tcPr>
          <w:p w14:paraId="42021145" w14:textId="28018657" w:rsidR="002A63DF" w:rsidRPr="00AF51E1" w:rsidRDefault="002A63DF" w:rsidP="002A63DF">
            <w:pPr>
              <w:pStyle w:val="TF-TEXTOQUADRO"/>
              <w:jc w:val="both"/>
              <w:rPr>
                <w:noProof/>
                <w:sz w:val="20"/>
              </w:rPr>
            </w:pPr>
            <w:r w:rsidRPr="004F06F1">
              <w:rPr>
                <w:noProof/>
                <w:sz w:val="20"/>
              </w:rPr>
              <w:t xml:space="preserve">ao </w:t>
            </w:r>
            <w:r w:rsidR="000D6D9F">
              <w:rPr>
                <w:noProof/>
                <w:sz w:val="20"/>
              </w:rPr>
              <w:t>cidadão</w:t>
            </w:r>
            <w:r w:rsidRPr="004F06F1">
              <w:rPr>
                <w:noProof/>
                <w:sz w:val="20"/>
              </w:rPr>
              <w:t xml:space="preserve"> ser capaz de relatar um desastre (como alagamento ou deslizamento), fornecendo localização</w:t>
            </w:r>
            <w:r w:rsidR="00B76624">
              <w:rPr>
                <w:noProof/>
                <w:sz w:val="20"/>
              </w:rPr>
              <w:t xml:space="preserve"> e</w:t>
            </w:r>
            <w:r w:rsidRPr="004F06F1">
              <w:rPr>
                <w:noProof/>
                <w:sz w:val="20"/>
              </w:rPr>
              <w:t xml:space="preserve"> descrição</w:t>
            </w:r>
            <w:r w:rsidR="00B76624">
              <w:rPr>
                <w:noProof/>
                <w:sz w:val="20"/>
              </w:rPr>
              <w:t>.</w:t>
            </w:r>
          </w:p>
        </w:tc>
      </w:tr>
      <w:tr w:rsidR="002A63DF" w:rsidRPr="00AF51E1" w14:paraId="1E980AAA" w14:textId="77777777" w:rsidTr="00D57164">
        <w:tc>
          <w:tcPr>
            <w:tcW w:w="704" w:type="dxa"/>
            <w:vAlign w:val="center"/>
          </w:tcPr>
          <w:p w14:paraId="6D6F78DF" w14:textId="6EA3A084" w:rsidR="002A63DF" w:rsidRPr="00AF51E1" w:rsidRDefault="002A63DF" w:rsidP="002A63DF">
            <w:pPr>
              <w:pStyle w:val="TF-TEXTOQUADRO"/>
              <w:jc w:val="center"/>
              <w:rPr>
                <w:sz w:val="20"/>
              </w:rPr>
            </w:pPr>
            <w:r w:rsidRPr="00AF51E1">
              <w:rPr>
                <w:sz w:val="20"/>
              </w:rPr>
              <w:t>RF0</w:t>
            </w:r>
            <w:r w:rsidR="003C6AA8">
              <w:rPr>
                <w:sz w:val="20"/>
              </w:rPr>
              <w:t>2</w:t>
            </w:r>
          </w:p>
        </w:tc>
        <w:tc>
          <w:tcPr>
            <w:tcW w:w="8363" w:type="dxa"/>
            <w:vAlign w:val="center"/>
          </w:tcPr>
          <w:p w14:paraId="687D00E4" w14:textId="34C23EF6" w:rsidR="002A63DF" w:rsidRPr="00AF51E1" w:rsidRDefault="000D6D9F" w:rsidP="002A63DF">
            <w:pPr>
              <w:pStyle w:val="TF-TEXTOQUADRO"/>
              <w:jc w:val="both"/>
              <w:rPr>
                <w:noProof/>
                <w:sz w:val="20"/>
              </w:rPr>
            </w:pPr>
            <w:r>
              <w:rPr>
                <w:noProof/>
                <w:sz w:val="20"/>
              </w:rPr>
              <w:t xml:space="preserve">ao cidadão e ao administrador </w:t>
            </w:r>
            <w:r w:rsidR="002A63DF" w:rsidRPr="00AF51E1">
              <w:rPr>
                <w:noProof/>
                <w:sz w:val="20"/>
              </w:rPr>
              <w:t xml:space="preserve">cadastrado </w:t>
            </w:r>
            <w:r w:rsidR="002A63DF">
              <w:rPr>
                <w:noProof/>
                <w:sz w:val="20"/>
              </w:rPr>
              <w:t>realizar</w:t>
            </w:r>
            <w:r>
              <w:rPr>
                <w:noProof/>
                <w:sz w:val="20"/>
              </w:rPr>
              <w:t xml:space="preserve"> </w:t>
            </w:r>
            <w:r w:rsidR="002A63DF" w:rsidRPr="00AF51E1">
              <w:rPr>
                <w:noProof/>
                <w:sz w:val="20"/>
              </w:rPr>
              <w:t xml:space="preserve">o </w:t>
            </w:r>
            <w:r w:rsidR="002A63DF" w:rsidRPr="00AF51E1">
              <w:rPr>
                <w:i/>
                <w:iCs/>
                <w:noProof/>
                <w:sz w:val="20"/>
              </w:rPr>
              <w:t>login</w:t>
            </w:r>
            <w:r w:rsidR="002A63DF" w:rsidRPr="00AF51E1">
              <w:rPr>
                <w:noProof/>
                <w:sz w:val="20"/>
              </w:rPr>
              <w:t xml:space="preserve"> </w:t>
            </w:r>
            <w:r>
              <w:rPr>
                <w:noProof/>
                <w:sz w:val="20"/>
              </w:rPr>
              <w:t xml:space="preserve">e </w:t>
            </w:r>
            <w:r w:rsidRPr="00AF51E1">
              <w:rPr>
                <w:i/>
                <w:iCs/>
                <w:noProof/>
                <w:sz w:val="20"/>
              </w:rPr>
              <w:t>logout</w:t>
            </w:r>
            <w:r w:rsidR="002A63DF" w:rsidRPr="00AF51E1">
              <w:rPr>
                <w:noProof/>
                <w:sz w:val="20"/>
              </w:rPr>
              <w:t>.</w:t>
            </w:r>
          </w:p>
        </w:tc>
      </w:tr>
      <w:tr w:rsidR="00AE09EB" w:rsidRPr="00AF51E1" w14:paraId="53C9794D" w14:textId="77777777" w:rsidTr="00D57164">
        <w:tc>
          <w:tcPr>
            <w:tcW w:w="704" w:type="dxa"/>
            <w:vAlign w:val="center"/>
          </w:tcPr>
          <w:p w14:paraId="497438D3" w14:textId="1765681B" w:rsidR="00AE09EB" w:rsidRPr="00AF51E1" w:rsidRDefault="00AE09EB" w:rsidP="008E1D44">
            <w:pPr>
              <w:pStyle w:val="TF-TEXTOQUADRO"/>
              <w:jc w:val="center"/>
              <w:rPr>
                <w:sz w:val="20"/>
              </w:rPr>
            </w:pPr>
            <w:r w:rsidRPr="00AF51E1">
              <w:rPr>
                <w:sz w:val="20"/>
              </w:rPr>
              <w:t>RF0</w:t>
            </w:r>
            <w:r w:rsidR="00FE1A87">
              <w:rPr>
                <w:sz w:val="20"/>
              </w:rPr>
              <w:t>3</w:t>
            </w:r>
          </w:p>
        </w:tc>
        <w:tc>
          <w:tcPr>
            <w:tcW w:w="8363" w:type="dxa"/>
            <w:vAlign w:val="center"/>
          </w:tcPr>
          <w:p w14:paraId="0AB4C3D5" w14:textId="0BDC8FBF" w:rsidR="00AE09EB" w:rsidRPr="00AF51E1" w:rsidRDefault="00AE09EB" w:rsidP="008E1D44">
            <w:pPr>
              <w:pStyle w:val="TF-TEXTOQUADRO"/>
              <w:jc w:val="both"/>
              <w:rPr>
                <w:noProof/>
                <w:sz w:val="20"/>
              </w:rPr>
            </w:pPr>
            <w:r w:rsidRPr="0019701A">
              <w:rPr>
                <w:noProof/>
                <w:sz w:val="20"/>
              </w:rPr>
              <w:t xml:space="preserve">ao </w:t>
            </w:r>
            <w:r>
              <w:rPr>
                <w:noProof/>
                <w:sz w:val="20"/>
              </w:rPr>
              <w:t xml:space="preserve">cidadão </w:t>
            </w:r>
            <w:r w:rsidR="00147E20">
              <w:rPr>
                <w:noProof/>
                <w:sz w:val="20"/>
              </w:rPr>
              <w:t xml:space="preserve">e ao administrador </w:t>
            </w:r>
            <w:r>
              <w:rPr>
                <w:noProof/>
                <w:sz w:val="20"/>
              </w:rPr>
              <w:t xml:space="preserve">visualizar de forma sistemática </w:t>
            </w:r>
            <w:r w:rsidRPr="0019701A">
              <w:rPr>
                <w:noProof/>
                <w:sz w:val="20"/>
              </w:rPr>
              <w:t xml:space="preserve">todos </w:t>
            </w:r>
            <w:r>
              <w:rPr>
                <w:noProof/>
                <w:sz w:val="20"/>
              </w:rPr>
              <w:t xml:space="preserve">as ocorrências </w:t>
            </w:r>
            <w:r w:rsidRPr="0019701A">
              <w:rPr>
                <w:noProof/>
                <w:sz w:val="20"/>
              </w:rPr>
              <w:t>registrad</w:t>
            </w:r>
            <w:r w:rsidR="00147E20">
              <w:rPr>
                <w:noProof/>
                <w:sz w:val="20"/>
              </w:rPr>
              <w:t>a</w:t>
            </w:r>
            <w:r w:rsidRPr="0019701A">
              <w:rPr>
                <w:noProof/>
                <w:sz w:val="20"/>
              </w:rPr>
              <w:t>s</w:t>
            </w:r>
            <w:r w:rsidR="00147E20">
              <w:rPr>
                <w:noProof/>
                <w:sz w:val="20"/>
              </w:rPr>
              <w:t xml:space="preserve"> e suas informações</w:t>
            </w:r>
            <w:r>
              <w:rPr>
                <w:noProof/>
                <w:sz w:val="20"/>
              </w:rPr>
              <w:t>.</w:t>
            </w:r>
          </w:p>
        </w:tc>
      </w:tr>
      <w:tr w:rsidR="00AE09EB" w:rsidRPr="00AF51E1" w14:paraId="6A0F5203" w14:textId="77777777" w:rsidTr="00D57164">
        <w:tc>
          <w:tcPr>
            <w:tcW w:w="704" w:type="dxa"/>
            <w:vAlign w:val="center"/>
          </w:tcPr>
          <w:p w14:paraId="78023655" w14:textId="450CBDBB" w:rsidR="00AE09EB" w:rsidRPr="00AF51E1" w:rsidRDefault="00AE09EB" w:rsidP="008E1D44">
            <w:pPr>
              <w:pStyle w:val="TF-TEXTOQUADRO"/>
              <w:jc w:val="center"/>
              <w:rPr>
                <w:sz w:val="20"/>
              </w:rPr>
            </w:pPr>
            <w:r w:rsidRPr="00AF51E1">
              <w:rPr>
                <w:sz w:val="20"/>
              </w:rPr>
              <w:t>RF0</w:t>
            </w:r>
            <w:r w:rsidR="00FE1A87">
              <w:rPr>
                <w:sz w:val="20"/>
              </w:rPr>
              <w:t>4</w:t>
            </w:r>
          </w:p>
        </w:tc>
        <w:tc>
          <w:tcPr>
            <w:tcW w:w="8363" w:type="dxa"/>
            <w:vAlign w:val="center"/>
          </w:tcPr>
          <w:p w14:paraId="07EB5457" w14:textId="7DF1D2A9" w:rsidR="00AE09EB" w:rsidRPr="00AF51E1" w:rsidRDefault="00AE09EB" w:rsidP="008E1D44">
            <w:pPr>
              <w:pStyle w:val="TF-TEXTOQUADRO"/>
              <w:jc w:val="both"/>
              <w:rPr>
                <w:noProof/>
                <w:sz w:val="20"/>
              </w:rPr>
            </w:pPr>
            <w:r>
              <w:rPr>
                <w:noProof/>
                <w:sz w:val="20"/>
              </w:rPr>
              <w:t>ao</w:t>
            </w:r>
            <w:r w:rsidRPr="00DF13F6">
              <w:rPr>
                <w:noProof/>
                <w:sz w:val="20"/>
              </w:rPr>
              <w:t xml:space="preserve"> cidadão</w:t>
            </w:r>
            <w:r>
              <w:rPr>
                <w:noProof/>
                <w:sz w:val="20"/>
              </w:rPr>
              <w:t xml:space="preserve"> </w:t>
            </w:r>
            <w:r w:rsidRPr="00DF13F6">
              <w:rPr>
                <w:noProof/>
                <w:sz w:val="20"/>
              </w:rPr>
              <w:t>ser capaz de visualizar, em um mapa, as áreas afetadas por desastres, permitindo identificar regiões seguras com base na localização das ocorrências reportadas.</w:t>
            </w:r>
          </w:p>
        </w:tc>
      </w:tr>
      <w:tr w:rsidR="00AE09EB" w:rsidRPr="00AF51E1" w14:paraId="5CFFB6D6" w14:textId="77777777" w:rsidTr="00D57164">
        <w:tc>
          <w:tcPr>
            <w:tcW w:w="704" w:type="dxa"/>
            <w:vAlign w:val="center"/>
          </w:tcPr>
          <w:p w14:paraId="68CA3712" w14:textId="2925E271" w:rsidR="00AE09EB" w:rsidRPr="00AF51E1" w:rsidRDefault="00AE09EB" w:rsidP="008E1D44">
            <w:pPr>
              <w:pStyle w:val="TF-TEXTOQUADRO"/>
              <w:jc w:val="center"/>
              <w:rPr>
                <w:sz w:val="20"/>
              </w:rPr>
            </w:pPr>
            <w:r w:rsidRPr="00AF51E1">
              <w:rPr>
                <w:sz w:val="20"/>
              </w:rPr>
              <w:t>RF0</w:t>
            </w:r>
            <w:r w:rsidR="00FE1A87">
              <w:rPr>
                <w:sz w:val="20"/>
              </w:rPr>
              <w:t>5</w:t>
            </w:r>
          </w:p>
        </w:tc>
        <w:tc>
          <w:tcPr>
            <w:tcW w:w="8363" w:type="dxa"/>
            <w:vAlign w:val="center"/>
          </w:tcPr>
          <w:p w14:paraId="30AFA2A7" w14:textId="72FAFA71" w:rsidR="00AE09EB" w:rsidRPr="00AF51E1" w:rsidRDefault="00AE09EB" w:rsidP="008E1D44">
            <w:pPr>
              <w:pStyle w:val="TF-TEXTOQUADRO"/>
              <w:jc w:val="both"/>
              <w:rPr>
                <w:noProof/>
                <w:sz w:val="20"/>
              </w:rPr>
            </w:pPr>
            <w:r w:rsidRPr="0017185A">
              <w:rPr>
                <w:noProof/>
                <w:sz w:val="20"/>
              </w:rPr>
              <w:t xml:space="preserve">ao </w:t>
            </w:r>
            <w:r>
              <w:rPr>
                <w:noProof/>
                <w:sz w:val="20"/>
              </w:rPr>
              <w:t xml:space="preserve">cidadão visualizar seu </w:t>
            </w:r>
            <w:r w:rsidRPr="0017185A">
              <w:rPr>
                <w:noProof/>
                <w:sz w:val="20"/>
              </w:rPr>
              <w:t>emblema</w:t>
            </w:r>
            <w:r>
              <w:rPr>
                <w:noProof/>
                <w:sz w:val="20"/>
              </w:rPr>
              <w:t xml:space="preserve"> </w:t>
            </w:r>
            <w:r w:rsidRPr="0017185A">
              <w:rPr>
                <w:noProof/>
                <w:sz w:val="20"/>
              </w:rPr>
              <w:t xml:space="preserve"> simbólico para reconhecer as contribuições</w:t>
            </w:r>
            <w:r>
              <w:rPr>
                <w:noProof/>
                <w:sz w:val="20"/>
              </w:rPr>
              <w:t xml:space="preserve"> e seu nível.</w:t>
            </w:r>
          </w:p>
        </w:tc>
      </w:tr>
      <w:tr w:rsidR="00AE09EB" w:rsidRPr="00AF51E1" w14:paraId="206C1635" w14:textId="77777777" w:rsidTr="00D57164">
        <w:tc>
          <w:tcPr>
            <w:tcW w:w="704" w:type="dxa"/>
            <w:vAlign w:val="center"/>
          </w:tcPr>
          <w:p w14:paraId="5916053C" w14:textId="44F5BA40" w:rsidR="00AE09EB" w:rsidRPr="00AF51E1" w:rsidRDefault="00AE09EB" w:rsidP="008E1D44">
            <w:pPr>
              <w:pStyle w:val="TF-TEXTOQUADRO"/>
              <w:jc w:val="center"/>
              <w:rPr>
                <w:sz w:val="20"/>
              </w:rPr>
            </w:pPr>
            <w:r w:rsidRPr="00AF51E1">
              <w:rPr>
                <w:sz w:val="20"/>
              </w:rPr>
              <w:t>RF</w:t>
            </w:r>
            <w:r>
              <w:rPr>
                <w:sz w:val="20"/>
              </w:rPr>
              <w:t>0</w:t>
            </w:r>
            <w:r w:rsidR="00FE1A87">
              <w:rPr>
                <w:sz w:val="20"/>
              </w:rPr>
              <w:t>6</w:t>
            </w:r>
          </w:p>
        </w:tc>
        <w:tc>
          <w:tcPr>
            <w:tcW w:w="8363" w:type="dxa"/>
            <w:vAlign w:val="center"/>
          </w:tcPr>
          <w:p w14:paraId="3CD3B24D" w14:textId="3A5823F5" w:rsidR="00AE09EB" w:rsidRPr="00AF51E1" w:rsidRDefault="00AE09EB" w:rsidP="008E1D44">
            <w:pPr>
              <w:pStyle w:val="TF-TEXTOQUADRO"/>
              <w:jc w:val="both"/>
              <w:rPr>
                <w:noProof/>
                <w:sz w:val="20"/>
              </w:rPr>
            </w:pPr>
            <w:r w:rsidRPr="00181C93">
              <w:rPr>
                <w:noProof/>
                <w:sz w:val="20"/>
              </w:rPr>
              <w:t>ao administrador marcar uma ocorrência como resolvida.</w:t>
            </w:r>
          </w:p>
        </w:tc>
      </w:tr>
      <w:tr w:rsidR="00AE09EB" w:rsidRPr="00AF51E1" w14:paraId="76E71772" w14:textId="77777777" w:rsidTr="00D57164">
        <w:tc>
          <w:tcPr>
            <w:tcW w:w="704" w:type="dxa"/>
            <w:vAlign w:val="center"/>
          </w:tcPr>
          <w:p w14:paraId="6D9CA7BF" w14:textId="1CD6B42D" w:rsidR="00AE09EB" w:rsidRPr="00AF51E1" w:rsidRDefault="00AE09EB" w:rsidP="008E1D44">
            <w:pPr>
              <w:pStyle w:val="TF-TEXTOQUADRO"/>
              <w:jc w:val="center"/>
              <w:rPr>
                <w:sz w:val="20"/>
              </w:rPr>
            </w:pPr>
            <w:r>
              <w:rPr>
                <w:sz w:val="20"/>
              </w:rPr>
              <w:t>RF0</w:t>
            </w:r>
            <w:r w:rsidR="00FE1A87">
              <w:rPr>
                <w:sz w:val="20"/>
              </w:rPr>
              <w:t>7</w:t>
            </w:r>
          </w:p>
        </w:tc>
        <w:tc>
          <w:tcPr>
            <w:tcW w:w="8363" w:type="dxa"/>
            <w:vAlign w:val="center"/>
          </w:tcPr>
          <w:p w14:paraId="2DDC48F1" w14:textId="47C09A5C" w:rsidR="00AE09EB" w:rsidRPr="00AF51E1" w:rsidRDefault="00AE09EB" w:rsidP="008E1D44">
            <w:pPr>
              <w:pStyle w:val="TF-TEXTOQUADRO"/>
              <w:jc w:val="both"/>
              <w:rPr>
                <w:noProof/>
                <w:sz w:val="20"/>
              </w:rPr>
            </w:pPr>
            <w:r w:rsidRPr="00AF51E1">
              <w:rPr>
                <w:noProof/>
                <w:sz w:val="20"/>
              </w:rPr>
              <w:t xml:space="preserve">ao </w:t>
            </w:r>
            <w:r>
              <w:rPr>
                <w:noProof/>
                <w:sz w:val="20"/>
              </w:rPr>
              <w:t xml:space="preserve">cidadão e ao administrador </w:t>
            </w:r>
            <w:r w:rsidRPr="00AF51E1">
              <w:rPr>
                <w:noProof/>
                <w:sz w:val="20"/>
              </w:rPr>
              <w:t>manter seus dados pessoais (C</w:t>
            </w:r>
            <w:r w:rsidR="00B63FEB">
              <w:rPr>
                <w:noProof/>
                <w:sz w:val="20"/>
              </w:rPr>
              <w:t>reate, Read, Update, Delete - C</w:t>
            </w:r>
            <w:r w:rsidRPr="00AF51E1">
              <w:rPr>
                <w:noProof/>
                <w:sz w:val="20"/>
              </w:rPr>
              <w:t>RUD).</w:t>
            </w:r>
          </w:p>
        </w:tc>
      </w:tr>
      <w:tr w:rsidR="00AE09EB" w:rsidRPr="00AF51E1" w14:paraId="724DC78E" w14:textId="77777777" w:rsidTr="00D57164">
        <w:tc>
          <w:tcPr>
            <w:tcW w:w="704" w:type="dxa"/>
            <w:vAlign w:val="center"/>
          </w:tcPr>
          <w:p w14:paraId="740F4536" w14:textId="492BDDCC" w:rsidR="00AE09EB" w:rsidRPr="00AF51E1" w:rsidRDefault="00AE09EB" w:rsidP="00402767">
            <w:pPr>
              <w:pStyle w:val="TF-TEXTOQUADRO"/>
              <w:jc w:val="center"/>
              <w:rPr>
                <w:sz w:val="20"/>
              </w:rPr>
            </w:pPr>
            <w:r>
              <w:rPr>
                <w:sz w:val="20"/>
              </w:rPr>
              <w:t>RF0</w:t>
            </w:r>
            <w:r w:rsidR="00FE1A87">
              <w:rPr>
                <w:sz w:val="20"/>
              </w:rPr>
              <w:t>8</w:t>
            </w:r>
          </w:p>
        </w:tc>
        <w:tc>
          <w:tcPr>
            <w:tcW w:w="8363" w:type="dxa"/>
            <w:vAlign w:val="center"/>
          </w:tcPr>
          <w:p w14:paraId="08DF1C4F" w14:textId="0F028D8E" w:rsidR="00AE09EB" w:rsidRPr="00181C93" w:rsidRDefault="00AE09EB" w:rsidP="00402767">
            <w:pPr>
              <w:pStyle w:val="TF-TEXTOQUADRO"/>
              <w:jc w:val="both"/>
              <w:rPr>
                <w:noProof/>
                <w:sz w:val="20"/>
              </w:rPr>
            </w:pPr>
            <w:r>
              <w:rPr>
                <w:noProof/>
                <w:sz w:val="20"/>
              </w:rPr>
              <w:t>ao</w:t>
            </w:r>
            <w:r w:rsidRPr="00C20CE8">
              <w:rPr>
                <w:noProof/>
                <w:sz w:val="20"/>
              </w:rPr>
              <w:t xml:space="preserve"> cidadão poder filtrar ocorrências por status (ativo, resolvido)</w:t>
            </w:r>
            <w:r>
              <w:rPr>
                <w:noProof/>
                <w:sz w:val="20"/>
              </w:rPr>
              <w:t>, endereço, descrição ou por serveridade(baixo, médio, alto)</w:t>
            </w:r>
            <w:r w:rsidRPr="00C20CE8">
              <w:rPr>
                <w:noProof/>
                <w:sz w:val="20"/>
              </w:rPr>
              <w:t>.</w:t>
            </w:r>
          </w:p>
        </w:tc>
      </w:tr>
      <w:tr w:rsidR="00147E20" w:rsidRPr="00AF51E1" w14:paraId="14C7A2C5" w14:textId="77777777" w:rsidTr="00D57164">
        <w:tc>
          <w:tcPr>
            <w:tcW w:w="704" w:type="dxa"/>
            <w:vAlign w:val="center"/>
          </w:tcPr>
          <w:p w14:paraId="1381CF8D" w14:textId="0CBA24CF" w:rsidR="00147E20" w:rsidRDefault="00147E20" w:rsidP="00402767">
            <w:pPr>
              <w:pStyle w:val="TF-TEXTOQUADRO"/>
              <w:jc w:val="center"/>
              <w:rPr>
                <w:sz w:val="20"/>
              </w:rPr>
            </w:pPr>
            <w:r>
              <w:rPr>
                <w:sz w:val="20"/>
              </w:rPr>
              <w:t>RF</w:t>
            </w:r>
            <w:r w:rsidR="00D74473">
              <w:rPr>
                <w:sz w:val="20"/>
              </w:rPr>
              <w:t>09</w:t>
            </w:r>
          </w:p>
        </w:tc>
        <w:tc>
          <w:tcPr>
            <w:tcW w:w="8363" w:type="dxa"/>
            <w:vAlign w:val="center"/>
          </w:tcPr>
          <w:p w14:paraId="76040F30" w14:textId="5BF3C1ED" w:rsidR="00147E20" w:rsidRDefault="00147E20" w:rsidP="00402767">
            <w:pPr>
              <w:pStyle w:val="TF-TEXTOQUADRO"/>
              <w:jc w:val="both"/>
              <w:rPr>
                <w:noProof/>
                <w:sz w:val="20"/>
              </w:rPr>
            </w:pPr>
            <w:r>
              <w:rPr>
                <w:noProof/>
                <w:sz w:val="20"/>
              </w:rPr>
              <w:t>ao</w:t>
            </w:r>
            <w:r w:rsidRPr="00196ACC">
              <w:rPr>
                <w:noProof/>
                <w:sz w:val="20"/>
              </w:rPr>
              <w:t xml:space="preserve"> cidadão poder visualizar seus reportes recentes em uma listagem dedicada.</w:t>
            </w:r>
          </w:p>
        </w:tc>
      </w:tr>
      <w:tr w:rsidR="00147E20" w:rsidRPr="00AF51E1" w14:paraId="35749901" w14:textId="77777777" w:rsidTr="00D57164">
        <w:tc>
          <w:tcPr>
            <w:tcW w:w="704" w:type="dxa"/>
            <w:vAlign w:val="center"/>
          </w:tcPr>
          <w:p w14:paraId="20038CE6" w14:textId="3E2419BE" w:rsidR="00147E20" w:rsidRDefault="00147E20" w:rsidP="00402767">
            <w:pPr>
              <w:pStyle w:val="TF-TEXTOQUADRO"/>
              <w:jc w:val="center"/>
              <w:rPr>
                <w:sz w:val="20"/>
              </w:rPr>
            </w:pPr>
            <w:r>
              <w:rPr>
                <w:sz w:val="20"/>
              </w:rPr>
              <w:t>RF1</w:t>
            </w:r>
            <w:r w:rsidR="00D74473">
              <w:rPr>
                <w:sz w:val="20"/>
              </w:rPr>
              <w:t>0</w:t>
            </w:r>
          </w:p>
        </w:tc>
        <w:tc>
          <w:tcPr>
            <w:tcW w:w="8363" w:type="dxa"/>
            <w:vAlign w:val="center"/>
          </w:tcPr>
          <w:p w14:paraId="434126A6" w14:textId="18CEE9A1" w:rsidR="00147E20" w:rsidRDefault="00147E20" w:rsidP="00402767">
            <w:pPr>
              <w:pStyle w:val="TF-TEXTOQUADRO"/>
              <w:jc w:val="both"/>
              <w:rPr>
                <w:noProof/>
                <w:sz w:val="20"/>
              </w:rPr>
            </w:pPr>
            <w:r>
              <w:rPr>
                <w:noProof/>
                <w:sz w:val="20"/>
              </w:rPr>
              <w:t>ao</w:t>
            </w:r>
            <w:r w:rsidRPr="00FA37F8">
              <w:rPr>
                <w:noProof/>
                <w:sz w:val="20"/>
              </w:rPr>
              <w:t xml:space="preserve"> cidadão poder acessar ajuda e suporte dentro d</w:t>
            </w:r>
            <w:r>
              <w:rPr>
                <w:noProof/>
                <w:sz w:val="20"/>
              </w:rPr>
              <w:t xml:space="preserve">a aplicação </w:t>
            </w:r>
            <w:r w:rsidRPr="00FA37F8">
              <w:rPr>
                <w:noProof/>
                <w:sz w:val="20"/>
              </w:rPr>
              <w:t>(contato)</w:t>
            </w:r>
            <w:r>
              <w:rPr>
                <w:noProof/>
                <w:sz w:val="20"/>
              </w:rPr>
              <w:t>.</w:t>
            </w:r>
          </w:p>
        </w:tc>
      </w:tr>
      <w:tr w:rsidR="00147E20" w:rsidRPr="00AF51E1" w14:paraId="67403716" w14:textId="77777777" w:rsidTr="00D57164">
        <w:tc>
          <w:tcPr>
            <w:tcW w:w="704" w:type="dxa"/>
            <w:vAlign w:val="center"/>
          </w:tcPr>
          <w:p w14:paraId="1D733FAC" w14:textId="35234432" w:rsidR="00147E20" w:rsidRDefault="00147E20" w:rsidP="00402767">
            <w:pPr>
              <w:pStyle w:val="TF-TEXTOQUADRO"/>
              <w:jc w:val="center"/>
              <w:rPr>
                <w:sz w:val="20"/>
              </w:rPr>
            </w:pPr>
            <w:r>
              <w:rPr>
                <w:sz w:val="20"/>
              </w:rPr>
              <w:t>RF1</w:t>
            </w:r>
            <w:r w:rsidR="00D74473">
              <w:rPr>
                <w:sz w:val="20"/>
              </w:rPr>
              <w:t>1</w:t>
            </w:r>
          </w:p>
        </w:tc>
        <w:tc>
          <w:tcPr>
            <w:tcW w:w="8363" w:type="dxa"/>
            <w:vAlign w:val="center"/>
          </w:tcPr>
          <w:p w14:paraId="695E71CA" w14:textId="63EA5E2D" w:rsidR="00147E20" w:rsidRDefault="00147E20" w:rsidP="00402767">
            <w:pPr>
              <w:pStyle w:val="TF-TEXTOQUADRO"/>
              <w:jc w:val="both"/>
              <w:rPr>
                <w:noProof/>
                <w:sz w:val="20"/>
              </w:rPr>
            </w:pPr>
            <w:r w:rsidRPr="00E958C1">
              <w:rPr>
                <w:noProof/>
                <w:sz w:val="20"/>
              </w:rPr>
              <w:t>ao cidadão receber pontos por registrar ocorrências</w:t>
            </w:r>
            <w:r>
              <w:rPr>
                <w:noProof/>
                <w:sz w:val="20"/>
              </w:rPr>
              <w:t>.</w:t>
            </w:r>
          </w:p>
        </w:tc>
      </w:tr>
      <w:tr w:rsidR="00147E20" w:rsidRPr="00AF51E1" w14:paraId="55AE0CDA" w14:textId="77777777" w:rsidTr="00D57164">
        <w:tc>
          <w:tcPr>
            <w:tcW w:w="704" w:type="dxa"/>
            <w:vAlign w:val="center"/>
          </w:tcPr>
          <w:p w14:paraId="1B72B721" w14:textId="74DE0E9A" w:rsidR="00147E20" w:rsidRDefault="00147E20" w:rsidP="00402767">
            <w:pPr>
              <w:pStyle w:val="TF-TEXTOQUADRO"/>
              <w:jc w:val="center"/>
              <w:rPr>
                <w:sz w:val="20"/>
              </w:rPr>
            </w:pPr>
            <w:r>
              <w:rPr>
                <w:sz w:val="20"/>
              </w:rPr>
              <w:t>RF1</w:t>
            </w:r>
            <w:r w:rsidR="00D74473">
              <w:rPr>
                <w:sz w:val="20"/>
              </w:rPr>
              <w:t>2</w:t>
            </w:r>
          </w:p>
        </w:tc>
        <w:tc>
          <w:tcPr>
            <w:tcW w:w="8363" w:type="dxa"/>
            <w:vAlign w:val="center"/>
          </w:tcPr>
          <w:p w14:paraId="1AE81D05" w14:textId="40B0769D" w:rsidR="00147E20" w:rsidRDefault="00147E20" w:rsidP="00402767">
            <w:pPr>
              <w:pStyle w:val="TF-TEXTOQUADRO"/>
              <w:jc w:val="both"/>
              <w:rPr>
                <w:noProof/>
                <w:sz w:val="20"/>
              </w:rPr>
            </w:pPr>
            <w:r>
              <w:rPr>
                <w:noProof/>
                <w:sz w:val="20"/>
              </w:rPr>
              <w:t xml:space="preserve">ao cidadão </w:t>
            </w:r>
            <w:r w:rsidRPr="00470291">
              <w:rPr>
                <w:noProof/>
                <w:sz w:val="20"/>
              </w:rPr>
              <w:t>visualizar o ranking, contendo a listagem dos usuários com maior pontuação.</w:t>
            </w:r>
          </w:p>
        </w:tc>
      </w:tr>
      <w:tr w:rsidR="00147E20" w:rsidRPr="00AF51E1" w14:paraId="6EB07E12" w14:textId="77777777" w:rsidTr="00D57164">
        <w:tc>
          <w:tcPr>
            <w:tcW w:w="704" w:type="dxa"/>
            <w:vAlign w:val="center"/>
          </w:tcPr>
          <w:p w14:paraId="5CFE2752" w14:textId="73D26835" w:rsidR="00147E20" w:rsidRDefault="00147E20" w:rsidP="004A3A50">
            <w:pPr>
              <w:pStyle w:val="TF-TEXTOQUADRO"/>
              <w:jc w:val="center"/>
              <w:rPr>
                <w:sz w:val="20"/>
              </w:rPr>
            </w:pPr>
            <w:r>
              <w:rPr>
                <w:sz w:val="20"/>
              </w:rPr>
              <w:t>RF1</w:t>
            </w:r>
            <w:r w:rsidR="00D74473">
              <w:rPr>
                <w:sz w:val="20"/>
              </w:rPr>
              <w:t>3</w:t>
            </w:r>
          </w:p>
        </w:tc>
        <w:tc>
          <w:tcPr>
            <w:tcW w:w="8363" w:type="dxa"/>
            <w:vAlign w:val="center"/>
          </w:tcPr>
          <w:p w14:paraId="1D37547A" w14:textId="314776BB" w:rsidR="00147E20" w:rsidRPr="008D31AF" w:rsidRDefault="00147E20" w:rsidP="004A3A50">
            <w:pPr>
              <w:pStyle w:val="TF-TEXTOQUADRO"/>
              <w:jc w:val="both"/>
              <w:rPr>
                <w:noProof/>
                <w:sz w:val="20"/>
              </w:rPr>
            </w:pPr>
            <w:r w:rsidRPr="003C28D4">
              <w:rPr>
                <w:noProof/>
                <w:sz w:val="20"/>
              </w:rPr>
              <w:t>ao cidadão e ao administrador receber um token JWT</w:t>
            </w:r>
            <w:r>
              <w:rPr>
                <w:noProof/>
                <w:sz w:val="20"/>
              </w:rPr>
              <w:t xml:space="preserve"> ao se </w:t>
            </w:r>
            <w:r w:rsidRPr="003C28D4">
              <w:rPr>
                <w:noProof/>
                <w:sz w:val="20"/>
              </w:rPr>
              <w:t>autenticar-se</w:t>
            </w:r>
            <w:r>
              <w:rPr>
                <w:noProof/>
                <w:sz w:val="20"/>
              </w:rPr>
              <w:t>.</w:t>
            </w:r>
          </w:p>
        </w:tc>
      </w:tr>
      <w:tr w:rsidR="00147E20" w:rsidRPr="00AF51E1" w14:paraId="490DEF75" w14:textId="77777777" w:rsidTr="00D57164">
        <w:tc>
          <w:tcPr>
            <w:tcW w:w="704" w:type="dxa"/>
            <w:vAlign w:val="center"/>
          </w:tcPr>
          <w:p w14:paraId="02DBA99A" w14:textId="6C3F320A" w:rsidR="00147E20" w:rsidRDefault="00147E20" w:rsidP="004A3A50">
            <w:pPr>
              <w:pStyle w:val="TF-TEXTOQUADRO"/>
              <w:jc w:val="center"/>
              <w:rPr>
                <w:sz w:val="20"/>
              </w:rPr>
            </w:pPr>
            <w:r>
              <w:rPr>
                <w:sz w:val="20"/>
              </w:rPr>
              <w:t>RF1</w:t>
            </w:r>
            <w:r w:rsidR="00D74473">
              <w:rPr>
                <w:sz w:val="20"/>
              </w:rPr>
              <w:t>4</w:t>
            </w:r>
          </w:p>
        </w:tc>
        <w:tc>
          <w:tcPr>
            <w:tcW w:w="8363" w:type="dxa"/>
            <w:vAlign w:val="center"/>
          </w:tcPr>
          <w:p w14:paraId="40063437" w14:textId="651712B2" w:rsidR="00147E20" w:rsidRPr="00E76E77" w:rsidRDefault="00147E20" w:rsidP="004A3A50">
            <w:pPr>
              <w:pStyle w:val="TF-TEXTOQUADRO"/>
              <w:jc w:val="both"/>
              <w:rPr>
                <w:noProof/>
                <w:sz w:val="20"/>
              </w:rPr>
            </w:pPr>
            <w:r>
              <w:rPr>
                <w:noProof/>
                <w:sz w:val="20"/>
              </w:rPr>
              <w:t xml:space="preserve">ao sistema de IA </w:t>
            </w:r>
            <w:r w:rsidRPr="00D51443">
              <w:rPr>
                <w:noProof/>
                <w:sz w:val="20"/>
              </w:rPr>
              <w:t xml:space="preserve">classificar </w:t>
            </w:r>
            <w:r>
              <w:rPr>
                <w:noProof/>
                <w:sz w:val="20"/>
              </w:rPr>
              <w:t>o tipo de desastre d</w:t>
            </w:r>
            <w:r w:rsidRPr="00D51443">
              <w:rPr>
                <w:noProof/>
                <w:sz w:val="20"/>
              </w:rPr>
              <w:t>as imagens</w:t>
            </w:r>
            <w:r>
              <w:rPr>
                <w:noProof/>
                <w:sz w:val="20"/>
              </w:rPr>
              <w:t xml:space="preserve"> </w:t>
            </w:r>
            <w:r w:rsidRPr="00D51443">
              <w:rPr>
                <w:noProof/>
                <w:sz w:val="20"/>
              </w:rPr>
              <w:t>anexad</w:t>
            </w:r>
            <w:r>
              <w:rPr>
                <w:noProof/>
                <w:sz w:val="20"/>
              </w:rPr>
              <w:t>a</w:t>
            </w:r>
            <w:r w:rsidRPr="00D51443">
              <w:rPr>
                <w:noProof/>
                <w:sz w:val="20"/>
              </w:rPr>
              <w:t>s</w:t>
            </w:r>
            <w:r>
              <w:rPr>
                <w:noProof/>
                <w:sz w:val="20"/>
              </w:rPr>
              <w:t>.</w:t>
            </w:r>
          </w:p>
        </w:tc>
      </w:tr>
      <w:tr w:rsidR="00147E20" w:rsidRPr="00AF51E1" w14:paraId="40F47EAD" w14:textId="77777777" w:rsidTr="00D57164">
        <w:tc>
          <w:tcPr>
            <w:tcW w:w="704" w:type="dxa"/>
            <w:vAlign w:val="center"/>
          </w:tcPr>
          <w:p w14:paraId="70541B84" w14:textId="07918290" w:rsidR="00147E20" w:rsidRDefault="00147E20" w:rsidP="00AE09EB">
            <w:pPr>
              <w:pStyle w:val="TF-TEXTOQUADRO"/>
              <w:jc w:val="center"/>
              <w:rPr>
                <w:sz w:val="20"/>
              </w:rPr>
            </w:pPr>
            <w:r>
              <w:rPr>
                <w:sz w:val="20"/>
              </w:rPr>
              <w:t>RF1</w:t>
            </w:r>
            <w:r w:rsidR="00D74473">
              <w:rPr>
                <w:sz w:val="20"/>
              </w:rPr>
              <w:t>5</w:t>
            </w:r>
          </w:p>
        </w:tc>
        <w:tc>
          <w:tcPr>
            <w:tcW w:w="8363" w:type="dxa"/>
            <w:vAlign w:val="center"/>
          </w:tcPr>
          <w:p w14:paraId="65B08BEA" w14:textId="56D29701" w:rsidR="00147E20" w:rsidRPr="003C28D4" w:rsidRDefault="00147E20" w:rsidP="00AE09EB">
            <w:pPr>
              <w:pStyle w:val="TF-TEXTOQUADRO"/>
              <w:jc w:val="both"/>
              <w:rPr>
                <w:noProof/>
                <w:sz w:val="20"/>
              </w:rPr>
            </w:pPr>
            <w:r>
              <w:rPr>
                <w:noProof/>
                <w:sz w:val="20"/>
              </w:rPr>
              <w:t xml:space="preserve">ao sistema de IA </w:t>
            </w:r>
            <w:r w:rsidRPr="00D51443">
              <w:rPr>
                <w:noProof/>
                <w:sz w:val="20"/>
              </w:rPr>
              <w:t xml:space="preserve">classificar </w:t>
            </w:r>
            <w:r>
              <w:rPr>
                <w:noProof/>
                <w:sz w:val="20"/>
              </w:rPr>
              <w:t>a severidade</w:t>
            </w:r>
            <w:r w:rsidRPr="00D51443">
              <w:rPr>
                <w:noProof/>
                <w:sz w:val="20"/>
              </w:rPr>
              <w:t xml:space="preserve"> </w:t>
            </w:r>
            <w:r>
              <w:rPr>
                <w:noProof/>
                <w:sz w:val="20"/>
              </w:rPr>
              <w:t>das imagens anexadas.</w:t>
            </w:r>
          </w:p>
        </w:tc>
      </w:tr>
      <w:tr w:rsidR="00147E20" w:rsidRPr="00AF51E1" w14:paraId="33E70085" w14:textId="77777777" w:rsidTr="00D57164">
        <w:tc>
          <w:tcPr>
            <w:tcW w:w="704" w:type="dxa"/>
            <w:vAlign w:val="center"/>
          </w:tcPr>
          <w:p w14:paraId="45C0DDAA" w14:textId="690E97CE" w:rsidR="00147E20" w:rsidRDefault="00147E20" w:rsidP="00AE09EB">
            <w:pPr>
              <w:pStyle w:val="TF-TEXTOQUADRO"/>
              <w:jc w:val="center"/>
              <w:rPr>
                <w:sz w:val="20"/>
              </w:rPr>
            </w:pPr>
            <w:r>
              <w:rPr>
                <w:sz w:val="20"/>
              </w:rPr>
              <w:t>RF1</w:t>
            </w:r>
            <w:r w:rsidR="00D74473">
              <w:rPr>
                <w:sz w:val="20"/>
              </w:rPr>
              <w:t>6</w:t>
            </w:r>
          </w:p>
        </w:tc>
        <w:tc>
          <w:tcPr>
            <w:tcW w:w="8363" w:type="dxa"/>
            <w:vAlign w:val="center"/>
          </w:tcPr>
          <w:p w14:paraId="1304A2D2" w14:textId="4EE5EFA2" w:rsidR="00147E20" w:rsidRDefault="0039683F" w:rsidP="00AE09EB">
            <w:pPr>
              <w:pStyle w:val="TF-TEXTOQUADRO"/>
              <w:jc w:val="both"/>
              <w:rPr>
                <w:noProof/>
                <w:sz w:val="20"/>
              </w:rPr>
            </w:pPr>
            <w:r>
              <w:rPr>
                <w:noProof/>
                <w:sz w:val="20"/>
              </w:rPr>
              <w:t xml:space="preserve">ao cidadão e ao </w:t>
            </w:r>
            <w:r w:rsidR="00147E20" w:rsidRPr="00F22F1B">
              <w:rPr>
                <w:noProof/>
                <w:sz w:val="20"/>
              </w:rPr>
              <w:t>administrador visualiz</w:t>
            </w:r>
            <w:r w:rsidR="00147E20">
              <w:rPr>
                <w:noProof/>
                <w:sz w:val="20"/>
              </w:rPr>
              <w:t>ar</w:t>
            </w:r>
            <w:r w:rsidR="00147E20" w:rsidRPr="00F22F1B">
              <w:rPr>
                <w:noProof/>
                <w:sz w:val="20"/>
              </w:rPr>
              <w:t xml:space="preserve"> o resultado de cada análise realizada pela IA para cada imagem enviada</w:t>
            </w:r>
            <w:r w:rsidR="00147E20">
              <w:rPr>
                <w:noProof/>
                <w:sz w:val="20"/>
              </w:rPr>
              <w:t>.</w:t>
            </w:r>
          </w:p>
        </w:tc>
      </w:tr>
      <w:tr w:rsidR="00147E20" w:rsidRPr="00AF51E1" w14:paraId="33827F7B" w14:textId="77777777" w:rsidTr="00D57164">
        <w:tc>
          <w:tcPr>
            <w:tcW w:w="704" w:type="dxa"/>
            <w:vAlign w:val="center"/>
          </w:tcPr>
          <w:p w14:paraId="26D4D01A" w14:textId="62E35E89" w:rsidR="00147E20" w:rsidRDefault="00147E20" w:rsidP="00AE09EB">
            <w:pPr>
              <w:pStyle w:val="TF-TEXTOQUADRO"/>
              <w:jc w:val="center"/>
              <w:rPr>
                <w:sz w:val="20"/>
              </w:rPr>
            </w:pPr>
            <w:r>
              <w:rPr>
                <w:sz w:val="20"/>
              </w:rPr>
              <w:t>RF1</w:t>
            </w:r>
            <w:r w:rsidR="00D74473">
              <w:rPr>
                <w:sz w:val="20"/>
              </w:rPr>
              <w:t>7</w:t>
            </w:r>
          </w:p>
        </w:tc>
        <w:tc>
          <w:tcPr>
            <w:tcW w:w="8363" w:type="dxa"/>
            <w:vAlign w:val="center"/>
          </w:tcPr>
          <w:p w14:paraId="4D4036C8" w14:textId="11FBB9F4" w:rsidR="00147E20" w:rsidRPr="003C28D4" w:rsidRDefault="00147E20" w:rsidP="00AE09EB">
            <w:pPr>
              <w:pStyle w:val="TF-TEXTOQUADRO"/>
              <w:jc w:val="both"/>
              <w:rPr>
                <w:noProof/>
                <w:sz w:val="20"/>
              </w:rPr>
            </w:pPr>
            <w:r w:rsidRPr="0020722C">
              <w:rPr>
                <w:noProof/>
                <w:sz w:val="20"/>
              </w:rPr>
              <w:t xml:space="preserve">ao cidadão </w:t>
            </w:r>
            <w:r w:rsidR="00677D53">
              <w:rPr>
                <w:noProof/>
                <w:sz w:val="20"/>
              </w:rPr>
              <w:t xml:space="preserve">e ao </w:t>
            </w:r>
            <w:r w:rsidR="00A06A69">
              <w:rPr>
                <w:noProof/>
                <w:sz w:val="20"/>
              </w:rPr>
              <w:t xml:space="preserve">administrador </w:t>
            </w:r>
            <w:r w:rsidRPr="0020722C">
              <w:rPr>
                <w:noProof/>
                <w:sz w:val="20"/>
              </w:rPr>
              <w:t>poder realizar o cadastro na aplicação, informando seus dados</w:t>
            </w:r>
            <w:r>
              <w:rPr>
                <w:noProof/>
                <w:sz w:val="20"/>
              </w:rPr>
              <w:t>.</w:t>
            </w:r>
          </w:p>
        </w:tc>
      </w:tr>
      <w:tr w:rsidR="000814AA" w:rsidRPr="00AF51E1" w14:paraId="6387E04B" w14:textId="77777777" w:rsidTr="00D57164">
        <w:tc>
          <w:tcPr>
            <w:tcW w:w="704" w:type="dxa"/>
            <w:vAlign w:val="center"/>
          </w:tcPr>
          <w:p w14:paraId="13A1C74E" w14:textId="32C405E3" w:rsidR="000814AA" w:rsidRDefault="000814AA" w:rsidP="00AE09EB">
            <w:pPr>
              <w:pStyle w:val="TF-TEXTOQUADRO"/>
              <w:jc w:val="center"/>
              <w:rPr>
                <w:sz w:val="20"/>
              </w:rPr>
            </w:pPr>
            <w:r>
              <w:rPr>
                <w:sz w:val="20"/>
              </w:rPr>
              <w:t>R</w:t>
            </w:r>
            <w:r w:rsidRPr="000814AA">
              <w:rPr>
                <w:sz w:val="20"/>
              </w:rPr>
              <w:t>F18</w:t>
            </w:r>
          </w:p>
        </w:tc>
        <w:tc>
          <w:tcPr>
            <w:tcW w:w="8363" w:type="dxa"/>
            <w:vAlign w:val="center"/>
          </w:tcPr>
          <w:p w14:paraId="4067A73F" w14:textId="788E2E4A" w:rsidR="000814AA" w:rsidRPr="0020722C" w:rsidRDefault="008E02FB" w:rsidP="00AE09EB">
            <w:pPr>
              <w:pStyle w:val="TF-TEXTOQUADRO"/>
              <w:jc w:val="both"/>
              <w:rPr>
                <w:noProof/>
                <w:sz w:val="20"/>
              </w:rPr>
            </w:pPr>
            <w:r w:rsidRPr="008E02FB">
              <w:rPr>
                <w:noProof/>
                <w:sz w:val="20"/>
              </w:rPr>
              <w:t xml:space="preserve">ao cidadão poder </w:t>
            </w:r>
            <w:r w:rsidR="00B76624" w:rsidRPr="00AB06FF">
              <w:rPr>
                <w:noProof/>
                <w:sz w:val="20"/>
              </w:rPr>
              <w:t>anexa</w:t>
            </w:r>
            <w:r w:rsidR="00B76624">
              <w:rPr>
                <w:noProof/>
                <w:sz w:val="20"/>
              </w:rPr>
              <w:t>r</w:t>
            </w:r>
            <w:r w:rsidR="00B76624" w:rsidRPr="00AB06FF">
              <w:rPr>
                <w:noProof/>
                <w:sz w:val="20"/>
              </w:rPr>
              <w:t xml:space="preserve"> evidências visuais em formato de foto, podendo enviar múltiplas imagens</w:t>
            </w:r>
            <w:r w:rsidR="00B76624">
              <w:rPr>
                <w:noProof/>
                <w:sz w:val="20"/>
              </w:rPr>
              <w:t xml:space="preserve"> </w:t>
            </w:r>
            <w:r w:rsidRPr="008E02FB">
              <w:rPr>
                <w:noProof/>
                <w:sz w:val="20"/>
              </w:rPr>
              <w:t>opcionais junto à ocorrência</w:t>
            </w:r>
            <w:r w:rsidR="00B76624">
              <w:rPr>
                <w:noProof/>
                <w:sz w:val="20"/>
              </w:rPr>
              <w:t>.</w:t>
            </w:r>
          </w:p>
        </w:tc>
      </w:tr>
      <w:tr w:rsidR="001C1473" w:rsidRPr="00AF51E1" w14:paraId="0E620CE6" w14:textId="77777777" w:rsidTr="00D57164">
        <w:tc>
          <w:tcPr>
            <w:tcW w:w="704" w:type="dxa"/>
            <w:vAlign w:val="center"/>
          </w:tcPr>
          <w:p w14:paraId="4ECB22F5" w14:textId="7D7A3284" w:rsidR="001C1473" w:rsidRDefault="00E63B0A" w:rsidP="00AE09EB">
            <w:pPr>
              <w:pStyle w:val="TF-TEXTOQUADRO"/>
              <w:jc w:val="center"/>
              <w:rPr>
                <w:sz w:val="20"/>
              </w:rPr>
            </w:pPr>
            <w:r>
              <w:rPr>
                <w:sz w:val="20"/>
              </w:rPr>
              <w:t>RF19</w:t>
            </w:r>
          </w:p>
        </w:tc>
        <w:tc>
          <w:tcPr>
            <w:tcW w:w="8363" w:type="dxa"/>
            <w:vAlign w:val="center"/>
          </w:tcPr>
          <w:p w14:paraId="6209006C" w14:textId="7DE7DD71" w:rsidR="001C1473" w:rsidRPr="008E02FB" w:rsidRDefault="00E63B0A" w:rsidP="00AE09EB">
            <w:pPr>
              <w:pStyle w:val="TF-TEXTOQUADRO"/>
              <w:jc w:val="both"/>
              <w:rPr>
                <w:noProof/>
                <w:sz w:val="20"/>
              </w:rPr>
            </w:pPr>
            <w:r>
              <w:rPr>
                <w:noProof/>
                <w:sz w:val="20"/>
              </w:rPr>
              <w:t>a</w:t>
            </w:r>
            <w:r w:rsidR="00747D6E">
              <w:rPr>
                <w:noProof/>
                <w:sz w:val="20"/>
              </w:rPr>
              <w:t xml:space="preserve">o cidadão </w:t>
            </w:r>
            <w:r w:rsidR="00BE7B9B">
              <w:rPr>
                <w:noProof/>
                <w:sz w:val="20"/>
              </w:rPr>
              <w:t xml:space="preserve">poder </w:t>
            </w:r>
            <w:r w:rsidR="00BE7B9B" w:rsidRPr="00BE7B9B">
              <w:rPr>
                <w:noProof/>
                <w:sz w:val="20"/>
              </w:rPr>
              <w:t>envi</w:t>
            </w:r>
            <w:r w:rsidR="00BE7B9B">
              <w:rPr>
                <w:noProof/>
                <w:sz w:val="20"/>
              </w:rPr>
              <w:t>ar</w:t>
            </w:r>
            <w:r w:rsidR="00BE7B9B" w:rsidRPr="00BE7B9B">
              <w:rPr>
                <w:noProof/>
                <w:sz w:val="20"/>
              </w:rPr>
              <w:t xml:space="preserve"> solicitações de suporte ou mensagens de ajuda diretamente pela aplicação via e-mail</w:t>
            </w:r>
            <w:r>
              <w:rPr>
                <w:noProof/>
                <w:sz w:val="20"/>
              </w:rPr>
              <w:t>.</w:t>
            </w:r>
          </w:p>
        </w:tc>
      </w:tr>
    </w:tbl>
    <w:p w14:paraId="7A344518" w14:textId="77777777" w:rsidR="00BD705C" w:rsidRPr="00230102" w:rsidRDefault="00BD705C" w:rsidP="00BD705C">
      <w:pPr>
        <w:pStyle w:val="TF-FONTE"/>
      </w:pPr>
      <w:bookmarkStart w:id="172" w:name="_Ref207827018"/>
      <w:r w:rsidRPr="00230102">
        <w:t>Fonte: elaborada pela autora (2025).</w:t>
      </w:r>
    </w:p>
    <w:p w14:paraId="1394CEA0" w14:textId="1B068114" w:rsidR="00821B3E" w:rsidRDefault="00821B3E" w:rsidP="0035146B">
      <w:pPr>
        <w:pStyle w:val="TF-LEGENDA"/>
      </w:pPr>
      <w:bookmarkStart w:id="173" w:name="_Ref215418649"/>
      <w:bookmarkStart w:id="174" w:name="_Toc215432513"/>
      <w:r>
        <w:t xml:space="preserve">Quadro </w:t>
      </w:r>
      <w:fldSimple w:instr=" SEQ Quadro \* ARABIC ">
        <w:r w:rsidR="001C1872">
          <w:rPr>
            <w:noProof/>
          </w:rPr>
          <w:t>3</w:t>
        </w:r>
      </w:fldSimple>
      <w:bookmarkEnd w:id="172"/>
      <w:bookmarkEnd w:id="173"/>
      <w:r w:rsidR="0035146B">
        <w:t xml:space="preserve"> </w:t>
      </w:r>
      <w:r w:rsidR="0035146B" w:rsidRPr="0056731F">
        <w:t>–</w:t>
      </w:r>
      <w:r w:rsidR="0035146B">
        <w:t xml:space="preserve"> Requisitos</w:t>
      </w:r>
      <w:r w:rsidR="0059349F">
        <w:t xml:space="preserve"> Não</w:t>
      </w:r>
      <w:r w:rsidR="0035146B">
        <w:t xml:space="preserve"> Funcionais</w:t>
      </w:r>
      <w:bookmarkEnd w:id="174"/>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46"/>
        <w:gridCol w:w="8221"/>
      </w:tblGrid>
      <w:tr w:rsidR="00821B3E" w:rsidRPr="00AF51E1" w14:paraId="655EFEF7" w14:textId="77777777" w:rsidTr="008E1D44">
        <w:tc>
          <w:tcPr>
            <w:tcW w:w="846" w:type="dxa"/>
            <w:shd w:val="clear" w:color="auto" w:fill="BFBFBF"/>
            <w:vAlign w:val="center"/>
          </w:tcPr>
          <w:p w14:paraId="4EC78FD0" w14:textId="77777777" w:rsidR="00821B3E" w:rsidRPr="00AF51E1" w:rsidRDefault="00821B3E" w:rsidP="008E1D44">
            <w:pPr>
              <w:pStyle w:val="TF-TEXTOQUADRO"/>
              <w:jc w:val="center"/>
              <w:rPr>
                <w:b/>
                <w:bCs/>
                <w:sz w:val="20"/>
              </w:rPr>
            </w:pPr>
            <w:r w:rsidRPr="00AF51E1">
              <w:rPr>
                <w:b/>
                <w:bCs/>
                <w:sz w:val="20"/>
              </w:rPr>
              <w:t>RNF</w:t>
            </w:r>
          </w:p>
        </w:tc>
        <w:tc>
          <w:tcPr>
            <w:tcW w:w="8221" w:type="dxa"/>
            <w:shd w:val="clear" w:color="auto" w:fill="BFBFBF"/>
          </w:tcPr>
          <w:p w14:paraId="58E50789" w14:textId="1B632B38" w:rsidR="00821B3E" w:rsidRPr="00AF51E1" w:rsidRDefault="00A96D49" w:rsidP="008E1D44">
            <w:pPr>
              <w:pStyle w:val="TF-TEXTOQUADRO"/>
              <w:rPr>
                <w:b/>
                <w:bCs/>
                <w:sz w:val="20"/>
              </w:rPr>
            </w:pPr>
            <w:r>
              <w:rPr>
                <w:b/>
                <w:bCs/>
                <w:sz w:val="20"/>
              </w:rPr>
              <w:t xml:space="preserve">A </w:t>
            </w:r>
            <w:r w:rsidR="00D73739">
              <w:rPr>
                <w:b/>
                <w:bCs/>
                <w:sz w:val="20"/>
              </w:rPr>
              <w:t xml:space="preserve">aplicação </w:t>
            </w:r>
            <w:r w:rsidR="00D73739" w:rsidRPr="00AF51E1">
              <w:rPr>
                <w:b/>
                <w:bCs/>
                <w:sz w:val="20"/>
              </w:rPr>
              <w:t>deve</w:t>
            </w:r>
            <w:r w:rsidR="00821B3E" w:rsidRPr="00AF51E1">
              <w:rPr>
                <w:b/>
                <w:bCs/>
                <w:sz w:val="20"/>
              </w:rPr>
              <w:t>:</w:t>
            </w:r>
          </w:p>
        </w:tc>
      </w:tr>
      <w:tr w:rsidR="00821B3E" w:rsidRPr="00AF51E1" w14:paraId="767E7C52" w14:textId="77777777" w:rsidTr="008E1D44">
        <w:tc>
          <w:tcPr>
            <w:tcW w:w="846" w:type="dxa"/>
            <w:vAlign w:val="center"/>
          </w:tcPr>
          <w:p w14:paraId="08682EAA" w14:textId="77777777" w:rsidR="00821B3E" w:rsidRPr="00AF51E1" w:rsidRDefault="00821B3E" w:rsidP="008E1D44">
            <w:pPr>
              <w:pStyle w:val="TF-TEXTOQUADRO"/>
              <w:jc w:val="center"/>
              <w:rPr>
                <w:sz w:val="20"/>
              </w:rPr>
            </w:pPr>
            <w:r w:rsidRPr="00AF51E1">
              <w:rPr>
                <w:sz w:val="20"/>
              </w:rPr>
              <w:t>RNF01</w:t>
            </w:r>
          </w:p>
        </w:tc>
        <w:tc>
          <w:tcPr>
            <w:tcW w:w="8221" w:type="dxa"/>
            <w:vAlign w:val="center"/>
          </w:tcPr>
          <w:p w14:paraId="1FD2D693" w14:textId="73C3C204" w:rsidR="00821B3E" w:rsidRPr="00AF51E1" w:rsidRDefault="00E720B6" w:rsidP="008E1D44">
            <w:pPr>
              <w:pStyle w:val="TF-TEXTOQUADRO"/>
              <w:jc w:val="both"/>
              <w:rPr>
                <w:noProof/>
                <w:sz w:val="20"/>
              </w:rPr>
            </w:pPr>
            <w:r w:rsidRPr="00E720B6">
              <w:rPr>
                <w:noProof/>
                <w:sz w:val="20"/>
              </w:rPr>
              <w:t xml:space="preserve">utilizar </w:t>
            </w:r>
            <w:r w:rsidR="00640BCC">
              <w:rPr>
                <w:noProof/>
                <w:sz w:val="20"/>
              </w:rPr>
              <w:t xml:space="preserve">o </w:t>
            </w:r>
            <w:r w:rsidR="00640BCC" w:rsidRPr="00D77FB3">
              <w:rPr>
                <w:i/>
                <w:iCs/>
                <w:noProof/>
                <w:sz w:val="20"/>
              </w:rPr>
              <w:t>framework</w:t>
            </w:r>
            <w:r w:rsidRPr="00E720B6">
              <w:rPr>
                <w:noProof/>
                <w:sz w:val="20"/>
              </w:rPr>
              <w:t xml:space="preserve"> Angular para o desenvolvimento do</w:t>
            </w:r>
            <w:r>
              <w:rPr>
                <w:noProof/>
                <w:sz w:val="20"/>
              </w:rPr>
              <w:t xml:space="preserve"> </w:t>
            </w:r>
            <w:r w:rsidRPr="00E720B6">
              <w:rPr>
                <w:i/>
                <w:iCs/>
                <w:noProof/>
                <w:sz w:val="20"/>
              </w:rPr>
              <w:t>frontend</w:t>
            </w:r>
            <w:r>
              <w:rPr>
                <w:noProof/>
                <w:sz w:val="20"/>
              </w:rPr>
              <w:t>.</w:t>
            </w:r>
          </w:p>
        </w:tc>
      </w:tr>
      <w:tr w:rsidR="00F576C3" w:rsidRPr="00AF51E1" w14:paraId="352FBA57" w14:textId="77777777" w:rsidTr="008E1D44">
        <w:tc>
          <w:tcPr>
            <w:tcW w:w="846" w:type="dxa"/>
            <w:vAlign w:val="center"/>
          </w:tcPr>
          <w:p w14:paraId="1ED1C168" w14:textId="4DB3F5EC" w:rsidR="00F576C3" w:rsidRPr="00AF51E1" w:rsidRDefault="00F576C3" w:rsidP="00F576C3">
            <w:pPr>
              <w:pStyle w:val="TF-TEXTOQUADRO"/>
              <w:jc w:val="center"/>
              <w:rPr>
                <w:sz w:val="20"/>
              </w:rPr>
            </w:pPr>
            <w:r>
              <w:rPr>
                <w:sz w:val="20"/>
              </w:rPr>
              <w:t>R</w:t>
            </w:r>
            <w:r w:rsidR="00FB3953">
              <w:rPr>
                <w:sz w:val="20"/>
              </w:rPr>
              <w:t>NF02</w:t>
            </w:r>
          </w:p>
        </w:tc>
        <w:tc>
          <w:tcPr>
            <w:tcW w:w="8221" w:type="dxa"/>
            <w:vAlign w:val="center"/>
          </w:tcPr>
          <w:p w14:paraId="6FF56BA6" w14:textId="5326EAD9" w:rsidR="00F576C3" w:rsidRPr="00E720B6" w:rsidRDefault="00F576C3" w:rsidP="00F576C3">
            <w:pPr>
              <w:pStyle w:val="TF-TEXTOQUADRO"/>
              <w:jc w:val="both"/>
              <w:rPr>
                <w:noProof/>
                <w:sz w:val="20"/>
              </w:rPr>
            </w:pPr>
            <w:r w:rsidRPr="00AF51E1">
              <w:rPr>
                <w:noProof/>
                <w:sz w:val="20"/>
              </w:rPr>
              <w:t xml:space="preserve">utilizar a linguagem de programação </w:t>
            </w:r>
            <w:r w:rsidR="00894B8A">
              <w:rPr>
                <w:noProof/>
                <w:sz w:val="20"/>
              </w:rPr>
              <w:t xml:space="preserve">TypeScript </w:t>
            </w:r>
            <w:r w:rsidRPr="00AF51E1">
              <w:rPr>
                <w:noProof/>
                <w:sz w:val="20"/>
              </w:rPr>
              <w:t xml:space="preserve"> para o desenvolvimento do </w:t>
            </w:r>
            <w:r w:rsidRPr="00AF51E1">
              <w:rPr>
                <w:i/>
                <w:iCs/>
                <w:noProof/>
                <w:sz w:val="20"/>
              </w:rPr>
              <w:t>frontend</w:t>
            </w:r>
            <w:r w:rsidRPr="00AF51E1">
              <w:rPr>
                <w:noProof/>
                <w:sz w:val="20"/>
              </w:rPr>
              <w:t>.</w:t>
            </w:r>
          </w:p>
        </w:tc>
      </w:tr>
      <w:tr w:rsidR="00F576C3" w:rsidRPr="00AF51E1" w14:paraId="3A3EC966" w14:textId="77777777" w:rsidTr="008E1D44">
        <w:tc>
          <w:tcPr>
            <w:tcW w:w="846" w:type="dxa"/>
            <w:vAlign w:val="center"/>
          </w:tcPr>
          <w:p w14:paraId="6D745B75" w14:textId="4D678C4A" w:rsidR="00F576C3" w:rsidRPr="00AF51E1" w:rsidRDefault="00F576C3" w:rsidP="00F576C3">
            <w:pPr>
              <w:pStyle w:val="TF-TEXTOQUADRO"/>
              <w:jc w:val="center"/>
              <w:rPr>
                <w:sz w:val="20"/>
              </w:rPr>
            </w:pPr>
            <w:r w:rsidRPr="00AF51E1">
              <w:rPr>
                <w:sz w:val="20"/>
              </w:rPr>
              <w:t>RNF0</w:t>
            </w:r>
            <w:r w:rsidR="00FB3953">
              <w:rPr>
                <w:sz w:val="20"/>
              </w:rPr>
              <w:t>3</w:t>
            </w:r>
          </w:p>
        </w:tc>
        <w:tc>
          <w:tcPr>
            <w:tcW w:w="8221" w:type="dxa"/>
            <w:vAlign w:val="center"/>
          </w:tcPr>
          <w:p w14:paraId="23E59982" w14:textId="4792454B" w:rsidR="00F576C3" w:rsidRPr="00AF51E1" w:rsidRDefault="00F576C3" w:rsidP="00F576C3">
            <w:pPr>
              <w:pStyle w:val="TF-TEXTOQUADRO"/>
              <w:jc w:val="both"/>
              <w:rPr>
                <w:noProof/>
                <w:sz w:val="20"/>
              </w:rPr>
            </w:pPr>
            <w:r w:rsidRPr="009B1785">
              <w:rPr>
                <w:noProof/>
                <w:sz w:val="20"/>
              </w:rPr>
              <w:t xml:space="preserve">utilizar a linguagem de programação Java com Spring Boot para o desenvolvimento </w:t>
            </w:r>
            <w:r w:rsidRPr="00AF51E1">
              <w:rPr>
                <w:noProof/>
                <w:sz w:val="20"/>
              </w:rPr>
              <w:t xml:space="preserve">do </w:t>
            </w:r>
            <w:r w:rsidRPr="00AF51E1">
              <w:rPr>
                <w:i/>
                <w:iCs/>
                <w:noProof/>
                <w:sz w:val="20"/>
              </w:rPr>
              <w:t>backend</w:t>
            </w:r>
            <w:r w:rsidRPr="00AF51E1">
              <w:rPr>
                <w:noProof/>
                <w:sz w:val="20"/>
              </w:rPr>
              <w:t>.</w:t>
            </w:r>
          </w:p>
        </w:tc>
      </w:tr>
      <w:tr w:rsidR="00F576C3" w:rsidRPr="00AF51E1" w14:paraId="3A4F7D87" w14:textId="77777777" w:rsidTr="008E1D44">
        <w:tc>
          <w:tcPr>
            <w:tcW w:w="846" w:type="dxa"/>
            <w:vAlign w:val="center"/>
          </w:tcPr>
          <w:p w14:paraId="15C1183D" w14:textId="2D37C5FA" w:rsidR="00F576C3" w:rsidRPr="00AF51E1" w:rsidRDefault="00F576C3" w:rsidP="00F576C3">
            <w:pPr>
              <w:pStyle w:val="TF-TEXTOQUADRO"/>
              <w:jc w:val="center"/>
              <w:rPr>
                <w:sz w:val="20"/>
              </w:rPr>
            </w:pPr>
            <w:r w:rsidRPr="00AF51E1">
              <w:rPr>
                <w:sz w:val="20"/>
              </w:rPr>
              <w:t>RNF0</w:t>
            </w:r>
            <w:r w:rsidR="00FB3953">
              <w:rPr>
                <w:sz w:val="20"/>
              </w:rPr>
              <w:t>4</w:t>
            </w:r>
          </w:p>
        </w:tc>
        <w:tc>
          <w:tcPr>
            <w:tcW w:w="8221" w:type="dxa"/>
            <w:vAlign w:val="center"/>
          </w:tcPr>
          <w:p w14:paraId="2BCB88E5" w14:textId="4E5BFA81" w:rsidR="00F576C3" w:rsidRPr="00AF51E1" w:rsidRDefault="00F576C3" w:rsidP="00F576C3">
            <w:pPr>
              <w:pStyle w:val="TF-TEXTOQUADRO"/>
              <w:jc w:val="both"/>
              <w:rPr>
                <w:noProof/>
                <w:sz w:val="20"/>
              </w:rPr>
            </w:pPr>
            <w:r w:rsidRPr="00AF51E1">
              <w:rPr>
                <w:noProof/>
                <w:sz w:val="20"/>
              </w:rPr>
              <w:t>utilizar o Post</w:t>
            </w:r>
            <w:r w:rsidR="009309E5">
              <w:rPr>
                <w:noProof/>
                <w:sz w:val="20"/>
              </w:rPr>
              <w:t>g</w:t>
            </w:r>
            <w:r w:rsidRPr="00AF51E1">
              <w:rPr>
                <w:noProof/>
                <w:sz w:val="20"/>
              </w:rPr>
              <w:t>reSQL como banco de dados relacional.</w:t>
            </w:r>
          </w:p>
        </w:tc>
      </w:tr>
      <w:tr w:rsidR="00F576C3" w:rsidRPr="00AF51E1" w14:paraId="11683292" w14:textId="77777777" w:rsidTr="008E1D44">
        <w:tc>
          <w:tcPr>
            <w:tcW w:w="846" w:type="dxa"/>
            <w:vAlign w:val="center"/>
          </w:tcPr>
          <w:p w14:paraId="58016416" w14:textId="1823F4A3" w:rsidR="00F576C3" w:rsidRPr="00AF51E1" w:rsidRDefault="00F576C3" w:rsidP="00F576C3">
            <w:pPr>
              <w:pStyle w:val="TF-TEXTOQUADRO"/>
              <w:jc w:val="center"/>
              <w:rPr>
                <w:sz w:val="20"/>
              </w:rPr>
            </w:pPr>
            <w:r w:rsidRPr="00AF51E1">
              <w:rPr>
                <w:sz w:val="20"/>
              </w:rPr>
              <w:t>RNF0</w:t>
            </w:r>
            <w:r w:rsidR="00FB3953">
              <w:rPr>
                <w:sz w:val="20"/>
              </w:rPr>
              <w:t>5</w:t>
            </w:r>
          </w:p>
        </w:tc>
        <w:tc>
          <w:tcPr>
            <w:tcW w:w="8221" w:type="dxa"/>
            <w:vAlign w:val="center"/>
          </w:tcPr>
          <w:p w14:paraId="48697988" w14:textId="37D69564" w:rsidR="00F576C3" w:rsidRPr="00AF51E1" w:rsidRDefault="00F576C3" w:rsidP="00F576C3">
            <w:pPr>
              <w:pStyle w:val="TF-TEXTOQUADRO"/>
              <w:jc w:val="both"/>
              <w:rPr>
                <w:noProof/>
                <w:sz w:val="20"/>
              </w:rPr>
            </w:pPr>
            <w:r w:rsidRPr="00C47764">
              <w:rPr>
                <w:noProof/>
                <w:sz w:val="20"/>
              </w:rPr>
              <w:t>utilizar as Heurísticas de Nielsen e o Material Design como guia para o desenvolvimento.</w:t>
            </w:r>
          </w:p>
        </w:tc>
      </w:tr>
      <w:tr w:rsidR="00F576C3" w:rsidRPr="00AF51E1" w14:paraId="31121B1E" w14:textId="77777777" w:rsidTr="008E1D44">
        <w:tc>
          <w:tcPr>
            <w:tcW w:w="846" w:type="dxa"/>
            <w:vAlign w:val="center"/>
          </w:tcPr>
          <w:p w14:paraId="6568CE8C" w14:textId="05B42CA0" w:rsidR="00F576C3" w:rsidRPr="00AF51E1" w:rsidRDefault="00F576C3" w:rsidP="00F576C3">
            <w:pPr>
              <w:pStyle w:val="TF-TEXTOQUADRO"/>
              <w:jc w:val="center"/>
              <w:rPr>
                <w:sz w:val="20"/>
              </w:rPr>
            </w:pPr>
            <w:r w:rsidRPr="00AF51E1">
              <w:rPr>
                <w:sz w:val="20"/>
              </w:rPr>
              <w:t>RNF0</w:t>
            </w:r>
            <w:r w:rsidR="00FB3953">
              <w:rPr>
                <w:sz w:val="20"/>
              </w:rPr>
              <w:t>6</w:t>
            </w:r>
          </w:p>
        </w:tc>
        <w:tc>
          <w:tcPr>
            <w:tcW w:w="8221" w:type="dxa"/>
            <w:vAlign w:val="center"/>
          </w:tcPr>
          <w:p w14:paraId="00C8C3F4" w14:textId="259DA92D" w:rsidR="00F576C3" w:rsidRPr="00AF51E1" w:rsidRDefault="00F576C3" w:rsidP="00F576C3">
            <w:pPr>
              <w:pStyle w:val="TF-TEXTOQUADRO"/>
              <w:jc w:val="both"/>
              <w:rPr>
                <w:noProof/>
                <w:sz w:val="20"/>
              </w:rPr>
            </w:pPr>
            <w:r w:rsidRPr="00A27D59">
              <w:rPr>
                <w:noProof/>
                <w:sz w:val="20"/>
              </w:rPr>
              <w:t>garantir tempo de resposta rápido</w:t>
            </w:r>
            <w:r w:rsidR="0047366A">
              <w:rPr>
                <w:noProof/>
                <w:sz w:val="20"/>
              </w:rPr>
              <w:t xml:space="preserve"> de no máximo 6 segundos, </w:t>
            </w:r>
            <w:r w:rsidRPr="00A27D59">
              <w:rPr>
                <w:noProof/>
                <w:sz w:val="20"/>
              </w:rPr>
              <w:t>para exibição de dados e processamento de ocorrências.</w:t>
            </w:r>
          </w:p>
        </w:tc>
      </w:tr>
      <w:tr w:rsidR="00F576C3" w:rsidRPr="00AF51E1" w14:paraId="24A73148" w14:textId="77777777" w:rsidTr="008E1D44">
        <w:tc>
          <w:tcPr>
            <w:tcW w:w="846" w:type="dxa"/>
            <w:vAlign w:val="center"/>
          </w:tcPr>
          <w:p w14:paraId="5AFE0268" w14:textId="6454A788" w:rsidR="00F576C3" w:rsidRPr="00AF51E1" w:rsidRDefault="00F576C3" w:rsidP="00F576C3">
            <w:pPr>
              <w:pStyle w:val="TF-TEXTOQUADRO"/>
              <w:jc w:val="center"/>
              <w:rPr>
                <w:sz w:val="20"/>
              </w:rPr>
            </w:pPr>
            <w:r w:rsidRPr="00AF51E1">
              <w:rPr>
                <w:sz w:val="20"/>
              </w:rPr>
              <w:t>RNF</w:t>
            </w:r>
            <w:r>
              <w:rPr>
                <w:sz w:val="20"/>
              </w:rPr>
              <w:t>0</w:t>
            </w:r>
            <w:r w:rsidR="00870D35">
              <w:rPr>
                <w:sz w:val="20"/>
              </w:rPr>
              <w:t>7</w:t>
            </w:r>
          </w:p>
        </w:tc>
        <w:tc>
          <w:tcPr>
            <w:tcW w:w="8221" w:type="dxa"/>
            <w:vAlign w:val="center"/>
          </w:tcPr>
          <w:p w14:paraId="5DAF2EE7" w14:textId="4A964093" w:rsidR="00F576C3" w:rsidRPr="00AF51E1" w:rsidRDefault="00F576C3" w:rsidP="00F576C3">
            <w:pPr>
              <w:pStyle w:val="TF-TEXTOQUADRO"/>
              <w:jc w:val="both"/>
              <w:rPr>
                <w:noProof/>
                <w:sz w:val="20"/>
              </w:rPr>
            </w:pPr>
            <w:r w:rsidRPr="00203541">
              <w:rPr>
                <w:noProof/>
                <w:sz w:val="20"/>
              </w:rPr>
              <w:t>utilizar algoritmos de IA para validar a veracidade das informações reportadas</w:t>
            </w:r>
            <w:r>
              <w:rPr>
                <w:noProof/>
                <w:sz w:val="20"/>
              </w:rPr>
              <w:t>.</w:t>
            </w:r>
          </w:p>
        </w:tc>
      </w:tr>
      <w:tr w:rsidR="00F576C3" w:rsidRPr="00AF51E1" w14:paraId="131969EC" w14:textId="77777777" w:rsidTr="008E1D44">
        <w:tc>
          <w:tcPr>
            <w:tcW w:w="846" w:type="dxa"/>
            <w:vAlign w:val="center"/>
          </w:tcPr>
          <w:p w14:paraId="3D1A5712" w14:textId="44CF237F" w:rsidR="00F576C3" w:rsidRPr="00AF51E1" w:rsidRDefault="00F576C3" w:rsidP="00F576C3">
            <w:pPr>
              <w:pStyle w:val="TF-TEXTOQUADRO"/>
              <w:jc w:val="center"/>
              <w:rPr>
                <w:sz w:val="20"/>
              </w:rPr>
            </w:pPr>
            <w:r w:rsidRPr="00AF51E1">
              <w:rPr>
                <w:sz w:val="20"/>
              </w:rPr>
              <w:t>RNF</w:t>
            </w:r>
            <w:r>
              <w:rPr>
                <w:sz w:val="20"/>
              </w:rPr>
              <w:t>0</w:t>
            </w:r>
            <w:r w:rsidR="00870D35">
              <w:rPr>
                <w:sz w:val="20"/>
              </w:rPr>
              <w:t>8</w:t>
            </w:r>
          </w:p>
        </w:tc>
        <w:tc>
          <w:tcPr>
            <w:tcW w:w="8221" w:type="dxa"/>
            <w:vAlign w:val="center"/>
          </w:tcPr>
          <w:p w14:paraId="368B250E" w14:textId="3E2DFA2A" w:rsidR="00F576C3" w:rsidRPr="00AF51E1" w:rsidRDefault="00F576C3" w:rsidP="00F576C3">
            <w:pPr>
              <w:pStyle w:val="TF-TEXTOQUADRO"/>
              <w:jc w:val="both"/>
              <w:rPr>
                <w:noProof/>
                <w:sz w:val="20"/>
              </w:rPr>
            </w:pPr>
            <w:r w:rsidRPr="00203541">
              <w:rPr>
                <w:noProof/>
                <w:sz w:val="20"/>
              </w:rPr>
              <w:t>garantir o acesso via web e dispositivos móveis.</w:t>
            </w:r>
          </w:p>
        </w:tc>
      </w:tr>
      <w:tr w:rsidR="00F576C3" w:rsidRPr="00AF51E1" w14:paraId="7871BFCC" w14:textId="77777777" w:rsidTr="008E1D44">
        <w:tc>
          <w:tcPr>
            <w:tcW w:w="846" w:type="dxa"/>
            <w:vAlign w:val="center"/>
          </w:tcPr>
          <w:p w14:paraId="355F6AE8" w14:textId="0DC0C6E2" w:rsidR="00F576C3" w:rsidRPr="00AF51E1" w:rsidRDefault="00F576C3" w:rsidP="00F576C3">
            <w:pPr>
              <w:pStyle w:val="TF-TEXTOQUADRO"/>
              <w:jc w:val="center"/>
              <w:rPr>
                <w:sz w:val="20"/>
              </w:rPr>
            </w:pPr>
            <w:r w:rsidRPr="00AF51E1">
              <w:rPr>
                <w:sz w:val="20"/>
              </w:rPr>
              <w:t>RNF</w:t>
            </w:r>
            <w:r w:rsidR="00870D35">
              <w:rPr>
                <w:sz w:val="20"/>
              </w:rPr>
              <w:t>09</w:t>
            </w:r>
          </w:p>
        </w:tc>
        <w:tc>
          <w:tcPr>
            <w:tcW w:w="8221" w:type="dxa"/>
            <w:vAlign w:val="center"/>
          </w:tcPr>
          <w:p w14:paraId="28950872" w14:textId="77777777" w:rsidR="00F576C3" w:rsidRPr="00AF51E1" w:rsidRDefault="00F576C3" w:rsidP="00F576C3">
            <w:pPr>
              <w:pStyle w:val="TF-TEXTOQUADRO"/>
              <w:jc w:val="both"/>
              <w:rPr>
                <w:noProof/>
                <w:sz w:val="20"/>
              </w:rPr>
            </w:pPr>
            <w:r w:rsidRPr="00AF51E1">
              <w:rPr>
                <w:noProof/>
                <w:sz w:val="20"/>
              </w:rPr>
              <w:t>utilizar criptografia para senhas dos usuários.</w:t>
            </w:r>
          </w:p>
        </w:tc>
      </w:tr>
      <w:tr w:rsidR="00F576C3" w:rsidRPr="00AF51E1" w14:paraId="0ED90847" w14:textId="77777777" w:rsidTr="008E1D44">
        <w:tc>
          <w:tcPr>
            <w:tcW w:w="846" w:type="dxa"/>
            <w:vAlign w:val="center"/>
          </w:tcPr>
          <w:p w14:paraId="3ED7F2C4" w14:textId="3DC6BACF" w:rsidR="00F576C3" w:rsidRPr="00AF51E1" w:rsidRDefault="00F576C3" w:rsidP="00F576C3">
            <w:pPr>
              <w:pStyle w:val="TF-TEXTOQUADRO"/>
              <w:jc w:val="center"/>
              <w:rPr>
                <w:sz w:val="20"/>
              </w:rPr>
            </w:pPr>
            <w:r w:rsidRPr="00AF51E1">
              <w:rPr>
                <w:sz w:val="20"/>
              </w:rPr>
              <w:t>RNF</w:t>
            </w:r>
            <w:r>
              <w:rPr>
                <w:sz w:val="20"/>
              </w:rPr>
              <w:t>1</w:t>
            </w:r>
            <w:r w:rsidR="00870D35">
              <w:rPr>
                <w:sz w:val="20"/>
              </w:rPr>
              <w:t>0</w:t>
            </w:r>
          </w:p>
        </w:tc>
        <w:tc>
          <w:tcPr>
            <w:tcW w:w="8221" w:type="dxa"/>
            <w:vAlign w:val="center"/>
          </w:tcPr>
          <w:p w14:paraId="7D891434" w14:textId="1D5532BA" w:rsidR="00F576C3" w:rsidRPr="00AF51E1" w:rsidRDefault="00F576C3" w:rsidP="00F576C3">
            <w:pPr>
              <w:pStyle w:val="TF-TEXTOQUADRO"/>
              <w:jc w:val="both"/>
              <w:rPr>
                <w:noProof/>
                <w:sz w:val="20"/>
              </w:rPr>
            </w:pPr>
            <w:r w:rsidRPr="00AF51E1">
              <w:rPr>
                <w:noProof/>
                <w:sz w:val="20"/>
              </w:rPr>
              <w:t xml:space="preserve">fornecer suporte aos </w:t>
            </w:r>
            <w:r w:rsidR="00A96D49">
              <w:rPr>
                <w:noProof/>
                <w:sz w:val="20"/>
              </w:rPr>
              <w:t xml:space="preserve">principais </w:t>
            </w:r>
            <w:r w:rsidRPr="00AF51E1">
              <w:rPr>
                <w:noProof/>
                <w:sz w:val="20"/>
              </w:rPr>
              <w:t>navegadores principais</w:t>
            </w:r>
            <w:r w:rsidR="00A96D49">
              <w:rPr>
                <w:noProof/>
                <w:sz w:val="20"/>
              </w:rPr>
              <w:t xml:space="preserve"> como</w:t>
            </w:r>
            <w:r w:rsidRPr="00AF51E1">
              <w:rPr>
                <w:noProof/>
                <w:sz w:val="20"/>
              </w:rPr>
              <w:t>: Google Chrome e Microsoft Edge</w:t>
            </w:r>
            <w:r w:rsidR="001F7E9A">
              <w:rPr>
                <w:noProof/>
                <w:sz w:val="20"/>
              </w:rPr>
              <w:t>,</w:t>
            </w:r>
            <w:r w:rsidR="00AF40EB">
              <w:rPr>
                <w:noProof/>
                <w:sz w:val="20"/>
              </w:rPr>
              <w:t xml:space="preserve"> bem como em dispositivos móveis e desktop.</w:t>
            </w:r>
          </w:p>
        </w:tc>
      </w:tr>
      <w:tr w:rsidR="00F576C3" w:rsidRPr="00AF51E1" w14:paraId="3260B389" w14:textId="77777777" w:rsidTr="008E1D44">
        <w:tc>
          <w:tcPr>
            <w:tcW w:w="846" w:type="dxa"/>
            <w:vAlign w:val="center"/>
          </w:tcPr>
          <w:p w14:paraId="686FBAB6" w14:textId="796FD573" w:rsidR="00F576C3" w:rsidRDefault="00F576C3" w:rsidP="00F576C3">
            <w:pPr>
              <w:pStyle w:val="TF-TEXTOQUADRO"/>
              <w:jc w:val="center"/>
              <w:rPr>
                <w:sz w:val="20"/>
              </w:rPr>
            </w:pPr>
            <w:r>
              <w:rPr>
                <w:sz w:val="20"/>
              </w:rPr>
              <w:t>RNF1</w:t>
            </w:r>
            <w:r w:rsidR="00870D35">
              <w:rPr>
                <w:sz w:val="20"/>
              </w:rPr>
              <w:t>1</w:t>
            </w:r>
          </w:p>
        </w:tc>
        <w:tc>
          <w:tcPr>
            <w:tcW w:w="8221" w:type="dxa"/>
            <w:vAlign w:val="center"/>
          </w:tcPr>
          <w:p w14:paraId="215AC5BD" w14:textId="231538D5" w:rsidR="00F576C3" w:rsidRDefault="00F576C3" w:rsidP="00F576C3">
            <w:pPr>
              <w:pStyle w:val="TF-TEXTOQUADRO"/>
              <w:jc w:val="both"/>
              <w:rPr>
                <w:noProof/>
                <w:sz w:val="20"/>
              </w:rPr>
            </w:pPr>
            <w:r>
              <w:rPr>
                <w:noProof/>
                <w:sz w:val="20"/>
              </w:rPr>
              <w:t xml:space="preserve">utilizar a linguagem de marcação de texto </w:t>
            </w:r>
            <w:r w:rsidR="00A96D49" w:rsidRPr="00A96D49">
              <w:rPr>
                <w:noProof/>
                <w:sz w:val="20"/>
              </w:rPr>
              <w:t>HyperText Markup Language</w:t>
            </w:r>
            <w:r w:rsidR="00A96D49">
              <w:rPr>
                <w:noProof/>
                <w:sz w:val="20"/>
              </w:rPr>
              <w:t xml:space="preserve"> (</w:t>
            </w:r>
            <w:r>
              <w:rPr>
                <w:noProof/>
                <w:sz w:val="20"/>
              </w:rPr>
              <w:t>HTML</w:t>
            </w:r>
            <w:r w:rsidR="00A96D49">
              <w:rPr>
                <w:noProof/>
                <w:sz w:val="20"/>
              </w:rPr>
              <w:t>)</w:t>
            </w:r>
            <w:r>
              <w:rPr>
                <w:noProof/>
                <w:sz w:val="20"/>
              </w:rPr>
              <w:t xml:space="preserve"> para a estruturação das telas.</w:t>
            </w:r>
          </w:p>
        </w:tc>
      </w:tr>
      <w:tr w:rsidR="00F576C3" w:rsidRPr="00AF51E1" w14:paraId="5FF74421" w14:textId="77777777" w:rsidTr="008E1D44">
        <w:tc>
          <w:tcPr>
            <w:tcW w:w="846" w:type="dxa"/>
            <w:vAlign w:val="center"/>
          </w:tcPr>
          <w:p w14:paraId="42D45A5F" w14:textId="473E2CA6" w:rsidR="00F576C3" w:rsidRDefault="00F576C3" w:rsidP="00F576C3">
            <w:pPr>
              <w:pStyle w:val="TF-TEXTOQUADRO"/>
              <w:jc w:val="center"/>
              <w:rPr>
                <w:sz w:val="20"/>
              </w:rPr>
            </w:pPr>
            <w:r>
              <w:rPr>
                <w:sz w:val="20"/>
              </w:rPr>
              <w:t>RNF1</w:t>
            </w:r>
            <w:r w:rsidR="00870D35">
              <w:rPr>
                <w:sz w:val="20"/>
              </w:rPr>
              <w:t>2</w:t>
            </w:r>
          </w:p>
        </w:tc>
        <w:tc>
          <w:tcPr>
            <w:tcW w:w="8221" w:type="dxa"/>
            <w:vAlign w:val="center"/>
          </w:tcPr>
          <w:p w14:paraId="679BD2EA" w14:textId="08355E1E" w:rsidR="00F576C3" w:rsidRDefault="00F576C3" w:rsidP="00F576C3">
            <w:pPr>
              <w:pStyle w:val="TF-TEXTOQUADRO"/>
              <w:jc w:val="both"/>
              <w:rPr>
                <w:noProof/>
                <w:sz w:val="20"/>
              </w:rPr>
            </w:pPr>
            <w:r>
              <w:rPr>
                <w:noProof/>
                <w:sz w:val="20"/>
              </w:rPr>
              <w:t xml:space="preserve">utilizar a linguagem de folha de estilos </w:t>
            </w:r>
            <w:r w:rsidR="00A96D49" w:rsidRPr="00A96D49">
              <w:rPr>
                <w:noProof/>
                <w:sz w:val="20"/>
              </w:rPr>
              <w:t>Cascading Style Sheets</w:t>
            </w:r>
            <w:r w:rsidR="00A96D49">
              <w:rPr>
                <w:noProof/>
                <w:sz w:val="20"/>
              </w:rPr>
              <w:t xml:space="preserve"> (</w:t>
            </w:r>
            <w:r>
              <w:rPr>
                <w:noProof/>
                <w:sz w:val="20"/>
              </w:rPr>
              <w:t>CSS</w:t>
            </w:r>
            <w:r w:rsidR="00A96D49">
              <w:rPr>
                <w:noProof/>
                <w:sz w:val="20"/>
              </w:rPr>
              <w:t>)</w:t>
            </w:r>
            <w:r>
              <w:rPr>
                <w:noProof/>
                <w:sz w:val="20"/>
              </w:rPr>
              <w:t xml:space="preserve"> para a estilização das telas.</w:t>
            </w:r>
          </w:p>
        </w:tc>
      </w:tr>
      <w:tr w:rsidR="00F576C3" w:rsidRPr="00AF51E1" w14:paraId="5B2DA0F2" w14:textId="77777777" w:rsidTr="008E1D44">
        <w:tc>
          <w:tcPr>
            <w:tcW w:w="846" w:type="dxa"/>
            <w:vAlign w:val="center"/>
          </w:tcPr>
          <w:p w14:paraId="17356223" w14:textId="3E24FECB" w:rsidR="00F576C3" w:rsidRDefault="00F576C3" w:rsidP="00F576C3">
            <w:pPr>
              <w:pStyle w:val="TF-TEXTOQUADRO"/>
              <w:jc w:val="center"/>
              <w:rPr>
                <w:sz w:val="20"/>
              </w:rPr>
            </w:pPr>
            <w:r>
              <w:rPr>
                <w:sz w:val="20"/>
              </w:rPr>
              <w:t>RNF1</w:t>
            </w:r>
            <w:r w:rsidR="00870D35">
              <w:rPr>
                <w:sz w:val="20"/>
              </w:rPr>
              <w:t>3</w:t>
            </w:r>
          </w:p>
        </w:tc>
        <w:tc>
          <w:tcPr>
            <w:tcW w:w="8221" w:type="dxa"/>
            <w:vAlign w:val="center"/>
          </w:tcPr>
          <w:p w14:paraId="76028ECF" w14:textId="77777777" w:rsidR="00F576C3" w:rsidRPr="001B6EF0" w:rsidRDefault="00F576C3" w:rsidP="00F576C3">
            <w:pPr>
              <w:pStyle w:val="TF-TEXTOQUADRO"/>
              <w:jc w:val="both"/>
              <w:rPr>
                <w:noProof/>
                <w:sz w:val="20"/>
              </w:rPr>
            </w:pPr>
            <w:r>
              <w:rPr>
                <w:noProof/>
                <w:sz w:val="20"/>
              </w:rPr>
              <w:t xml:space="preserve">utilizar o editor de código-fonte Visual Studio Code para o desenvolvimento do </w:t>
            </w:r>
            <w:r w:rsidRPr="001B6EF0">
              <w:rPr>
                <w:i/>
                <w:iCs/>
                <w:noProof/>
                <w:sz w:val="20"/>
              </w:rPr>
              <w:t>frontend</w:t>
            </w:r>
            <w:r>
              <w:rPr>
                <w:noProof/>
                <w:sz w:val="20"/>
              </w:rPr>
              <w:t>.</w:t>
            </w:r>
          </w:p>
        </w:tc>
      </w:tr>
      <w:tr w:rsidR="00A90C0D" w:rsidRPr="00AF51E1" w14:paraId="18F68EB4" w14:textId="77777777" w:rsidTr="008E1D44">
        <w:tc>
          <w:tcPr>
            <w:tcW w:w="846" w:type="dxa"/>
            <w:vAlign w:val="center"/>
          </w:tcPr>
          <w:p w14:paraId="73DA4412" w14:textId="626FFDEB" w:rsidR="00A90C0D" w:rsidRDefault="00A90C0D" w:rsidP="00F576C3">
            <w:pPr>
              <w:pStyle w:val="TF-TEXTOQUADRO"/>
              <w:jc w:val="center"/>
              <w:rPr>
                <w:sz w:val="20"/>
              </w:rPr>
            </w:pPr>
            <w:r>
              <w:rPr>
                <w:sz w:val="20"/>
              </w:rPr>
              <w:t>RNF1</w:t>
            </w:r>
            <w:r w:rsidR="00870D35">
              <w:rPr>
                <w:sz w:val="20"/>
              </w:rPr>
              <w:t>5</w:t>
            </w:r>
          </w:p>
        </w:tc>
        <w:tc>
          <w:tcPr>
            <w:tcW w:w="8221" w:type="dxa"/>
            <w:vAlign w:val="center"/>
          </w:tcPr>
          <w:p w14:paraId="17725A15" w14:textId="7B728DA4" w:rsidR="00A90C0D" w:rsidRDefault="00A90C0D" w:rsidP="00F576C3">
            <w:pPr>
              <w:pStyle w:val="TF-TEXTOQUADRO"/>
              <w:jc w:val="both"/>
              <w:rPr>
                <w:noProof/>
                <w:sz w:val="20"/>
              </w:rPr>
            </w:pPr>
            <w:r>
              <w:rPr>
                <w:noProof/>
                <w:sz w:val="20"/>
              </w:rPr>
              <w:t xml:space="preserve">utilizar a </w:t>
            </w:r>
            <w:r w:rsidR="006B3B81" w:rsidRPr="006B3B81">
              <w:rPr>
                <w:noProof/>
                <w:sz w:val="20"/>
              </w:rPr>
              <w:t>Integrated Development Environment</w:t>
            </w:r>
            <w:r w:rsidR="006B3B81">
              <w:rPr>
                <w:noProof/>
                <w:sz w:val="20"/>
              </w:rPr>
              <w:t xml:space="preserve"> (</w:t>
            </w:r>
            <w:r>
              <w:rPr>
                <w:noProof/>
                <w:sz w:val="20"/>
              </w:rPr>
              <w:t>IDE</w:t>
            </w:r>
            <w:r w:rsidR="006B3B81">
              <w:rPr>
                <w:noProof/>
                <w:sz w:val="20"/>
              </w:rPr>
              <w:t>)</w:t>
            </w:r>
            <w:r>
              <w:rPr>
                <w:noProof/>
                <w:sz w:val="20"/>
              </w:rPr>
              <w:t xml:space="preserve"> IntelliJ Community Edition para o desenvolvimento do </w:t>
            </w:r>
            <w:r w:rsidRPr="00A90C0D">
              <w:rPr>
                <w:i/>
                <w:iCs/>
                <w:noProof/>
                <w:sz w:val="20"/>
              </w:rPr>
              <w:t>backend</w:t>
            </w:r>
            <w:r w:rsidR="005A2598">
              <w:rPr>
                <w:i/>
                <w:iCs/>
                <w:noProof/>
                <w:sz w:val="20"/>
              </w:rPr>
              <w:t>.</w:t>
            </w:r>
          </w:p>
        </w:tc>
      </w:tr>
      <w:tr w:rsidR="00E17515" w:rsidRPr="00AF51E1" w14:paraId="2201FCD5" w14:textId="77777777" w:rsidTr="008E1D44">
        <w:tc>
          <w:tcPr>
            <w:tcW w:w="846" w:type="dxa"/>
            <w:vAlign w:val="center"/>
          </w:tcPr>
          <w:p w14:paraId="29A047ED" w14:textId="5A2C2B40" w:rsidR="00E17515" w:rsidRDefault="00E17515" w:rsidP="00F576C3">
            <w:pPr>
              <w:pStyle w:val="TF-TEXTOQUADRO"/>
              <w:jc w:val="center"/>
              <w:rPr>
                <w:sz w:val="20"/>
              </w:rPr>
            </w:pPr>
            <w:r>
              <w:rPr>
                <w:sz w:val="20"/>
              </w:rPr>
              <w:t>RNF1</w:t>
            </w:r>
            <w:r w:rsidR="00870D35">
              <w:rPr>
                <w:sz w:val="20"/>
              </w:rPr>
              <w:t>6</w:t>
            </w:r>
          </w:p>
        </w:tc>
        <w:tc>
          <w:tcPr>
            <w:tcW w:w="8221" w:type="dxa"/>
            <w:vAlign w:val="center"/>
          </w:tcPr>
          <w:p w14:paraId="04F40F77" w14:textId="17618942" w:rsidR="00E17515" w:rsidRPr="00BB77FE" w:rsidRDefault="003925CE" w:rsidP="00F576C3">
            <w:pPr>
              <w:pStyle w:val="TF-TEXTOQUADRO"/>
              <w:jc w:val="both"/>
              <w:rPr>
                <w:noProof/>
                <w:sz w:val="20"/>
                <w:highlight w:val="yellow"/>
              </w:rPr>
            </w:pPr>
            <w:r w:rsidRPr="00F24B3F">
              <w:rPr>
                <w:noProof/>
                <w:sz w:val="20"/>
              </w:rPr>
              <w:t xml:space="preserve">utilizar servidor </w:t>
            </w:r>
            <w:r w:rsidR="00F24B3F" w:rsidRPr="00F24B3F">
              <w:rPr>
                <w:noProof/>
                <w:sz w:val="20"/>
              </w:rPr>
              <w:t xml:space="preserve">na nuvem </w:t>
            </w:r>
            <w:r w:rsidRPr="00F24B3F">
              <w:rPr>
                <w:noProof/>
                <w:sz w:val="20"/>
              </w:rPr>
              <w:t>para a hospedagem</w:t>
            </w:r>
            <w:r w:rsidR="005A2598" w:rsidRPr="00F24B3F">
              <w:rPr>
                <w:noProof/>
                <w:sz w:val="20"/>
              </w:rPr>
              <w:t>.</w:t>
            </w:r>
          </w:p>
        </w:tc>
      </w:tr>
      <w:tr w:rsidR="00726DB2" w:rsidRPr="00AF51E1" w14:paraId="197AAAF8" w14:textId="77777777" w:rsidTr="008E1D44">
        <w:tc>
          <w:tcPr>
            <w:tcW w:w="846" w:type="dxa"/>
            <w:vAlign w:val="center"/>
          </w:tcPr>
          <w:p w14:paraId="5EA497D4" w14:textId="2CB04009" w:rsidR="00726DB2" w:rsidRDefault="0031371F" w:rsidP="00F576C3">
            <w:pPr>
              <w:pStyle w:val="TF-TEXTOQUADRO"/>
              <w:jc w:val="center"/>
              <w:rPr>
                <w:sz w:val="20"/>
              </w:rPr>
            </w:pPr>
            <w:r>
              <w:rPr>
                <w:sz w:val="20"/>
              </w:rPr>
              <w:t>RNF17</w:t>
            </w:r>
          </w:p>
        </w:tc>
        <w:tc>
          <w:tcPr>
            <w:tcW w:w="8221" w:type="dxa"/>
            <w:vAlign w:val="center"/>
          </w:tcPr>
          <w:p w14:paraId="6B619414" w14:textId="41A41026" w:rsidR="00726DB2" w:rsidRPr="00F24B3F" w:rsidRDefault="005B159F" w:rsidP="00F576C3">
            <w:pPr>
              <w:pStyle w:val="TF-TEXTOQUADRO"/>
              <w:jc w:val="both"/>
              <w:rPr>
                <w:noProof/>
                <w:sz w:val="20"/>
              </w:rPr>
            </w:pPr>
            <w:r w:rsidRPr="005B159F">
              <w:rPr>
                <w:noProof/>
                <w:sz w:val="20"/>
              </w:rPr>
              <w:t>garantir alta responsividade durante o carregamento e interação com o mapa, permitindo zoom, movimentação e exibição de marcadores sem travamentos perceptíveis.</w:t>
            </w:r>
          </w:p>
        </w:tc>
      </w:tr>
      <w:tr w:rsidR="005B159F" w:rsidRPr="00AF51E1" w14:paraId="5A8231A6" w14:textId="77777777" w:rsidTr="008E1D44">
        <w:tc>
          <w:tcPr>
            <w:tcW w:w="846" w:type="dxa"/>
            <w:vAlign w:val="center"/>
          </w:tcPr>
          <w:p w14:paraId="6C3107FB" w14:textId="7CE173B5" w:rsidR="005B159F" w:rsidRDefault="0031371F" w:rsidP="00F576C3">
            <w:pPr>
              <w:pStyle w:val="TF-TEXTOQUADRO"/>
              <w:jc w:val="center"/>
              <w:rPr>
                <w:sz w:val="20"/>
              </w:rPr>
            </w:pPr>
            <w:r>
              <w:rPr>
                <w:sz w:val="20"/>
              </w:rPr>
              <w:t>RNF18</w:t>
            </w:r>
          </w:p>
        </w:tc>
        <w:tc>
          <w:tcPr>
            <w:tcW w:w="8221" w:type="dxa"/>
            <w:vAlign w:val="center"/>
          </w:tcPr>
          <w:p w14:paraId="300C14AE" w14:textId="44EA13F2" w:rsidR="005B159F" w:rsidRPr="005B159F" w:rsidRDefault="000F5119" w:rsidP="00F576C3">
            <w:pPr>
              <w:pStyle w:val="TF-TEXTOQUADRO"/>
              <w:jc w:val="both"/>
              <w:rPr>
                <w:noProof/>
                <w:sz w:val="20"/>
              </w:rPr>
            </w:pPr>
            <w:r w:rsidRPr="000F5119">
              <w:rPr>
                <w:noProof/>
                <w:sz w:val="20"/>
              </w:rPr>
              <w:t>atualizar automaticamente as cores e estados dos marcadores conforme o nível de severidade, assegurando consistência visual e mapeamento imediato após o registro da ocorrência.</w:t>
            </w:r>
          </w:p>
        </w:tc>
      </w:tr>
      <w:tr w:rsidR="00AF40EB" w:rsidRPr="00AF51E1" w14:paraId="388664EE" w14:textId="77777777" w:rsidTr="008E1D44">
        <w:tc>
          <w:tcPr>
            <w:tcW w:w="846" w:type="dxa"/>
            <w:vAlign w:val="center"/>
          </w:tcPr>
          <w:p w14:paraId="707D2D02" w14:textId="4BA68D79" w:rsidR="00AF40EB" w:rsidRDefault="00AF40EB" w:rsidP="00F576C3">
            <w:pPr>
              <w:pStyle w:val="TF-TEXTOQUADRO"/>
              <w:jc w:val="center"/>
              <w:rPr>
                <w:sz w:val="20"/>
              </w:rPr>
            </w:pPr>
            <w:r>
              <w:rPr>
                <w:sz w:val="20"/>
              </w:rPr>
              <w:t>RNF20</w:t>
            </w:r>
          </w:p>
        </w:tc>
        <w:tc>
          <w:tcPr>
            <w:tcW w:w="8221" w:type="dxa"/>
            <w:vAlign w:val="center"/>
          </w:tcPr>
          <w:p w14:paraId="0D34AABA" w14:textId="1D41969C" w:rsidR="00AF40EB" w:rsidRPr="00A72C33" w:rsidRDefault="00AF40EB" w:rsidP="00F576C3">
            <w:pPr>
              <w:pStyle w:val="TF-TEXTOQUADRO"/>
              <w:jc w:val="both"/>
              <w:rPr>
                <w:noProof/>
                <w:sz w:val="20"/>
              </w:rPr>
            </w:pPr>
            <w:r>
              <w:rPr>
                <w:noProof/>
                <w:sz w:val="20"/>
              </w:rPr>
              <w:t>g</w:t>
            </w:r>
            <w:r w:rsidRPr="00C7640F">
              <w:rPr>
                <w:noProof/>
                <w:sz w:val="20"/>
              </w:rPr>
              <w:t>arantir que a conversão de endereços para coordenadas geográficas (latitude e longitude) deve atingir precisão mínima equivalente à fornecida pela Geocoding API, garantindo a correta localização no mapa.</w:t>
            </w:r>
          </w:p>
        </w:tc>
      </w:tr>
    </w:tbl>
    <w:p w14:paraId="7EF7C976" w14:textId="77777777" w:rsidR="00BD705C" w:rsidRPr="00230102" w:rsidRDefault="00BD705C" w:rsidP="00BD705C">
      <w:pPr>
        <w:pStyle w:val="TF-FONTE"/>
      </w:pPr>
      <w:bookmarkStart w:id="175" w:name="_Ref207828194"/>
      <w:r w:rsidRPr="00230102">
        <w:t>Fonte: elaborada pela autora (2025).</w:t>
      </w:r>
    </w:p>
    <w:p w14:paraId="254FAA36" w14:textId="441391B6" w:rsidR="0046368F" w:rsidRPr="0046368F" w:rsidRDefault="0046368F" w:rsidP="0046368F">
      <w:pPr>
        <w:pStyle w:val="TF-LEGENDA"/>
      </w:pPr>
      <w:bookmarkStart w:id="176" w:name="_Ref215418656"/>
      <w:bookmarkStart w:id="177" w:name="_Toc215432514"/>
      <w:r>
        <w:lastRenderedPageBreak/>
        <w:t xml:space="preserve">Quadro </w:t>
      </w:r>
      <w:fldSimple w:instr=" SEQ Quadro \* ARABIC ">
        <w:r w:rsidR="001C1872">
          <w:rPr>
            <w:noProof/>
          </w:rPr>
          <w:t>4</w:t>
        </w:r>
      </w:fldSimple>
      <w:bookmarkEnd w:id="175"/>
      <w:bookmarkEnd w:id="176"/>
      <w:r>
        <w:t xml:space="preserve"> </w:t>
      </w:r>
      <w:r w:rsidRPr="0056731F">
        <w:t>–</w:t>
      </w:r>
      <w:r>
        <w:t xml:space="preserve"> </w:t>
      </w:r>
      <w:r w:rsidR="00B43129">
        <w:t xml:space="preserve">Regras de </w:t>
      </w:r>
      <w:r w:rsidR="00750B95">
        <w:t>Negócio</w:t>
      </w:r>
      <w:bookmarkEnd w:id="177"/>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46"/>
        <w:gridCol w:w="8221"/>
      </w:tblGrid>
      <w:tr w:rsidR="0046368F" w:rsidRPr="00AF51E1" w14:paraId="0F8650BB" w14:textId="77777777" w:rsidTr="008E1D44">
        <w:tc>
          <w:tcPr>
            <w:tcW w:w="846" w:type="dxa"/>
            <w:shd w:val="clear" w:color="auto" w:fill="BFBFBF"/>
            <w:vAlign w:val="center"/>
          </w:tcPr>
          <w:p w14:paraId="39DFF7A3" w14:textId="77777777" w:rsidR="0046368F" w:rsidRPr="00AF51E1" w:rsidRDefault="0046368F" w:rsidP="008E1D44">
            <w:pPr>
              <w:pStyle w:val="TF-TEXTOQUADRO"/>
              <w:jc w:val="center"/>
              <w:rPr>
                <w:b/>
                <w:bCs/>
                <w:sz w:val="20"/>
              </w:rPr>
            </w:pPr>
            <w:r w:rsidRPr="00AF51E1">
              <w:rPr>
                <w:b/>
                <w:bCs/>
                <w:sz w:val="20"/>
              </w:rPr>
              <w:t>RN</w:t>
            </w:r>
          </w:p>
        </w:tc>
        <w:tc>
          <w:tcPr>
            <w:tcW w:w="8221" w:type="dxa"/>
            <w:shd w:val="clear" w:color="auto" w:fill="BFBFBF"/>
          </w:tcPr>
          <w:p w14:paraId="602BE894" w14:textId="77777777" w:rsidR="0046368F" w:rsidRPr="00AF51E1" w:rsidRDefault="0046368F" w:rsidP="008E1D44">
            <w:pPr>
              <w:pStyle w:val="TF-TEXTOQUADRO"/>
              <w:rPr>
                <w:b/>
                <w:bCs/>
                <w:sz w:val="20"/>
              </w:rPr>
            </w:pPr>
            <w:r>
              <w:rPr>
                <w:b/>
                <w:bCs/>
                <w:sz w:val="20"/>
              </w:rPr>
              <w:t>Descrição</w:t>
            </w:r>
            <w:r w:rsidRPr="00AF51E1">
              <w:rPr>
                <w:b/>
                <w:bCs/>
                <w:sz w:val="20"/>
              </w:rPr>
              <w:t>:</w:t>
            </w:r>
          </w:p>
        </w:tc>
      </w:tr>
      <w:tr w:rsidR="0046368F" w:rsidRPr="00AF51E1" w14:paraId="243794AC" w14:textId="77777777" w:rsidTr="008E1D44">
        <w:tc>
          <w:tcPr>
            <w:tcW w:w="846" w:type="dxa"/>
            <w:vAlign w:val="center"/>
          </w:tcPr>
          <w:p w14:paraId="2ED3DD0B" w14:textId="77777777" w:rsidR="0046368F" w:rsidRPr="00AF51E1" w:rsidRDefault="0046368F" w:rsidP="008E1D44">
            <w:pPr>
              <w:pStyle w:val="TF-TEXTOQUADRO"/>
              <w:jc w:val="center"/>
              <w:rPr>
                <w:sz w:val="20"/>
              </w:rPr>
            </w:pPr>
            <w:r w:rsidRPr="00AF51E1">
              <w:rPr>
                <w:sz w:val="20"/>
              </w:rPr>
              <w:t>RN01</w:t>
            </w:r>
          </w:p>
        </w:tc>
        <w:tc>
          <w:tcPr>
            <w:tcW w:w="8221" w:type="dxa"/>
            <w:vAlign w:val="center"/>
          </w:tcPr>
          <w:p w14:paraId="10D3B0F0" w14:textId="29F90E11" w:rsidR="0046368F" w:rsidRPr="00AF51E1" w:rsidRDefault="0046368F" w:rsidP="008E1D44">
            <w:pPr>
              <w:pStyle w:val="TF-TEXTOQUADRO"/>
              <w:jc w:val="both"/>
              <w:rPr>
                <w:noProof/>
                <w:sz w:val="20"/>
              </w:rPr>
            </w:pPr>
            <w:r>
              <w:rPr>
                <w:noProof/>
                <w:sz w:val="20"/>
              </w:rPr>
              <w:t>N</w:t>
            </w:r>
            <w:r w:rsidRPr="00AF51E1">
              <w:rPr>
                <w:noProof/>
                <w:sz w:val="20"/>
              </w:rPr>
              <w:t>ão é permitido criar usuário com o mesmo e-mail.</w:t>
            </w:r>
          </w:p>
        </w:tc>
      </w:tr>
      <w:tr w:rsidR="0046368F" w:rsidRPr="00AF51E1" w14:paraId="665D00B3" w14:textId="77777777" w:rsidTr="008E1D44">
        <w:tc>
          <w:tcPr>
            <w:tcW w:w="846" w:type="dxa"/>
            <w:vAlign w:val="center"/>
          </w:tcPr>
          <w:p w14:paraId="034F47C8" w14:textId="77777777" w:rsidR="0046368F" w:rsidRPr="00AF51E1" w:rsidRDefault="0046368F" w:rsidP="008E1D44">
            <w:pPr>
              <w:pStyle w:val="TF-TEXTOQUADRO"/>
              <w:jc w:val="center"/>
              <w:rPr>
                <w:sz w:val="20"/>
              </w:rPr>
            </w:pPr>
            <w:r w:rsidRPr="00AF51E1">
              <w:rPr>
                <w:sz w:val="20"/>
              </w:rPr>
              <w:t>RN02</w:t>
            </w:r>
          </w:p>
        </w:tc>
        <w:tc>
          <w:tcPr>
            <w:tcW w:w="8221" w:type="dxa"/>
            <w:vAlign w:val="center"/>
          </w:tcPr>
          <w:p w14:paraId="1381671A" w14:textId="7250899D" w:rsidR="0046368F" w:rsidRPr="00AF51E1" w:rsidRDefault="0046368F" w:rsidP="008E1D44">
            <w:pPr>
              <w:pStyle w:val="TF-TEXTOQUADRO"/>
              <w:jc w:val="both"/>
              <w:rPr>
                <w:noProof/>
                <w:sz w:val="20"/>
              </w:rPr>
            </w:pPr>
            <w:r>
              <w:rPr>
                <w:noProof/>
                <w:sz w:val="20"/>
              </w:rPr>
              <w:t>S</w:t>
            </w:r>
            <w:r w:rsidRPr="00AF51E1">
              <w:rPr>
                <w:noProof/>
                <w:sz w:val="20"/>
              </w:rPr>
              <w:t xml:space="preserve">omente os usuários administradores podem </w:t>
            </w:r>
            <w:r w:rsidR="0017138F">
              <w:rPr>
                <w:noProof/>
                <w:sz w:val="20"/>
              </w:rPr>
              <w:t>resolver a</w:t>
            </w:r>
            <w:r w:rsidR="006708F7">
              <w:rPr>
                <w:noProof/>
                <w:sz w:val="20"/>
              </w:rPr>
              <w:t>s</w:t>
            </w:r>
            <w:r w:rsidR="0017138F">
              <w:rPr>
                <w:noProof/>
                <w:sz w:val="20"/>
              </w:rPr>
              <w:t xml:space="preserve"> ocorrência</w:t>
            </w:r>
            <w:r w:rsidR="006708F7">
              <w:rPr>
                <w:noProof/>
                <w:sz w:val="20"/>
              </w:rPr>
              <w:t>s</w:t>
            </w:r>
            <w:r w:rsidRPr="00AF51E1">
              <w:rPr>
                <w:noProof/>
                <w:sz w:val="20"/>
              </w:rPr>
              <w:t>.</w:t>
            </w:r>
          </w:p>
        </w:tc>
      </w:tr>
      <w:tr w:rsidR="0046368F" w:rsidRPr="00AF51E1" w14:paraId="7D3232EC" w14:textId="77777777" w:rsidTr="008E1D44">
        <w:tc>
          <w:tcPr>
            <w:tcW w:w="846" w:type="dxa"/>
            <w:vAlign w:val="center"/>
          </w:tcPr>
          <w:p w14:paraId="18F0C2F9" w14:textId="77777777" w:rsidR="0046368F" w:rsidRPr="00AF51E1" w:rsidRDefault="0046368F" w:rsidP="008E1D44">
            <w:pPr>
              <w:pStyle w:val="TF-TEXTOQUADRO"/>
              <w:jc w:val="center"/>
              <w:rPr>
                <w:sz w:val="20"/>
              </w:rPr>
            </w:pPr>
            <w:r w:rsidRPr="00AF51E1">
              <w:rPr>
                <w:sz w:val="20"/>
              </w:rPr>
              <w:t>RN03</w:t>
            </w:r>
          </w:p>
        </w:tc>
        <w:tc>
          <w:tcPr>
            <w:tcW w:w="8221" w:type="dxa"/>
            <w:vAlign w:val="center"/>
          </w:tcPr>
          <w:p w14:paraId="67748C2B" w14:textId="39CF5D01" w:rsidR="0046368F" w:rsidRPr="00AF51E1" w:rsidRDefault="00813139" w:rsidP="008E1D44">
            <w:pPr>
              <w:pStyle w:val="TF-TEXTOQUADRO"/>
              <w:jc w:val="both"/>
              <w:rPr>
                <w:noProof/>
                <w:sz w:val="20"/>
              </w:rPr>
            </w:pPr>
            <w:r w:rsidRPr="00813139">
              <w:rPr>
                <w:noProof/>
                <w:sz w:val="20"/>
              </w:rPr>
              <w:t>A IA deve validar a veracidade de ocorrências com base em fotos.</w:t>
            </w:r>
          </w:p>
        </w:tc>
      </w:tr>
      <w:tr w:rsidR="0046368F" w:rsidRPr="00AF51E1" w14:paraId="7DDCFFCC" w14:textId="77777777" w:rsidTr="008E1D44">
        <w:tc>
          <w:tcPr>
            <w:tcW w:w="846" w:type="dxa"/>
            <w:vAlign w:val="center"/>
          </w:tcPr>
          <w:p w14:paraId="09D877C1" w14:textId="77777777" w:rsidR="0046368F" w:rsidRPr="00AF51E1" w:rsidRDefault="0046368F" w:rsidP="008E1D44">
            <w:pPr>
              <w:pStyle w:val="TF-TEXTOQUADRO"/>
              <w:jc w:val="center"/>
              <w:rPr>
                <w:sz w:val="20"/>
              </w:rPr>
            </w:pPr>
            <w:r w:rsidRPr="00AF51E1">
              <w:rPr>
                <w:sz w:val="20"/>
              </w:rPr>
              <w:t>RN04</w:t>
            </w:r>
          </w:p>
        </w:tc>
        <w:tc>
          <w:tcPr>
            <w:tcW w:w="8221" w:type="dxa"/>
            <w:vAlign w:val="center"/>
          </w:tcPr>
          <w:p w14:paraId="5076EFDE" w14:textId="15D11F11" w:rsidR="0046368F" w:rsidRPr="00AF51E1" w:rsidRDefault="004E6B13" w:rsidP="008E1D44">
            <w:pPr>
              <w:pStyle w:val="TF-TEXTOQUADRO"/>
              <w:jc w:val="both"/>
              <w:rPr>
                <w:noProof/>
                <w:sz w:val="20"/>
              </w:rPr>
            </w:pPr>
            <w:r w:rsidRPr="004E6B13">
              <w:rPr>
                <w:noProof/>
                <w:sz w:val="20"/>
              </w:rPr>
              <w:t>IA deve classificar a gravidade de cada ocorrência como Baixo, Médio ou Alt</w:t>
            </w:r>
            <w:r w:rsidR="0017138F">
              <w:rPr>
                <w:noProof/>
                <w:sz w:val="20"/>
              </w:rPr>
              <w:t>o</w:t>
            </w:r>
            <w:r w:rsidRPr="004E6B13">
              <w:rPr>
                <w:noProof/>
                <w:sz w:val="20"/>
              </w:rPr>
              <w:t>.</w:t>
            </w:r>
          </w:p>
        </w:tc>
      </w:tr>
      <w:tr w:rsidR="0046368F" w:rsidRPr="00AF51E1" w14:paraId="442151A4" w14:textId="77777777" w:rsidTr="008E1D44">
        <w:tc>
          <w:tcPr>
            <w:tcW w:w="846" w:type="dxa"/>
            <w:vAlign w:val="center"/>
          </w:tcPr>
          <w:p w14:paraId="224E2162" w14:textId="77777777" w:rsidR="0046368F" w:rsidRPr="00AF51E1" w:rsidRDefault="0046368F" w:rsidP="008E1D44">
            <w:pPr>
              <w:pStyle w:val="TF-TEXTOQUADRO"/>
              <w:jc w:val="center"/>
              <w:rPr>
                <w:sz w:val="20"/>
              </w:rPr>
            </w:pPr>
            <w:r w:rsidRPr="00AF51E1">
              <w:rPr>
                <w:sz w:val="20"/>
              </w:rPr>
              <w:t>RN05</w:t>
            </w:r>
          </w:p>
        </w:tc>
        <w:tc>
          <w:tcPr>
            <w:tcW w:w="8221" w:type="dxa"/>
            <w:vAlign w:val="center"/>
          </w:tcPr>
          <w:p w14:paraId="2A637236" w14:textId="673E17E5" w:rsidR="0046368F" w:rsidRPr="00AF51E1" w:rsidRDefault="004E6B13" w:rsidP="008E1D44">
            <w:pPr>
              <w:pStyle w:val="TF-TEXTOQUADRO"/>
              <w:jc w:val="both"/>
              <w:rPr>
                <w:noProof/>
                <w:sz w:val="20"/>
              </w:rPr>
            </w:pPr>
            <w:r w:rsidRPr="004E6B13">
              <w:rPr>
                <w:noProof/>
                <w:sz w:val="20"/>
              </w:rPr>
              <w:t xml:space="preserve">Usuários devem ganhar </w:t>
            </w:r>
            <w:r w:rsidR="006708F7">
              <w:rPr>
                <w:noProof/>
                <w:sz w:val="20"/>
              </w:rPr>
              <w:t xml:space="preserve">pontos e rankings </w:t>
            </w:r>
            <w:r w:rsidRPr="004E6B13">
              <w:rPr>
                <w:noProof/>
                <w:sz w:val="20"/>
              </w:rPr>
              <w:t>com base</w:t>
            </w:r>
            <w:r w:rsidR="006708F7">
              <w:rPr>
                <w:noProof/>
                <w:sz w:val="20"/>
              </w:rPr>
              <w:t xml:space="preserve"> em</w:t>
            </w:r>
            <w:r w:rsidRPr="004E6B13">
              <w:rPr>
                <w:noProof/>
                <w:sz w:val="20"/>
              </w:rPr>
              <w:t xml:space="preserve"> </w:t>
            </w:r>
            <w:r>
              <w:rPr>
                <w:noProof/>
                <w:sz w:val="20"/>
              </w:rPr>
              <w:t>quantidade de ocorrências.</w:t>
            </w:r>
          </w:p>
        </w:tc>
      </w:tr>
      <w:tr w:rsidR="0046368F" w:rsidRPr="00AF51E1" w14:paraId="318EB270" w14:textId="77777777" w:rsidTr="008E1D44">
        <w:tc>
          <w:tcPr>
            <w:tcW w:w="846" w:type="dxa"/>
            <w:vAlign w:val="center"/>
          </w:tcPr>
          <w:p w14:paraId="682DD6E0" w14:textId="04DFD4C0" w:rsidR="0046368F" w:rsidRPr="00AF51E1" w:rsidRDefault="0046368F" w:rsidP="008E1D44">
            <w:pPr>
              <w:pStyle w:val="TF-TEXTOQUADRO"/>
              <w:jc w:val="center"/>
              <w:rPr>
                <w:sz w:val="20"/>
              </w:rPr>
            </w:pPr>
            <w:r w:rsidRPr="00AF51E1">
              <w:rPr>
                <w:sz w:val="20"/>
              </w:rPr>
              <w:t>RN0</w:t>
            </w:r>
            <w:r w:rsidR="002E0800">
              <w:rPr>
                <w:sz w:val="20"/>
              </w:rPr>
              <w:t>6</w:t>
            </w:r>
          </w:p>
        </w:tc>
        <w:tc>
          <w:tcPr>
            <w:tcW w:w="8221" w:type="dxa"/>
            <w:vAlign w:val="center"/>
          </w:tcPr>
          <w:p w14:paraId="41994F94" w14:textId="3613C153" w:rsidR="0046368F" w:rsidRPr="00AF51E1" w:rsidRDefault="005A30AA" w:rsidP="008E1D44">
            <w:pPr>
              <w:pStyle w:val="TF-TEXTOQUADRO"/>
              <w:jc w:val="both"/>
              <w:rPr>
                <w:noProof/>
                <w:sz w:val="20"/>
              </w:rPr>
            </w:pPr>
            <w:r w:rsidRPr="005A30AA">
              <w:rPr>
                <w:noProof/>
                <w:sz w:val="20"/>
              </w:rPr>
              <w:t xml:space="preserve">Somente usuários cadastrados e logados podem </w:t>
            </w:r>
            <w:r w:rsidR="006708F7">
              <w:rPr>
                <w:noProof/>
                <w:sz w:val="20"/>
              </w:rPr>
              <w:t>acessar a aplicação</w:t>
            </w:r>
            <w:r>
              <w:rPr>
                <w:noProof/>
                <w:sz w:val="20"/>
              </w:rPr>
              <w:t>.</w:t>
            </w:r>
          </w:p>
        </w:tc>
      </w:tr>
      <w:tr w:rsidR="0046368F" w:rsidRPr="00AF51E1" w14:paraId="02853879" w14:textId="77777777" w:rsidTr="008E1D44">
        <w:tc>
          <w:tcPr>
            <w:tcW w:w="846" w:type="dxa"/>
            <w:vAlign w:val="center"/>
          </w:tcPr>
          <w:p w14:paraId="12A16AC0" w14:textId="774BD6CC" w:rsidR="0046368F" w:rsidRPr="00AF51E1" w:rsidRDefault="0046368F" w:rsidP="008E1D44">
            <w:pPr>
              <w:pStyle w:val="TF-TEXTOQUADRO"/>
              <w:jc w:val="center"/>
              <w:rPr>
                <w:sz w:val="20"/>
              </w:rPr>
            </w:pPr>
            <w:r w:rsidRPr="00AF51E1">
              <w:rPr>
                <w:sz w:val="20"/>
              </w:rPr>
              <w:t>RN</w:t>
            </w:r>
            <w:r w:rsidR="002E0800">
              <w:rPr>
                <w:sz w:val="20"/>
              </w:rPr>
              <w:t>07</w:t>
            </w:r>
          </w:p>
        </w:tc>
        <w:tc>
          <w:tcPr>
            <w:tcW w:w="8221" w:type="dxa"/>
            <w:vAlign w:val="center"/>
          </w:tcPr>
          <w:p w14:paraId="5588F754" w14:textId="70E4DDE7" w:rsidR="0046368F" w:rsidRPr="00AF51E1" w:rsidRDefault="00621F2B" w:rsidP="008E1D44">
            <w:pPr>
              <w:pStyle w:val="TF-TEXTOQUADRO"/>
              <w:jc w:val="both"/>
              <w:rPr>
                <w:noProof/>
                <w:sz w:val="20"/>
              </w:rPr>
            </w:pPr>
            <w:r w:rsidRPr="00621F2B">
              <w:rPr>
                <w:noProof/>
                <w:sz w:val="20"/>
              </w:rPr>
              <w:t xml:space="preserve">Relatórios de ocorrência devem incluir </w:t>
            </w:r>
            <w:r w:rsidR="006708F7">
              <w:rPr>
                <w:noProof/>
                <w:sz w:val="20"/>
              </w:rPr>
              <w:t>obrigat</w:t>
            </w:r>
            <w:r w:rsidR="00DB0BD5">
              <w:rPr>
                <w:noProof/>
                <w:sz w:val="20"/>
              </w:rPr>
              <w:t>o</w:t>
            </w:r>
            <w:r w:rsidR="006708F7">
              <w:rPr>
                <w:noProof/>
                <w:sz w:val="20"/>
              </w:rPr>
              <w:t xml:space="preserve">riamente </w:t>
            </w:r>
            <w:r w:rsidRPr="00621F2B">
              <w:rPr>
                <w:noProof/>
                <w:sz w:val="20"/>
              </w:rPr>
              <w:t>endereço.</w:t>
            </w:r>
          </w:p>
        </w:tc>
      </w:tr>
      <w:tr w:rsidR="00DC3D7E" w:rsidRPr="00AF51E1" w14:paraId="0604FB4D" w14:textId="77777777" w:rsidTr="008E1D44">
        <w:tc>
          <w:tcPr>
            <w:tcW w:w="846" w:type="dxa"/>
            <w:vAlign w:val="center"/>
          </w:tcPr>
          <w:p w14:paraId="43E00F92" w14:textId="09E911D2" w:rsidR="00DC3D7E" w:rsidRPr="00AF51E1" w:rsidRDefault="00C217AC" w:rsidP="008E1D44">
            <w:pPr>
              <w:pStyle w:val="TF-TEXTOQUADRO"/>
              <w:jc w:val="center"/>
              <w:rPr>
                <w:sz w:val="20"/>
              </w:rPr>
            </w:pPr>
            <w:r>
              <w:rPr>
                <w:sz w:val="20"/>
              </w:rPr>
              <w:t>RN</w:t>
            </w:r>
            <w:r w:rsidR="002E0800">
              <w:rPr>
                <w:sz w:val="20"/>
              </w:rPr>
              <w:t>08</w:t>
            </w:r>
          </w:p>
        </w:tc>
        <w:tc>
          <w:tcPr>
            <w:tcW w:w="8221" w:type="dxa"/>
            <w:vAlign w:val="center"/>
          </w:tcPr>
          <w:p w14:paraId="05C23201" w14:textId="547D6605" w:rsidR="00DC3D7E" w:rsidRPr="004F4BEA" w:rsidRDefault="00372329" w:rsidP="008E1D44">
            <w:pPr>
              <w:pStyle w:val="TF-TEXTOQUADRO"/>
              <w:jc w:val="both"/>
              <w:rPr>
                <w:noProof/>
                <w:sz w:val="20"/>
              </w:rPr>
            </w:pPr>
            <w:r>
              <w:rPr>
                <w:noProof/>
                <w:sz w:val="20"/>
              </w:rPr>
              <w:t xml:space="preserve">A </w:t>
            </w:r>
            <w:r w:rsidR="007272C2">
              <w:rPr>
                <w:noProof/>
                <w:sz w:val="20"/>
              </w:rPr>
              <w:t>aplicação</w:t>
            </w:r>
            <w:r w:rsidR="004F4BEA" w:rsidRPr="004F4BEA">
              <w:rPr>
                <w:noProof/>
                <w:sz w:val="20"/>
              </w:rPr>
              <w:t xml:space="preserve"> deve manter pontos permanentes, que nunca diminuem e são usados apenas para determinar o nível do usuário.</w:t>
            </w:r>
          </w:p>
        </w:tc>
      </w:tr>
      <w:tr w:rsidR="005A4E35" w:rsidRPr="00AF51E1" w14:paraId="3FD264A7" w14:textId="77777777" w:rsidTr="008E1D44">
        <w:tc>
          <w:tcPr>
            <w:tcW w:w="846" w:type="dxa"/>
            <w:vAlign w:val="center"/>
          </w:tcPr>
          <w:p w14:paraId="4F002E6C" w14:textId="17155DFA" w:rsidR="005A4E35" w:rsidRPr="00AF51E1" w:rsidRDefault="00C217AC" w:rsidP="008E1D44">
            <w:pPr>
              <w:pStyle w:val="TF-TEXTOQUADRO"/>
              <w:jc w:val="center"/>
              <w:rPr>
                <w:sz w:val="20"/>
              </w:rPr>
            </w:pPr>
            <w:r>
              <w:rPr>
                <w:sz w:val="20"/>
              </w:rPr>
              <w:t>RN</w:t>
            </w:r>
            <w:r w:rsidR="002E0800">
              <w:rPr>
                <w:sz w:val="20"/>
              </w:rPr>
              <w:t>09</w:t>
            </w:r>
          </w:p>
        </w:tc>
        <w:tc>
          <w:tcPr>
            <w:tcW w:w="8221" w:type="dxa"/>
            <w:vAlign w:val="center"/>
          </w:tcPr>
          <w:p w14:paraId="5501C43E" w14:textId="452AD6FE" w:rsidR="005A4E35" w:rsidRPr="00DC3D7E" w:rsidRDefault="00B57A35" w:rsidP="008E1D44">
            <w:pPr>
              <w:pStyle w:val="TF-TEXTOQUADRO"/>
              <w:jc w:val="both"/>
              <w:rPr>
                <w:noProof/>
                <w:sz w:val="20"/>
              </w:rPr>
            </w:pPr>
            <w:r w:rsidRPr="00B57A35">
              <w:rPr>
                <w:noProof/>
                <w:sz w:val="20"/>
              </w:rPr>
              <w:t>O acesso a determinados cupons depende do nível do usuário (Bronze, Prata, Ouro etc.).</w:t>
            </w:r>
          </w:p>
        </w:tc>
      </w:tr>
      <w:tr w:rsidR="00AE03DE" w:rsidRPr="00AF51E1" w14:paraId="378D8479" w14:textId="77777777" w:rsidTr="008E1D44">
        <w:tc>
          <w:tcPr>
            <w:tcW w:w="846" w:type="dxa"/>
            <w:vAlign w:val="center"/>
          </w:tcPr>
          <w:p w14:paraId="79FF2E3C" w14:textId="5F2F2B2B" w:rsidR="00AE03DE" w:rsidRDefault="00AE03DE" w:rsidP="008E1D44">
            <w:pPr>
              <w:pStyle w:val="TF-TEXTOQUADRO"/>
              <w:jc w:val="center"/>
              <w:rPr>
                <w:sz w:val="20"/>
              </w:rPr>
            </w:pPr>
            <w:r>
              <w:rPr>
                <w:sz w:val="20"/>
              </w:rPr>
              <w:t>RN</w:t>
            </w:r>
            <w:r w:rsidR="002E0800">
              <w:rPr>
                <w:sz w:val="20"/>
              </w:rPr>
              <w:t>10</w:t>
            </w:r>
          </w:p>
        </w:tc>
        <w:tc>
          <w:tcPr>
            <w:tcW w:w="8221" w:type="dxa"/>
            <w:vAlign w:val="center"/>
          </w:tcPr>
          <w:p w14:paraId="4D9DBDF7" w14:textId="69E7CB35" w:rsidR="00AE03DE" w:rsidRPr="00B57A35" w:rsidRDefault="00AE03DE" w:rsidP="008E1D44">
            <w:pPr>
              <w:pStyle w:val="TF-TEXTOQUADRO"/>
              <w:jc w:val="both"/>
              <w:rPr>
                <w:noProof/>
                <w:sz w:val="20"/>
              </w:rPr>
            </w:pPr>
            <w:r w:rsidRPr="00AE03DE">
              <w:rPr>
                <w:noProof/>
                <w:sz w:val="20"/>
              </w:rPr>
              <w:t xml:space="preserve">A progressão de nível deve ser definida por faixas de pontos permanentes, configuradas </w:t>
            </w:r>
            <w:r w:rsidR="00D40F25">
              <w:rPr>
                <w:noProof/>
                <w:sz w:val="20"/>
              </w:rPr>
              <w:t>no código da aplicação</w:t>
            </w:r>
            <w:r w:rsidRPr="00AE03DE">
              <w:rPr>
                <w:noProof/>
                <w:sz w:val="20"/>
              </w:rPr>
              <w:t>.</w:t>
            </w:r>
          </w:p>
        </w:tc>
      </w:tr>
      <w:tr w:rsidR="00D753D1" w:rsidRPr="00AF51E1" w14:paraId="0F29BC3F" w14:textId="77777777" w:rsidTr="008E1D44">
        <w:tc>
          <w:tcPr>
            <w:tcW w:w="846" w:type="dxa"/>
            <w:vAlign w:val="center"/>
          </w:tcPr>
          <w:p w14:paraId="1C87A3E2" w14:textId="78464A98" w:rsidR="00D753D1" w:rsidRDefault="002E0800" w:rsidP="008E1D44">
            <w:pPr>
              <w:pStyle w:val="TF-TEXTOQUADRO"/>
              <w:jc w:val="center"/>
              <w:rPr>
                <w:sz w:val="20"/>
              </w:rPr>
            </w:pPr>
            <w:r>
              <w:rPr>
                <w:sz w:val="20"/>
              </w:rPr>
              <w:t>RN11</w:t>
            </w:r>
          </w:p>
        </w:tc>
        <w:tc>
          <w:tcPr>
            <w:tcW w:w="8221" w:type="dxa"/>
            <w:vAlign w:val="center"/>
          </w:tcPr>
          <w:p w14:paraId="1AA6E19B" w14:textId="41D91A50" w:rsidR="00D753D1" w:rsidRPr="00AE03DE" w:rsidRDefault="00D753D1" w:rsidP="008E1D44">
            <w:pPr>
              <w:pStyle w:val="TF-TEXTOQUADRO"/>
              <w:jc w:val="both"/>
              <w:rPr>
                <w:noProof/>
                <w:sz w:val="20"/>
              </w:rPr>
            </w:pPr>
            <w:r>
              <w:rPr>
                <w:noProof/>
                <w:sz w:val="20"/>
              </w:rPr>
              <w:t xml:space="preserve">O tipo de ocorrência e a severidade que aparecem no mapa são </w:t>
            </w:r>
            <w:r w:rsidR="002E0800">
              <w:rPr>
                <w:noProof/>
                <w:sz w:val="20"/>
              </w:rPr>
              <w:t>as informadas pelo usuário, não pela IA.</w:t>
            </w:r>
          </w:p>
        </w:tc>
      </w:tr>
      <w:tr w:rsidR="002B7083" w:rsidRPr="00AF51E1" w14:paraId="2931ECBD" w14:textId="77777777" w:rsidTr="008E1D44">
        <w:tc>
          <w:tcPr>
            <w:tcW w:w="846" w:type="dxa"/>
            <w:vAlign w:val="center"/>
          </w:tcPr>
          <w:p w14:paraId="50584AD8" w14:textId="709CDF85" w:rsidR="002B7083" w:rsidRDefault="002B7083" w:rsidP="008E1D44">
            <w:pPr>
              <w:pStyle w:val="TF-TEXTOQUADRO"/>
              <w:jc w:val="center"/>
              <w:rPr>
                <w:sz w:val="20"/>
              </w:rPr>
            </w:pPr>
            <w:r>
              <w:rPr>
                <w:sz w:val="20"/>
              </w:rPr>
              <w:t>RN12</w:t>
            </w:r>
          </w:p>
        </w:tc>
        <w:tc>
          <w:tcPr>
            <w:tcW w:w="8221" w:type="dxa"/>
            <w:vAlign w:val="center"/>
          </w:tcPr>
          <w:p w14:paraId="663C0FAA" w14:textId="317B508E" w:rsidR="002B7083" w:rsidRDefault="002B7083" w:rsidP="008E1D44">
            <w:pPr>
              <w:pStyle w:val="TF-TEXTOQUADRO"/>
              <w:jc w:val="both"/>
              <w:rPr>
                <w:noProof/>
                <w:sz w:val="20"/>
              </w:rPr>
            </w:pPr>
            <w:r>
              <w:rPr>
                <w:noProof/>
                <w:sz w:val="20"/>
              </w:rPr>
              <w:t>No mapa a severidade pode ser percebida pela cor do marcador, vermalho para alto, laranja para médio, e amarelo para baixo.</w:t>
            </w:r>
          </w:p>
        </w:tc>
      </w:tr>
    </w:tbl>
    <w:p w14:paraId="252763A5" w14:textId="77777777" w:rsidR="00BD705C" w:rsidRPr="00230102" w:rsidRDefault="00BD705C" w:rsidP="00BD705C">
      <w:pPr>
        <w:pStyle w:val="TF-FONTE"/>
      </w:pPr>
      <w:bookmarkStart w:id="178" w:name="_Ref169197160"/>
      <w:bookmarkStart w:id="179" w:name="_Toc171669038"/>
      <w:r w:rsidRPr="00230102">
        <w:t>Fonte: elaborada pela autora (2025).</w:t>
      </w:r>
    </w:p>
    <w:p w14:paraId="2AFED5D9" w14:textId="15F9AD9A" w:rsidR="00DC5715" w:rsidRPr="00816A37" w:rsidRDefault="00DC5715" w:rsidP="00DC5715">
      <w:pPr>
        <w:pStyle w:val="Ttulo3"/>
      </w:pPr>
      <w:bookmarkStart w:id="180" w:name="_Ref215417066"/>
      <w:bookmarkStart w:id="181" w:name="_Ref215418843"/>
      <w:bookmarkStart w:id="182" w:name="_Toc215432574"/>
      <w:r w:rsidRPr="00816A37">
        <w:t>Diagrama de Caso de Uso</w:t>
      </w:r>
      <w:bookmarkEnd w:id="178"/>
      <w:bookmarkEnd w:id="179"/>
      <w:bookmarkEnd w:id="180"/>
      <w:bookmarkEnd w:id="181"/>
      <w:bookmarkEnd w:id="182"/>
    </w:p>
    <w:p w14:paraId="3D9423FC" w14:textId="3AAF54D7" w:rsidR="00C01B94" w:rsidRPr="00C01B94" w:rsidRDefault="00AB7772" w:rsidP="00AF0703">
      <w:pPr>
        <w:pStyle w:val="TF-TEXTO"/>
      </w:pPr>
      <w:bookmarkStart w:id="183" w:name="_Ref208428053"/>
      <w:bookmarkStart w:id="184" w:name="_Ref208428047"/>
      <w:bookmarkStart w:id="185" w:name="_Ref169197178"/>
      <w:bookmarkStart w:id="186" w:name="_Toc171669039"/>
      <w:r w:rsidRPr="00816A37">
        <w:t xml:space="preserve">Esta subseção apresenta o DCU e os UCs da aplicação, conforme </w:t>
      </w:r>
      <w:r>
        <w:t xml:space="preserve">ilustrado </w:t>
      </w:r>
      <w:r w:rsidRPr="00816A37">
        <w:t>na</w:t>
      </w:r>
      <w:r>
        <w:t xml:space="preserve"> </w:t>
      </w:r>
      <w:r>
        <w:fldChar w:fldCharType="begin"/>
      </w:r>
      <w:r>
        <w:instrText xml:space="preserve"> REF _Ref215088705 \h </w:instrText>
      </w:r>
      <w:r>
        <w:fldChar w:fldCharType="separate"/>
      </w:r>
      <w:r w:rsidR="001C1872" w:rsidRPr="00816A37">
        <w:t xml:space="preserve">Figura </w:t>
      </w:r>
      <w:r w:rsidR="001C1872">
        <w:rPr>
          <w:noProof/>
        </w:rPr>
        <w:t>10</w:t>
      </w:r>
      <w:r>
        <w:fldChar w:fldCharType="end"/>
      </w:r>
      <w:r w:rsidRPr="00816A37">
        <w:t xml:space="preserve">, </w:t>
      </w:r>
      <w:r>
        <w:t xml:space="preserve">a qual contempla as interações entre </w:t>
      </w:r>
      <w:r w:rsidRPr="00816A37">
        <w:t xml:space="preserve">os atores </w:t>
      </w:r>
      <w:r w:rsidRPr="00816A37">
        <w:rPr>
          <w:rStyle w:val="TF-COURIER10"/>
        </w:rPr>
        <w:t>Administrador</w:t>
      </w:r>
      <w:r w:rsidRPr="00816A37">
        <w:t xml:space="preserve"> e </w:t>
      </w:r>
      <w:r w:rsidRPr="00816A37">
        <w:rPr>
          <w:rStyle w:val="TF-COURIER10"/>
        </w:rPr>
        <w:t xml:space="preserve">Cidadão </w:t>
      </w:r>
      <w:r w:rsidRPr="00816A37">
        <w:t>e</w:t>
      </w:r>
      <w:r w:rsidRPr="00816A37">
        <w:rPr>
          <w:rStyle w:val="TF-COURIER10"/>
        </w:rPr>
        <w:t xml:space="preserve"> Sistema de IA</w:t>
      </w:r>
      <w:r w:rsidRPr="00816A37">
        <w:t>.</w:t>
      </w:r>
      <w:r>
        <w:t xml:space="preserve"> </w:t>
      </w:r>
      <w:r w:rsidR="00C01B94" w:rsidRPr="00C01B94">
        <w:t xml:space="preserve">O fluxo de utilização inicia-se com o </w:t>
      </w:r>
      <w:r w:rsidR="00C01B94" w:rsidRPr="00FD4E55">
        <w:rPr>
          <w:rStyle w:val="TF-COURIER10"/>
        </w:rPr>
        <w:t>UC01 – Cadastrar Usuário</w:t>
      </w:r>
      <w:r w:rsidR="00C01B94" w:rsidRPr="00C01B94">
        <w:t xml:space="preserve">, responsável pelo registro de novos cidadãos </w:t>
      </w:r>
      <w:r w:rsidR="00F42F46">
        <w:t>na aplicação</w:t>
      </w:r>
      <w:r w:rsidR="00C01B94" w:rsidRPr="00C01B94">
        <w:t>. A</w:t>
      </w:r>
      <w:r w:rsidR="007400FC">
        <w:t xml:space="preserve">o final dessa </w:t>
      </w:r>
      <w:r w:rsidR="00C01B94" w:rsidRPr="00C01B94">
        <w:t xml:space="preserve">etapa, o acesso às funcionalidades controladas ocorre por meio do </w:t>
      </w:r>
      <w:r w:rsidR="00C01B94" w:rsidRPr="00FD4E55">
        <w:rPr>
          <w:rStyle w:val="TF-COURIER10"/>
        </w:rPr>
        <w:t>UC02 –</w:t>
      </w:r>
      <w:r w:rsidR="00D60C8B">
        <w:rPr>
          <w:rStyle w:val="TF-COURIER10"/>
        </w:rPr>
        <w:t xml:space="preserve"> Realizar </w:t>
      </w:r>
      <w:r w:rsidR="00C01B94" w:rsidRPr="00FD4E55">
        <w:rPr>
          <w:rStyle w:val="TF-COURIER10"/>
        </w:rPr>
        <w:t>Login/Logout,</w:t>
      </w:r>
      <w:r w:rsidR="00C01B94" w:rsidRPr="00C01B94">
        <w:t xml:space="preserve"> que executa o processo de entrada e saída segura d</w:t>
      </w:r>
      <w:r w:rsidR="00F42F46">
        <w:t>a aplicação</w:t>
      </w:r>
      <w:r w:rsidR="00C01B94" w:rsidRPr="00C01B94">
        <w:t>.</w:t>
      </w:r>
      <w:r w:rsidR="00AF0703">
        <w:t xml:space="preserve"> </w:t>
      </w:r>
      <w:r w:rsidR="00C01B94" w:rsidRPr="00C01B94">
        <w:t xml:space="preserve">Após a autenticação, o </w:t>
      </w:r>
      <w:r w:rsidR="00623168">
        <w:t xml:space="preserve">usuário </w:t>
      </w:r>
      <w:r w:rsidR="00623168" w:rsidRPr="00C01B94">
        <w:t>é</w:t>
      </w:r>
      <w:r w:rsidR="00C01B94" w:rsidRPr="00C01B94">
        <w:t xml:space="preserve"> direcionad</w:t>
      </w:r>
      <w:r w:rsidR="00623168">
        <w:t xml:space="preserve">o para a tela de perfil, </w:t>
      </w:r>
      <w:r w:rsidR="007B65F6">
        <w:t xml:space="preserve">na qual </w:t>
      </w:r>
      <w:r w:rsidR="00623168">
        <w:t>é possível realizar o</w:t>
      </w:r>
      <w:r w:rsidR="00C01B94" w:rsidRPr="00FD4E55">
        <w:rPr>
          <w:rStyle w:val="TF-COURIER10"/>
        </w:rPr>
        <w:t xml:space="preserve"> UC03 – Gerenciar Dados Pessoais</w:t>
      </w:r>
      <w:r w:rsidR="00B63FEB">
        <w:rPr>
          <w:rStyle w:val="TF-COURIER10"/>
        </w:rPr>
        <w:t xml:space="preserve"> &lt;&lt;CRUD&gt;&gt;</w:t>
      </w:r>
      <w:r w:rsidR="00C01B94" w:rsidRPr="00C01B94">
        <w:t xml:space="preserve">, utilizado para consultar e atualizar suas informações cadastradas. Em continuidade, a navegação funcional se inicia pelo </w:t>
      </w:r>
      <w:r w:rsidR="00C01B94" w:rsidRPr="00FD4E55">
        <w:rPr>
          <w:rStyle w:val="TF-COURIER10"/>
        </w:rPr>
        <w:t xml:space="preserve">UC04 – </w:t>
      </w:r>
      <w:r w:rsidR="00C37022">
        <w:rPr>
          <w:rStyle w:val="TF-COURIER10"/>
        </w:rPr>
        <w:t>Visualizar</w:t>
      </w:r>
      <w:r w:rsidR="00C01B94" w:rsidRPr="00FD4E55">
        <w:rPr>
          <w:rStyle w:val="TF-COURIER10"/>
        </w:rPr>
        <w:t xml:space="preserve"> Mapa de Ocorrências</w:t>
      </w:r>
      <w:r w:rsidR="00B63FEB">
        <w:rPr>
          <w:rStyle w:val="TF-COURIER10"/>
        </w:rPr>
        <w:t xml:space="preserve"> &lt;&lt;Report&gt;&gt;</w:t>
      </w:r>
      <w:r w:rsidR="00C01B94" w:rsidRPr="00C01B94">
        <w:t>, que apresenta a distribuição geográfica dos eventos registrados, diferenciados por marcadores com características visuais distintas.</w:t>
      </w:r>
    </w:p>
    <w:p w14:paraId="607EC864" w14:textId="77777777" w:rsidR="007400FC" w:rsidRDefault="00C01B94" w:rsidP="00FD0606">
      <w:pPr>
        <w:pStyle w:val="TF-TEXTO"/>
      </w:pPr>
      <w:r w:rsidRPr="00C01B94">
        <w:t xml:space="preserve">Para acessar os registros mais recentes enviados pelo próprio usuário, a aplicação disponibiliza o </w:t>
      </w:r>
      <w:r w:rsidRPr="00FD4E55">
        <w:rPr>
          <w:rStyle w:val="TF-COURIER10"/>
        </w:rPr>
        <w:t xml:space="preserve">UC05 – </w:t>
      </w:r>
      <w:r w:rsidR="00C37022">
        <w:rPr>
          <w:rStyle w:val="TF-COURIER10"/>
        </w:rPr>
        <w:t>Visualizar</w:t>
      </w:r>
      <w:r w:rsidRPr="00FD4E55">
        <w:rPr>
          <w:rStyle w:val="TF-COURIER10"/>
        </w:rPr>
        <w:t xml:space="preserve"> Reportes Recentes</w:t>
      </w:r>
      <w:r w:rsidR="00B63FEB">
        <w:rPr>
          <w:rStyle w:val="TF-COURIER10"/>
        </w:rPr>
        <w:t xml:space="preserve"> &lt;&lt;Report&gt;&gt;</w:t>
      </w:r>
      <w:r w:rsidRPr="00C01B94">
        <w:t xml:space="preserve">. Caso seja necessário registrar um novo evento, utiliza-se o </w:t>
      </w:r>
      <w:r w:rsidRPr="00FD4E55">
        <w:rPr>
          <w:rStyle w:val="TF-COURIER10"/>
        </w:rPr>
        <w:t>UC06 – Relatar Ocorrência</w:t>
      </w:r>
      <w:r w:rsidRPr="00C01B94">
        <w:t>, que contempla o preenchimento dos dados do relato e a indicação da localização correspondente.</w:t>
      </w:r>
      <w:r w:rsidR="00002146" w:rsidRPr="00002146">
        <w:rPr>
          <w:szCs w:val="24"/>
        </w:rPr>
        <w:t xml:space="preserve"> </w:t>
      </w:r>
      <w:r w:rsidR="00002146" w:rsidRPr="00002146">
        <w:t xml:space="preserve">O cidadão também pode, de forma opcional, utilizar o </w:t>
      </w:r>
      <w:r w:rsidR="00002146" w:rsidRPr="00002146">
        <w:rPr>
          <w:rStyle w:val="TF-COURIER10"/>
        </w:rPr>
        <w:t>UC1</w:t>
      </w:r>
      <w:r w:rsidR="00E60182">
        <w:rPr>
          <w:rStyle w:val="TF-COURIER10"/>
        </w:rPr>
        <w:t>4</w:t>
      </w:r>
      <w:r w:rsidR="00002146" w:rsidRPr="00002146">
        <w:rPr>
          <w:rStyle w:val="TF-COURIER10"/>
        </w:rPr>
        <w:t xml:space="preserve"> – Anexar Evidências Visuais </w:t>
      </w:r>
      <w:r w:rsidR="00002146" w:rsidRPr="00002146">
        <w:t xml:space="preserve">para enviar imagens que complementem a ocorrência registrada. </w:t>
      </w:r>
    </w:p>
    <w:p w14:paraId="184D6AAE" w14:textId="1DEB21DC" w:rsidR="00C01B94" w:rsidRPr="00C01B94" w:rsidRDefault="00002146" w:rsidP="00FD0606">
      <w:pPr>
        <w:pStyle w:val="TF-TEXTO"/>
      </w:pPr>
      <w:r w:rsidRPr="00002146">
        <w:t>Após o envio das evidências fotográficas, o sistema de IA inicia o processamento automático das imagens</w:t>
      </w:r>
      <w:r w:rsidR="00AF0703">
        <w:t xml:space="preserve"> </w:t>
      </w:r>
      <w:r w:rsidR="00C01B94" w:rsidRPr="00C01B94">
        <w:t xml:space="preserve">por meio do </w:t>
      </w:r>
      <w:r w:rsidR="00C01B94" w:rsidRPr="00FD4E55">
        <w:rPr>
          <w:rStyle w:val="TF-COURIER10"/>
        </w:rPr>
        <w:t xml:space="preserve">UC07 – </w:t>
      </w:r>
      <w:r w:rsidR="006A0078">
        <w:rPr>
          <w:rStyle w:val="TF-COURIER10"/>
        </w:rPr>
        <w:t>Analisar e Classificar Imagens</w:t>
      </w:r>
      <w:r w:rsidR="00C01B94" w:rsidRPr="00FD4E55">
        <w:rPr>
          <w:rStyle w:val="TF-COURIER10"/>
        </w:rPr>
        <w:t>,</w:t>
      </w:r>
      <w:r w:rsidR="00C01B94" w:rsidRPr="00C01B94">
        <w:t xml:space="preserve"> no qual o modelo identifica o tipo de desastre representado em cada fotografia</w:t>
      </w:r>
      <w:r w:rsidR="006A0078">
        <w:t xml:space="preserve"> e </w:t>
      </w:r>
      <w:r w:rsidR="006A0078" w:rsidRPr="00C01B94">
        <w:t xml:space="preserve">realiza a avaliação </w:t>
      </w:r>
      <w:r w:rsidR="006A0078" w:rsidRPr="00C01B94">
        <w:lastRenderedPageBreak/>
        <w:t>individual da gravidade presente em cada imagem enviada, produzindo um grau de severidade correspondente</w:t>
      </w:r>
      <w:r w:rsidR="00C01B94" w:rsidRPr="00C01B94">
        <w:t>.</w:t>
      </w:r>
    </w:p>
    <w:p w14:paraId="0BD397CD" w14:textId="1F353B93" w:rsidR="00C01B94" w:rsidRPr="00C01B94" w:rsidRDefault="00C01B94" w:rsidP="00AF0703">
      <w:pPr>
        <w:pStyle w:val="TF-TEXTO"/>
      </w:pPr>
      <w:r w:rsidRPr="00C01B94">
        <w:t xml:space="preserve">Após a conclusão do registro, </w:t>
      </w:r>
      <w:r w:rsidR="00260E97">
        <w:rPr>
          <w:color w:val="000000"/>
        </w:rPr>
        <w:t xml:space="preserve">aplica-se a estratégia de </w:t>
      </w:r>
      <w:r w:rsidR="00260E97" w:rsidRPr="00576798">
        <w:rPr>
          <w:color w:val="000000"/>
        </w:rPr>
        <w:t>gamificação por meio do</w:t>
      </w:r>
      <w:r w:rsidRPr="00C01B94">
        <w:t xml:space="preserve"> </w:t>
      </w:r>
      <w:r w:rsidRPr="00FD4E55">
        <w:rPr>
          <w:rStyle w:val="TF-COURIER10"/>
        </w:rPr>
        <w:t>UC</w:t>
      </w:r>
      <w:r w:rsidR="00A25D0C">
        <w:rPr>
          <w:rStyle w:val="TF-COURIER10"/>
        </w:rPr>
        <w:t>0</w:t>
      </w:r>
      <w:r w:rsidR="00E60182">
        <w:rPr>
          <w:rStyle w:val="TF-COURIER10"/>
        </w:rPr>
        <w:t>8</w:t>
      </w:r>
      <w:r w:rsidRPr="00FD4E55">
        <w:rPr>
          <w:rStyle w:val="TF-COURIER10"/>
        </w:rPr>
        <w:t xml:space="preserve"> – </w:t>
      </w:r>
      <w:r w:rsidR="00E8567D" w:rsidRPr="00E8567D">
        <w:rPr>
          <w:rFonts w:ascii="Courier New" w:hAnsi="Courier New"/>
          <w:sz w:val="20"/>
        </w:rPr>
        <w:t>Receber Pontos (Gamificação</w:t>
      </w:r>
      <w:r w:rsidR="00F55774">
        <w:rPr>
          <w:rFonts w:ascii="Courier New" w:hAnsi="Courier New"/>
          <w:sz w:val="20"/>
        </w:rPr>
        <w:t>)</w:t>
      </w:r>
      <w:r w:rsidRPr="00FD4E55">
        <w:rPr>
          <w:rStyle w:val="TF-COURIER10"/>
        </w:rPr>
        <w:t>,</w:t>
      </w:r>
      <w:r w:rsidRPr="00C01B94">
        <w:t xml:space="preserve"> responsável por atribuir pontos ao cidadão conforme suas contribuições. Para acompanhar seu desempenho, o usuário dispõe do </w:t>
      </w:r>
      <w:r w:rsidRPr="00FD4E55">
        <w:rPr>
          <w:rStyle w:val="TF-COURIER10"/>
        </w:rPr>
        <w:t>UC</w:t>
      </w:r>
      <w:r w:rsidR="00E60182">
        <w:rPr>
          <w:rStyle w:val="TF-COURIER10"/>
        </w:rPr>
        <w:t>09</w:t>
      </w:r>
      <w:r w:rsidRPr="00FD4E55">
        <w:rPr>
          <w:rStyle w:val="TF-COURIER10"/>
        </w:rPr>
        <w:t xml:space="preserve"> – Visualizar Ranking</w:t>
      </w:r>
      <w:r w:rsidRPr="00C01B94">
        <w:t>, que apresenta a classificação atual dos participantes.</w:t>
      </w:r>
      <w:r w:rsidR="00AF0703">
        <w:t xml:space="preserve"> </w:t>
      </w:r>
      <w:r w:rsidRPr="00C01B94">
        <w:t xml:space="preserve">A consulta ao conjunto completo de eventos cadastrados é realizada pelo </w:t>
      </w:r>
      <w:r w:rsidRPr="00FD4E55">
        <w:rPr>
          <w:rStyle w:val="TF-COURIER10"/>
        </w:rPr>
        <w:t>UC1</w:t>
      </w:r>
      <w:r w:rsidR="00E60182">
        <w:rPr>
          <w:rStyle w:val="TF-COURIER10"/>
        </w:rPr>
        <w:t>0</w:t>
      </w:r>
      <w:r w:rsidRPr="00FD4E55">
        <w:rPr>
          <w:rStyle w:val="TF-COURIER10"/>
        </w:rPr>
        <w:t xml:space="preserve"> – </w:t>
      </w:r>
      <w:r w:rsidR="00C37022">
        <w:rPr>
          <w:rStyle w:val="TF-COURIER10"/>
        </w:rPr>
        <w:t>Visualizar</w:t>
      </w:r>
      <w:r w:rsidRPr="00FD4E55">
        <w:rPr>
          <w:rStyle w:val="TF-COURIER10"/>
        </w:rPr>
        <w:t xml:space="preserve"> Ocorrências</w:t>
      </w:r>
      <w:r w:rsidRPr="00C01B94">
        <w:t xml:space="preserve">, enquanto buscas mais específicas podem ser executadas mediante o </w:t>
      </w:r>
      <w:r w:rsidRPr="00FD4E55">
        <w:rPr>
          <w:rStyle w:val="TF-COURIER10"/>
        </w:rPr>
        <w:t>UC1</w:t>
      </w:r>
      <w:r w:rsidR="00E60182">
        <w:rPr>
          <w:rStyle w:val="TF-COURIER10"/>
        </w:rPr>
        <w:t>1</w:t>
      </w:r>
      <w:r w:rsidRPr="00FD4E55">
        <w:rPr>
          <w:rStyle w:val="TF-COURIER10"/>
        </w:rPr>
        <w:t xml:space="preserve"> – Filtrar Ocorrências</w:t>
      </w:r>
      <w:r w:rsidRPr="00C01B94">
        <w:t>, que possibilita selecionar registros com base em critérios como status, descrição, endereço ou severidade.</w:t>
      </w:r>
    </w:p>
    <w:p w14:paraId="553C3D8D" w14:textId="7ADA8B80" w:rsidR="00C01B94" w:rsidRPr="00C01B94" w:rsidRDefault="00C01B94" w:rsidP="00AF0703">
      <w:pPr>
        <w:pStyle w:val="TF-TEXTO"/>
      </w:pPr>
      <w:r w:rsidRPr="00C01B94">
        <w:t xml:space="preserve">No âmbito administrativo, o ator </w:t>
      </w:r>
      <w:r w:rsidRPr="006811CE">
        <w:rPr>
          <w:rStyle w:val="TF-COURIER10"/>
        </w:rPr>
        <w:t>Administrador</w:t>
      </w:r>
      <w:r w:rsidRPr="00C01B94">
        <w:t xml:space="preserve"> também utiliza o </w:t>
      </w:r>
      <w:r w:rsidRPr="00FD4E55">
        <w:rPr>
          <w:rStyle w:val="TF-COURIER10"/>
        </w:rPr>
        <w:t xml:space="preserve">UC02 – </w:t>
      </w:r>
      <w:r w:rsidR="00EF4075">
        <w:rPr>
          <w:rStyle w:val="TF-COURIER10"/>
        </w:rPr>
        <w:t>Realizar</w:t>
      </w:r>
      <w:r w:rsidRPr="00FD4E55">
        <w:rPr>
          <w:rStyle w:val="TF-COURIER10"/>
        </w:rPr>
        <w:t xml:space="preserve"> Login/Logou</w:t>
      </w:r>
      <w:r w:rsidR="00EF4075">
        <w:rPr>
          <w:rStyle w:val="TF-COURIER10"/>
        </w:rPr>
        <w:t>t</w:t>
      </w:r>
      <w:r w:rsidRPr="00C01B94">
        <w:t xml:space="preserve"> para acessar </w:t>
      </w:r>
      <w:r w:rsidR="00F42F46">
        <w:t>a aplicação</w:t>
      </w:r>
      <w:r w:rsidRPr="00C01B94">
        <w:t>. Além de dispor das funcionalidades disponíveis ao cidadão, possui permiss</w:t>
      </w:r>
      <w:r w:rsidR="00A60AC2">
        <w:t>ão</w:t>
      </w:r>
      <w:r w:rsidRPr="00C01B94">
        <w:t xml:space="preserve"> exclusiva</w:t>
      </w:r>
      <w:r w:rsidR="00A60AC2">
        <w:t xml:space="preserve"> de </w:t>
      </w:r>
      <w:r w:rsidRPr="00FD4E55">
        <w:rPr>
          <w:rStyle w:val="TF-COURIER10"/>
        </w:rPr>
        <w:t>UC1</w:t>
      </w:r>
      <w:r w:rsidR="00E60182">
        <w:rPr>
          <w:rStyle w:val="TF-COURIER10"/>
        </w:rPr>
        <w:t>3</w:t>
      </w:r>
      <w:r w:rsidRPr="00FD4E55">
        <w:rPr>
          <w:rStyle w:val="TF-COURIER10"/>
        </w:rPr>
        <w:t xml:space="preserve"> – </w:t>
      </w:r>
      <w:r w:rsidR="0043184D">
        <w:rPr>
          <w:rStyle w:val="TF-COURIER10"/>
        </w:rPr>
        <w:t>Resolver</w:t>
      </w:r>
      <w:r w:rsidRPr="00FD4E55">
        <w:rPr>
          <w:rStyle w:val="TF-COURIER10"/>
        </w:rPr>
        <w:t xml:space="preserve"> Ocorrência</w:t>
      </w:r>
      <w:r w:rsidRPr="00C01B94">
        <w:t xml:space="preserve">, cujo objetivo é atualizar o status de eventos solucionados. O ambiente institucional destinado a orientações gerais é disponibilizado pelo </w:t>
      </w:r>
      <w:r w:rsidRPr="00FD4E55">
        <w:rPr>
          <w:rStyle w:val="TF-COURIER10"/>
        </w:rPr>
        <w:t>UC1</w:t>
      </w:r>
      <w:r w:rsidR="00E60182">
        <w:rPr>
          <w:rStyle w:val="TF-COURIER10"/>
        </w:rPr>
        <w:t>2</w:t>
      </w:r>
      <w:r w:rsidRPr="00FD4E55">
        <w:rPr>
          <w:rStyle w:val="TF-COURIER10"/>
        </w:rPr>
        <w:t xml:space="preserve"> – Acessar </w:t>
      </w:r>
      <w:r w:rsidR="00A629FD">
        <w:rPr>
          <w:rStyle w:val="TF-COURIER10"/>
        </w:rPr>
        <w:t>Ajuda</w:t>
      </w:r>
      <w:r w:rsidRPr="00FD4E55">
        <w:rPr>
          <w:rStyle w:val="TF-COURIER10"/>
        </w:rPr>
        <w:t>,</w:t>
      </w:r>
      <w:r w:rsidRPr="00C01B94">
        <w:t xml:space="preserve"> que reúne informações relevantes para o uso da aplicação.</w:t>
      </w:r>
      <w:r w:rsidR="00AF0703">
        <w:t xml:space="preserve"> </w:t>
      </w:r>
      <w:r w:rsidR="001B6A45">
        <w:t>A</w:t>
      </w:r>
      <w:r w:rsidR="001B6A45" w:rsidRPr="001B6A45">
        <w:t xml:space="preserve">lém disso, o usuário pode utilizar o </w:t>
      </w:r>
      <w:r w:rsidR="001B6A45" w:rsidRPr="001B6A45">
        <w:rPr>
          <w:rStyle w:val="TF-COURIER10"/>
        </w:rPr>
        <w:t>UC1</w:t>
      </w:r>
      <w:r w:rsidR="001B6A45">
        <w:rPr>
          <w:rStyle w:val="TF-COURIER10"/>
        </w:rPr>
        <w:t>5</w:t>
      </w:r>
      <w:r w:rsidR="001B6A45" w:rsidRPr="001B6A45">
        <w:rPr>
          <w:rStyle w:val="TF-COURIER10"/>
        </w:rPr>
        <w:t xml:space="preserve"> – Contatar Suporte </w:t>
      </w:r>
      <w:r w:rsidR="00CD1740" w:rsidRPr="00125F0B">
        <w:t>inclus</w:t>
      </w:r>
      <w:r w:rsidR="00125F0B" w:rsidRPr="00125F0B">
        <w:t>o dentro da tela de ajuda</w:t>
      </w:r>
      <w:r w:rsidR="00125F0B">
        <w:rPr>
          <w:rStyle w:val="TF-COURIER10"/>
        </w:rPr>
        <w:t xml:space="preserve">, </w:t>
      </w:r>
      <w:r w:rsidR="001B6A45" w:rsidRPr="001B6A45">
        <w:t>para enviar mensagens diretamente à equipe de suporte via e-mail, permitindo solicitar ajuda ou esclarecimentos sem precisar sair da aplicação.</w:t>
      </w:r>
      <w:r w:rsidR="001B6A45">
        <w:t xml:space="preserve"> </w:t>
      </w:r>
      <w:r w:rsidRPr="00C01B94">
        <w:t xml:space="preserve">Ao final, o encerramento seguro da sessão é realizado novamente pelo </w:t>
      </w:r>
      <w:r w:rsidRPr="00FD4E55">
        <w:rPr>
          <w:rStyle w:val="TF-COURIER10"/>
        </w:rPr>
        <w:t xml:space="preserve">UC02 – </w:t>
      </w:r>
      <w:r w:rsidR="00EF4075">
        <w:rPr>
          <w:rStyle w:val="TF-COURIER10"/>
        </w:rPr>
        <w:t>Realizar</w:t>
      </w:r>
      <w:r w:rsidRPr="00FD4E55">
        <w:rPr>
          <w:rStyle w:val="TF-COURIER10"/>
        </w:rPr>
        <w:t xml:space="preserve"> Login/Logout,</w:t>
      </w:r>
      <w:r w:rsidRPr="00C01B94">
        <w:t xml:space="preserve"> concluindo adequadamente o ciclo de uso da aplicação tanto para cidadãos quanto para administradores.</w:t>
      </w:r>
    </w:p>
    <w:p w14:paraId="79CE30A2" w14:textId="1460406D" w:rsidR="00767ADC" w:rsidRPr="00816A37" w:rsidRDefault="00767ADC" w:rsidP="00CD7847">
      <w:pPr>
        <w:pStyle w:val="TF-LEGENDA"/>
      </w:pPr>
      <w:bookmarkStart w:id="187" w:name="_Ref215088705"/>
      <w:bookmarkStart w:id="188" w:name="_Toc215432430"/>
      <w:r w:rsidRPr="00816A37">
        <w:lastRenderedPageBreak/>
        <w:t xml:space="preserve">Figura </w:t>
      </w:r>
      <w:fldSimple w:instr=" SEQ Figura \* ARABIC ">
        <w:r w:rsidR="001C1872">
          <w:rPr>
            <w:noProof/>
          </w:rPr>
          <w:t>10</w:t>
        </w:r>
      </w:fldSimple>
      <w:bookmarkEnd w:id="183"/>
      <w:bookmarkEnd w:id="187"/>
      <w:r w:rsidRPr="00816A37">
        <w:t xml:space="preserve"> </w:t>
      </w:r>
      <w:r w:rsidR="00AF6C0D" w:rsidRPr="00816A37">
        <w:t>– Diagrama de Caso de Uso</w:t>
      </w:r>
      <w:bookmarkEnd w:id="184"/>
      <w:bookmarkEnd w:id="188"/>
    </w:p>
    <w:p w14:paraId="693AA612" w14:textId="3311FFE9" w:rsidR="007C52F9" w:rsidRPr="009C40C8" w:rsidRDefault="00C37022" w:rsidP="00C37022">
      <w:pPr>
        <w:pStyle w:val="TF-FIGURA"/>
        <w:rPr>
          <w:highlight w:val="yellow"/>
        </w:rPr>
      </w:pPr>
      <w:r w:rsidRPr="00C37022">
        <w:rPr>
          <w:noProof/>
        </w:rPr>
        <w:drawing>
          <wp:inline distT="0" distB="0" distL="0" distR="0" wp14:anchorId="54934CF5" wp14:editId="5F8627B3">
            <wp:extent cx="5667375" cy="5684241"/>
            <wp:effectExtent l="19050" t="19050" r="9525" b="12065"/>
            <wp:docPr id="6949147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14700" name="Imagem 694914700"/>
                    <pic:cNvPicPr/>
                  </pic:nvPicPr>
                  <pic:blipFill>
                    <a:blip r:embed="rId28">
                      <a:extLst>
                        <a:ext uri="{28A0092B-C50C-407E-A947-70E740481C1C}">
                          <a14:useLocalDpi xmlns:a14="http://schemas.microsoft.com/office/drawing/2010/main" val="0"/>
                        </a:ext>
                      </a:extLst>
                    </a:blip>
                    <a:stretch>
                      <a:fillRect/>
                    </a:stretch>
                  </pic:blipFill>
                  <pic:spPr>
                    <a:xfrm>
                      <a:off x="0" y="0"/>
                      <a:ext cx="5687959" cy="5704886"/>
                    </a:xfrm>
                    <a:prstGeom prst="rect">
                      <a:avLst/>
                    </a:prstGeom>
                    <a:ln w="12700">
                      <a:solidFill>
                        <a:schemeClr val="tx1"/>
                      </a:solidFill>
                    </a:ln>
                  </pic:spPr>
                </pic:pic>
              </a:graphicData>
            </a:graphic>
          </wp:inline>
        </w:drawing>
      </w:r>
    </w:p>
    <w:p w14:paraId="1947DE13" w14:textId="77777777" w:rsidR="00BD705C" w:rsidRDefault="00BD705C" w:rsidP="00D57164">
      <w:pPr>
        <w:pStyle w:val="TF-FONTE"/>
      </w:pPr>
      <w:bookmarkStart w:id="189" w:name="_Ref208428272"/>
      <w:r w:rsidRPr="00230102">
        <w:t>Fonte: elaborada pela autora (2025).</w:t>
      </w:r>
    </w:p>
    <w:p w14:paraId="448CACED" w14:textId="6395242E" w:rsidR="0013790E" w:rsidRPr="00E803E8" w:rsidRDefault="0013790E" w:rsidP="0013790E">
      <w:pPr>
        <w:pStyle w:val="Ttulo3"/>
      </w:pPr>
      <w:bookmarkStart w:id="190" w:name="_Toc214738094"/>
      <w:bookmarkStart w:id="191" w:name="_Ref211184939"/>
      <w:bookmarkStart w:id="192" w:name="_Toc215432575"/>
      <w:bookmarkEnd w:id="190"/>
      <w:r w:rsidRPr="00E803E8">
        <w:t>Matriz de Rastreabilidade</w:t>
      </w:r>
      <w:bookmarkEnd w:id="185"/>
      <w:bookmarkEnd w:id="186"/>
      <w:bookmarkEnd w:id="189"/>
      <w:bookmarkEnd w:id="191"/>
      <w:bookmarkEnd w:id="192"/>
    </w:p>
    <w:p w14:paraId="6BE202EB" w14:textId="78AE4F25" w:rsidR="00566C1E" w:rsidRPr="00E803E8" w:rsidRDefault="007000F9" w:rsidP="00566C1E">
      <w:pPr>
        <w:pStyle w:val="TF-TEXTO"/>
      </w:pPr>
      <w:r>
        <w:t xml:space="preserve">A presente </w:t>
      </w:r>
      <w:r w:rsidR="0013790E" w:rsidRPr="00E803E8">
        <w:t xml:space="preserve">subseção </w:t>
      </w:r>
      <w:r>
        <w:t>exibe</w:t>
      </w:r>
      <w:r w:rsidR="0013790E" w:rsidRPr="00E803E8">
        <w:t xml:space="preserve"> a matriz de rastreabilidade </w:t>
      </w:r>
      <w:r w:rsidR="00FD482B" w:rsidRPr="00E803E8">
        <w:t xml:space="preserve">da </w:t>
      </w:r>
      <w:r w:rsidR="007272C2" w:rsidRPr="00E803E8">
        <w:t>aplicação</w:t>
      </w:r>
      <w:r>
        <w:t xml:space="preserve">. O </w:t>
      </w:r>
      <w:r w:rsidRPr="00E803E8">
        <w:fldChar w:fldCharType="begin"/>
      </w:r>
      <w:r w:rsidRPr="00E803E8">
        <w:instrText xml:space="preserve"> REF _Ref208169222 \h  \* MERGEFORMAT </w:instrText>
      </w:r>
      <w:r w:rsidRPr="00E803E8">
        <w:fldChar w:fldCharType="separate"/>
      </w:r>
      <w:r w:rsidR="001C1872" w:rsidRPr="00E803E8">
        <w:t xml:space="preserve">Quadro </w:t>
      </w:r>
      <w:r w:rsidR="001C1872">
        <w:rPr>
          <w:noProof/>
        </w:rPr>
        <w:t>5</w:t>
      </w:r>
      <w:r w:rsidRPr="00E803E8">
        <w:fldChar w:fldCharType="end"/>
      </w:r>
      <w:r>
        <w:t xml:space="preserve"> demonstra o vínculo entre </w:t>
      </w:r>
      <w:r w:rsidR="0013790E" w:rsidRPr="00E803E8">
        <w:t xml:space="preserve">os RFs e </w:t>
      </w:r>
      <w:r>
        <w:t xml:space="preserve">os </w:t>
      </w:r>
      <w:r w:rsidR="0013790E" w:rsidRPr="00E803E8">
        <w:t>UCs</w:t>
      </w:r>
      <w:r>
        <w:t xml:space="preserve"> modelados para a aplicação</w:t>
      </w:r>
      <w:r w:rsidR="001870DF" w:rsidRPr="00E803E8">
        <w:t>.</w:t>
      </w:r>
    </w:p>
    <w:p w14:paraId="5C0AECA7" w14:textId="021CE632" w:rsidR="00566C1E" w:rsidRPr="00E803E8" w:rsidRDefault="00DD79D2" w:rsidP="00DD79D2">
      <w:pPr>
        <w:pStyle w:val="TF-LEGENDA"/>
      </w:pPr>
      <w:bookmarkStart w:id="193" w:name="_Ref208169222"/>
      <w:bookmarkStart w:id="194" w:name="_Toc215432515"/>
      <w:r w:rsidRPr="00E803E8">
        <w:lastRenderedPageBreak/>
        <w:t xml:space="preserve">Quadro </w:t>
      </w:r>
      <w:fldSimple w:instr=" SEQ Quadro \* ARABIC ">
        <w:r w:rsidR="001C1872">
          <w:rPr>
            <w:noProof/>
          </w:rPr>
          <w:t>5</w:t>
        </w:r>
      </w:fldSimple>
      <w:bookmarkEnd w:id="193"/>
      <w:r w:rsidRPr="00E803E8">
        <w:t xml:space="preserve"> – Matriz de Rastreabilidade dos RFs com os UCs</w:t>
      </w:r>
      <w:bookmarkEnd w:id="194"/>
    </w:p>
    <w:tbl>
      <w:tblPr>
        <w:tblW w:w="45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25"/>
        <w:gridCol w:w="1406"/>
      </w:tblGrid>
      <w:tr w:rsidR="00566C1E" w:rsidRPr="00E803E8" w14:paraId="00EC20FC" w14:textId="77777777" w:rsidTr="00CE5B7E">
        <w:trPr>
          <w:jc w:val="center"/>
        </w:trPr>
        <w:tc>
          <w:tcPr>
            <w:tcW w:w="3125" w:type="dxa"/>
            <w:shd w:val="clear" w:color="auto" w:fill="BFBFBF"/>
            <w:vAlign w:val="center"/>
          </w:tcPr>
          <w:p w14:paraId="5896D194" w14:textId="77777777" w:rsidR="00566C1E" w:rsidRPr="00E803E8" w:rsidRDefault="00566C1E" w:rsidP="00C504F9">
            <w:pPr>
              <w:pStyle w:val="TF-TEXTOQUADRO"/>
              <w:jc w:val="center"/>
              <w:rPr>
                <w:b/>
                <w:bCs/>
                <w:sz w:val="20"/>
              </w:rPr>
            </w:pPr>
            <w:r w:rsidRPr="00E803E8">
              <w:rPr>
                <w:b/>
                <w:bCs/>
                <w:sz w:val="20"/>
              </w:rPr>
              <w:t>RF</w:t>
            </w:r>
          </w:p>
        </w:tc>
        <w:tc>
          <w:tcPr>
            <w:tcW w:w="1406" w:type="dxa"/>
            <w:shd w:val="clear" w:color="auto" w:fill="BFBFBF"/>
          </w:tcPr>
          <w:p w14:paraId="2CF2FD4C" w14:textId="77777777" w:rsidR="00566C1E" w:rsidRPr="00E803E8" w:rsidRDefault="00566C1E" w:rsidP="00C504F9">
            <w:pPr>
              <w:pStyle w:val="TF-TEXTOQUADRO"/>
              <w:jc w:val="center"/>
              <w:rPr>
                <w:b/>
                <w:bCs/>
                <w:sz w:val="20"/>
              </w:rPr>
            </w:pPr>
            <w:r w:rsidRPr="00E803E8">
              <w:rPr>
                <w:b/>
                <w:bCs/>
                <w:sz w:val="20"/>
              </w:rPr>
              <w:t>UC</w:t>
            </w:r>
          </w:p>
        </w:tc>
      </w:tr>
      <w:tr w:rsidR="00566C1E" w:rsidRPr="00E803E8" w14:paraId="7CDA0094" w14:textId="77777777" w:rsidTr="00CE5B7E">
        <w:trPr>
          <w:jc w:val="center"/>
        </w:trPr>
        <w:tc>
          <w:tcPr>
            <w:tcW w:w="3125" w:type="dxa"/>
            <w:vAlign w:val="center"/>
          </w:tcPr>
          <w:p w14:paraId="7DBA04E3" w14:textId="4F4C0ABF" w:rsidR="00566C1E" w:rsidRPr="00E803E8" w:rsidRDefault="005427FA" w:rsidP="00C504F9">
            <w:pPr>
              <w:pStyle w:val="TF-TEXTOQUADRO"/>
              <w:jc w:val="center"/>
              <w:rPr>
                <w:sz w:val="20"/>
              </w:rPr>
            </w:pPr>
            <w:r>
              <w:rPr>
                <w:sz w:val="20"/>
              </w:rPr>
              <w:t>RF</w:t>
            </w:r>
            <w:r w:rsidR="00081615">
              <w:rPr>
                <w:sz w:val="20"/>
              </w:rPr>
              <w:t>1</w:t>
            </w:r>
            <w:r w:rsidR="004C58CD">
              <w:rPr>
                <w:sz w:val="20"/>
              </w:rPr>
              <w:t>7</w:t>
            </w:r>
          </w:p>
        </w:tc>
        <w:tc>
          <w:tcPr>
            <w:tcW w:w="1406" w:type="dxa"/>
            <w:vAlign w:val="center"/>
          </w:tcPr>
          <w:p w14:paraId="645A7226" w14:textId="75CEA01E" w:rsidR="00566C1E" w:rsidRPr="00E803E8" w:rsidRDefault="00DC28D7" w:rsidP="00C504F9">
            <w:pPr>
              <w:pStyle w:val="TF-TEXTOQUADRO"/>
              <w:jc w:val="center"/>
              <w:rPr>
                <w:noProof/>
                <w:sz w:val="20"/>
              </w:rPr>
            </w:pPr>
            <w:r w:rsidRPr="00E803E8">
              <w:rPr>
                <w:noProof/>
                <w:sz w:val="20"/>
              </w:rPr>
              <w:t>UC01</w:t>
            </w:r>
          </w:p>
        </w:tc>
      </w:tr>
      <w:tr w:rsidR="00566C1E" w:rsidRPr="00E803E8" w14:paraId="22DCAD6E" w14:textId="77777777" w:rsidTr="00CE5B7E">
        <w:trPr>
          <w:jc w:val="center"/>
        </w:trPr>
        <w:tc>
          <w:tcPr>
            <w:tcW w:w="3125" w:type="dxa"/>
            <w:vAlign w:val="center"/>
          </w:tcPr>
          <w:p w14:paraId="525539BB" w14:textId="0C451A40" w:rsidR="00566C1E" w:rsidRPr="00E803E8" w:rsidRDefault="00D96CB6" w:rsidP="00C504F9">
            <w:pPr>
              <w:pStyle w:val="TF-TEXTOQUADRO"/>
              <w:jc w:val="center"/>
              <w:rPr>
                <w:sz w:val="20"/>
              </w:rPr>
            </w:pPr>
            <w:r w:rsidRPr="00E803E8">
              <w:rPr>
                <w:sz w:val="20"/>
              </w:rPr>
              <w:t>RF02</w:t>
            </w:r>
            <w:r w:rsidR="00B15589">
              <w:rPr>
                <w:sz w:val="20"/>
              </w:rPr>
              <w:t>, RF1</w:t>
            </w:r>
            <w:r w:rsidR="004C58CD">
              <w:rPr>
                <w:sz w:val="20"/>
              </w:rPr>
              <w:t>3</w:t>
            </w:r>
          </w:p>
        </w:tc>
        <w:tc>
          <w:tcPr>
            <w:tcW w:w="1406" w:type="dxa"/>
            <w:vAlign w:val="center"/>
          </w:tcPr>
          <w:p w14:paraId="2A94A077" w14:textId="0679944F" w:rsidR="00566C1E" w:rsidRPr="00E803E8" w:rsidRDefault="00DC28D7" w:rsidP="00C504F9">
            <w:pPr>
              <w:pStyle w:val="TF-TEXTOQUADRO"/>
              <w:jc w:val="center"/>
              <w:rPr>
                <w:noProof/>
                <w:sz w:val="20"/>
              </w:rPr>
            </w:pPr>
            <w:r w:rsidRPr="00E803E8">
              <w:rPr>
                <w:noProof/>
                <w:sz w:val="20"/>
              </w:rPr>
              <w:t>UC02</w:t>
            </w:r>
          </w:p>
        </w:tc>
      </w:tr>
      <w:tr w:rsidR="00566C1E" w:rsidRPr="00E803E8" w14:paraId="1FA67F02" w14:textId="77777777" w:rsidTr="00CE5B7E">
        <w:trPr>
          <w:jc w:val="center"/>
        </w:trPr>
        <w:tc>
          <w:tcPr>
            <w:tcW w:w="3125" w:type="dxa"/>
            <w:vAlign w:val="center"/>
          </w:tcPr>
          <w:p w14:paraId="1E756D69" w14:textId="7F063878" w:rsidR="00566C1E" w:rsidRPr="00E803E8" w:rsidRDefault="00D96CB6" w:rsidP="00C504F9">
            <w:pPr>
              <w:pStyle w:val="TF-TEXTOQUADRO"/>
              <w:jc w:val="center"/>
              <w:rPr>
                <w:sz w:val="20"/>
                <w:lang w:val="de-DE"/>
              </w:rPr>
            </w:pPr>
            <w:r w:rsidRPr="00E803E8">
              <w:rPr>
                <w:sz w:val="20"/>
              </w:rPr>
              <w:t>RF0</w:t>
            </w:r>
            <w:r>
              <w:rPr>
                <w:sz w:val="20"/>
              </w:rPr>
              <w:t>7</w:t>
            </w:r>
          </w:p>
        </w:tc>
        <w:tc>
          <w:tcPr>
            <w:tcW w:w="1406" w:type="dxa"/>
            <w:vAlign w:val="center"/>
          </w:tcPr>
          <w:p w14:paraId="19F32386" w14:textId="6B1838EE" w:rsidR="00566C1E" w:rsidRPr="00E803E8" w:rsidRDefault="00566C1E" w:rsidP="00C504F9">
            <w:pPr>
              <w:pStyle w:val="TF-TEXTOQUADRO"/>
              <w:jc w:val="center"/>
              <w:rPr>
                <w:noProof/>
                <w:sz w:val="20"/>
              </w:rPr>
            </w:pPr>
            <w:r w:rsidRPr="00E803E8">
              <w:rPr>
                <w:noProof/>
                <w:sz w:val="20"/>
              </w:rPr>
              <w:t>UC0</w:t>
            </w:r>
            <w:r w:rsidR="00A54408" w:rsidRPr="00E803E8">
              <w:rPr>
                <w:noProof/>
                <w:sz w:val="20"/>
              </w:rPr>
              <w:t>3</w:t>
            </w:r>
          </w:p>
        </w:tc>
      </w:tr>
      <w:tr w:rsidR="00566C1E" w:rsidRPr="00E803E8" w14:paraId="2F2456FA" w14:textId="77777777" w:rsidTr="00CE5B7E">
        <w:trPr>
          <w:jc w:val="center"/>
        </w:trPr>
        <w:tc>
          <w:tcPr>
            <w:tcW w:w="3125" w:type="dxa"/>
            <w:vAlign w:val="center"/>
          </w:tcPr>
          <w:p w14:paraId="51633376" w14:textId="127A24E6" w:rsidR="00566C1E" w:rsidRPr="00E803E8" w:rsidRDefault="00D96CB6" w:rsidP="00C504F9">
            <w:pPr>
              <w:pStyle w:val="TF-TEXTOQUADRO"/>
              <w:jc w:val="center"/>
              <w:rPr>
                <w:sz w:val="20"/>
              </w:rPr>
            </w:pPr>
            <w:r w:rsidRPr="00E803E8">
              <w:rPr>
                <w:sz w:val="20"/>
              </w:rPr>
              <w:t>RF0</w:t>
            </w:r>
            <w:r>
              <w:rPr>
                <w:sz w:val="20"/>
              </w:rPr>
              <w:t>4</w:t>
            </w:r>
          </w:p>
        </w:tc>
        <w:tc>
          <w:tcPr>
            <w:tcW w:w="1406" w:type="dxa"/>
            <w:vAlign w:val="center"/>
          </w:tcPr>
          <w:p w14:paraId="65BA177F" w14:textId="727F52C3" w:rsidR="00566C1E" w:rsidRPr="00E803E8" w:rsidRDefault="00566C1E" w:rsidP="00C504F9">
            <w:pPr>
              <w:pStyle w:val="TF-TEXTOQUADRO"/>
              <w:jc w:val="center"/>
              <w:rPr>
                <w:noProof/>
                <w:sz w:val="20"/>
              </w:rPr>
            </w:pPr>
            <w:r w:rsidRPr="00E803E8">
              <w:rPr>
                <w:noProof/>
                <w:sz w:val="20"/>
              </w:rPr>
              <w:t>UC0</w:t>
            </w:r>
            <w:r w:rsidR="00ED3B1B">
              <w:rPr>
                <w:noProof/>
                <w:sz w:val="20"/>
              </w:rPr>
              <w:t>4</w:t>
            </w:r>
          </w:p>
        </w:tc>
      </w:tr>
      <w:tr w:rsidR="00566C1E" w:rsidRPr="00E803E8" w14:paraId="040472D9" w14:textId="77777777" w:rsidTr="00CE5B7E">
        <w:trPr>
          <w:jc w:val="center"/>
        </w:trPr>
        <w:tc>
          <w:tcPr>
            <w:tcW w:w="3125" w:type="dxa"/>
            <w:vAlign w:val="center"/>
          </w:tcPr>
          <w:p w14:paraId="2029879E" w14:textId="096E42F6" w:rsidR="00566C1E" w:rsidRPr="00E803E8" w:rsidRDefault="00F33FEE" w:rsidP="00C504F9">
            <w:pPr>
              <w:pStyle w:val="TF-TEXTOQUADRO"/>
              <w:jc w:val="center"/>
              <w:rPr>
                <w:sz w:val="20"/>
              </w:rPr>
            </w:pPr>
            <w:r>
              <w:rPr>
                <w:sz w:val="20"/>
              </w:rPr>
              <w:t>RF</w:t>
            </w:r>
            <w:r w:rsidR="00D74473">
              <w:rPr>
                <w:sz w:val="20"/>
              </w:rPr>
              <w:t>09</w:t>
            </w:r>
          </w:p>
        </w:tc>
        <w:tc>
          <w:tcPr>
            <w:tcW w:w="1406" w:type="dxa"/>
            <w:vAlign w:val="center"/>
          </w:tcPr>
          <w:p w14:paraId="74448738" w14:textId="4EF28A79" w:rsidR="00566C1E" w:rsidRPr="00E803E8" w:rsidRDefault="00566C1E" w:rsidP="00C504F9">
            <w:pPr>
              <w:pStyle w:val="TF-TEXTOQUADRO"/>
              <w:jc w:val="center"/>
              <w:rPr>
                <w:noProof/>
                <w:sz w:val="20"/>
              </w:rPr>
            </w:pPr>
            <w:r w:rsidRPr="00E803E8">
              <w:rPr>
                <w:noProof/>
                <w:sz w:val="20"/>
              </w:rPr>
              <w:t>UC0</w:t>
            </w:r>
            <w:r w:rsidR="00ED3B1B">
              <w:rPr>
                <w:noProof/>
                <w:sz w:val="20"/>
              </w:rPr>
              <w:t>5</w:t>
            </w:r>
          </w:p>
        </w:tc>
      </w:tr>
      <w:tr w:rsidR="00566C1E" w:rsidRPr="00E803E8" w14:paraId="6130FC25" w14:textId="77777777" w:rsidTr="00CE5B7E">
        <w:trPr>
          <w:jc w:val="center"/>
        </w:trPr>
        <w:tc>
          <w:tcPr>
            <w:tcW w:w="3125" w:type="dxa"/>
            <w:vAlign w:val="center"/>
          </w:tcPr>
          <w:p w14:paraId="39B699EB" w14:textId="0F67DA88" w:rsidR="00566C1E" w:rsidRPr="00E803E8" w:rsidRDefault="00D96CB6" w:rsidP="00C504F9">
            <w:pPr>
              <w:pStyle w:val="TF-TEXTOQUADRO"/>
              <w:jc w:val="center"/>
              <w:rPr>
                <w:sz w:val="20"/>
              </w:rPr>
            </w:pPr>
            <w:r w:rsidRPr="00E803E8">
              <w:rPr>
                <w:sz w:val="20"/>
              </w:rPr>
              <w:t>RF0</w:t>
            </w:r>
            <w:r>
              <w:rPr>
                <w:sz w:val="20"/>
              </w:rPr>
              <w:t>1</w:t>
            </w:r>
          </w:p>
        </w:tc>
        <w:tc>
          <w:tcPr>
            <w:tcW w:w="1406" w:type="dxa"/>
            <w:vAlign w:val="center"/>
          </w:tcPr>
          <w:p w14:paraId="2D3B90DB" w14:textId="117A8739" w:rsidR="00566C1E" w:rsidRPr="00E803E8" w:rsidRDefault="00566C1E" w:rsidP="00C504F9">
            <w:pPr>
              <w:pStyle w:val="TF-TEXTOQUADRO"/>
              <w:jc w:val="center"/>
              <w:rPr>
                <w:noProof/>
                <w:sz w:val="20"/>
              </w:rPr>
            </w:pPr>
            <w:r w:rsidRPr="00E803E8">
              <w:rPr>
                <w:noProof/>
                <w:sz w:val="20"/>
              </w:rPr>
              <w:t>UC0</w:t>
            </w:r>
            <w:r w:rsidR="00ED3B1B">
              <w:rPr>
                <w:noProof/>
                <w:sz w:val="20"/>
              </w:rPr>
              <w:t>6</w:t>
            </w:r>
          </w:p>
        </w:tc>
      </w:tr>
      <w:tr w:rsidR="00566C1E" w:rsidRPr="00E803E8" w14:paraId="1E96F69F" w14:textId="77777777" w:rsidTr="00CE5B7E">
        <w:trPr>
          <w:jc w:val="center"/>
        </w:trPr>
        <w:tc>
          <w:tcPr>
            <w:tcW w:w="3125" w:type="dxa"/>
            <w:vAlign w:val="center"/>
          </w:tcPr>
          <w:p w14:paraId="2F46086F" w14:textId="065A0986" w:rsidR="00566C1E" w:rsidRPr="00E803E8" w:rsidRDefault="00B15589" w:rsidP="00C504F9">
            <w:pPr>
              <w:pStyle w:val="TF-TEXTOQUADRO"/>
              <w:jc w:val="center"/>
              <w:rPr>
                <w:sz w:val="20"/>
              </w:rPr>
            </w:pPr>
            <w:r>
              <w:rPr>
                <w:sz w:val="20"/>
              </w:rPr>
              <w:t>RF1</w:t>
            </w:r>
            <w:r w:rsidR="004C58CD">
              <w:rPr>
                <w:sz w:val="20"/>
              </w:rPr>
              <w:t>4</w:t>
            </w:r>
            <w:r w:rsidR="00A25D0C">
              <w:rPr>
                <w:sz w:val="20"/>
              </w:rPr>
              <w:t>, RF15</w:t>
            </w:r>
          </w:p>
        </w:tc>
        <w:tc>
          <w:tcPr>
            <w:tcW w:w="1406" w:type="dxa"/>
            <w:vAlign w:val="center"/>
          </w:tcPr>
          <w:p w14:paraId="2CBE60DE" w14:textId="02FDA94F" w:rsidR="00566C1E" w:rsidRPr="00E803E8" w:rsidRDefault="00566C1E" w:rsidP="00C504F9">
            <w:pPr>
              <w:pStyle w:val="TF-TEXTOQUADRO"/>
              <w:jc w:val="center"/>
              <w:rPr>
                <w:noProof/>
                <w:sz w:val="20"/>
              </w:rPr>
            </w:pPr>
            <w:r w:rsidRPr="00E803E8">
              <w:rPr>
                <w:noProof/>
                <w:sz w:val="20"/>
              </w:rPr>
              <w:t>UC</w:t>
            </w:r>
            <w:r w:rsidR="00FD0710" w:rsidRPr="00E803E8">
              <w:rPr>
                <w:noProof/>
                <w:sz w:val="20"/>
              </w:rPr>
              <w:t>0</w:t>
            </w:r>
            <w:r w:rsidR="00ED3B1B">
              <w:rPr>
                <w:noProof/>
                <w:sz w:val="20"/>
              </w:rPr>
              <w:t>7</w:t>
            </w:r>
          </w:p>
        </w:tc>
      </w:tr>
      <w:tr w:rsidR="006069B5" w:rsidRPr="00E803E8" w14:paraId="28ABF6C1" w14:textId="77777777" w:rsidTr="00CE5B7E">
        <w:trPr>
          <w:jc w:val="center"/>
        </w:trPr>
        <w:tc>
          <w:tcPr>
            <w:tcW w:w="3125" w:type="dxa"/>
            <w:vAlign w:val="center"/>
          </w:tcPr>
          <w:p w14:paraId="208000AA" w14:textId="0D5F5B84" w:rsidR="006069B5" w:rsidRPr="00E803E8" w:rsidRDefault="006069B5" w:rsidP="00C504F9">
            <w:pPr>
              <w:pStyle w:val="TF-TEXTOQUADRO"/>
              <w:jc w:val="center"/>
              <w:rPr>
                <w:sz w:val="20"/>
              </w:rPr>
            </w:pPr>
            <w:r>
              <w:rPr>
                <w:sz w:val="20"/>
              </w:rPr>
              <w:t>RF05, RF11</w:t>
            </w:r>
          </w:p>
        </w:tc>
        <w:tc>
          <w:tcPr>
            <w:tcW w:w="1406" w:type="dxa"/>
            <w:vAlign w:val="center"/>
          </w:tcPr>
          <w:p w14:paraId="69A6377F" w14:textId="1E467DFE" w:rsidR="006069B5" w:rsidRPr="00E803E8" w:rsidRDefault="006069B5" w:rsidP="00C504F9">
            <w:pPr>
              <w:pStyle w:val="TF-TEXTOQUADRO"/>
              <w:jc w:val="center"/>
              <w:rPr>
                <w:noProof/>
                <w:sz w:val="20"/>
              </w:rPr>
            </w:pPr>
            <w:r w:rsidRPr="00E803E8">
              <w:rPr>
                <w:noProof/>
                <w:sz w:val="20"/>
              </w:rPr>
              <w:t>UC</w:t>
            </w:r>
            <w:r>
              <w:rPr>
                <w:noProof/>
                <w:sz w:val="20"/>
              </w:rPr>
              <w:t>08</w:t>
            </w:r>
          </w:p>
        </w:tc>
      </w:tr>
      <w:tr w:rsidR="006069B5" w:rsidRPr="00E803E8" w14:paraId="557A8299" w14:textId="77777777" w:rsidTr="00CE5B7E">
        <w:trPr>
          <w:jc w:val="center"/>
        </w:trPr>
        <w:tc>
          <w:tcPr>
            <w:tcW w:w="3125" w:type="dxa"/>
            <w:vAlign w:val="center"/>
          </w:tcPr>
          <w:p w14:paraId="48DE00C3" w14:textId="1BD3C965" w:rsidR="006069B5" w:rsidRPr="00E803E8" w:rsidRDefault="006069B5" w:rsidP="00C504F9">
            <w:pPr>
              <w:pStyle w:val="TF-TEXTOQUADRO"/>
              <w:jc w:val="center"/>
              <w:rPr>
                <w:sz w:val="20"/>
              </w:rPr>
            </w:pPr>
            <w:r>
              <w:rPr>
                <w:sz w:val="20"/>
              </w:rPr>
              <w:t>RF12</w:t>
            </w:r>
          </w:p>
        </w:tc>
        <w:tc>
          <w:tcPr>
            <w:tcW w:w="1406" w:type="dxa"/>
            <w:vAlign w:val="center"/>
          </w:tcPr>
          <w:p w14:paraId="07D019CD" w14:textId="4211ED40" w:rsidR="006069B5" w:rsidRPr="00E803E8" w:rsidRDefault="006069B5" w:rsidP="00C504F9">
            <w:pPr>
              <w:pStyle w:val="TF-TEXTOQUADRO"/>
              <w:jc w:val="center"/>
              <w:rPr>
                <w:noProof/>
                <w:sz w:val="20"/>
              </w:rPr>
            </w:pPr>
            <w:r w:rsidRPr="00E803E8">
              <w:rPr>
                <w:noProof/>
                <w:sz w:val="20"/>
              </w:rPr>
              <w:t>UC</w:t>
            </w:r>
            <w:r>
              <w:rPr>
                <w:noProof/>
                <w:sz w:val="20"/>
              </w:rPr>
              <w:t>09</w:t>
            </w:r>
          </w:p>
        </w:tc>
      </w:tr>
      <w:tr w:rsidR="006069B5" w:rsidRPr="00E803E8" w14:paraId="43969360" w14:textId="77777777" w:rsidTr="00CE5B7E">
        <w:trPr>
          <w:jc w:val="center"/>
        </w:trPr>
        <w:tc>
          <w:tcPr>
            <w:tcW w:w="3125" w:type="dxa"/>
            <w:vAlign w:val="center"/>
          </w:tcPr>
          <w:p w14:paraId="24EBDC34" w14:textId="34E15359" w:rsidR="006069B5" w:rsidRPr="00E803E8" w:rsidRDefault="006069B5" w:rsidP="00C504F9">
            <w:pPr>
              <w:pStyle w:val="TF-TEXTOQUADRO"/>
              <w:jc w:val="center"/>
              <w:rPr>
                <w:sz w:val="20"/>
              </w:rPr>
            </w:pPr>
            <w:r>
              <w:rPr>
                <w:sz w:val="20"/>
              </w:rPr>
              <w:t>RF03,</w:t>
            </w:r>
            <w:r>
              <w:t xml:space="preserve"> RF16</w:t>
            </w:r>
          </w:p>
        </w:tc>
        <w:tc>
          <w:tcPr>
            <w:tcW w:w="1406" w:type="dxa"/>
            <w:vAlign w:val="center"/>
          </w:tcPr>
          <w:p w14:paraId="076B89EA" w14:textId="2335A12B" w:rsidR="006069B5" w:rsidRPr="00E803E8" w:rsidRDefault="006069B5" w:rsidP="00C504F9">
            <w:pPr>
              <w:pStyle w:val="TF-TEXTOQUADRO"/>
              <w:jc w:val="center"/>
              <w:rPr>
                <w:noProof/>
                <w:sz w:val="20"/>
              </w:rPr>
            </w:pPr>
            <w:r w:rsidRPr="00E803E8">
              <w:rPr>
                <w:noProof/>
                <w:sz w:val="20"/>
              </w:rPr>
              <w:t>UC1</w:t>
            </w:r>
            <w:r>
              <w:rPr>
                <w:noProof/>
                <w:sz w:val="20"/>
              </w:rPr>
              <w:t>0</w:t>
            </w:r>
          </w:p>
        </w:tc>
      </w:tr>
      <w:tr w:rsidR="006069B5" w:rsidRPr="00E803E8" w14:paraId="45581276" w14:textId="77777777" w:rsidTr="00CE5B7E">
        <w:trPr>
          <w:jc w:val="center"/>
        </w:trPr>
        <w:tc>
          <w:tcPr>
            <w:tcW w:w="3125" w:type="dxa"/>
            <w:vAlign w:val="center"/>
          </w:tcPr>
          <w:p w14:paraId="2BD37FFB" w14:textId="24FCC4F0" w:rsidR="006069B5" w:rsidRPr="00E803E8" w:rsidRDefault="006069B5" w:rsidP="00C504F9">
            <w:pPr>
              <w:pStyle w:val="TF-TEXTOQUADRO"/>
              <w:jc w:val="center"/>
              <w:rPr>
                <w:sz w:val="20"/>
              </w:rPr>
            </w:pPr>
            <w:r w:rsidRPr="00E803E8">
              <w:rPr>
                <w:sz w:val="20"/>
              </w:rPr>
              <w:t>RF</w:t>
            </w:r>
            <w:r>
              <w:rPr>
                <w:sz w:val="20"/>
              </w:rPr>
              <w:t>08</w:t>
            </w:r>
          </w:p>
        </w:tc>
        <w:tc>
          <w:tcPr>
            <w:tcW w:w="1406" w:type="dxa"/>
            <w:vAlign w:val="center"/>
          </w:tcPr>
          <w:p w14:paraId="6BE1827E" w14:textId="191D0737" w:rsidR="006069B5" w:rsidRPr="00E803E8" w:rsidRDefault="006069B5" w:rsidP="00C504F9">
            <w:pPr>
              <w:pStyle w:val="TF-TEXTOQUADRO"/>
              <w:jc w:val="center"/>
              <w:rPr>
                <w:noProof/>
                <w:sz w:val="20"/>
              </w:rPr>
            </w:pPr>
            <w:r w:rsidRPr="00E803E8">
              <w:rPr>
                <w:noProof/>
                <w:sz w:val="20"/>
              </w:rPr>
              <w:t>UC1</w:t>
            </w:r>
            <w:r>
              <w:rPr>
                <w:noProof/>
                <w:sz w:val="20"/>
              </w:rPr>
              <w:t>1</w:t>
            </w:r>
          </w:p>
        </w:tc>
      </w:tr>
      <w:tr w:rsidR="006069B5" w:rsidRPr="00E803E8" w14:paraId="57AA4255" w14:textId="77777777" w:rsidTr="00CE5B7E">
        <w:trPr>
          <w:jc w:val="center"/>
        </w:trPr>
        <w:tc>
          <w:tcPr>
            <w:tcW w:w="3125" w:type="dxa"/>
            <w:vAlign w:val="center"/>
          </w:tcPr>
          <w:p w14:paraId="2AF34DBC" w14:textId="6F5824F0" w:rsidR="006069B5" w:rsidRPr="00E803E8" w:rsidRDefault="006069B5" w:rsidP="00C504F9">
            <w:pPr>
              <w:pStyle w:val="TF-TEXTOQUADRO"/>
              <w:jc w:val="center"/>
              <w:rPr>
                <w:sz w:val="20"/>
              </w:rPr>
            </w:pPr>
            <w:r w:rsidRPr="00E803E8">
              <w:rPr>
                <w:sz w:val="20"/>
              </w:rPr>
              <w:t>RF</w:t>
            </w:r>
            <w:r>
              <w:rPr>
                <w:sz w:val="20"/>
              </w:rPr>
              <w:t>10</w:t>
            </w:r>
          </w:p>
        </w:tc>
        <w:tc>
          <w:tcPr>
            <w:tcW w:w="1406" w:type="dxa"/>
            <w:vAlign w:val="center"/>
          </w:tcPr>
          <w:p w14:paraId="52F9E3F0" w14:textId="17C89626" w:rsidR="006069B5" w:rsidRPr="00E803E8" w:rsidRDefault="006069B5" w:rsidP="00C504F9">
            <w:pPr>
              <w:pStyle w:val="TF-TEXTOQUADRO"/>
              <w:jc w:val="center"/>
              <w:rPr>
                <w:noProof/>
                <w:sz w:val="20"/>
              </w:rPr>
            </w:pPr>
            <w:r>
              <w:rPr>
                <w:noProof/>
                <w:sz w:val="20"/>
              </w:rPr>
              <w:t>UC12</w:t>
            </w:r>
          </w:p>
        </w:tc>
      </w:tr>
      <w:tr w:rsidR="006069B5" w:rsidRPr="00E803E8" w14:paraId="504BEA98" w14:textId="77777777" w:rsidTr="00CE5B7E">
        <w:trPr>
          <w:jc w:val="center"/>
        </w:trPr>
        <w:tc>
          <w:tcPr>
            <w:tcW w:w="3125" w:type="dxa"/>
            <w:vAlign w:val="center"/>
          </w:tcPr>
          <w:p w14:paraId="4BE34C54" w14:textId="5B53180E" w:rsidR="006069B5" w:rsidRPr="00E803E8" w:rsidRDefault="006069B5" w:rsidP="00C504F9">
            <w:pPr>
              <w:pStyle w:val="TF-TEXTOQUADRO"/>
              <w:jc w:val="center"/>
              <w:rPr>
                <w:sz w:val="20"/>
              </w:rPr>
            </w:pPr>
            <w:r>
              <w:rPr>
                <w:sz w:val="20"/>
              </w:rPr>
              <w:t>RF06</w:t>
            </w:r>
          </w:p>
        </w:tc>
        <w:tc>
          <w:tcPr>
            <w:tcW w:w="1406" w:type="dxa"/>
            <w:vAlign w:val="center"/>
          </w:tcPr>
          <w:p w14:paraId="69F3FD5E" w14:textId="20D2C5FB" w:rsidR="006069B5" w:rsidRPr="00E803E8" w:rsidRDefault="006069B5" w:rsidP="00C504F9">
            <w:pPr>
              <w:pStyle w:val="TF-TEXTOQUADRO"/>
              <w:jc w:val="center"/>
              <w:rPr>
                <w:noProof/>
                <w:sz w:val="20"/>
              </w:rPr>
            </w:pPr>
            <w:r>
              <w:rPr>
                <w:noProof/>
                <w:sz w:val="20"/>
              </w:rPr>
              <w:t>UC13</w:t>
            </w:r>
          </w:p>
        </w:tc>
      </w:tr>
      <w:tr w:rsidR="006069B5" w:rsidRPr="00E803E8" w14:paraId="5097D19E" w14:textId="77777777" w:rsidTr="00CE5B7E">
        <w:trPr>
          <w:jc w:val="center"/>
        </w:trPr>
        <w:tc>
          <w:tcPr>
            <w:tcW w:w="3125" w:type="dxa"/>
            <w:vAlign w:val="center"/>
          </w:tcPr>
          <w:p w14:paraId="00214E32" w14:textId="53DB584B" w:rsidR="006069B5" w:rsidRPr="00E803E8" w:rsidRDefault="006069B5" w:rsidP="00C504F9">
            <w:pPr>
              <w:pStyle w:val="TF-TEXTOQUADRO"/>
              <w:jc w:val="center"/>
              <w:rPr>
                <w:sz w:val="20"/>
              </w:rPr>
            </w:pPr>
            <w:r>
              <w:rPr>
                <w:sz w:val="20"/>
              </w:rPr>
              <w:t>RF18</w:t>
            </w:r>
          </w:p>
        </w:tc>
        <w:tc>
          <w:tcPr>
            <w:tcW w:w="1406" w:type="dxa"/>
            <w:vAlign w:val="center"/>
          </w:tcPr>
          <w:p w14:paraId="18C17450" w14:textId="7716DD64" w:rsidR="006069B5" w:rsidRPr="00E803E8" w:rsidRDefault="006069B5" w:rsidP="00C504F9">
            <w:pPr>
              <w:pStyle w:val="TF-TEXTOQUADRO"/>
              <w:jc w:val="center"/>
              <w:rPr>
                <w:noProof/>
                <w:sz w:val="20"/>
              </w:rPr>
            </w:pPr>
            <w:r>
              <w:rPr>
                <w:noProof/>
                <w:sz w:val="20"/>
              </w:rPr>
              <w:t>UC14</w:t>
            </w:r>
          </w:p>
        </w:tc>
      </w:tr>
      <w:tr w:rsidR="001B6A45" w:rsidRPr="00E803E8" w14:paraId="71012A76" w14:textId="77777777" w:rsidTr="00CE5B7E">
        <w:trPr>
          <w:jc w:val="center"/>
        </w:trPr>
        <w:tc>
          <w:tcPr>
            <w:tcW w:w="3125" w:type="dxa"/>
            <w:vAlign w:val="center"/>
          </w:tcPr>
          <w:p w14:paraId="0088EC9E" w14:textId="52B36931" w:rsidR="001B6A45" w:rsidRDefault="001B6A45" w:rsidP="00C504F9">
            <w:pPr>
              <w:pStyle w:val="TF-TEXTOQUADRO"/>
              <w:jc w:val="center"/>
              <w:rPr>
                <w:sz w:val="20"/>
              </w:rPr>
            </w:pPr>
            <w:r>
              <w:rPr>
                <w:sz w:val="20"/>
              </w:rPr>
              <w:t>RF19</w:t>
            </w:r>
          </w:p>
        </w:tc>
        <w:tc>
          <w:tcPr>
            <w:tcW w:w="1406" w:type="dxa"/>
            <w:vAlign w:val="center"/>
          </w:tcPr>
          <w:p w14:paraId="1FEA0CFE" w14:textId="41897E2D" w:rsidR="001B6A45" w:rsidRDefault="001B6A45" w:rsidP="00C504F9">
            <w:pPr>
              <w:pStyle w:val="TF-TEXTOQUADRO"/>
              <w:jc w:val="center"/>
              <w:rPr>
                <w:noProof/>
                <w:sz w:val="20"/>
              </w:rPr>
            </w:pPr>
            <w:r>
              <w:rPr>
                <w:noProof/>
                <w:sz w:val="20"/>
              </w:rPr>
              <w:t>UC15</w:t>
            </w:r>
          </w:p>
        </w:tc>
      </w:tr>
    </w:tbl>
    <w:p w14:paraId="6BB4DF92" w14:textId="77777777" w:rsidR="00BD705C" w:rsidRPr="00230102" w:rsidRDefault="00BD705C" w:rsidP="00BD705C">
      <w:pPr>
        <w:pStyle w:val="TF-FONTE"/>
      </w:pPr>
      <w:bookmarkStart w:id="195" w:name="_Ref208428135"/>
      <w:bookmarkStart w:id="196" w:name="_Ref208428140"/>
      <w:r w:rsidRPr="00230102">
        <w:t>Fonte: elaborada pela autora (2025).</w:t>
      </w:r>
    </w:p>
    <w:p w14:paraId="6F376BDC" w14:textId="34BBAD5B" w:rsidR="00490D33" w:rsidRPr="00571170" w:rsidRDefault="00A901EA" w:rsidP="00490D33">
      <w:pPr>
        <w:pStyle w:val="Ttulo3"/>
      </w:pPr>
      <w:bookmarkStart w:id="197" w:name="_Ref214732271"/>
      <w:bookmarkStart w:id="198" w:name="_Toc215432576"/>
      <w:r w:rsidRPr="00571170">
        <w:t>M</w:t>
      </w:r>
      <w:r w:rsidR="008B13D2" w:rsidRPr="00571170">
        <w:t>odelo de Entidade e Relacionamento</w:t>
      </w:r>
      <w:bookmarkEnd w:id="195"/>
      <w:bookmarkEnd w:id="196"/>
      <w:bookmarkEnd w:id="197"/>
      <w:bookmarkEnd w:id="198"/>
    </w:p>
    <w:p w14:paraId="7FEE9A00" w14:textId="1F386F07" w:rsidR="004C0256" w:rsidRPr="009C40C8" w:rsidRDefault="00D24C32" w:rsidP="00DA164B">
      <w:pPr>
        <w:pStyle w:val="TF-TEXTO"/>
        <w:rPr>
          <w:highlight w:val="yellow"/>
        </w:rPr>
      </w:pPr>
      <w:bookmarkStart w:id="199" w:name="_Ref208088651"/>
      <w:bookmarkStart w:id="200" w:name="_Ref208088554"/>
      <w:r w:rsidRPr="00571170">
        <w:t xml:space="preserve">Esta subseção </w:t>
      </w:r>
      <w:r w:rsidR="007000F9">
        <w:t>descreve</w:t>
      </w:r>
      <w:r w:rsidR="007000F9" w:rsidRPr="00571170">
        <w:t xml:space="preserve"> </w:t>
      </w:r>
      <w:r w:rsidRPr="00571170">
        <w:t>o MER d</w:t>
      </w:r>
      <w:r w:rsidR="00FD482B" w:rsidRPr="00571170">
        <w:t xml:space="preserve">a </w:t>
      </w:r>
      <w:r w:rsidR="007272C2" w:rsidRPr="00571170">
        <w:t>aplicação</w:t>
      </w:r>
      <w:r w:rsidRPr="00571170">
        <w:t xml:space="preserve">, </w:t>
      </w:r>
      <w:r w:rsidR="007000F9">
        <w:t>o qual reflete a estrutura implementada no</w:t>
      </w:r>
      <w:r w:rsidRPr="00571170">
        <w:t xml:space="preserve"> banco de dados relacional PostgreSQL. </w:t>
      </w:r>
      <w:r w:rsidR="007000F9">
        <w:t xml:space="preserve">Conforme ilustrado </w:t>
      </w:r>
      <w:r w:rsidRPr="00571170">
        <w:t xml:space="preserve">na </w:t>
      </w:r>
      <w:r w:rsidR="00A975F6" w:rsidRPr="00571170">
        <w:fldChar w:fldCharType="begin"/>
      </w:r>
      <w:r w:rsidR="00A975F6" w:rsidRPr="00571170">
        <w:instrText xml:space="preserve"> REF _Ref208164060 \h </w:instrText>
      </w:r>
      <w:r w:rsidR="009C40C8" w:rsidRPr="00571170">
        <w:instrText xml:space="preserve"> \* MERGEFORMAT </w:instrText>
      </w:r>
      <w:r w:rsidR="00A975F6" w:rsidRPr="00571170">
        <w:fldChar w:fldCharType="separate"/>
      </w:r>
      <w:r w:rsidR="001C1872" w:rsidRPr="00571170">
        <w:t xml:space="preserve">Figura </w:t>
      </w:r>
      <w:r w:rsidR="001C1872">
        <w:rPr>
          <w:noProof/>
        </w:rPr>
        <w:t>11</w:t>
      </w:r>
      <w:r w:rsidR="00A975F6" w:rsidRPr="00571170">
        <w:fldChar w:fldCharType="end"/>
      </w:r>
      <w:r w:rsidR="007000F9">
        <w:t xml:space="preserve">, o modelo exibe </w:t>
      </w:r>
      <w:r w:rsidRPr="00571170">
        <w:t xml:space="preserve">as tabelas nas quais </w:t>
      </w:r>
      <w:r w:rsidR="007000F9">
        <w:t>os dados</w:t>
      </w:r>
      <w:r w:rsidRPr="00571170">
        <w:t xml:space="preserve"> </w:t>
      </w:r>
      <w:r w:rsidR="00DE34FE" w:rsidRPr="00571170">
        <w:t xml:space="preserve">da </w:t>
      </w:r>
      <w:r w:rsidR="007272C2" w:rsidRPr="00571170">
        <w:t>aplicação</w:t>
      </w:r>
      <w:r w:rsidRPr="00571170">
        <w:t xml:space="preserve"> são </w:t>
      </w:r>
      <w:r w:rsidR="001F7963" w:rsidRPr="00571170">
        <w:t>persistidos</w:t>
      </w:r>
      <w:r w:rsidRPr="00571170">
        <w:t xml:space="preserve">, </w:t>
      </w:r>
      <w:r w:rsidR="007000F9">
        <w:t xml:space="preserve">bem como </w:t>
      </w:r>
      <w:r w:rsidRPr="00571170">
        <w:t xml:space="preserve">os relacionamentos e </w:t>
      </w:r>
      <w:r w:rsidR="007000F9">
        <w:t xml:space="preserve">as </w:t>
      </w:r>
      <w:r w:rsidRPr="00571170">
        <w:t xml:space="preserve">dependências entre </w:t>
      </w:r>
      <w:r w:rsidR="007000F9">
        <w:t>as entidades</w:t>
      </w:r>
      <w:r w:rsidRPr="00571170">
        <w:t>.</w:t>
      </w:r>
      <w:bookmarkEnd w:id="199"/>
      <w:bookmarkEnd w:id="200"/>
      <w:r w:rsidR="00DE34FE" w:rsidRPr="00571170">
        <w:t xml:space="preserve"> O dicionário de dados </w:t>
      </w:r>
      <w:r w:rsidR="007000F9">
        <w:t xml:space="preserve">correspondente encontra-se disponível no </w:t>
      </w:r>
      <w:r w:rsidR="007000F9" w:rsidRPr="00571170">
        <w:t>Apêndice C</w:t>
      </w:r>
      <w:r w:rsidR="00DE34FE" w:rsidRPr="00571170">
        <w:t>.</w:t>
      </w:r>
    </w:p>
    <w:p w14:paraId="0CD5E223" w14:textId="226E1AA7" w:rsidR="00A975F6" w:rsidRPr="00571170" w:rsidRDefault="00A975F6" w:rsidP="00A975F6">
      <w:pPr>
        <w:pStyle w:val="TF-FIGURA"/>
      </w:pPr>
      <w:bookmarkStart w:id="201" w:name="_Ref208164060"/>
      <w:bookmarkStart w:id="202" w:name="_Toc215432431"/>
      <w:r w:rsidRPr="00571170">
        <w:t xml:space="preserve">Figura </w:t>
      </w:r>
      <w:fldSimple w:instr=" SEQ Figura \* ARABIC ">
        <w:r w:rsidR="001C1872">
          <w:rPr>
            <w:noProof/>
          </w:rPr>
          <w:t>11</w:t>
        </w:r>
      </w:fldSimple>
      <w:bookmarkEnd w:id="201"/>
      <w:r w:rsidRPr="00571170">
        <w:t xml:space="preserve"> – Modelo de Entidade e Relacionamento do </w:t>
      </w:r>
      <w:r w:rsidRPr="00571170">
        <w:rPr>
          <w:i/>
          <w:iCs/>
        </w:rPr>
        <w:t>backend</w:t>
      </w:r>
      <w:bookmarkEnd w:id="202"/>
    </w:p>
    <w:p w14:paraId="5A2D455C" w14:textId="04B239A4" w:rsidR="004C0256" w:rsidRPr="009C40C8" w:rsidRDefault="00B428CD" w:rsidP="004C0256">
      <w:pPr>
        <w:pStyle w:val="TF-FIGURA"/>
        <w:rPr>
          <w:highlight w:val="yellow"/>
        </w:rPr>
      </w:pPr>
      <w:r>
        <w:rPr>
          <w:noProof/>
        </w:rPr>
        <w:drawing>
          <wp:inline distT="0" distB="0" distL="0" distR="0" wp14:anchorId="4459F71C" wp14:editId="4DB4512E">
            <wp:extent cx="5194979" cy="3755938"/>
            <wp:effectExtent l="19050" t="19050" r="24765" b="16510"/>
            <wp:docPr id="333835800" name="Imagem 6"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35800" name="Imagem 6" descr="Diagrama&#10;&#10;O conteúdo gerado por IA pode estar incorreto."/>
                    <pic:cNvPicPr/>
                  </pic:nvPicPr>
                  <pic:blipFill>
                    <a:blip r:embed="rId29">
                      <a:extLst>
                        <a:ext uri="{28A0092B-C50C-407E-A947-70E740481C1C}">
                          <a14:useLocalDpi xmlns:a14="http://schemas.microsoft.com/office/drawing/2010/main" val="0"/>
                        </a:ext>
                      </a:extLst>
                    </a:blip>
                    <a:stretch>
                      <a:fillRect/>
                    </a:stretch>
                  </pic:blipFill>
                  <pic:spPr>
                    <a:xfrm>
                      <a:off x="0" y="0"/>
                      <a:ext cx="5194979" cy="3755938"/>
                    </a:xfrm>
                    <a:prstGeom prst="rect">
                      <a:avLst/>
                    </a:prstGeom>
                    <a:ln w="12700">
                      <a:solidFill>
                        <a:schemeClr val="tx1"/>
                      </a:solidFill>
                    </a:ln>
                  </pic:spPr>
                </pic:pic>
              </a:graphicData>
            </a:graphic>
          </wp:inline>
        </w:drawing>
      </w:r>
    </w:p>
    <w:p w14:paraId="70920403" w14:textId="4A81EA77" w:rsidR="00BD705C" w:rsidRPr="00230102" w:rsidRDefault="00BD705C" w:rsidP="00BD705C">
      <w:pPr>
        <w:pStyle w:val="TF-FONTE"/>
      </w:pPr>
      <w:r w:rsidRPr="00230102">
        <w:t>Fonte: elaborad</w:t>
      </w:r>
      <w:r w:rsidR="003353E1">
        <w:t>o</w:t>
      </w:r>
      <w:r w:rsidRPr="00230102">
        <w:t xml:space="preserve"> pela autora (2025).</w:t>
      </w:r>
    </w:p>
    <w:p w14:paraId="0452A4EC" w14:textId="48D5836A" w:rsidR="00EF0377" w:rsidRPr="006200B3" w:rsidRDefault="00DE34FE" w:rsidP="00EF0377">
      <w:pPr>
        <w:pStyle w:val="TF-TEXTO"/>
      </w:pPr>
      <w:r w:rsidRPr="006200B3">
        <w:lastRenderedPageBreak/>
        <w:t>A s</w:t>
      </w:r>
      <w:r w:rsidR="00EF0377" w:rsidRPr="006200B3">
        <w:t>egu</w:t>
      </w:r>
      <w:r w:rsidRPr="006200B3">
        <w:t xml:space="preserve">ir, está </w:t>
      </w:r>
      <w:r w:rsidR="00EF0377" w:rsidRPr="006200B3">
        <w:t>a descrição de cada entidade apresentada na</w:t>
      </w:r>
      <w:r w:rsidR="00C3781E">
        <w:t xml:space="preserve"> </w:t>
      </w:r>
      <w:r w:rsidR="00C3781E">
        <w:fldChar w:fldCharType="begin"/>
      </w:r>
      <w:r w:rsidR="00C3781E">
        <w:instrText xml:space="preserve"> REF _Ref208164060 \h </w:instrText>
      </w:r>
      <w:r w:rsidR="00C3781E">
        <w:fldChar w:fldCharType="separate"/>
      </w:r>
      <w:r w:rsidR="001C1872" w:rsidRPr="00571170">
        <w:t xml:space="preserve">Figura </w:t>
      </w:r>
      <w:r w:rsidR="001C1872">
        <w:rPr>
          <w:noProof/>
        </w:rPr>
        <w:t>11</w:t>
      </w:r>
      <w:r w:rsidR="00C3781E">
        <w:fldChar w:fldCharType="end"/>
      </w:r>
      <w:r w:rsidR="00EF0377" w:rsidRPr="006200B3">
        <w:t>:</w:t>
      </w:r>
    </w:p>
    <w:p w14:paraId="5B59A543" w14:textId="750CAFDE" w:rsidR="00144F1D" w:rsidRPr="006200B3" w:rsidRDefault="00144F1D" w:rsidP="009B4232">
      <w:pPr>
        <w:pStyle w:val="TF-ALNEA"/>
        <w:numPr>
          <w:ilvl w:val="0"/>
          <w:numId w:val="19"/>
        </w:numPr>
        <w:rPr>
          <w:rStyle w:val="TF-COURIER10"/>
        </w:rPr>
      </w:pPr>
      <w:r w:rsidRPr="006200B3">
        <w:rPr>
          <w:rStyle w:val="TF-COURIER10"/>
        </w:rPr>
        <w:t>user:</w:t>
      </w:r>
      <w:r w:rsidR="005E3079">
        <w:rPr>
          <w:rStyle w:val="TF-COURIER10"/>
        </w:rPr>
        <w:t xml:space="preserve"> </w:t>
      </w:r>
      <w:r w:rsidR="005E3079" w:rsidRPr="005E3079">
        <w:t xml:space="preserve">armazena informações completas dos usuários cadastrados </w:t>
      </w:r>
      <w:r w:rsidR="003353E1">
        <w:t>na aplicação</w:t>
      </w:r>
      <w:r w:rsidR="005E3079" w:rsidRPr="005E3079">
        <w:t>, incluindo dados pessoais como nome completo, endereço de e-mail único para autenticação, senha criptografada para segurança, data de criação da conta, última data de acesso, status de ativação (ativo</w:t>
      </w:r>
      <w:r w:rsidR="005E3079">
        <w:t xml:space="preserve"> ou </w:t>
      </w:r>
      <w:r w:rsidR="005E3079" w:rsidRPr="005E3079">
        <w:t>inativo) e informações adicionais de perfil</w:t>
      </w:r>
      <w:r w:rsidR="00A07C9A">
        <w:t xml:space="preserve">, </w:t>
      </w:r>
      <w:r w:rsidR="005E3079" w:rsidRPr="005E3079">
        <w:t>serv</w:t>
      </w:r>
      <w:r w:rsidR="00A07C9A">
        <w:t>indo</w:t>
      </w:r>
      <w:r w:rsidR="005E3079" w:rsidRPr="005E3079">
        <w:t xml:space="preserve"> como base para o controle de acesso</w:t>
      </w:r>
      <w:r w:rsidR="005E3079">
        <w:t xml:space="preserve"> da aplicação</w:t>
      </w:r>
      <w:r w:rsidR="00DE34FE" w:rsidRPr="006200B3">
        <w:t>;</w:t>
      </w:r>
    </w:p>
    <w:p w14:paraId="1925E331" w14:textId="64850F39" w:rsidR="00144F1D" w:rsidRPr="006200B3" w:rsidRDefault="00144F1D" w:rsidP="007906E4">
      <w:pPr>
        <w:pStyle w:val="TF-ALNEA"/>
        <w:rPr>
          <w:rStyle w:val="TF-COURIER10"/>
        </w:rPr>
      </w:pPr>
      <w:r w:rsidRPr="006200B3">
        <w:rPr>
          <w:rStyle w:val="TF-COURIER10"/>
        </w:rPr>
        <w:t xml:space="preserve">role: </w:t>
      </w:r>
      <w:r w:rsidR="007906E4" w:rsidRPr="007906E4">
        <w:rPr>
          <w:rStyle w:val="TF-COURIER10"/>
          <w:rFonts w:ascii="Times New Roman" w:hAnsi="Times New Roman"/>
          <w:sz w:val="24"/>
        </w:rPr>
        <w:t>defi</w:t>
      </w:r>
      <w:r w:rsidR="007906E4" w:rsidRPr="007906E4">
        <w:t xml:space="preserve">ne os diferentes tipos de papéis que podem ser atribuídos aos usuários, </w:t>
      </w:r>
      <w:r w:rsidR="007906E4">
        <w:t>c</w:t>
      </w:r>
      <w:r w:rsidR="007906E4" w:rsidRPr="007906E4">
        <w:t>ada papel possui um nome único, descrição detalhada e conjunto específico de permissões associadas</w:t>
      </w:r>
      <w:r w:rsidR="00DE34FE" w:rsidRPr="006200B3">
        <w:t>;</w:t>
      </w:r>
    </w:p>
    <w:p w14:paraId="5D899F33" w14:textId="51E11298" w:rsidR="00144F1D" w:rsidRPr="006200B3" w:rsidRDefault="00144F1D" w:rsidP="005B55EE">
      <w:pPr>
        <w:pStyle w:val="TF-ALNEA"/>
        <w:rPr>
          <w:rStyle w:val="TF-COURIER10"/>
        </w:rPr>
      </w:pPr>
      <w:r w:rsidRPr="006200B3">
        <w:rPr>
          <w:rStyle w:val="TF-COURIER10"/>
        </w:rPr>
        <w:t xml:space="preserve">user_role: </w:t>
      </w:r>
      <w:r w:rsidR="00F15BD3">
        <w:t>t</w:t>
      </w:r>
      <w:r w:rsidR="00F15BD3" w:rsidRPr="00F15BD3">
        <w:t xml:space="preserve">abela de relacionamento N:N que estabelece a conexão entre usuários e seus papéis, </w:t>
      </w:r>
      <w:r w:rsidR="00F15BD3">
        <w:t>p</w:t>
      </w:r>
      <w:r w:rsidR="00F15BD3" w:rsidRPr="00F15BD3">
        <w:t>ermite que um usuário possua múltiplos papéis simultaneamente e que um papel seja compartilhado por diversos usuários</w:t>
      </w:r>
      <w:r w:rsidR="00B9455B">
        <w:t>;</w:t>
      </w:r>
    </w:p>
    <w:p w14:paraId="60472CCC" w14:textId="6CCC34D5" w:rsidR="00144F1D" w:rsidRPr="006200B3" w:rsidRDefault="00144F1D" w:rsidP="008B5709">
      <w:pPr>
        <w:pStyle w:val="TF-ALNEA"/>
        <w:rPr>
          <w:rStyle w:val="TF-COURIER10"/>
        </w:rPr>
      </w:pPr>
      <w:r w:rsidRPr="006200B3">
        <w:rPr>
          <w:rStyle w:val="TF-COURIER10"/>
        </w:rPr>
        <w:t xml:space="preserve">occurrence: </w:t>
      </w:r>
      <w:r w:rsidR="00EE2C4E">
        <w:t>c</w:t>
      </w:r>
      <w:r w:rsidR="00EE2C4E" w:rsidRPr="00EE2C4E">
        <w:t>entraliza todos os dados sobre eventos</w:t>
      </w:r>
      <w:r w:rsidR="00EB3A8F">
        <w:t xml:space="preserve"> </w:t>
      </w:r>
      <w:r w:rsidR="00EE2C4E" w:rsidRPr="00EE2C4E">
        <w:t>reportad</w:t>
      </w:r>
      <w:r w:rsidR="00EB3A8F">
        <w:t>o</w:t>
      </w:r>
      <w:r w:rsidR="00EE2C4E" w:rsidRPr="00EE2C4E">
        <w:t>s pelos usuários na aplicação. Armazena informações detalhadas como tipo de ocorrência, status atual (</w:t>
      </w:r>
      <w:r w:rsidR="006355BF">
        <w:t>ativo ou inativo</w:t>
      </w:r>
      <w:r w:rsidR="00EE2C4E" w:rsidRPr="00EE2C4E">
        <w:t xml:space="preserve">), título resumido, descrição completa fornecida pelo usuário, coordenadas geográficas precisas (latitude e longitude), endereço formatado, data e hora do registro, data e hora </w:t>
      </w:r>
      <w:r w:rsidR="001D58AB">
        <w:t>que foi resolvido</w:t>
      </w:r>
      <w:r w:rsidR="00EE2C4E" w:rsidRPr="00EE2C4E">
        <w:t>, nível de gravidade</w:t>
      </w:r>
      <w:r w:rsidR="00EB3A8F">
        <w:t xml:space="preserve"> (baixo, médio ou alto)</w:t>
      </w:r>
      <w:r w:rsidR="00EE2C4E" w:rsidRPr="00EE2C4E">
        <w:t>, identificação do usuário que reportou, análise automatizada gerada por IA (classificação</w:t>
      </w:r>
      <w:r w:rsidR="005C41FF">
        <w:t xml:space="preserve"> e</w:t>
      </w:r>
      <w:r w:rsidR="00EE2C4E" w:rsidRPr="00EE2C4E">
        <w:t xml:space="preserve"> </w:t>
      </w:r>
      <w:r w:rsidR="00EB3A8F">
        <w:t>severidade</w:t>
      </w:r>
      <w:r w:rsidR="00EE2C4E" w:rsidRPr="00EE2C4E">
        <w:t>) e histórico de modificações</w:t>
      </w:r>
      <w:r w:rsidR="00DE34FE" w:rsidRPr="006200B3">
        <w:t>;</w:t>
      </w:r>
    </w:p>
    <w:p w14:paraId="258E828D" w14:textId="4D6AEA97" w:rsidR="00144F1D" w:rsidRPr="006200B3" w:rsidRDefault="00144F1D" w:rsidP="005B55EE">
      <w:pPr>
        <w:pStyle w:val="TF-ALNEA"/>
        <w:rPr>
          <w:rStyle w:val="TF-COURIER10"/>
        </w:rPr>
      </w:pPr>
      <w:r w:rsidRPr="006200B3">
        <w:rPr>
          <w:rStyle w:val="TF-COURIER10"/>
        </w:rPr>
        <w:t xml:space="preserve">media: </w:t>
      </w:r>
      <w:r w:rsidR="00917758">
        <w:t>g</w:t>
      </w:r>
      <w:r w:rsidR="00917758" w:rsidRPr="00917758">
        <w:t xml:space="preserve">erencia arquivos </w:t>
      </w:r>
      <w:r w:rsidR="00917758">
        <w:t xml:space="preserve">de imagem </w:t>
      </w:r>
      <w:r w:rsidR="00917758" w:rsidRPr="00917758">
        <w:t>multimídia</w:t>
      </w:r>
      <w:r w:rsidR="00917758">
        <w:t xml:space="preserve"> </w:t>
      </w:r>
      <w:r w:rsidR="00917758" w:rsidRPr="00917758">
        <w:t xml:space="preserve">vinculados a ocorrências específicas, proporcionando evidências visuais dos eventos reportados. Cada registro contém </w:t>
      </w:r>
      <w:r w:rsidR="009739FC">
        <w:t>o arquivo</w:t>
      </w:r>
      <w:r w:rsidR="00917758" w:rsidRPr="00917758">
        <w:t xml:space="preserve"> em bytes, data de upload, resultado da análise de conteúdo por IA (</w:t>
      </w:r>
      <w:r w:rsidR="005A714A">
        <w:t xml:space="preserve">classificação da imagem e gravidade) </w:t>
      </w:r>
      <w:r w:rsidR="00917758" w:rsidRPr="00917758">
        <w:t>e referência à ocorrência associada.</w:t>
      </w:r>
    </w:p>
    <w:p w14:paraId="38AC404B" w14:textId="77777777" w:rsidR="00F255FC" w:rsidRDefault="00F255FC" w:rsidP="001A2D50">
      <w:pPr>
        <w:pStyle w:val="Ttulo2"/>
      </w:pPr>
      <w:bookmarkStart w:id="203" w:name="_Toc208238074"/>
      <w:bookmarkStart w:id="204" w:name="_Toc208238368"/>
      <w:bookmarkStart w:id="205" w:name="_Toc54164917"/>
      <w:bookmarkStart w:id="206" w:name="_Toc54165671"/>
      <w:bookmarkStart w:id="207" w:name="_Toc54169329"/>
      <w:bookmarkStart w:id="208" w:name="_Toc96347435"/>
      <w:bookmarkStart w:id="209" w:name="_Toc96357719"/>
      <w:bookmarkStart w:id="210" w:name="_Toc96491862"/>
      <w:bookmarkStart w:id="211" w:name="_Ref206957875"/>
      <w:bookmarkStart w:id="212" w:name="_Toc215432577"/>
      <w:bookmarkEnd w:id="117"/>
      <w:bookmarkEnd w:id="118"/>
      <w:bookmarkEnd w:id="119"/>
      <w:bookmarkEnd w:id="120"/>
      <w:bookmarkEnd w:id="121"/>
      <w:bookmarkEnd w:id="122"/>
      <w:bookmarkEnd w:id="203"/>
      <w:bookmarkEnd w:id="204"/>
      <w:r>
        <w:t>IMPLEMENTAÇÃO</w:t>
      </w:r>
      <w:bookmarkEnd w:id="205"/>
      <w:bookmarkEnd w:id="206"/>
      <w:bookmarkEnd w:id="207"/>
      <w:bookmarkEnd w:id="208"/>
      <w:bookmarkEnd w:id="209"/>
      <w:bookmarkEnd w:id="210"/>
      <w:bookmarkEnd w:id="211"/>
      <w:bookmarkEnd w:id="212"/>
    </w:p>
    <w:p w14:paraId="432B457A" w14:textId="3C0420ED" w:rsidR="00F255FC" w:rsidRDefault="006E3E60" w:rsidP="001B2F1E">
      <w:pPr>
        <w:pStyle w:val="TF-TEXTO"/>
      </w:pPr>
      <w:r w:rsidRPr="006E3E60">
        <w:t xml:space="preserve">Esta seção apresenta as técnicas e ferramentas </w:t>
      </w:r>
      <w:r w:rsidR="009E167B">
        <w:t xml:space="preserve">empregadas </w:t>
      </w:r>
      <w:r w:rsidRPr="006E3E60">
        <w:t>no desenvolvimento d</w:t>
      </w:r>
      <w:r w:rsidR="003B6451">
        <w:t xml:space="preserve">a </w:t>
      </w:r>
      <w:r w:rsidR="00940E73">
        <w:t>aplicação</w:t>
      </w:r>
      <w:r w:rsidRPr="006E3E60">
        <w:t xml:space="preserve">, </w:t>
      </w:r>
      <w:r w:rsidR="009E167B">
        <w:t xml:space="preserve">estando o conteúdo </w:t>
      </w:r>
      <w:r w:rsidRPr="006E3E60">
        <w:t>organizad</w:t>
      </w:r>
      <w:r w:rsidR="009E167B">
        <w:t xml:space="preserve">o em quatro subseções. A </w:t>
      </w:r>
      <w:r w:rsidRPr="006E3E60">
        <w:t xml:space="preserve">subseção 3.3.1 </w:t>
      </w:r>
      <w:r w:rsidR="009E167B" w:rsidRPr="009E167B">
        <w:t>pormenoriza</w:t>
      </w:r>
      <w:r w:rsidR="003B6451">
        <w:t xml:space="preserve"> </w:t>
      </w:r>
      <w:r w:rsidRPr="006E3E60">
        <w:t>o esquema de tecnologias adotado</w:t>
      </w:r>
      <w:r w:rsidR="009E167B">
        <w:t xml:space="preserve">, enquanto </w:t>
      </w:r>
      <w:r w:rsidRPr="006E3E60">
        <w:t xml:space="preserve">a subseção 3.3.2 </w:t>
      </w:r>
      <w:r w:rsidR="009E167B">
        <w:t>exibe</w:t>
      </w:r>
      <w:r w:rsidR="009E167B" w:rsidRPr="006E3E60">
        <w:t xml:space="preserve"> </w:t>
      </w:r>
      <w:r w:rsidRPr="006E3E60">
        <w:t>o diagrama de implantação</w:t>
      </w:r>
      <w:r w:rsidR="009E167B">
        <w:t xml:space="preserve">. Na sequência, </w:t>
      </w:r>
      <w:r w:rsidRPr="006E3E60">
        <w:t xml:space="preserve">a subseção 3.3.3 </w:t>
      </w:r>
      <w:r w:rsidR="009E167B">
        <w:t xml:space="preserve">discorre sobre </w:t>
      </w:r>
      <w:r w:rsidR="003B6451">
        <w:t xml:space="preserve">as principais </w:t>
      </w:r>
      <w:r w:rsidRPr="006E3E60">
        <w:t>codificaç</w:t>
      </w:r>
      <w:r w:rsidR="003B6451">
        <w:t xml:space="preserve">ões da </w:t>
      </w:r>
      <w:r w:rsidR="00940E73">
        <w:t>aplicação</w:t>
      </w:r>
      <w:r w:rsidRPr="006E3E60">
        <w:t>; e, por fim, a subseção 3.3.4 trata da operacionalidade da implementação.</w:t>
      </w:r>
    </w:p>
    <w:p w14:paraId="6E15370E" w14:textId="77777777" w:rsidR="00F255FC" w:rsidRDefault="00F255FC" w:rsidP="009D7E91">
      <w:pPr>
        <w:pStyle w:val="Ttulo3"/>
      </w:pPr>
      <w:bookmarkStart w:id="213" w:name="_Toc54164918"/>
      <w:bookmarkStart w:id="214" w:name="_Toc54165672"/>
      <w:bookmarkStart w:id="215" w:name="_Toc54169330"/>
      <w:bookmarkStart w:id="216" w:name="_Toc96347436"/>
      <w:bookmarkStart w:id="217" w:name="_Toc96357720"/>
      <w:bookmarkStart w:id="218" w:name="_Toc96491863"/>
      <w:bookmarkStart w:id="219" w:name="_Ref214698417"/>
      <w:bookmarkStart w:id="220" w:name="_Ref215404768"/>
      <w:bookmarkStart w:id="221" w:name="_Toc215432578"/>
      <w:r>
        <w:t>Técnicas e ferramentas utilizadas</w:t>
      </w:r>
      <w:bookmarkEnd w:id="213"/>
      <w:bookmarkEnd w:id="214"/>
      <w:bookmarkEnd w:id="215"/>
      <w:bookmarkEnd w:id="216"/>
      <w:bookmarkEnd w:id="217"/>
      <w:bookmarkEnd w:id="218"/>
      <w:bookmarkEnd w:id="219"/>
      <w:bookmarkEnd w:id="220"/>
      <w:bookmarkEnd w:id="221"/>
    </w:p>
    <w:p w14:paraId="6776C1EE" w14:textId="4658796A" w:rsidR="006E3E60" w:rsidRPr="006E3E60" w:rsidRDefault="009E167B" w:rsidP="006E3E60">
      <w:pPr>
        <w:pStyle w:val="TF-TEXTO"/>
      </w:pPr>
      <w:r>
        <w:t xml:space="preserve">A presente </w:t>
      </w:r>
      <w:r w:rsidR="006E3E60" w:rsidRPr="006E3E60">
        <w:t xml:space="preserve">seção </w:t>
      </w:r>
      <w:r>
        <w:t xml:space="preserve">descreve </w:t>
      </w:r>
      <w:r w:rsidR="006E3E60" w:rsidRPr="006E3E60">
        <w:t xml:space="preserve">as técnicas e ferramentas empregadas na implementação </w:t>
      </w:r>
      <w:r w:rsidR="003B6451">
        <w:t xml:space="preserve">da </w:t>
      </w:r>
      <w:r w:rsidR="00940E73">
        <w:t>aplicação</w:t>
      </w:r>
      <w:r w:rsidR="006E3E60" w:rsidRPr="006E3E60">
        <w:t xml:space="preserve">, </w:t>
      </w:r>
      <w:r>
        <w:t xml:space="preserve">as quais permearam as </w:t>
      </w:r>
      <w:r w:rsidR="006E3E60" w:rsidRPr="006E3E60">
        <w:t xml:space="preserve">diferentes etapas do desenvolvimento </w:t>
      </w:r>
      <w:r>
        <w:t>do</w:t>
      </w:r>
      <w:r w:rsidRPr="006E3E60">
        <w:t xml:space="preserve"> </w:t>
      </w:r>
      <w:r w:rsidR="006E3E60" w:rsidRPr="006E3E60">
        <w:t>trabalho.</w:t>
      </w:r>
      <w:r>
        <w:t xml:space="preserve"> </w:t>
      </w:r>
      <w:r w:rsidR="006E3E60" w:rsidRPr="006E3E60">
        <w:lastRenderedPageBreak/>
        <w:t xml:space="preserve">Inicialmente, realizou-se uma pesquisa aprofundada sobre os temas abordados na fundamentação teórica: </w:t>
      </w:r>
      <w:r w:rsidR="00205B77" w:rsidRPr="0002628C">
        <w:t xml:space="preserve">sistemas de monitoramento de desastres naturais </w:t>
      </w:r>
      <w:r w:rsidR="006E3E60" w:rsidRPr="006E3E60">
        <w:t>(seção</w:t>
      </w:r>
      <w:r w:rsidR="00A265D1">
        <w:t xml:space="preserve"> </w:t>
      </w:r>
      <w:r w:rsidR="00A265D1">
        <w:fldChar w:fldCharType="begin"/>
      </w:r>
      <w:r w:rsidR="00A265D1">
        <w:instrText xml:space="preserve"> REF _Ref207299257 \r \h </w:instrText>
      </w:r>
      <w:r w:rsidR="00A265D1">
        <w:fldChar w:fldCharType="separate"/>
      </w:r>
      <w:r w:rsidR="001C1872">
        <w:t>2.1</w:t>
      </w:r>
      <w:r w:rsidR="00A265D1">
        <w:fldChar w:fldCharType="end"/>
      </w:r>
      <w:r w:rsidR="006E3E60" w:rsidRPr="006E3E60">
        <w:t xml:space="preserve">), </w:t>
      </w:r>
      <w:r>
        <w:t>IA</w:t>
      </w:r>
      <w:r w:rsidR="00205B77" w:rsidRPr="0002628C">
        <w:t xml:space="preserve"> </w:t>
      </w:r>
      <w:r>
        <w:t>na</w:t>
      </w:r>
      <w:r w:rsidRPr="0002628C">
        <w:t xml:space="preserve"> </w:t>
      </w:r>
      <w:r w:rsidR="00205B77" w:rsidRPr="0002628C">
        <w:t xml:space="preserve">classificação de imagens com </w:t>
      </w:r>
      <w:r w:rsidR="00205B77">
        <w:t>Gemini</w:t>
      </w:r>
      <w:r w:rsidR="00205B77" w:rsidRPr="006E3E60">
        <w:t xml:space="preserve"> </w:t>
      </w:r>
      <w:r w:rsidR="006E3E60" w:rsidRPr="006E3E60">
        <w:t xml:space="preserve">(seção </w:t>
      </w:r>
      <w:r w:rsidR="00437C66" w:rsidRPr="0002628C">
        <w:fldChar w:fldCharType="begin"/>
      </w:r>
      <w:r w:rsidR="00437C66" w:rsidRPr="0002628C">
        <w:instrText xml:space="preserve"> REF _Ref211184807 \r \h  \* MERGEFORMAT </w:instrText>
      </w:r>
      <w:r w:rsidR="00437C66" w:rsidRPr="0002628C">
        <w:fldChar w:fldCharType="separate"/>
      </w:r>
      <w:r w:rsidR="001C1872">
        <w:t>2.2</w:t>
      </w:r>
      <w:r w:rsidR="00437C66" w:rsidRPr="0002628C">
        <w:fldChar w:fldCharType="end"/>
      </w:r>
      <w:r w:rsidR="006E3E60" w:rsidRPr="006E3E60">
        <w:t xml:space="preserve">), </w:t>
      </w:r>
      <w:r w:rsidR="0002628C" w:rsidRPr="0002628C">
        <w:t>participação popular para a redução de riscos</w:t>
      </w:r>
      <w:r>
        <w:t xml:space="preserve"> </w:t>
      </w:r>
      <w:r w:rsidR="0002628C" w:rsidRPr="0002628C">
        <w:t xml:space="preserve">e mecanismos de recompensa  </w:t>
      </w:r>
      <w:r w:rsidR="006E3E60" w:rsidRPr="006E3E60">
        <w:t>(seção</w:t>
      </w:r>
      <w:r w:rsidR="00437C66" w:rsidRPr="0002628C">
        <w:t xml:space="preserve"> </w:t>
      </w:r>
      <w:r w:rsidR="00437C66" w:rsidRPr="0002628C">
        <w:fldChar w:fldCharType="begin"/>
      </w:r>
      <w:r w:rsidR="00437C66" w:rsidRPr="0002628C">
        <w:instrText xml:space="preserve"> REF _Ref207906915 \r \h  \* MERGEFORMAT </w:instrText>
      </w:r>
      <w:r w:rsidR="00437C66" w:rsidRPr="0002628C">
        <w:fldChar w:fldCharType="separate"/>
      </w:r>
      <w:r w:rsidR="001C1872">
        <w:t>2.3</w:t>
      </w:r>
      <w:r w:rsidR="00437C66" w:rsidRPr="0002628C">
        <w:fldChar w:fldCharType="end"/>
      </w:r>
      <w:r w:rsidR="006E3E60" w:rsidRPr="006E3E60">
        <w:t>)</w:t>
      </w:r>
      <w:r w:rsidR="0002628C" w:rsidRPr="0002628C">
        <w:t>,</w:t>
      </w:r>
      <w:r w:rsidR="006E3E60" w:rsidRPr="006E3E60">
        <w:t xml:space="preserve"> </w:t>
      </w:r>
      <w:r w:rsidR="0002628C" w:rsidRPr="0002628C">
        <w:t xml:space="preserve">usabilidade e experiência do usuário </w:t>
      </w:r>
      <w:r w:rsidR="00437C66" w:rsidRPr="0002628C">
        <w:t xml:space="preserve">(seção </w:t>
      </w:r>
      <w:r w:rsidR="00437C66" w:rsidRPr="0002628C">
        <w:fldChar w:fldCharType="begin"/>
      </w:r>
      <w:r w:rsidR="00437C66" w:rsidRPr="0002628C">
        <w:instrText xml:space="preserve"> REF _Ref211184861 \r \h </w:instrText>
      </w:r>
      <w:r w:rsidR="0002628C">
        <w:instrText xml:space="preserve"> \* MERGEFORMAT </w:instrText>
      </w:r>
      <w:r w:rsidR="00437C66" w:rsidRPr="0002628C">
        <w:fldChar w:fldCharType="separate"/>
      </w:r>
      <w:r w:rsidR="001C1872">
        <w:t>2.4</w:t>
      </w:r>
      <w:r w:rsidR="00437C66" w:rsidRPr="0002628C">
        <w:fldChar w:fldCharType="end"/>
      </w:r>
      <w:r w:rsidR="00437C66" w:rsidRPr="0002628C">
        <w:t>)</w:t>
      </w:r>
      <w:r>
        <w:t xml:space="preserve">, bem como o </w:t>
      </w:r>
      <w:r w:rsidR="006E3E60" w:rsidRPr="006E3E60">
        <w:t xml:space="preserve">ferramentas correlatas </w:t>
      </w:r>
      <w:r>
        <w:t xml:space="preserve">e o processo de busca </w:t>
      </w:r>
      <w:r w:rsidR="006E3E60" w:rsidRPr="006E3E60">
        <w:t>(seção</w:t>
      </w:r>
      <w:r w:rsidR="00437C66" w:rsidRPr="0002628C">
        <w:t xml:space="preserve"> </w:t>
      </w:r>
      <w:r w:rsidR="00437C66" w:rsidRPr="0002628C">
        <w:fldChar w:fldCharType="begin"/>
      </w:r>
      <w:r w:rsidR="00437C66" w:rsidRPr="0002628C">
        <w:instrText xml:space="preserve"> REF _Ref211184848 \r \h </w:instrText>
      </w:r>
      <w:r w:rsidR="0002628C">
        <w:instrText xml:space="preserve"> \* MERGEFORMAT </w:instrText>
      </w:r>
      <w:r w:rsidR="00437C66" w:rsidRPr="0002628C">
        <w:fldChar w:fldCharType="separate"/>
      </w:r>
      <w:r w:rsidR="001C1872">
        <w:t>2.5</w:t>
      </w:r>
      <w:r w:rsidR="00437C66" w:rsidRPr="0002628C">
        <w:fldChar w:fldCharType="end"/>
      </w:r>
      <w:r w:rsidR="006E3E60" w:rsidRPr="006E3E60">
        <w:t>)</w:t>
      </w:r>
      <w:r w:rsidR="003B6451">
        <w:t xml:space="preserve">. Esses estudos forneceram </w:t>
      </w:r>
      <w:r>
        <w:t xml:space="preserve">o alicerce </w:t>
      </w:r>
      <w:r w:rsidR="003B6451">
        <w:t>teóric</w:t>
      </w:r>
      <w:r>
        <w:t>o</w:t>
      </w:r>
      <w:r w:rsidR="003B6451">
        <w:t xml:space="preserve"> para </w:t>
      </w:r>
      <w:r w:rsidR="006E3E60" w:rsidRPr="006E3E60">
        <w:t xml:space="preserve">o processo de pesquisa e </w:t>
      </w:r>
      <w:r w:rsidR="003B6451">
        <w:t xml:space="preserve">subsidiaram as decisões </w:t>
      </w:r>
      <w:r w:rsidR="006E3E60" w:rsidRPr="006E3E60">
        <w:t>tecnológicas adotadas.</w:t>
      </w:r>
    </w:p>
    <w:p w14:paraId="51FAC411" w14:textId="0314D204" w:rsidR="006E3E60" w:rsidRPr="006E3E60" w:rsidRDefault="006E3E60" w:rsidP="006E3E60">
      <w:pPr>
        <w:pStyle w:val="TF-TEXTO"/>
      </w:pPr>
      <w:r w:rsidRPr="006E3E60">
        <w:t xml:space="preserve">Na </w:t>
      </w:r>
      <w:r w:rsidR="003B6451">
        <w:t xml:space="preserve">etapa </w:t>
      </w:r>
      <w:r w:rsidR="009E167B">
        <w:t>subsequente</w:t>
      </w:r>
      <w:r w:rsidRPr="006E3E60">
        <w:t>, procedeu-se ao levantamento de informações (seção</w:t>
      </w:r>
      <w:r w:rsidR="00437C66">
        <w:t xml:space="preserve"> </w:t>
      </w:r>
      <w:r w:rsidR="00437C66">
        <w:fldChar w:fldCharType="begin"/>
      </w:r>
      <w:r w:rsidR="00437C66">
        <w:instrText xml:space="preserve"> REF _Ref206957834 \r \h </w:instrText>
      </w:r>
      <w:r w:rsidR="00437C66">
        <w:fldChar w:fldCharType="separate"/>
      </w:r>
      <w:r w:rsidR="001C1872">
        <w:t>3.1</w:t>
      </w:r>
      <w:r w:rsidR="00437C66">
        <w:fldChar w:fldCharType="end"/>
      </w:r>
      <w:r w:rsidRPr="006E3E60">
        <w:t xml:space="preserve">), iniciado por </w:t>
      </w:r>
      <w:r w:rsidR="003B6451">
        <w:t xml:space="preserve">meio de </w:t>
      </w:r>
      <w:r w:rsidRPr="006E3E60">
        <w:t xml:space="preserve">reuniões </w:t>
      </w:r>
      <w:r w:rsidR="009E167B">
        <w:t>de mentoria</w:t>
      </w:r>
      <w:r w:rsidRPr="006E3E60">
        <w:t xml:space="preserve"> (subseção</w:t>
      </w:r>
      <w:r w:rsidR="00437C66">
        <w:t xml:space="preserve"> </w:t>
      </w:r>
      <w:r w:rsidR="00437C66">
        <w:fldChar w:fldCharType="begin"/>
      </w:r>
      <w:r w:rsidR="00437C66">
        <w:instrText xml:space="preserve"> REF _Ref206957778 \r \h </w:instrText>
      </w:r>
      <w:r w:rsidR="00437C66">
        <w:fldChar w:fldCharType="separate"/>
      </w:r>
      <w:r w:rsidR="001C1872">
        <w:t>3.1.1</w:t>
      </w:r>
      <w:r w:rsidR="00437C66">
        <w:fldChar w:fldCharType="end"/>
      </w:r>
      <w:r w:rsidRPr="006E3E60">
        <w:t>) e</w:t>
      </w:r>
      <w:r w:rsidR="003B6451">
        <w:t xml:space="preserve"> </w:t>
      </w:r>
      <w:r w:rsidR="009E167B">
        <w:t>pela</w:t>
      </w:r>
      <w:r w:rsidR="009E167B" w:rsidRPr="006E3E60">
        <w:t xml:space="preserve"> </w:t>
      </w:r>
      <w:r w:rsidRPr="006E3E60">
        <w:t>elaboração d</w:t>
      </w:r>
      <w:r w:rsidR="009E167B">
        <w:t>e</w:t>
      </w:r>
      <w:r w:rsidRPr="006E3E60">
        <w:t xml:space="preserve"> personas (subseção</w:t>
      </w:r>
      <w:r w:rsidR="00437C66">
        <w:t xml:space="preserve"> </w:t>
      </w:r>
      <w:r w:rsidR="00437C66">
        <w:fldChar w:fldCharType="begin"/>
      </w:r>
      <w:r w:rsidR="00437C66">
        <w:instrText xml:space="preserve"> REF _Ref206957820 \r \h </w:instrText>
      </w:r>
      <w:r w:rsidR="00437C66">
        <w:fldChar w:fldCharType="separate"/>
      </w:r>
      <w:r w:rsidR="001C1872">
        <w:t>3.1.2</w:t>
      </w:r>
      <w:r w:rsidR="00437C66">
        <w:fldChar w:fldCharType="end"/>
      </w:r>
      <w:r w:rsidRPr="006E3E60">
        <w:t>). Posteriormente, desenvolveu-se a prototipação de alta fidelidade das telas (subseção</w:t>
      </w:r>
      <w:r w:rsidR="00DC0982">
        <w:t xml:space="preserve"> </w:t>
      </w:r>
      <w:r w:rsidR="00DC0982">
        <w:fldChar w:fldCharType="begin"/>
      </w:r>
      <w:r w:rsidR="00DC0982">
        <w:instrText xml:space="preserve"> REF _Ref214722676 \r \h </w:instrText>
      </w:r>
      <w:r w:rsidR="00DC0982">
        <w:fldChar w:fldCharType="separate"/>
      </w:r>
      <w:r w:rsidR="001C1872">
        <w:t>3.1.3</w:t>
      </w:r>
      <w:r w:rsidR="00DC0982">
        <w:fldChar w:fldCharType="end"/>
      </w:r>
      <w:r w:rsidRPr="006E3E60">
        <w:t>)</w:t>
      </w:r>
      <w:r w:rsidR="009E167B">
        <w:t xml:space="preserve"> mediante o uso d</w:t>
      </w:r>
      <w:r w:rsidR="009E167B" w:rsidRPr="006E3E60">
        <w:t>a ferramenta Figma</w:t>
      </w:r>
      <w:r w:rsidRPr="006E3E60">
        <w:t xml:space="preserve">, com o objetivo de validar a navegabilidade, </w:t>
      </w:r>
      <w:r w:rsidR="009E167B">
        <w:t xml:space="preserve">a </w:t>
      </w:r>
      <w:r w:rsidRPr="006E3E60">
        <w:t xml:space="preserve">usabilidade, </w:t>
      </w:r>
      <w:r w:rsidR="009E167B">
        <w:t xml:space="preserve">a </w:t>
      </w:r>
      <w:r w:rsidRPr="006E3E60">
        <w:t xml:space="preserve">experiência do usuário e </w:t>
      </w:r>
      <w:r w:rsidR="009E167B">
        <w:t xml:space="preserve">a </w:t>
      </w:r>
      <w:r w:rsidRPr="006E3E60">
        <w:t>comunicabilidade das interfaces.</w:t>
      </w:r>
    </w:p>
    <w:p w14:paraId="1C409CA4" w14:textId="5872997A" w:rsidR="006E3E60" w:rsidRPr="006E3E60" w:rsidRDefault="003B6451" w:rsidP="006E3E60">
      <w:pPr>
        <w:pStyle w:val="TF-TEXTO"/>
      </w:pPr>
      <w:r>
        <w:t xml:space="preserve">Com base </w:t>
      </w:r>
      <w:r w:rsidR="009E167B">
        <w:t>nas etapas anteriores</w:t>
      </w:r>
      <w:r w:rsidR="006E3E60" w:rsidRPr="006E3E60">
        <w:t>, defini</w:t>
      </w:r>
      <w:r w:rsidR="009E167B">
        <w:t xml:space="preserve">ram-se </w:t>
      </w:r>
      <w:r w:rsidR="006E3E60" w:rsidRPr="006E3E60">
        <w:t xml:space="preserve">as especificações </w:t>
      </w:r>
      <w:r>
        <w:t xml:space="preserve">da </w:t>
      </w:r>
      <w:r w:rsidR="00940E73">
        <w:t xml:space="preserve">aplicação </w:t>
      </w:r>
      <w:r w:rsidR="006E3E60" w:rsidRPr="006E3E60">
        <w:t>(seção</w:t>
      </w:r>
      <w:r w:rsidR="00754169">
        <w:t xml:space="preserve"> </w:t>
      </w:r>
      <w:r w:rsidR="00754169">
        <w:fldChar w:fldCharType="begin"/>
      </w:r>
      <w:r w:rsidR="00754169">
        <w:instrText xml:space="preserve"> REF _Ref215418854 \r \h </w:instrText>
      </w:r>
      <w:r w:rsidR="00754169">
        <w:fldChar w:fldCharType="separate"/>
      </w:r>
      <w:r w:rsidR="001C1872">
        <w:t>3.2</w:t>
      </w:r>
      <w:r w:rsidR="00754169">
        <w:fldChar w:fldCharType="end"/>
      </w:r>
      <w:r w:rsidR="006E3E60" w:rsidRPr="006E3E60">
        <w:t xml:space="preserve">), </w:t>
      </w:r>
      <w:r w:rsidR="009E167B">
        <w:t xml:space="preserve">o que </w:t>
      </w:r>
      <w:r>
        <w:t>contempl</w:t>
      </w:r>
      <w:r w:rsidR="009E167B">
        <w:t xml:space="preserve">ou </w:t>
      </w:r>
      <w:r w:rsidR="006E3E60" w:rsidRPr="006E3E60">
        <w:t xml:space="preserve">o levantamento dos </w:t>
      </w:r>
      <w:r w:rsidR="003353E1">
        <w:t>RFs</w:t>
      </w:r>
      <w:r w:rsidR="006E3E60" w:rsidRPr="006E3E60">
        <w:t xml:space="preserve"> e </w:t>
      </w:r>
      <w:r w:rsidR="003353E1">
        <w:t>RNFs</w:t>
      </w:r>
      <w:r w:rsidR="006E3E60" w:rsidRPr="006E3E60">
        <w:t xml:space="preserve">, bem como as </w:t>
      </w:r>
      <w:r w:rsidR="003353E1">
        <w:t>RN</w:t>
      </w:r>
      <w:r w:rsidR="006E3E60" w:rsidRPr="006E3E60">
        <w:t xml:space="preserve"> (subseção</w:t>
      </w:r>
      <w:r w:rsidR="00437C66">
        <w:t xml:space="preserve"> </w:t>
      </w:r>
      <w:r w:rsidR="00437C66">
        <w:fldChar w:fldCharType="begin"/>
      </w:r>
      <w:r w:rsidR="00437C66">
        <w:instrText xml:space="preserve"> REF _Ref208428257 \r \h </w:instrText>
      </w:r>
      <w:r w:rsidR="00437C66">
        <w:fldChar w:fldCharType="separate"/>
      </w:r>
      <w:r w:rsidR="001C1872">
        <w:t>3.2.1</w:t>
      </w:r>
      <w:r w:rsidR="00437C66">
        <w:fldChar w:fldCharType="end"/>
      </w:r>
      <w:r w:rsidR="006E3E60" w:rsidRPr="006E3E60">
        <w:t xml:space="preserve">). </w:t>
      </w:r>
      <w:r w:rsidR="009E167B">
        <w:t xml:space="preserve">Elaboraram-se, ainda, </w:t>
      </w:r>
      <w:r w:rsidR="006E3E60" w:rsidRPr="006E3E60">
        <w:t xml:space="preserve">o </w:t>
      </w:r>
      <w:r>
        <w:t>DCU</w:t>
      </w:r>
      <w:r w:rsidR="006E3E60" w:rsidRPr="006E3E60">
        <w:t xml:space="preserve"> (subseção</w:t>
      </w:r>
      <w:r w:rsidR="00754169">
        <w:t xml:space="preserve"> </w:t>
      </w:r>
      <w:r w:rsidR="00754169">
        <w:fldChar w:fldCharType="begin"/>
      </w:r>
      <w:r w:rsidR="00754169">
        <w:instrText xml:space="preserve"> REF _Ref215418843 \r \h </w:instrText>
      </w:r>
      <w:r w:rsidR="00754169">
        <w:fldChar w:fldCharType="separate"/>
      </w:r>
      <w:r w:rsidR="001C1872">
        <w:t>3.2.2</w:t>
      </w:r>
      <w:r w:rsidR="00754169">
        <w:fldChar w:fldCharType="end"/>
      </w:r>
      <w:r w:rsidR="006E3E60" w:rsidRPr="006E3E60">
        <w:t>) e a matriz de rastreabilidade (subseção</w:t>
      </w:r>
      <w:r w:rsidR="00437C66">
        <w:t xml:space="preserve"> </w:t>
      </w:r>
      <w:r w:rsidR="00437C66">
        <w:fldChar w:fldCharType="begin"/>
      </w:r>
      <w:r w:rsidR="00437C66">
        <w:instrText xml:space="preserve"> REF _Ref211184939 \r \h </w:instrText>
      </w:r>
      <w:r w:rsidR="00437C66">
        <w:fldChar w:fldCharType="separate"/>
      </w:r>
      <w:r w:rsidR="001C1872">
        <w:t>3.2.3</w:t>
      </w:r>
      <w:r w:rsidR="00437C66">
        <w:fldChar w:fldCharType="end"/>
      </w:r>
      <w:r w:rsidR="006E3E60" w:rsidRPr="006E3E60">
        <w:t xml:space="preserve">), </w:t>
      </w:r>
      <w:r w:rsidR="009E167B">
        <w:t xml:space="preserve">a </w:t>
      </w:r>
      <w:r w:rsidR="006E3E60" w:rsidRPr="006E3E60">
        <w:t>qu</w:t>
      </w:r>
      <w:r w:rsidR="009E167B">
        <w:t>al</w:t>
      </w:r>
      <w:r w:rsidR="006E3E60" w:rsidRPr="006E3E60">
        <w:t xml:space="preserve"> estabelece a relação entre os </w:t>
      </w:r>
      <w:r>
        <w:t>RFs</w:t>
      </w:r>
      <w:r w:rsidR="006E3E60" w:rsidRPr="006E3E60">
        <w:t xml:space="preserve"> e os </w:t>
      </w:r>
      <w:r>
        <w:t>UCs</w:t>
      </w:r>
      <w:r w:rsidR="006E3E60" w:rsidRPr="006E3E60">
        <w:t xml:space="preserve">. Para complementar essa etapa, </w:t>
      </w:r>
      <w:r>
        <w:t>desenvolv</w:t>
      </w:r>
      <w:r w:rsidR="009E167B">
        <w:t xml:space="preserve">eu-se </w:t>
      </w:r>
      <w:r>
        <w:t xml:space="preserve">o MER </w:t>
      </w:r>
      <w:r w:rsidRPr="006E3E60">
        <w:t>(subseção</w:t>
      </w:r>
      <w:r w:rsidR="00754169">
        <w:t xml:space="preserve"> </w:t>
      </w:r>
      <w:r w:rsidR="00754169">
        <w:fldChar w:fldCharType="begin"/>
      </w:r>
      <w:r w:rsidR="00754169">
        <w:instrText xml:space="preserve"> REF _Ref214732271 \r \h </w:instrText>
      </w:r>
      <w:r w:rsidR="00754169">
        <w:fldChar w:fldCharType="separate"/>
      </w:r>
      <w:r w:rsidR="001C1872">
        <w:t>3.2.4</w:t>
      </w:r>
      <w:r w:rsidR="00754169">
        <w:fldChar w:fldCharType="end"/>
      </w:r>
      <w:r w:rsidRPr="006E3E60">
        <w:t>)</w:t>
      </w:r>
      <w:r>
        <w:t xml:space="preserve"> e </w:t>
      </w:r>
      <w:r w:rsidR="006E3E60" w:rsidRPr="006E3E60">
        <w:t xml:space="preserve">o </w:t>
      </w:r>
      <w:r w:rsidR="009E167B">
        <w:t>dicionário de dados</w:t>
      </w:r>
      <w:r>
        <w:t xml:space="preserve">. </w:t>
      </w:r>
      <w:r w:rsidR="009E167B">
        <w:t xml:space="preserve">Ressalta-se que </w:t>
      </w:r>
      <w:r w:rsidR="008F723F">
        <w:t xml:space="preserve">toda a especificação seguiu </w:t>
      </w:r>
      <w:r w:rsidR="006E3E60" w:rsidRPr="006E3E60">
        <w:t>a notação Unified Modeling Language</w:t>
      </w:r>
      <w:r>
        <w:t xml:space="preserve"> (UML</w:t>
      </w:r>
      <w:r w:rsidR="006E3E60" w:rsidRPr="006E3E60">
        <w:t xml:space="preserve">), </w:t>
      </w:r>
      <w:r w:rsidR="008F723F">
        <w:t>e o DCU foi criado n</w:t>
      </w:r>
      <w:r w:rsidR="006E3E60" w:rsidRPr="006E3E60">
        <w:t xml:space="preserve">a ferramenta </w:t>
      </w:r>
      <w:r w:rsidR="00807FF5">
        <w:t>Miro</w:t>
      </w:r>
      <w:r w:rsidR="006E3E60" w:rsidRPr="006E3E60">
        <w:t xml:space="preserve">, </w:t>
      </w:r>
      <w:r w:rsidR="008F723F">
        <w:t xml:space="preserve">enquanto </w:t>
      </w:r>
      <w:r w:rsidR="006E3E60" w:rsidRPr="006E3E60">
        <w:t>o MER</w:t>
      </w:r>
      <w:r w:rsidR="008F723F">
        <w:t xml:space="preserve">, </w:t>
      </w:r>
      <w:r w:rsidR="006E3E60" w:rsidRPr="006E3E60">
        <w:t xml:space="preserve">digitalizado por meio do </w:t>
      </w:r>
      <w:r w:rsidR="00417D62">
        <w:t>Red</w:t>
      </w:r>
      <w:r w:rsidR="00153730">
        <w:t>g</w:t>
      </w:r>
      <w:r w:rsidR="00417D62">
        <w:t xml:space="preserve">ate </w:t>
      </w:r>
      <w:r w:rsidR="00045D72">
        <w:t>Data Modeler</w:t>
      </w:r>
      <w:r w:rsidR="006E3E60" w:rsidRPr="006E3E60">
        <w:t>.</w:t>
      </w:r>
    </w:p>
    <w:p w14:paraId="6F9EA895" w14:textId="557998BC" w:rsidR="008F723F" w:rsidRDefault="006E3E60" w:rsidP="008F723F">
      <w:pPr>
        <w:pStyle w:val="TF-TEXTO"/>
      </w:pPr>
      <w:r w:rsidRPr="006E3E60">
        <w:t xml:space="preserve">O desenvolvimento do </w:t>
      </w:r>
      <w:r w:rsidRPr="005C54E4">
        <w:rPr>
          <w:i/>
          <w:iCs/>
        </w:rPr>
        <w:t>backend</w:t>
      </w:r>
      <w:r w:rsidRPr="006E3E60">
        <w:t xml:space="preserve"> </w:t>
      </w:r>
      <w:r w:rsidR="008F723F">
        <w:t xml:space="preserve">pautou-se no </w:t>
      </w:r>
      <w:r w:rsidRPr="005C54E4">
        <w:rPr>
          <w:i/>
          <w:iCs/>
        </w:rPr>
        <w:t>framework</w:t>
      </w:r>
      <w:r w:rsidRPr="006E3E60">
        <w:t xml:space="preserve"> Spring Boot</w:t>
      </w:r>
      <w:r w:rsidR="008F723F">
        <w:t xml:space="preserve">, sob a </w:t>
      </w:r>
      <w:r w:rsidRPr="006E3E60">
        <w:t>arquitetura Model-View-Controller (MVC)</w:t>
      </w:r>
      <w:r w:rsidR="003B6451">
        <w:t xml:space="preserve"> e </w:t>
      </w:r>
      <w:r w:rsidRPr="006E3E60">
        <w:t>a linguagem Java</w:t>
      </w:r>
      <w:r w:rsidR="00422C90">
        <w:t xml:space="preserve">, </w:t>
      </w:r>
      <w:r w:rsidR="008F723F">
        <w:t xml:space="preserve">em conformidade com </w:t>
      </w:r>
      <w:r w:rsidR="003B6451">
        <w:t xml:space="preserve">os </w:t>
      </w:r>
      <w:r w:rsidR="00422C90">
        <w:t>padrões de</w:t>
      </w:r>
      <w:r w:rsidR="00422C90" w:rsidRPr="00422C90">
        <w:t xml:space="preserve"> API RESTful.</w:t>
      </w:r>
      <w:r w:rsidRPr="006E3E60">
        <w:t xml:space="preserve"> </w:t>
      </w:r>
      <w:r w:rsidR="008F723F" w:rsidRPr="00C44ED2">
        <w:t>O padrão MVC</w:t>
      </w:r>
      <w:r w:rsidR="008F723F">
        <w:t xml:space="preserve">, </w:t>
      </w:r>
      <w:r w:rsidR="008F723F" w:rsidRPr="007047BD">
        <w:t>ilustrado na</w:t>
      </w:r>
      <w:r w:rsidR="008F723F">
        <w:t xml:space="preserve"> </w:t>
      </w:r>
      <w:r w:rsidR="008F723F">
        <w:rPr>
          <w:highlight w:val="yellow"/>
        </w:rPr>
        <w:fldChar w:fldCharType="begin"/>
      </w:r>
      <w:r w:rsidR="008F723F">
        <w:instrText xml:space="preserve"> REF _Ref214202840 \h </w:instrText>
      </w:r>
      <w:r w:rsidR="008F723F">
        <w:rPr>
          <w:highlight w:val="yellow"/>
        </w:rPr>
      </w:r>
      <w:r w:rsidR="008F723F">
        <w:rPr>
          <w:highlight w:val="yellow"/>
        </w:rPr>
        <w:fldChar w:fldCharType="separate"/>
      </w:r>
      <w:r w:rsidR="001C1872">
        <w:t xml:space="preserve">Figura </w:t>
      </w:r>
      <w:r w:rsidR="001C1872">
        <w:rPr>
          <w:noProof/>
        </w:rPr>
        <w:t>12</w:t>
      </w:r>
      <w:r w:rsidR="008F723F">
        <w:rPr>
          <w:highlight w:val="yellow"/>
        </w:rPr>
        <w:fldChar w:fldCharType="end"/>
      </w:r>
      <w:r w:rsidR="008F723F">
        <w:t xml:space="preserve">, </w:t>
      </w:r>
      <w:r w:rsidR="008F723F" w:rsidRPr="008F723F">
        <w:t xml:space="preserve">segmenta a lógica de negócios, a interface do usuário (API/serviços) e o controle de entrada em três componentes: </w:t>
      </w:r>
      <w:r w:rsidR="008F723F" w:rsidRPr="00D57164">
        <w:rPr>
          <w:rStyle w:val="TF-COURIER10"/>
        </w:rPr>
        <w:t>Model</w:t>
      </w:r>
      <w:r w:rsidR="008F723F" w:rsidRPr="008F723F">
        <w:t xml:space="preserve">, </w:t>
      </w:r>
      <w:r w:rsidR="008F723F" w:rsidRPr="00D57164">
        <w:rPr>
          <w:rStyle w:val="TF-COURIER10"/>
        </w:rPr>
        <w:t xml:space="preserve">View </w:t>
      </w:r>
      <w:r w:rsidR="008F723F" w:rsidRPr="008F723F">
        <w:t xml:space="preserve">e </w:t>
      </w:r>
      <w:r w:rsidR="008F723F" w:rsidRPr="00D57164">
        <w:rPr>
          <w:rStyle w:val="TF-COURIER10"/>
        </w:rPr>
        <w:t>Controller</w:t>
      </w:r>
      <w:r w:rsidR="008F723F" w:rsidRPr="008F723F">
        <w:t xml:space="preserve">. Ao </w:t>
      </w:r>
      <w:r w:rsidR="008F723F" w:rsidRPr="00D57164">
        <w:rPr>
          <w:rStyle w:val="TF-COURIER10"/>
        </w:rPr>
        <w:t>Model</w:t>
      </w:r>
      <w:r w:rsidR="008F723F" w:rsidRPr="008F723F">
        <w:t xml:space="preserve"> cabe o gerenciamento dos dados e a aplicação das regras de negócio; o </w:t>
      </w:r>
      <w:r w:rsidR="008F723F" w:rsidRPr="00D57164">
        <w:rPr>
          <w:rStyle w:val="TF-COURIER10"/>
        </w:rPr>
        <w:t>Controller</w:t>
      </w:r>
      <w:r w:rsidR="008F723F" w:rsidRPr="008F723F">
        <w:t xml:space="preserve"> atua como intermediário, processando as interações do usuário; e a </w:t>
      </w:r>
      <w:r w:rsidR="008F723F" w:rsidRPr="00D57164">
        <w:rPr>
          <w:rStyle w:val="TF-COURIER10"/>
        </w:rPr>
        <w:t>View</w:t>
      </w:r>
      <w:r w:rsidR="008F723F" w:rsidRPr="008F723F">
        <w:t xml:space="preserve"> responsabiliza-se pela apresentação da interface. Essa separação contribui para a organização, a manutenção e a escalabilidade</w:t>
      </w:r>
      <w:r w:rsidR="008F723F">
        <w:t xml:space="preserve"> da aplicação</w:t>
      </w:r>
      <w:r w:rsidR="008F723F" w:rsidRPr="00C44ED2">
        <w:t>.</w:t>
      </w:r>
    </w:p>
    <w:p w14:paraId="34B646FA" w14:textId="7CB04C0B" w:rsidR="008F723F" w:rsidRDefault="008F723F" w:rsidP="008F723F">
      <w:pPr>
        <w:pStyle w:val="TF-LEGENDA"/>
      </w:pPr>
      <w:bookmarkStart w:id="222" w:name="_Ref214202840"/>
      <w:bookmarkStart w:id="223" w:name="_Toc215432432"/>
      <w:r>
        <w:lastRenderedPageBreak/>
        <w:t xml:space="preserve">Figura </w:t>
      </w:r>
      <w:fldSimple w:instr=" SEQ Figura \* ARABIC ">
        <w:r w:rsidR="001C1872">
          <w:rPr>
            <w:noProof/>
          </w:rPr>
          <w:t>12</w:t>
        </w:r>
      </w:fldSimple>
      <w:bookmarkEnd w:id="222"/>
      <w:r>
        <w:t xml:space="preserve"> – Esquema de utilização do padrão MVC</w:t>
      </w:r>
      <w:bookmarkEnd w:id="223"/>
    </w:p>
    <w:p w14:paraId="4FCDBF8F" w14:textId="23B80FAF" w:rsidR="008F723F" w:rsidRDefault="00DD5C42" w:rsidP="008F723F">
      <w:pPr>
        <w:pStyle w:val="TF-FIGURA"/>
      </w:pPr>
      <w:r>
        <w:rPr>
          <w:noProof/>
        </w:rPr>
        <w:drawing>
          <wp:inline distT="0" distB="0" distL="0" distR="0" wp14:anchorId="2F675ADE" wp14:editId="45BF73E7">
            <wp:extent cx="3589020" cy="2680335"/>
            <wp:effectExtent l="19050" t="19050" r="11430" b="24765"/>
            <wp:docPr id="46123330" name="Imagem 5"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3330" name="Imagem 5" descr="Diagrama&#10;&#10;O conteúdo gerado por IA pode estar incorreto."/>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546" r="6245"/>
                    <a:stretch>
                      <a:fillRect/>
                    </a:stretch>
                  </pic:blipFill>
                  <pic:spPr bwMode="auto">
                    <a:xfrm>
                      <a:off x="0" y="0"/>
                      <a:ext cx="3589020" cy="2680335"/>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233AA984" w14:textId="77777777" w:rsidR="008F723F" w:rsidRPr="00230102" w:rsidRDefault="008F723F" w:rsidP="008F723F">
      <w:pPr>
        <w:pStyle w:val="TF-FONTE"/>
      </w:pPr>
      <w:r w:rsidRPr="00230102">
        <w:t>Fonte: elaborada pela autora (2025).</w:t>
      </w:r>
    </w:p>
    <w:p w14:paraId="75C6857C" w14:textId="2F1C482A" w:rsidR="00422C90" w:rsidRPr="006E3E60" w:rsidRDefault="008F723F" w:rsidP="006E3E60">
      <w:pPr>
        <w:pStyle w:val="TF-TEXTO"/>
      </w:pPr>
      <w:r>
        <w:t xml:space="preserve">Para a persistência de dados, </w:t>
      </w:r>
      <w:r w:rsidR="006E3E60" w:rsidRPr="006E3E60">
        <w:t xml:space="preserve">adotou-se o </w:t>
      </w:r>
      <w:r>
        <w:t xml:space="preserve">banco de dados relacional </w:t>
      </w:r>
      <w:r w:rsidR="00C44ED2" w:rsidRPr="00C44ED2">
        <w:t>PostgreSQL</w:t>
      </w:r>
      <w:r w:rsidR="005A1ABA">
        <w:t>,</w:t>
      </w:r>
      <w:r w:rsidR="005A1ABA" w:rsidRPr="005A1ABA">
        <w:rPr>
          <w:szCs w:val="24"/>
        </w:rPr>
        <w:t xml:space="preserve"> </w:t>
      </w:r>
      <w:r w:rsidR="005A1ABA" w:rsidRPr="005A1ABA">
        <w:t>com a aplicação hospedada em ambiente de nuvem da Google Cloud Platform (GCP).</w:t>
      </w:r>
      <w:r w:rsidR="006E3E60" w:rsidRPr="006E3E60">
        <w:t xml:space="preserve"> </w:t>
      </w:r>
      <w:r w:rsidR="00C44ED2" w:rsidRPr="00C44ED2">
        <w:t xml:space="preserve">A </w:t>
      </w:r>
      <w:r>
        <w:t xml:space="preserve">segurança foi reforçada pela implementação da </w:t>
      </w:r>
      <w:r w:rsidR="00C44ED2" w:rsidRPr="00C44ED2">
        <w:t>autenticação e</w:t>
      </w:r>
      <w:r>
        <w:t xml:space="preserve"> </w:t>
      </w:r>
      <w:r w:rsidR="00C44ED2" w:rsidRPr="00C44ED2">
        <w:t xml:space="preserve">criptografia de senhas </w:t>
      </w:r>
      <w:r>
        <w:t>via</w:t>
      </w:r>
      <w:r w:rsidR="00C44ED2" w:rsidRPr="00C44ED2">
        <w:t xml:space="preserve"> biblioteca BCryptPasswordEncoder do Spring Security</w:t>
      </w:r>
      <w:r>
        <w:t xml:space="preserve">. </w:t>
      </w:r>
      <w:r w:rsidR="00422C90" w:rsidRPr="00422C90">
        <w:t xml:space="preserve">A arquitetura RESTful organiza a comunicação entre o cliente e o servidor de </w:t>
      </w:r>
      <w:r w:rsidR="0007203E">
        <w:t>forma</w:t>
      </w:r>
      <w:r w:rsidR="0007203E" w:rsidRPr="00422C90">
        <w:t xml:space="preserve"> </w:t>
      </w:r>
      <w:r w:rsidR="00422C90" w:rsidRPr="00422C90">
        <w:t>desacoplad</w:t>
      </w:r>
      <w:r w:rsidR="0007203E">
        <w:t>a</w:t>
      </w:r>
      <w:r w:rsidR="00422C90" w:rsidRPr="00422C90">
        <w:t xml:space="preserve">, utilizando métodos </w:t>
      </w:r>
      <w:r w:rsidRPr="008F723F">
        <w:t xml:space="preserve">Hypertext Transfer Protocol </w:t>
      </w:r>
      <w:r>
        <w:t>(</w:t>
      </w:r>
      <w:r w:rsidR="00422C90" w:rsidRPr="00422C90">
        <w:t>HTTP</w:t>
      </w:r>
      <w:r>
        <w:t>)</w:t>
      </w:r>
      <w:r w:rsidR="00422C90" w:rsidRPr="00422C90">
        <w:t xml:space="preserve"> como GET, POST, PUT e DELETE para </w:t>
      </w:r>
      <w:r w:rsidR="0007203E">
        <w:t>a execução d</w:t>
      </w:r>
      <w:r w:rsidR="00422C90" w:rsidRPr="00422C90">
        <w:t xml:space="preserve">as operações. Essa estrutura favorece a escalabilidade, a manutenibilidade e a integração com diferentes aplicações, </w:t>
      </w:r>
      <w:r>
        <w:t>a exemplo d</w:t>
      </w:r>
      <w:r w:rsidR="00422C90" w:rsidRPr="00422C90">
        <w:t xml:space="preserve">o </w:t>
      </w:r>
      <w:r w:rsidR="00422C90" w:rsidRPr="005C54E4">
        <w:rPr>
          <w:i/>
          <w:iCs/>
        </w:rPr>
        <w:t>frontend</w:t>
      </w:r>
      <w:r w:rsidR="00422C90" w:rsidRPr="00422C90">
        <w:t xml:space="preserve"> web e </w:t>
      </w:r>
      <w:r>
        <w:t xml:space="preserve">eventuais </w:t>
      </w:r>
      <w:r w:rsidR="0007203E">
        <w:t>versões</w:t>
      </w:r>
      <w:r w:rsidR="00422C90" w:rsidRPr="00422C90">
        <w:t xml:space="preserve"> móveis. O tratamento de exceções </w:t>
      </w:r>
      <w:r w:rsidR="0007203E">
        <w:t>foi</w:t>
      </w:r>
      <w:r w:rsidR="0007203E" w:rsidRPr="00422C90">
        <w:t xml:space="preserve"> </w:t>
      </w:r>
      <w:r w:rsidR="00422C90" w:rsidRPr="00422C90">
        <w:t xml:space="preserve">padronizado por meio de uma classe de erro centralizada, e as respostas da API seguem o formato JSON, </w:t>
      </w:r>
      <w:r>
        <w:t xml:space="preserve">o que </w:t>
      </w:r>
      <w:r w:rsidR="00422C90" w:rsidRPr="00422C90">
        <w:t>garant</w:t>
      </w:r>
      <w:r>
        <w:t>e</w:t>
      </w:r>
      <w:r w:rsidR="00422C90" w:rsidRPr="00422C90">
        <w:t xml:space="preserve"> </w:t>
      </w:r>
      <w:r>
        <w:t xml:space="preserve">a </w:t>
      </w:r>
      <w:r w:rsidR="00422C90" w:rsidRPr="00422C90">
        <w:t xml:space="preserve">interoperabilidade </w:t>
      </w:r>
      <w:r w:rsidR="0007203E">
        <w:t>entre</w:t>
      </w:r>
      <w:r w:rsidR="0007203E" w:rsidRPr="00422C90">
        <w:t xml:space="preserve"> </w:t>
      </w:r>
      <w:r w:rsidR="00422C90" w:rsidRPr="00422C90">
        <w:t>clientes</w:t>
      </w:r>
      <w:r>
        <w:t xml:space="preserve"> distintos</w:t>
      </w:r>
      <w:r w:rsidR="00422C90" w:rsidRPr="00422C90">
        <w:t xml:space="preserve">. Para otimizar as consultas </w:t>
      </w:r>
      <w:r>
        <w:t xml:space="preserve">e </w:t>
      </w:r>
      <w:r w:rsidR="0007203E">
        <w:t xml:space="preserve">assegurar </w:t>
      </w:r>
      <w:r w:rsidR="00422C90" w:rsidRPr="00422C90">
        <w:t xml:space="preserve">a integridade dos dados, </w:t>
      </w:r>
      <w:r>
        <w:t xml:space="preserve">utilizaram-se as </w:t>
      </w:r>
      <w:r w:rsidR="00422C90" w:rsidRPr="00422C90">
        <w:t>bibliotecas como Lombok e QueryDSL</w:t>
      </w:r>
    </w:p>
    <w:p w14:paraId="29DFD2E2" w14:textId="642C1237" w:rsidR="00422C90" w:rsidRDefault="00422C90" w:rsidP="006E3E60">
      <w:pPr>
        <w:pStyle w:val="TF-TEXTO"/>
      </w:pPr>
      <w:r w:rsidRPr="00422C90">
        <w:t>O</w:t>
      </w:r>
      <w:r w:rsidR="000A3A9A">
        <w:t xml:space="preserve"> desenvolvimento do</w:t>
      </w:r>
      <w:r w:rsidRPr="00422C90">
        <w:t xml:space="preserve"> </w:t>
      </w:r>
      <w:r w:rsidRPr="005C54E4">
        <w:rPr>
          <w:i/>
          <w:iCs/>
        </w:rPr>
        <w:t>frontend</w:t>
      </w:r>
      <w:r w:rsidRPr="00422C90">
        <w:t xml:space="preserve"> </w:t>
      </w:r>
      <w:r w:rsidR="000A3A9A">
        <w:t xml:space="preserve">baseou-se no </w:t>
      </w:r>
      <w:r w:rsidRPr="005C54E4">
        <w:rPr>
          <w:i/>
          <w:iCs/>
        </w:rPr>
        <w:t>framework</w:t>
      </w:r>
      <w:r w:rsidRPr="00422C90">
        <w:t xml:space="preserve"> Angular, </w:t>
      </w:r>
      <w:r w:rsidR="000A3A9A">
        <w:t xml:space="preserve">em conjunto com </w:t>
      </w:r>
      <w:r w:rsidRPr="00422C90">
        <w:t xml:space="preserve">TypeScript, HTML e CSS, </w:t>
      </w:r>
      <w:r w:rsidR="000A3A9A">
        <w:t xml:space="preserve">tecnologias </w:t>
      </w:r>
      <w:r w:rsidRPr="00422C90">
        <w:t>responsáveis</w:t>
      </w:r>
      <w:r w:rsidR="0007203E">
        <w:t>, respectivamente,</w:t>
      </w:r>
      <w:r w:rsidRPr="00422C90">
        <w:t xml:space="preserve"> pela lógica de apresentação, estrutura e estilo das interfaces. O design das telas </w:t>
      </w:r>
      <w:r w:rsidR="000A3A9A">
        <w:t>pautou-se nas</w:t>
      </w:r>
      <w:r w:rsidRPr="00422C90">
        <w:t xml:space="preserve"> HN e </w:t>
      </w:r>
      <w:r w:rsidR="000A3A9A">
        <w:t xml:space="preserve">nos </w:t>
      </w:r>
      <w:r w:rsidRPr="00422C90">
        <w:t xml:space="preserve">princípios visuais do MD, </w:t>
      </w:r>
      <w:r w:rsidR="000A3A9A">
        <w:t xml:space="preserve">o que </w:t>
      </w:r>
      <w:r w:rsidRPr="00422C90">
        <w:t>result</w:t>
      </w:r>
      <w:r w:rsidR="000A3A9A">
        <w:t xml:space="preserve">ou </w:t>
      </w:r>
      <w:r w:rsidRPr="00422C90">
        <w:t xml:space="preserve">em uma experiência de usuário acessível, consistente e intuitiva. As interfaces </w:t>
      </w:r>
      <w:r w:rsidR="000A3A9A">
        <w:t xml:space="preserve">viabilizam </w:t>
      </w:r>
      <w:r w:rsidRPr="00422C90">
        <w:t>o registro de ocorrências, a visualização de mapas interativos, o acompanhamento de pontuações e o acesso a rotas seguras, promovendo a colaboração entre usuários e órgãos públicos.</w:t>
      </w:r>
    </w:p>
    <w:p w14:paraId="067DA7EA" w14:textId="7F7067A3" w:rsidR="002B18D3" w:rsidRDefault="000A3A9A" w:rsidP="00AA37B9">
      <w:pPr>
        <w:pStyle w:val="TF-TEXTO"/>
      </w:pPr>
      <w:r>
        <w:t xml:space="preserve">No que concerne aos </w:t>
      </w:r>
      <w:r w:rsidR="00AA37B9" w:rsidRPr="00AA37B9">
        <w:t xml:space="preserve">ambientes de desenvolvimento, </w:t>
      </w:r>
      <w:r>
        <w:t xml:space="preserve">empregaram-se </w:t>
      </w:r>
      <w:r w:rsidR="00AA37B9" w:rsidRPr="00AA37B9">
        <w:t>as</w:t>
      </w:r>
      <w:r w:rsidR="00246C02">
        <w:t xml:space="preserve"> </w:t>
      </w:r>
      <w:r w:rsidR="00AA37B9" w:rsidRPr="00AA37B9">
        <w:t>IDEs IntelliJ IDEA Community Edition</w:t>
      </w:r>
      <w:r w:rsidR="0007203E">
        <w:t xml:space="preserve"> </w:t>
      </w:r>
      <w:r w:rsidR="00AA37B9" w:rsidRPr="00AA37B9">
        <w:t>para o</w:t>
      </w:r>
      <w:r w:rsidR="00AA37B9" w:rsidRPr="005C54E4">
        <w:rPr>
          <w:i/>
          <w:iCs/>
        </w:rPr>
        <w:t xml:space="preserve"> backend</w:t>
      </w:r>
      <w:r w:rsidR="0007203E">
        <w:t xml:space="preserve"> </w:t>
      </w:r>
      <w:r w:rsidR="00AA37B9" w:rsidRPr="00AA37B9">
        <w:t xml:space="preserve">e Visual Studio Code para o </w:t>
      </w:r>
      <w:r w:rsidR="00AA37B9" w:rsidRPr="005C54E4">
        <w:rPr>
          <w:i/>
          <w:iCs/>
        </w:rPr>
        <w:t>frontend</w:t>
      </w:r>
      <w:r w:rsidR="00AA37B9" w:rsidRPr="00AA37B9">
        <w:t xml:space="preserve">. </w:t>
      </w:r>
      <w:r>
        <w:t xml:space="preserve">A administração do banco de dados PostgreSQL foi realizada via </w:t>
      </w:r>
      <w:r w:rsidR="00AA37B9" w:rsidRPr="00AA37B9">
        <w:t xml:space="preserve">DBeaver, </w:t>
      </w:r>
      <w:r w:rsidR="0007203E">
        <w:t xml:space="preserve">enquanto </w:t>
      </w:r>
      <w:r w:rsidR="00AA37B9" w:rsidRPr="00AA37B9">
        <w:t xml:space="preserve">o </w:t>
      </w:r>
      <w:r w:rsidR="00AA37B9" w:rsidRPr="00AA37B9">
        <w:lastRenderedPageBreak/>
        <w:t xml:space="preserve">versionamento de código </w:t>
      </w:r>
      <w:r>
        <w:t>ocorreu</w:t>
      </w:r>
      <w:r w:rsidR="00AA37B9" w:rsidRPr="00AA37B9">
        <w:t xml:space="preserve"> no GitHub</w:t>
      </w:r>
      <w:r>
        <w:t xml:space="preserve">. </w:t>
      </w:r>
      <w:r w:rsidR="0007203E">
        <w:t xml:space="preserve">A integração entre </w:t>
      </w:r>
      <w:r w:rsidR="00AA37B9" w:rsidRPr="005C54E4">
        <w:rPr>
          <w:i/>
          <w:iCs/>
        </w:rPr>
        <w:t>backend</w:t>
      </w:r>
      <w:r w:rsidR="00AA37B9" w:rsidRPr="00AA37B9">
        <w:t xml:space="preserve"> e o </w:t>
      </w:r>
      <w:r w:rsidR="00AA37B9" w:rsidRPr="005C54E4">
        <w:rPr>
          <w:i/>
          <w:iCs/>
        </w:rPr>
        <w:t>frontend</w:t>
      </w:r>
      <w:r w:rsidR="00AA37B9" w:rsidRPr="00AA37B9">
        <w:t xml:space="preserve"> </w:t>
      </w:r>
      <w:r>
        <w:t xml:space="preserve">efetivou-se </w:t>
      </w:r>
      <w:r w:rsidR="00AA37B9" w:rsidRPr="00AA37B9">
        <w:t xml:space="preserve">por meio de </w:t>
      </w:r>
      <w:r w:rsidR="00AA37B9" w:rsidRPr="00D57164">
        <w:rPr>
          <w:i/>
          <w:iCs/>
        </w:rPr>
        <w:t>endpoints</w:t>
      </w:r>
      <w:r w:rsidR="00AA37B9" w:rsidRPr="00AA37B9">
        <w:t xml:space="preserve"> </w:t>
      </w:r>
      <w:r w:rsidRPr="000A3A9A">
        <w:t>R</w:t>
      </w:r>
      <w:r>
        <w:t>E</w:t>
      </w:r>
      <w:r w:rsidRPr="000A3A9A">
        <w:t>presentational State Transfer</w:t>
      </w:r>
      <w:r>
        <w:t xml:space="preserve"> (</w:t>
      </w:r>
      <w:r w:rsidR="00AA37B9" w:rsidRPr="00AA37B9">
        <w:t>REST</w:t>
      </w:r>
      <w:r>
        <w:t>). A implantação (</w:t>
      </w:r>
      <w:r w:rsidR="00AA37B9" w:rsidRPr="00D57164">
        <w:rPr>
          <w:i/>
          <w:iCs/>
        </w:rPr>
        <w:t>deploy</w:t>
      </w:r>
      <w:r>
        <w:t>)</w:t>
      </w:r>
      <w:r w:rsidR="00AA37B9" w:rsidRPr="00081820">
        <w:t xml:space="preserve"> </w:t>
      </w:r>
      <w:r w:rsidR="0007203E" w:rsidRPr="00081820">
        <w:t xml:space="preserve">da </w:t>
      </w:r>
      <w:r w:rsidR="00940E73" w:rsidRPr="00081820">
        <w:t xml:space="preserve">aplicação </w:t>
      </w:r>
      <w:r>
        <w:t xml:space="preserve">deu-se </w:t>
      </w:r>
      <w:r w:rsidR="005A1ABA" w:rsidRPr="005A1ABA">
        <w:t>hospedad</w:t>
      </w:r>
      <w:r w:rsidR="005A1ABA">
        <w:t>a</w:t>
      </w:r>
      <w:r w:rsidR="005A1ABA" w:rsidRPr="005A1ABA">
        <w:t xml:space="preserve"> em ambiente de nuvem</w:t>
      </w:r>
      <w:r w:rsidR="0007203E" w:rsidRPr="00081820">
        <w:t>,</w:t>
      </w:r>
      <w:r w:rsidR="00AA37B9" w:rsidRPr="00081820">
        <w:t xml:space="preserve"> </w:t>
      </w:r>
      <w:r>
        <w:t>mediante o uso de</w:t>
      </w:r>
      <w:r w:rsidR="00AA37B9" w:rsidRPr="00081820">
        <w:t xml:space="preserve"> cont</w:t>
      </w:r>
      <w:r>
        <w:t>êiners</w:t>
      </w:r>
      <w:r w:rsidR="00AA37B9" w:rsidRPr="00081820">
        <w:t xml:space="preserve"> Docker,</w:t>
      </w:r>
      <w:r w:rsidR="00AA37B9" w:rsidRPr="00AA37B9">
        <w:t xml:space="preserve"> </w:t>
      </w:r>
      <w:r>
        <w:t xml:space="preserve">estratégia </w:t>
      </w:r>
      <w:r w:rsidR="0007203E">
        <w:t xml:space="preserve">que assegura </w:t>
      </w:r>
      <w:r>
        <w:t xml:space="preserve">a </w:t>
      </w:r>
      <w:r w:rsidR="00AA37B9" w:rsidRPr="00AA37B9">
        <w:t xml:space="preserve">portabilidade, </w:t>
      </w:r>
      <w:r>
        <w:t xml:space="preserve">a </w:t>
      </w:r>
      <w:r w:rsidR="00AA37B9" w:rsidRPr="00AA37B9">
        <w:t xml:space="preserve">escalabilidade e </w:t>
      </w:r>
      <w:r>
        <w:t xml:space="preserve">a </w:t>
      </w:r>
      <w:r w:rsidR="00AA37B9" w:rsidRPr="00AA37B9">
        <w:t>facilidade de manutenção do ambiente.</w:t>
      </w:r>
      <w:r w:rsidR="00AA37B9">
        <w:t xml:space="preserve"> </w:t>
      </w:r>
    </w:p>
    <w:p w14:paraId="4D1C5B52" w14:textId="1BF1E0B0" w:rsidR="004A4312" w:rsidRPr="004A4312" w:rsidRDefault="000A3A9A" w:rsidP="004A4312">
      <w:pPr>
        <w:pStyle w:val="TF-TEXTO"/>
      </w:pPr>
      <w:r>
        <w:t xml:space="preserve">Para a representação espacial das ocorrências, a aplicação integrou recurso providos pelo Google. A </w:t>
      </w:r>
      <w:r w:rsidR="004A4312" w:rsidRPr="004A4312">
        <w:t>Maps</w:t>
      </w:r>
      <w:r w:rsidR="00260AC0">
        <w:t xml:space="preserve"> JavaScript</w:t>
      </w:r>
      <w:r w:rsidR="004A4312" w:rsidRPr="004A4312">
        <w:t xml:space="preserve"> API</w:t>
      </w:r>
      <w:r w:rsidR="00260AC0">
        <w:t xml:space="preserve"> do Google</w:t>
      </w:r>
      <w:r w:rsidR="004A4312" w:rsidRPr="004A4312">
        <w:t xml:space="preserve"> </w:t>
      </w:r>
      <w:r>
        <w:t xml:space="preserve">foi utilizada para exibir </w:t>
      </w:r>
      <w:r w:rsidR="004A4312" w:rsidRPr="004A4312">
        <w:t xml:space="preserve">o mapa interativo </w:t>
      </w:r>
      <w:r>
        <w:t xml:space="preserve">e os marcadores </w:t>
      </w:r>
      <w:r w:rsidR="004A4312" w:rsidRPr="004A4312">
        <w:t>dos pontos relatados</w:t>
      </w:r>
      <w:r>
        <w:t xml:space="preserve">, </w:t>
      </w:r>
      <w:r w:rsidRPr="000A3A9A">
        <w:t>cujas cores se ajustam automaticamente conforme o nível de severidade</w:t>
      </w:r>
      <w:r w:rsidR="004A4312" w:rsidRPr="004A4312">
        <w:t xml:space="preserve">. </w:t>
      </w:r>
      <w:r>
        <w:t xml:space="preserve">De forma complementar, </w:t>
      </w:r>
      <w:r w:rsidR="004A4312" w:rsidRPr="004A4312">
        <w:t>a Geocoding API</w:t>
      </w:r>
      <w:r>
        <w:t xml:space="preserve"> </w:t>
      </w:r>
      <w:r w:rsidR="004A4312" w:rsidRPr="004A4312">
        <w:t>foi empregada para converter endereços e descrições fornecidas pelos cidadãos em coordenadas geográficas</w:t>
      </w:r>
      <w:r>
        <w:t xml:space="preserve"> (latitude e longitude)</w:t>
      </w:r>
      <w:r w:rsidR="004A4312" w:rsidRPr="004A4312">
        <w:t xml:space="preserve">, </w:t>
      </w:r>
      <w:r w:rsidR="00FA675E">
        <w:t xml:space="preserve">as quais são armazenadas no banco de dados para permitir a localização precisa </w:t>
      </w:r>
      <w:r w:rsidR="004A4312" w:rsidRPr="004A4312">
        <w:t>da ocorrência.</w:t>
      </w:r>
    </w:p>
    <w:p w14:paraId="6C2A2442" w14:textId="6CEBC9EB" w:rsidR="0047773C" w:rsidRDefault="00FA675E" w:rsidP="0047773C">
      <w:pPr>
        <w:pStyle w:val="TF-TEXTO"/>
      </w:pPr>
      <w:r>
        <w:t xml:space="preserve">A IA </w:t>
      </w:r>
      <w:r w:rsidR="0047773C" w:rsidRPr="00454E99">
        <w:t>Gemini</w:t>
      </w:r>
      <w:r w:rsidR="0047773C" w:rsidRPr="0047773C">
        <w:t xml:space="preserve"> </w:t>
      </w:r>
      <w:r w:rsidR="00D357D4">
        <w:t xml:space="preserve">foi incorporada </w:t>
      </w:r>
      <w:r w:rsidR="0047773C" w:rsidRPr="0047773C">
        <w:t>para identificar e classificar as imagens enviadas</w:t>
      </w:r>
      <w:r w:rsidR="00D357D4">
        <w:t>. Elaborou-</w:t>
      </w:r>
      <w:r w:rsidR="00F9113E">
        <w:t xml:space="preserve">se </w:t>
      </w:r>
      <w:r w:rsidR="00F9113E" w:rsidRPr="0047773C">
        <w:t>um</w:t>
      </w:r>
      <w:r w:rsidR="0047773C" w:rsidRPr="0047773C">
        <w:t xml:space="preserve"> prompt específico </w:t>
      </w:r>
      <w:r w:rsidR="00D357D4">
        <w:t xml:space="preserve">para </w:t>
      </w:r>
      <w:r w:rsidR="0047773C" w:rsidRPr="0047773C">
        <w:t xml:space="preserve">orientar o modelo </w:t>
      </w:r>
      <w:r w:rsidR="00D357D4">
        <w:t>n</w:t>
      </w:r>
      <w:r w:rsidR="0047773C" w:rsidRPr="0047773C">
        <w:t>a an</w:t>
      </w:r>
      <w:r w:rsidR="00D357D4">
        <w:t xml:space="preserve">álise de </w:t>
      </w:r>
      <w:r w:rsidR="0047773C" w:rsidRPr="0047773C">
        <w:t>cada foto</w:t>
      </w:r>
      <w:r w:rsidR="00D357D4">
        <w:t xml:space="preserve">, </w:t>
      </w:r>
      <w:r w:rsidR="0047773C" w:rsidRPr="0047773C">
        <w:t>determina</w:t>
      </w:r>
      <w:r w:rsidR="00D357D4">
        <w:t xml:space="preserve">ndo </w:t>
      </w:r>
      <w:r w:rsidR="0047773C" w:rsidRPr="0047773C">
        <w:t>o tipo de desastre representado</w:t>
      </w:r>
      <w:r w:rsidR="00D357D4">
        <w:t xml:space="preserve"> e </w:t>
      </w:r>
      <w:r w:rsidR="0047773C" w:rsidRPr="0047773C">
        <w:t xml:space="preserve">o grau de severidade </w:t>
      </w:r>
      <w:r w:rsidR="00D357D4" w:rsidRPr="0047773C">
        <w:t>(ALTO, MÉDIO e BAIXO)</w:t>
      </w:r>
      <w:r w:rsidR="00D357D4">
        <w:t>, com base nos critérios pre</w:t>
      </w:r>
      <w:r w:rsidR="0047773C" w:rsidRPr="0047773C">
        <w:t>definidos</w:t>
      </w:r>
      <w:r w:rsidR="00CF72AC">
        <w:t>, tais</w:t>
      </w:r>
      <w:r w:rsidR="0047773C" w:rsidRPr="0047773C">
        <w:t xml:space="preserve"> </w:t>
      </w:r>
      <w:r w:rsidR="00D357D4">
        <w:t xml:space="preserve">como impacto </w:t>
      </w:r>
      <w:r w:rsidR="00CF72AC">
        <w:t>n</w:t>
      </w:r>
      <w:r w:rsidR="00D357D4">
        <w:t xml:space="preserve">a mobilidade e </w:t>
      </w:r>
      <w:r w:rsidR="00CF72AC">
        <w:t xml:space="preserve">o </w:t>
      </w:r>
      <w:r w:rsidR="00D357D4">
        <w:t xml:space="preserve">nível da destruição. </w:t>
      </w:r>
      <w:r w:rsidR="0047773C" w:rsidRPr="0047773C">
        <w:t xml:space="preserve">O prompt </w:t>
      </w:r>
      <w:r w:rsidR="00F9113E" w:rsidRPr="0047773C">
        <w:t>espec</w:t>
      </w:r>
      <w:r w:rsidR="00F9113E">
        <w:t>ífica</w:t>
      </w:r>
      <w:r w:rsidR="0047773C" w:rsidRPr="0047773C">
        <w:t xml:space="preserve"> rigorosamente </w:t>
      </w:r>
      <w:r w:rsidR="00D357D4">
        <w:t xml:space="preserve">que </w:t>
      </w:r>
      <w:r w:rsidR="0047773C" w:rsidRPr="0047773C">
        <w:t>a resposta</w:t>
      </w:r>
      <w:r w:rsidR="00D357D4">
        <w:t xml:space="preserve"> </w:t>
      </w:r>
      <w:r w:rsidR="0047773C" w:rsidRPr="00454E99">
        <w:t>deve</w:t>
      </w:r>
      <w:r w:rsidR="0047773C" w:rsidRPr="0047773C">
        <w:t xml:space="preserve"> ser retornada em </w:t>
      </w:r>
      <w:r w:rsidR="00D357D4">
        <w:t xml:space="preserve">formato </w:t>
      </w:r>
      <w:r w:rsidR="0047773C" w:rsidRPr="0047773C">
        <w:t>JSON</w:t>
      </w:r>
      <w:r w:rsidR="00D357D4">
        <w:t>,</w:t>
      </w:r>
      <w:r w:rsidR="0047773C" w:rsidRPr="0047773C">
        <w:t xml:space="preserve"> contendo campos para tipo e severidade, </w:t>
      </w:r>
      <w:r w:rsidR="00D357D4">
        <w:t xml:space="preserve">o que </w:t>
      </w:r>
      <w:r w:rsidR="0047773C" w:rsidRPr="0047773C">
        <w:t>permit</w:t>
      </w:r>
      <w:r w:rsidR="00D357D4">
        <w:t xml:space="preserve">e o </w:t>
      </w:r>
      <w:r w:rsidR="0047773C" w:rsidRPr="0047773C">
        <w:t xml:space="preserve">processamento automático. </w:t>
      </w:r>
      <w:r w:rsidR="00D357D4">
        <w:t>A</w:t>
      </w:r>
      <w:r w:rsidR="0047773C" w:rsidRPr="0047773C">
        <w:t xml:space="preserve"> cada </w:t>
      </w:r>
      <w:r w:rsidR="00D357D4">
        <w:t xml:space="preserve">nova requisição, </w:t>
      </w:r>
      <w:r w:rsidR="00BC58FF">
        <w:t xml:space="preserve">a aplicação </w:t>
      </w:r>
      <w:r w:rsidR="0047773C" w:rsidRPr="0047773C">
        <w:t>envia os dados à API, receb</w:t>
      </w:r>
      <w:r w:rsidR="00CF72AC">
        <w:t>e</w:t>
      </w:r>
      <w:r w:rsidR="0047773C" w:rsidRPr="0047773C">
        <w:t xml:space="preserve"> a classificação gerada pela IA e processa o resultado para </w:t>
      </w:r>
      <w:r w:rsidR="00CF72AC">
        <w:t>persistência</w:t>
      </w:r>
      <w:r w:rsidR="0047773C" w:rsidRPr="0047773C">
        <w:t xml:space="preserve">, possibilitando essas informações </w:t>
      </w:r>
      <w:r w:rsidR="00CF72AC">
        <w:t xml:space="preserve">para consulta </w:t>
      </w:r>
      <w:r w:rsidR="0047773C" w:rsidRPr="0047773C">
        <w:t>posterior.</w:t>
      </w:r>
      <w:r w:rsidR="00361E75">
        <w:t xml:space="preserve"> O processo pode ser visto na </w:t>
      </w:r>
      <w:r w:rsidR="00097832">
        <w:fldChar w:fldCharType="begin"/>
      </w:r>
      <w:r w:rsidR="00097832">
        <w:instrText xml:space="preserve"> REF _Ref214966766 \h </w:instrText>
      </w:r>
      <w:r w:rsidR="00097832">
        <w:fldChar w:fldCharType="separate"/>
      </w:r>
      <w:r w:rsidR="001C1872">
        <w:t xml:space="preserve">Figura </w:t>
      </w:r>
      <w:r w:rsidR="001C1872">
        <w:rPr>
          <w:noProof/>
        </w:rPr>
        <w:t>13</w:t>
      </w:r>
      <w:r w:rsidR="00097832">
        <w:fldChar w:fldCharType="end"/>
      </w:r>
      <w:r w:rsidR="00097832">
        <w:t>.</w:t>
      </w:r>
    </w:p>
    <w:p w14:paraId="46591CAF" w14:textId="6F2E93B9" w:rsidR="00311997" w:rsidRDefault="00311997" w:rsidP="006D51C9">
      <w:pPr>
        <w:pStyle w:val="TF-LEGENDA"/>
      </w:pPr>
      <w:bookmarkStart w:id="224" w:name="_Ref214966766"/>
      <w:bookmarkStart w:id="225" w:name="_Toc215432433"/>
      <w:r>
        <w:t xml:space="preserve">Figura </w:t>
      </w:r>
      <w:fldSimple w:instr=" SEQ Figura \* ARABIC ">
        <w:r w:rsidR="001C1872">
          <w:rPr>
            <w:noProof/>
          </w:rPr>
          <w:t>13</w:t>
        </w:r>
      </w:fldSimple>
      <w:bookmarkEnd w:id="224"/>
      <w:r>
        <w:t xml:space="preserve"> </w:t>
      </w:r>
      <w:r w:rsidR="006D51C9" w:rsidRPr="00320722">
        <w:t>–</w:t>
      </w:r>
      <w:r>
        <w:t xml:space="preserve"> </w:t>
      </w:r>
      <w:r w:rsidR="006D51C9" w:rsidRPr="006D51C9">
        <w:t xml:space="preserve">Fluxo de </w:t>
      </w:r>
      <w:r w:rsidR="00D93AD6">
        <w:t>c</w:t>
      </w:r>
      <w:r w:rsidR="006D51C9" w:rsidRPr="006D51C9">
        <w:t xml:space="preserve">lassificação de </w:t>
      </w:r>
      <w:r w:rsidR="00D93AD6">
        <w:t>i</w:t>
      </w:r>
      <w:r w:rsidR="006D51C9" w:rsidRPr="006D51C9">
        <w:t xml:space="preserve">magens </w:t>
      </w:r>
      <w:r w:rsidR="00D93AD6">
        <w:t>pela IA</w:t>
      </w:r>
      <w:r w:rsidR="006D51C9" w:rsidRPr="006D51C9">
        <w:t xml:space="preserve"> Gemini</w:t>
      </w:r>
      <w:bookmarkEnd w:id="225"/>
    </w:p>
    <w:p w14:paraId="4EDD3F13" w14:textId="3DA95FF2" w:rsidR="00B9690F" w:rsidRDefault="00CD66C7" w:rsidP="004766AD">
      <w:pPr>
        <w:pStyle w:val="TF-FIGURA"/>
      </w:pPr>
      <w:r>
        <w:rPr>
          <w:noProof/>
        </w:rPr>
        <w:drawing>
          <wp:inline distT="0" distB="0" distL="0" distR="0" wp14:anchorId="25D29F55" wp14:editId="4072D08B">
            <wp:extent cx="3615372" cy="3204099"/>
            <wp:effectExtent l="19050" t="19050" r="23495" b="15875"/>
            <wp:docPr id="1435963424" name="Imagem 5"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63424" name="Imagem 5" descr="Diagrama&#10;&#10;O conteúdo gerado por IA pode estar incorreto."/>
                    <pic:cNvPicPr/>
                  </pic:nvPicPr>
                  <pic:blipFill>
                    <a:blip r:embed="rId31">
                      <a:extLst>
                        <a:ext uri="{28A0092B-C50C-407E-A947-70E740481C1C}">
                          <a14:useLocalDpi xmlns:a14="http://schemas.microsoft.com/office/drawing/2010/main" val="0"/>
                        </a:ext>
                      </a:extLst>
                    </a:blip>
                    <a:stretch>
                      <a:fillRect/>
                    </a:stretch>
                  </pic:blipFill>
                  <pic:spPr>
                    <a:xfrm>
                      <a:off x="0" y="0"/>
                      <a:ext cx="3615372" cy="3204099"/>
                    </a:xfrm>
                    <a:prstGeom prst="rect">
                      <a:avLst/>
                    </a:prstGeom>
                    <a:ln w="12700">
                      <a:solidFill>
                        <a:schemeClr val="tx1"/>
                      </a:solidFill>
                    </a:ln>
                  </pic:spPr>
                </pic:pic>
              </a:graphicData>
            </a:graphic>
          </wp:inline>
        </w:drawing>
      </w:r>
    </w:p>
    <w:p w14:paraId="60E17BD3" w14:textId="6A9956ED" w:rsidR="00311997" w:rsidRDefault="00311997" w:rsidP="00311997">
      <w:pPr>
        <w:pStyle w:val="TF-FONTE"/>
      </w:pPr>
      <w:r w:rsidRPr="00230102">
        <w:t>Fonte: elaborada pela autora (2025).</w:t>
      </w:r>
    </w:p>
    <w:p w14:paraId="3E00CD29" w14:textId="01A94340" w:rsidR="00937271" w:rsidRDefault="00CF72AC" w:rsidP="0001179B">
      <w:pPr>
        <w:pStyle w:val="TF-TEXTO"/>
      </w:pPr>
      <w:r>
        <w:lastRenderedPageBreak/>
        <w:t xml:space="preserve">Em complementação aos recursos de </w:t>
      </w:r>
      <w:r w:rsidR="00BE1CD8" w:rsidRPr="00BE1CD8">
        <w:t xml:space="preserve">IA, a aplicação utiliza duas APIs do </w:t>
      </w:r>
      <w:r>
        <w:t xml:space="preserve">ecossistema </w:t>
      </w:r>
      <w:r w:rsidR="00BE1CD8" w:rsidRPr="00BE1CD8">
        <w:t>Google</w:t>
      </w:r>
      <w:r w:rsidR="0001179B">
        <w:t xml:space="preserve">, conforme ilustrado na </w:t>
      </w:r>
      <w:r w:rsidR="0001179B">
        <w:fldChar w:fldCharType="begin"/>
      </w:r>
      <w:r w:rsidR="0001179B">
        <w:instrText xml:space="preserve"> REF _Ref215170139 \h </w:instrText>
      </w:r>
      <w:r w:rsidR="0001179B">
        <w:fldChar w:fldCharType="separate"/>
      </w:r>
      <w:r w:rsidR="001C1872">
        <w:t xml:space="preserve">Figura </w:t>
      </w:r>
      <w:r w:rsidR="001C1872">
        <w:rPr>
          <w:noProof/>
        </w:rPr>
        <w:t>14</w:t>
      </w:r>
      <w:r w:rsidR="0001179B">
        <w:fldChar w:fldCharType="end"/>
      </w:r>
      <w:r w:rsidR="00BE1CD8" w:rsidRPr="00BE1CD8">
        <w:t>. A Geocoding API respons</w:t>
      </w:r>
      <w:r>
        <w:t xml:space="preserve">abiliza-se pelo </w:t>
      </w:r>
      <w:r w:rsidR="00BE1CD8" w:rsidRPr="00BE1CD8">
        <w:t>processa</w:t>
      </w:r>
      <w:r>
        <w:t>mento dos</w:t>
      </w:r>
      <w:r w:rsidR="00BE1CD8" w:rsidRPr="00BE1CD8">
        <w:t xml:space="preserve"> endereço</w:t>
      </w:r>
      <w:r>
        <w:t>s</w:t>
      </w:r>
      <w:r w:rsidR="00BE1CD8" w:rsidRPr="00BE1CD8">
        <w:t xml:space="preserve"> informado</w:t>
      </w:r>
      <w:r>
        <w:t xml:space="preserve">s durante o registro das </w:t>
      </w:r>
      <w:r w:rsidR="00BE1CD8" w:rsidRPr="00BE1CD8">
        <w:t>ocorrência</w:t>
      </w:r>
      <w:r>
        <w:t xml:space="preserve">s, </w:t>
      </w:r>
      <w:r w:rsidR="00BE1CD8" w:rsidRPr="00BE1CD8">
        <w:t>identifica</w:t>
      </w:r>
      <w:r>
        <w:t>ndo</w:t>
      </w:r>
      <w:r w:rsidR="00BE1CD8" w:rsidRPr="00BE1CD8">
        <w:t xml:space="preserve"> a localização exata</w:t>
      </w:r>
      <w:r w:rsidR="00BE1CD8">
        <w:t xml:space="preserve"> </w:t>
      </w:r>
      <w:r w:rsidR="00BE1CD8" w:rsidRPr="00BE1CD8">
        <w:t>ou a mais próxima possível</w:t>
      </w:r>
      <w:r>
        <w:t xml:space="preserve"> e armazenando as </w:t>
      </w:r>
      <w:r w:rsidR="00BE1CD8" w:rsidRPr="00BE1CD8">
        <w:t>coordenadas armazenadas</w:t>
      </w:r>
      <w:r>
        <w:t xml:space="preserve"> geográficas (latitude e longitude). Com base nesses dados</w:t>
      </w:r>
      <w:r w:rsidR="00BE1CD8" w:rsidRPr="00BE1CD8">
        <w:t>, a Maps JavaScript API recupera</w:t>
      </w:r>
      <w:r>
        <w:t xml:space="preserve"> </w:t>
      </w:r>
      <w:r w:rsidR="00BE1CD8" w:rsidRPr="00BE1CD8">
        <w:t>as informações e exibe os marcadores no mapa</w:t>
      </w:r>
      <w:r>
        <w:t xml:space="preserve"> interativo, </w:t>
      </w:r>
      <w:r w:rsidR="00BE1CD8" w:rsidRPr="00BE1CD8">
        <w:t>ajustando automaticamente a co</w:t>
      </w:r>
      <w:r>
        <w:t xml:space="preserve">loração dos ícones em conformidade com </w:t>
      </w:r>
      <w:r w:rsidR="00BE1CD8" w:rsidRPr="00BE1CD8">
        <w:t>o nível de severidade do problema reportado.</w:t>
      </w:r>
      <w:r>
        <w:t xml:space="preserve"> </w:t>
      </w:r>
    </w:p>
    <w:p w14:paraId="3BFD3326" w14:textId="13D3A48D" w:rsidR="00D93AD6" w:rsidRDefault="00D93AD6" w:rsidP="00DB6C6A">
      <w:pPr>
        <w:pStyle w:val="TF-LEGENDA"/>
      </w:pPr>
      <w:bookmarkStart w:id="226" w:name="_Ref215170139"/>
      <w:bookmarkStart w:id="227" w:name="_Toc215432434"/>
      <w:r>
        <w:t xml:space="preserve">Figura </w:t>
      </w:r>
      <w:fldSimple w:instr=" SEQ Figura \* ARABIC ">
        <w:r w:rsidR="001C1872">
          <w:rPr>
            <w:noProof/>
          </w:rPr>
          <w:t>14</w:t>
        </w:r>
      </w:fldSimple>
      <w:bookmarkEnd w:id="226"/>
      <w:r>
        <w:t xml:space="preserve"> </w:t>
      </w:r>
      <w:r w:rsidRPr="00320722">
        <w:t>–</w:t>
      </w:r>
      <w:r>
        <w:t xml:space="preserve"> </w:t>
      </w:r>
      <w:r w:rsidRPr="006D51C9">
        <w:t xml:space="preserve">Fluxo </w:t>
      </w:r>
      <w:r w:rsidR="00DB6C6A" w:rsidRPr="00DB6C6A">
        <w:t>d</w:t>
      </w:r>
      <w:r w:rsidR="00DB6C6A">
        <w:t>e</w:t>
      </w:r>
      <w:r w:rsidR="00DB6C6A" w:rsidRPr="00DB6C6A">
        <w:t xml:space="preserve"> </w:t>
      </w:r>
      <w:r w:rsidR="00DB6C6A">
        <w:t xml:space="preserve">uso do </w:t>
      </w:r>
      <w:r w:rsidR="00DB6C6A" w:rsidRPr="00DB6C6A">
        <w:t>Google Geocoding API</w:t>
      </w:r>
      <w:r w:rsidR="00DB6C6A">
        <w:t xml:space="preserve"> e </w:t>
      </w:r>
      <w:r w:rsidR="00DB6C6A" w:rsidRPr="00DB6C6A">
        <w:t>Google Maps JavaScript API</w:t>
      </w:r>
      <w:bookmarkEnd w:id="227"/>
    </w:p>
    <w:p w14:paraId="7AC8E3F5" w14:textId="09AEF622" w:rsidR="00937271" w:rsidRDefault="00D93AD6" w:rsidP="00D93AD6">
      <w:pPr>
        <w:pStyle w:val="TF-FIGURA"/>
      </w:pPr>
      <w:r>
        <w:rPr>
          <w:noProof/>
        </w:rPr>
        <w:drawing>
          <wp:inline distT="0" distB="0" distL="0" distR="0" wp14:anchorId="182534B2" wp14:editId="4D63573E">
            <wp:extent cx="5633455" cy="3716227"/>
            <wp:effectExtent l="19050" t="19050" r="24765" b="17780"/>
            <wp:docPr id="1903282329" name="Imagem 6"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82329" name="Imagem 6" descr="Diagrama&#10;&#10;O conteúdo gerado por IA pode estar incorreto."/>
                    <pic:cNvPicPr/>
                  </pic:nvPicPr>
                  <pic:blipFill rotWithShape="1">
                    <a:blip r:embed="rId32">
                      <a:extLst>
                        <a:ext uri="{28A0092B-C50C-407E-A947-70E740481C1C}">
                          <a14:useLocalDpi xmlns:a14="http://schemas.microsoft.com/office/drawing/2010/main" val="0"/>
                        </a:ext>
                      </a:extLst>
                    </a:blip>
                    <a:srcRect t="1919" b="1712"/>
                    <a:stretch>
                      <a:fillRect/>
                    </a:stretch>
                  </pic:blipFill>
                  <pic:spPr bwMode="auto">
                    <a:xfrm>
                      <a:off x="0" y="0"/>
                      <a:ext cx="5633455" cy="3716227"/>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936A22" w14:textId="65D432F5" w:rsidR="00DB6C6A" w:rsidRDefault="00DB6C6A" w:rsidP="00DB6C6A">
      <w:pPr>
        <w:pStyle w:val="TF-FONTE"/>
      </w:pPr>
      <w:r w:rsidRPr="00230102">
        <w:t>Fonte: elaborad</w:t>
      </w:r>
      <w:r w:rsidR="0001179B">
        <w:t>o</w:t>
      </w:r>
      <w:r w:rsidRPr="00230102">
        <w:t xml:space="preserve"> pela autora (2025).</w:t>
      </w:r>
    </w:p>
    <w:p w14:paraId="37AB7846" w14:textId="43B6783C" w:rsidR="0001179B" w:rsidRPr="00CF72AC" w:rsidRDefault="006E3E60" w:rsidP="0001179B">
      <w:pPr>
        <w:pStyle w:val="TF-TEXTO"/>
      </w:pPr>
      <w:r w:rsidRPr="006E3E60">
        <w:t xml:space="preserve">A </w:t>
      </w:r>
      <w:r w:rsidR="000F0A03">
        <w:fldChar w:fldCharType="begin"/>
      </w:r>
      <w:r w:rsidR="000F0A03">
        <w:instrText xml:space="preserve"> REF _Ref211186524 \h </w:instrText>
      </w:r>
      <w:r w:rsidR="000F0A03">
        <w:fldChar w:fldCharType="separate"/>
      </w:r>
      <w:r w:rsidR="001C1872" w:rsidRPr="00320722">
        <w:t xml:space="preserve">Figura </w:t>
      </w:r>
      <w:r w:rsidR="001C1872">
        <w:rPr>
          <w:noProof/>
        </w:rPr>
        <w:t>15</w:t>
      </w:r>
      <w:r w:rsidR="000F0A03">
        <w:fldChar w:fldCharType="end"/>
      </w:r>
      <w:r w:rsidR="000F0A03">
        <w:t xml:space="preserve"> </w:t>
      </w:r>
      <w:r w:rsidRPr="006E3E60">
        <w:t xml:space="preserve">apresenta o esquema geral das tecnologias utilizadas no desenvolvimento </w:t>
      </w:r>
      <w:r w:rsidR="0007203E">
        <w:t xml:space="preserve">da </w:t>
      </w:r>
      <w:r w:rsidR="00EB0C7C">
        <w:t>aplicação</w:t>
      </w:r>
      <w:r w:rsidRPr="006E3E60">
        <w:t>.</w:t>
      </w:r>
      <w:r w:rsidR="0001179B">
        <w:t xml:space="preserve"> </w:t>
      </w:r>
      <w:r w:rsidR="0001179B" w:rsidRPr="00CF72AC">
        <w:t xml:space="preserve">O conjunto tecnológico adotado divide-se em </w:t>
      </w:r>
      <w:r w:rsidR="0001179B">
        <w:t>cinco</w:t>
      </w:r>
      <w:r w:rsidR="0001179B" w:rsidRPr="00CF72AC">
        <w:t xml:space="preserve"> categorias fundamentais: </w:t>
      </w:r>
      <w:r w:rsidR="0001179B" w:rsidRPr="00D57164">
        <w:rPr>
          <w:rStyle w:val="TF-COURIER10"/>
        </w:rPr>
        <w:t>Servidor</w:t>
      </w:r>
      <w:r w:rsidR="0001179B" w:rsidRPr="00CF72AC">
        <w:t xml:space="preserve">, </w:t>
      </w:r>
      <w:r w:rsidR="0001179B" w:rsidRPr="00D57164">
        <w:rPr>
          <w:rStyle w:val="TF-COURIER10"/>
        </w:rPr>
        <w:t>Cliente</w:t>
      </w:r>
      <w:r w:rsidR="0001179B">
        <w:t xml:space="preserve">, </w:t>
      </w:r>
      <w:r w:rsidR="0001179B" w:rsidRPr="00D57164">
        <w:rPr>
          <w:rStyle w:val="TF-COURIER10"/>
        </w:rPr>
        <w:t>Desenvolvimento</w:t>
      </w:r>
      <w:r w:rsidR="0001179B">
        <w:rPr>
          <w:rStyle w:val="TF-COURIER10"/>
        </w:rPr>
        <w:t xml:space="preserve">, </w:t>
      </w:r>
      <w:r w:rsidR="0001179B" w:rsidRPr="00CC0C10">
        <w:t xml:space="preserve">contendo </w:t>
      </w:r>
      <w:r w:rsidR="0001179B">
        <w:t xml:space="preserve">a </w:t>
      </w:r>
      <w:r w:rsidR="0001179B" w:rsidRPr="00CC0C10">
        <w:t>subcategoria de</w:t>
      </w:r>
      <w:r w:rsidR="0001179B">
        <w:rPr>
          <w:rStyle w:val="TF-COURIER10"/>
        </w:rPr>
        <w:t xml:space="preserve"> Ferramentas Auxiliares</w:t>
      </w:r>
      <w:r w:rsidR="0001179B" w:rsidRPr="00CF72AC">
        <w:t xml:space="preserve">, </w:t>
      </w:r>
      <w:r w:rsidR="0001179B" w:rsidRPr="00D57164">
        <w:rPr>
          <w:rStyle w:val="TF-COURIER10"/>
        </w:rPr>
        <w:t>Distribuição</w:t>
      </w:r>
      <w:r w:rsidR="0001179B" w:rsidRPr="00CF72AC">
        <w:t xml:space="preserve"> e </w:t>
      </w:r>
      <w:r w:rsidR="0001179B" w:rsidRPr="00BD5739">
        <w:rPr>
          <w:rStyle w:val="TF-COURIER10"/>
        </w:rPr>
        <w:t>Serviços</w:t>
      </w:r>
      <w:r w:rsidR="0001179B">
        <w:t xml:space="preserve"> </w:t>
      </w:r>
      <w:r w:rsidR="0001179B" w:rsidRPr="00D57164">
        <w:rPr>
          <w:rStyle w:val="TF-COURIER10"/>
        </w:rPr>
        <w:t>Externos (Google)</w:t>
      </w:r>
      <w:r w:rsidR="0001179B" w:rsidRPr="00CF72AC">
        <w:t xml:space="preserve">. No âmbito do </w:t>
      </w:r>
      <w:r w:rsidR="0001179B" w:rsidRPr="00D57164">
        <w:rPr>
          <w:rStyle w:val="TF-COURIER10"/>
        </w:rPr>
        <w:t>Servidor</w:t>
      </w:r>
      <w:r w:rsidR="0001179B" w:rsidRPr="00CF72AC">
        <w:t xml:space="preserve">, empregaram-se o </w:t>
      </w:r>
      <w:r w:rsidR="0001179B" w:rsidRPr="00BD5739">
        <w:rPr>
          <w:rStyle w:val="TF-COURIER10"/>
        </w:rPr>
        <w:t>Spring Boot</w:t>
      </w:r>
      <w:r w:rsidR="0001179B" w:rsidRPr="00CF72AC">
        <w:t xml:space="preserve"> e o </w:t>
      </w:r>
      <w:r w:rsidR="0001179B" w:rsidRPr="00BD5739">
        <w:rPr>
          <w:rStyle w:val="TF-COURIER10"/>
        </w:rPr>
        <w:t>PostgreSQL</w:t>
      </w:r>
      <w:r w:rsidR="0001179B" w:rsidRPr="00CF72AC">
        <w:t xml:space="preserve">, executados em contêineres </w:t>
      </w:r>
      <w:r w:rsidR="0001179B" w:rsidRPr="00B34665">
        <w:rPr>
          <w:rStyle w:val="TF-COURIER10"/>
        </w:rPr>
        <w:t>Docker</w:t>
      </w:r>
      <w:r w:rsidR="0001179B" w:rsidRPr="00CF72AC">
        <w:t xml:space="preserve">, os quais se responsabilizam pelo processamento e armazenamento dos dados. Na etapa de desenvolvimento, adotaram-se as ferramentas </w:t>
      </w:r>
      <w:r w:rsidR="0001179B" w:rsidRPr="00B34665">
        <w:rPr>
          <w:rStyle w:val="TF-COURIER10"/>
        </w:rPr>
        <w:t>IntelliJ IDEA</w:t>
      </w:r>
      <w:r w:rsidR="0001179B" w:rsidRPr="00CF72AC">
        <w:t xml:space="preserve">, </w:t>
      </w:r>
      <w:r w:rsidR="0001179B" w:rsidRPr="00B34665">
        <w:rPr>
          <w:rStyle w:val="TF-COURIER10"/>
        </w:rPr>
        <w:t>Visual Studio Code</w:t>
      </w:r>
      <w:r w:rsidR="0001179B" w:rsidRPr="00CF72AC">
        <w:t xml:space="preserve">, </w:t>
      </w:r>
      <w:r w:rsidR="0001179B" w:rsidRPr="00B34665">
        <w:rPr>
          <w:rStyle w:val="TF-COURIER10"/>
        </w:rPr>
        <w:t>DBeaver</w:t>
      </w:r>
      <w:r w:rsidR="0001179B" w:rsidRPr="00CF72AC">
        <w:t xml:space="preserve"> e </w:t>
      </w:r>
      <w:r w:rsidR="0001179B" w:rsidRPr="00B34665">
        <w:rPr>
          <w:rStyle w:val="TF-COURIER10"/>
        </w:rPr>
        <w:t>GitHub</w:t>
      </w:r>
      <w:r w:rsidR="0001179B" w:rsidRPr="00CF72AC">
        <w:t xml:space="preserve">, complementadas pelo uso do </w:t>
      </w:r>
      <w:r w:rsidR="0001179B" w:rsidRPr="00B34665">
        <w:rPr>
          <w:rStyle w:val="TF-COURIER10"/>
        </w:rPr>
        <w:t>Figma</w:t>
      </w:r>
      <w:r w:rsidR="0001179B" w:rsidRPr="00CF72AC">
        <w:t xml:space="preserve">, </w:t>
      </w:r>
      <w:r w:rsidR="0001179B" w:rsidRPr="00B34665">
        <w:rPr>
          <w:rStyle w:val="TF-COURIER10"/>
        </w:rPr>
        <w:t>Miro</w:t>
      </w:r>
      <w:r w:rsidR="0001179B" w:rsidRPr="00CF72AC">
        <w:t xml:space="preserve"> e </w:t>
      </w:r>
      <w:r w:rsidR="0001179B" w:rsidRPr="00B34665">
        <w:rPr>
          <w:rStyle w:val="TF-COURIER10"/>
        </w:rPr>
        <w:t>Redgate Data Modeler</w:t>
      </w:r>
      <w:r w:rsidR="0001179B" w:rsidRPr="00CF72AC">
        <w:t xml:space="preserve"> para as atividades de modelagem, prototipação e organização.</w:t>
      </w:r>
    </w:p>
    <w:p w14:paraId="733557C8" w14:textId="2B4053CB" w:rsidR="006E3E60" w:rsidRPr="006E3E60" w:rsidRDefault="0001179B" w:rsidP="0001179B">
      <w:pPr>
        <w:pStyle w:val="TF-TEXTO"/>
      </w:pPr>
      <w:r w:rsidRPr="00CF72AC">
        <w:t xml:space="preserve">Quanto à </w:t>
      </w:r>
      <w:r w:rsidRPr="00D57164">
        <w:rPr>
          <w:rStyle w:val="TF-COURIER10"/>
        </w:rPr>
        <w:t>Distribuição</w:t>
      </w:r>
      <w:r w:rsidRPr="00CF72AC">
        <w:t xml:space="preserve">, a aplicação foi implantada em </w:t>
      </w:r>
      <w:r>
        <w:t>nuvem</w:t>
      </w:r>
      <w:r w:rsidRPr="00CF72AC">
        <w:t xml:space="preserve"> </w:t>
      </w:r>
      <w:r>
        <w:t xml:space="preserve">pelo </w:t>
      </w:r>
      <w:r w:rsidRPr="00E5264D">
        <w:rPr>
          <w:rStyle w:val="TF-COURIER10"/>
        </w:rPr>
        <w:t>Google Cloud Platform</w:t>
      </w:r>
      <w:r>
        <w:t xml:space="preserve"> </w:t>
      </w:r>
      <w:r w:rsidRPr="00CF72AC">
        <w:t xml:space="preserve">via </w:t>
      </w:r>
      <w:r w:rsidRPr="00E17989">
        <w:rPr>
          <w:rStyle w:val="TF-COURIER10"/>
        </w:rPr>
        <w:t>Docker</w:t>
      </w:r>
      <w:r w:rsidRPr="00CF72AC">
        <w:t xml:space="preserve">, estratégia que garante o isolamento entre serviços, a escalabilidade e a </w:t>
      </w:r>
      <w:r w:rsidRPr="00CF72AC">
        <w:lastRenderedPageBreak/>
        <w:t xml:space="preserve">estabilidade operacional em servidor dedicado. Adicionalmente, </w:t>
      </w:r>
      <w:r w:rsidR="00F42F46">
        <w:t xml:space="preserve">a aplicação </w:t>
      </w:r>
      <w:r w:rsidRPr="00CF72AC">
        <w:t xml:space="preserve">integra serviços externos do ecossistema Google: a </w:t>
      </w:r>
      <w:r w:rsidRPr="00E17989">
        <w:rPr>
          <w:rStyle w:val="TF-COURIER10"/>
        </w:rPr>
        <w:t>Maps JavaScript API</w:t>
      </w:r>
      <w:r w:rsidRPr="00CF72AC">
        <w:t>, para a exibição de mapas</w:t>
      </w:r>
      <w:r>
        <w:t>,</w:t>
      </w:r>
      <w:r w:rsidRPr="00CF72AC">
        <w:t xml:space="preserve"> a </w:t>
      </w:r>
      <w:r w:rsidRPr="00E17989">
        <w:rPr>
          <w:rStyle w:val="TF-COURIER10"/>
        </w:rPr>
        <w:t>Geocoding API</w:t>
      </w:r>
      <w:r w:rsidRPr="00CF72AC">
        <w:t>, destinada à conversão de endereços e geolocalização</w:t>
      </w:r>
      <w:r>
        <w:t>,</w:t>
      </w:r>
      <w:r w:rsidRPr="00CF72AC">
        <w:t xml:space="preserve"> e a </w:t>
      </w:r>
      <w:r w:rsidRPr="00E17989">
        <w:rPr>
          <w:rStyle w:val="TF-COURIER10"/>
        </w:rPr>
        <w:t>IA Gemini</w:t>
      </w:r>
      <w:r w:rsidRPr="00CF72AC">
        <w:t xml:space="preserve">, selecionada para a classificação das imagens e determinação da severidade. Por fim, o acesso do </w:t>
      </w:r>
      <w:r w:rsidRPr="00D57164">
        <w:rPr>
          <w:rStyle w:val="TF-COURIER10"/>
        </w:rPr>
        <w:t>Cliente</w:t>
      </w:r>
      <w:r w:rsidRPr="00CF72AC">
        <w:t xml:space="preserve"> ocorre mediante navegadores web e dispositivos móveis, com a interação entre os recursos efetivada por chamadas à </w:t>
      </w:r>
      <w:r w:rsidRPr="00E17989">
        <w:rPr>
          <w:rStyle w:val="TF-COURIER10"/>
        </w:rPr>
        <w:t>API RESTful</w:t>
      </w:r>
      <w:r w:rsidRPr="005227C6">
        <w:t>.</w:t>
      </w:r>
    </w:p>
    <w:p w14:paraId="6B5DB237" w14:textId="0FA5807A" w:rsidR="000840E3" w:rsidRPr="00320722" w:rsidRDefault="000840E3" w:rsidP="000840E3">
      <w:pPr>
        <w:pStyle w:val="TF-LEGENDA"/>
      </w:pPr>
      <w:bookmarkStart w:id="228" w:name="_Ref211186524"/>
      <w:bookmarkStart w:id="229" w:name="_Toc215432435"/>
      <w:r w:rsidRPr="00320722">
        <w:t xml:space="preserve">Figura </w:t>
      </w:r>
      <w:fldSimple w:instr=" SEQ Figura \* ARABIC ">
        <w:r w:rsidR="001C1872">
          <w:rPr>
            <w:noProof/>
          </w:rPr>
          <w:t>15</w:t>
        </w:r>
      </w:fldSimple>
      <w:bookmarkEnd w:id="228"/>
      <w:r w:rsidRPr="00320722">
        <w:rPr>
          <w:noProof/>
        </w:rPr>
        <w:t xml:space="preserve"> </w:t>
      </w:r>
      <w:r w:rsidRPr="00320722">
        <w:t>– Esquema de tecnologias utilizadas</w:t>
      </w:r>
      <w:bookmarkEnd w:id="229"/>
    </w:p>
    <w:p w14:paraId="5B25BBA5" w14:textId="1C0A110F" w:rsidR="001D3E19" w:rsidRDefault="00662B5F" w:rsidP="001A6E8E">
      <w:pPr>
        <w:pStyle w:val="TF-FIGURA"/>
      </w:pPr>
      <w:r>
        <w:rPr>
          <w:noProof/>
        </w:rPr>
        <w:drawing>
          <wp:inline distT="0" distB="0" distL="0" distR="0" wp14:anchorId="493D3A00" wp14:editId="550950BB">
            <wp:extent cx="5208445" cy="5406390"/>
            <wp:effectExtent l="19050" t="19050" r="11430" b="22860"/>
            <wp:docPr id="318580916"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80916" name="Imagem 1" descr="Interface gráfica do usuário, Aplicativo&#10;&#10;O conteúdo gerado por IA pode estar incorreto."/>
                    <pic:cNvPicPr/>
                  </pic:nvPicPr>
                  <pic:blipFill rotWithShape="1">
                    <a:blip r:embed="rId33"/>
                    <a:srcRect l="2452" t="9800" r="2685" b="1138"/>
                    <a:stretch>
                      <a:fillRect/>
                    </a:stretch>
                  </pic:blipFill>
                  <pic:spPr bwMode="auto">
                    <a:xfrm>
                      <a:off x="0" y="0"/>
                      <a:ext cx="5245727" cy="5445089"/>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E47884" w14:textId="24D00D26" w:rsidR="00BD705C" w:rsidRPr="00230102" w:rsidRDefault="00BD705C" w:rsidP="00BD705C">
      <w:pPr>
        <w:pStyle w:val="TF-FONTE"/>
      </w:pPr>
      <w:r w:rsidRPr="00230102">
        <w:t>Fonte: elaborad</w:t>
      </w:r>
      <w:r w:rsidR="00CF72AC">
        <w:t>o</w:t>
      </w:r>
      <w:r w:rsidRPr="00230102">
        <w:t xml:space="preserve"> pela autora (2025).</w:t>
      </w:r>
    </w:p>
    <w:p w14:paraId="3C92A60D" w14:textId="3E863683" w:rsidR="009943AC" w:rsidRDefault="002B18D3" w:rsidP="009943AC">
      <w:pPr>
        <w:pStyle w:val="TF-TEXTO"/>
      </w:pPr>
      <w:r>
        <w:t xml:space="preserve">Com o </w:t>
      </w:r>
      <w:r w:rsidR="005262E2">
        <w:t xml:space="preserve">intuito </w:t>
      </w:r>
      <w:r>
        <w:t xml:space="preserve">de promover </w:t>
      </w:r>
      <w:r w:rsidR="005262E2">
        <w:t>a</w:t>
      </w:r>
      <w:r w:rsidR="005262E2" w:rsidRPr="000F0A03">
        <w:t xml:space="preserve"> </w:t>
      </w:r>
      <w:r w:rsidR="000F0A03" w:rsidRPr="000F0A03">
        <w:t>usabilidade e experiência ao usuário</w:t>
      </w:r>
      <w:r w:rsidR="005262E2">
        <w:t xml:space="preserve">, </w:t>
      </w:r>
      <w:r w:rsidR="000F0A03" w:rsidRPr="000F0A03">
        <w:t>aplicaram-se as HN</w:t>
      </w:r>
      <w:r>
        <w:t xml:space="preserve"> e </w:t>
      </w:r>
      <w:r w:rsidR="005262E2">
        <w:t xml:space="preserve">os </w:t>
      </w:r>
      <w:r>
        <w:t xml:space="preserve">componentes do MD. </w:t>
      </w:r>
      <w:r w:rsidR="005262E2">
        <w:t>A</w:t>
      </w:r>
      <w:r w:rsidR="005262E2" w:rsidRPr="005262E2">
        <w:t xml:space="preserve">s referidas heurísticas encontram-se descritas no Apêndice A, enquanto o detalhamento de sua aplicação prática consta </w:t>
      </w:r>
      <w:r w:rsidR="000F0A03" w:rsidRPr="000F0A03">
        <w:t>no</w:t>
      </w:r>
      <w:r w:rsidR="009943AC">
        <w:t xml:space="preserve"> </w:t>
      </w:r>
      <w:r w:rsidR="009943AC">
        <w:fldChar w:fldCharType="begin"/>
      </w:r>
      <w:r w:rsidR="009943AC">
        <w:instrText xml:space="preserve"> REF _Ref212331999 \h </w:instrText>
      </w:r>
      <w:r w:rsidR="009943AC">
        <w:fldChar w:fldCharType="separate"/>
      </w:r>
      <w:r w:rsidR="001C1872">
        <w:t xml:space="preserve">Quadro </w:t>
      </w:r>
      <w:r w:rsidR="001C1872">
        <w:rPr>
          <w:noProof/>
        </w:rPr>
        <w:t>6</w:t>
      </w:r>
      <w:r w:rsidR="009943AC">
        <w:fldChar w:fldCharType="end"/>
      </w:r>
      <w:r w:rsidR="000F0A03" w:rsidRPr="000F0A03">
        <w:t>.</w:t>
      </w:r>
      <w:r w:rsidR="005262E2">
        <w:t xml:space="preserve"> </w:t>
      </w:r>
      <w:r w:rsidR="005262E2" w:rsidRPr="005262E2">
        <w:t xml:space="preserve">Cabe destacar que a implementação do </w:t>
      </w:r>
      <w:r w:rsidR="005262E2" w:rsidRPr="00D57164">
        <w:rPr>
          <w:i/>
          <w:iCs/>
        </w:rPr>
        <w:t>frontend</w:t>
      </w:r>
      <w:r w:rsidR="005262E2" w:rsidRPr="005262E2">
        <w:t xml:space="preserve"> </w:t>
      </w:r>
      <w:r w:rsidR="005262E2">
        <w:t>baseou-se n</w:t>
      </w:r>
      <w:r w:rsidR="005262E2" w:rsidRPr="005262E2">
        <w:t xml:space="preserve">o protótipo de alta fidelidade, conforme apresentado na subseção </w:t>
      </w:r>
      <w:r w:rsidR="005262E2">
        <w:fldChar w:fldCharType="begin"/>
      </w:r>
      <w:r w:rsidR="005262E2">
        <w:instrText xml:space="preserve"> REF _Ref214722676 \r \h </w:instrText>
      </w:r>
      <w:r w:rsidR="005262E2">
        <w:fldChar w:fldCharType="separate"/>
      </w:r>
      <w:r w:rsidR="001C1872">
        <w:t>3.1.3</w:t>
      </w:r>
      <w:r w:rsidR="005262E2">
        <w:fldChar w:fldCharType="end"/>
      </w:r>
      <w:r w:rsidR="005262E2">
        <w:t>.</w:t>
      </w:r>
    </w:p>
    <w:p w14:paraId="101E189A" w14:textId="2732401C" w:rsidR="000F0A03" w:rsidRDefault="009943AC" w:rsidP="009943AC">
      <w:pPr>
        <w:pStyle w:val="TF-LEGENDA"/>
      </w:pPr>
      <w:bookmarkStart w:id="230" w:name="_Ref212331999"/>
      <w:bookmarkStart w:id="231" w:name="_Toc215432516"/>
      <w:r>
        <w:lastRenderedPageBreak/>
        <w:t xml:space="preserve">Quadro </w:t>
      </w:r>
      <w:fldSimple w:instr=" SEQ Quadro \* ARABIC ">
        <w:r w:rsidR="001C1872">
          <w:rPr>
            <w:noProof/>
          </w:rPr>
          <w:t>6</w:t>
        </w:r>
      </w:fldSimple>
      <w:bookmarkEnd w:id="230"/>
      <w:r>
        <w:t xml:space="preserve"> – Aplicação das Heurísticas de Nielsen</w:t>
      </w:r>
      <w:bookmarkEnd w:id="231"/>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92"/>
        <w:gridCol w:w="8500"/>
      </w:tblGrid>
      <w:tr w:rsidR="000F0A03" w14:paraId="68922642" w14:textId="77777777" w:rsidTr="00C37022">
        <w:tc>
          <w:tcPr>
            <w:tcW w:w="492"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DA283EA" w14:textId="717F4F9D" w:rsidR="000F0A03" w:rsidRPr="00FB54CE" w:rsidRDefault="00F86660" w:rsidP="00FB54CE">
            <w:pPr>
              <w:pStyle w:val="TF-TEXTO-QUADRO"/>
              <w:ind w:left="-12"/>
              <w:jc w:val="center"/>
              <w:rPr>
                <w:b/>
                <w:sz w:val="20"/>
              </w:rPr>
            </w:pPr>
            <w:r>
              <w:rPr>
                <w:b/>
                <w:sz w:val="20"/>
              </w:rPr>
              <w:t>HN</w:t>
            </w:r>
          </w:p>
        </w:tc>
        <w:tc>
          <w:tcPr>
            <w:tcW w:w="8500" w:type="dxa"/>
            <w:tcBorders>
              <w:top w:val="single" w:sz="4" w:space="0" w:color="auto"/>
              <w:left w:val="single" w:sz="4" w:space="0" w:color="auto"/>
              <w:bottom w:val="single" w:sz="4" w:space="0" w:color="auto"/>
              <w:right w:val="single" w:sz="4" w:space="0" w:color="auto"/>
            </w:tcBorders>
            <w:shd w:val="clear" w:color="auto" w:fill="BFBFBF"/>
            <w:hideMark/>
          </w:tcPr>
          <w:p w14:paraId="0EAB9C26" w14:textId="77777777" w:rsidR="000F0A03" w:rsidRPr="00FB54CE" w:rsidRDefault="000F0A03" w:rsidP="00FB54CE">
            <w:pPr>
              <w:pStyle w:val="TF-TEXTO-QUADRO"/>
              <w:rPr>
                <w:b/>
                <w:sz w:val="20"/>
              </w:rPr>
            </w:pPr>
            <w:r w:rsidRPr="00FB54CE">
              <w:rPr>
                <w:b/>
                <w:sz w:val="20"/>
              </w:rPr>
              <w:t>Como as HN foram aplicadas</w:t>
            </w:r>
          </w:p>
        </w:tc>
      </w:tr>
      <w:tr w:rsidR="00F86660" w14:paraId="38578AC8" w14:textId="77777777" w:rsidTr="00F86660">
        <w:trPr>
          <w:trHeight w:val="332"/>
        </w:trPr>
        <w:tc>
          <w:tcPr>
            <w:tcW w:w="492" w:type="dxa"/>
            <w:tcBorders>
              <w:top w:val="single" w:sz="4" w:space="0" w:color="auto"/>
              <w:left w:val="single" w:sz="4" w:space="0" w:color="auto"/>
              <w:bottom w:val="single" w:sz="4" w:space="0" w:color="auto"/>
              <w:right w:val="single" w:sz="4" w:space="0" w:color="auto"/>
            </w:tcBorders>
            <w:vAlign w:val="center"/>
            <w:hideMark/>
          </w:tcPr>
          <w:p w14:paraId="49D2A49E" w14:textId="77777777" w:rsidR="000F0A03" w:rsidRPr="00FB54CE" w:rsidRDefault="000F0A03" w:rsidP="00C37022">
            <w:pPr>
              <w:pStyle w:val="TF-TEXTO-QUADRO"/>
              <w:ind w:right="-12"/>
              <w:jc w:val="center"/>
              <w:rPr>
                <w:sz w:val="20"/>
              </w:rPr>
            </w:pPr>
            <w:r w:rsidRPr="00FB54CE">
              <w:rPr>
                <w:sz w:val="20"/>
              </w:rPr>
              <w:t>1</w:t>
            </w:r>
          </w:p>
        </w:tc>
        <w:tc>
          <w:tcPr>
            <w:tcW w:w="8500" w:type="dxa"/>
            <w:tcBorders>
              <w:top w:val="single" w:sz="4" w:space="0" w:color="auto"/>
              <w:left w:val="single" w:sz="4" w:space="0" w:color="auto"/>
              <w:bottom w:val="single" w:sz="4" w:space="0" w:color="auto"/>
              <w:right w:val="single" w:sz="4" w:space="0" w:color="auto"/>
            </w:tcBorders>
            <w:vAlign w:val="center"/>
            <w:hideMark/>
          </w:tcPr>
          <w:p w14:paraId="1588FFE7" w14:textId="77777777" w:rsidR="000F0A03" w:rsidRPr="00FB54CE" w:rsidRDefault="000F0A03" w:rsidP="00FB54CE">
            <w:pPr>
              <w:pStyle w:val="TF-TEXTO-QUADRO"/>
              <w:jc w:val="both"/>
              <w:rPr>
                <w:vanish/>
                <w:sz w:val="20"/>
              </w:rPr>
            </w:pPr>
          </w:p>
          <w:p w14:paraId="310217CB" w14:textId="023760E2" w:rsidR="000F0A03" w:rsidRPr="00FB54CE" w:rsidRDefault="00F86660" w:rsidP="00FB54CE">
            <w:pPr>
              <w:pStyle w:val="TF-TEXTO-QUADRO"/>
              <w:jc w:val="both"/>
              <w:rPr>
                <w:sz w:val="20"/>
              </w:rPr>
            </w:pPr>
            <w:r w:rsidRPr="00F86660">
              <w:rPr>
                <w:sz w:val="20"/>
              </w:rPr>
              <w:t xml:space="preserve">A aplicação mantém o usuário informado por meio de feedbacks visuais e mensagens durante ações como </w:t>
            </w:r>
            <w:r w:rsidRPr="00C37022">
              <w:rPr>
                <w:i/>
                <w:iCs/>
                <w:sz w:val="20"/>
              </w:rPr>
              <w:t>login</w:t>
            </w:r>
            <w:r w:rsidRPr="00F86660">
              <w:rPr>
                <w:sz w:val="20"/>
              </w:rPr>
              <w:t>, cadastro, envio de reportes e validação de ocorrências. As telas possuem títulos claros e ícones representativos, além de indicadores de carregamento durante o processamento de dados.</w:t>
            </w:r>
          </w:p>
        </w:tc>
      </w:tr>
      <w:tr w:rsidR="000F0A03" w14:paraId="093B6387" w14:textId="77777777" w:rsidTr="00C37022">
        <w:tc>
          <w:tcPr>
            <w:tcW w:w="492" w:type="dxa"/>
            <w:tcBorders>
              <w:top w:val="single" w:sz="4" w:space="0" w:color="auto"/>
              <w:left w:val="single" w:sz="4" w:space="0" w:color="auto"/>
              <w:bottom w:val="single" w:sz="4" w:space="0" w:color="auto"/>
              <w:right w:val="single" w:sz="4" w:space="0" w:color="auto"/>
            </w:tcBorders>
            <w:vAlign w:val="center"/>
            <w:hideMark/>
          </w:tcPr>
          <w:p w14:paraId="1173F1CD" w14:textId="77777777" w:rsidR="000F0A03" w:rsidRPr="00FB54CE" w:rsidRDefault="000F0A03" w:rsidP="00FB54CE">
            <w:pPr>
              <w:pStyle w:val="TF-TEXTO-QUADRO"/>
              <w:jc w:val="center"/>
              <w:rPr>
                <w:sz w:val="20"/>
              </w:rPr>
            </w:pPr>
            <w:r w:rsidRPr="00FB54CE">
              <w:rPr>
                <w:sz w:val="20"/>
              </w:rPr>
              <w:t>2</w:t>
            </w:r>
          </w:p>
        </w:tc>
        <w:tc>
          <w:tcPr>
            <w:tcW w:w="8500" w:type="dxa"/>
            <w:tcBorders>
              <w:top w:val="single" w:sz="4" w:space="0" w:color="auto"/>
              <w:left w:val="single" w:sz="4" w:space="0" w:color="auto"/>
              <w:bottom w:val="single" w:sz="4" w:space="0" w:color="auto"/>
              <w:right w:val="single" w:sz="4" w:space="0" w:color="auto"/>
            </w:tcBorders>
            <w:vAlign w:val="center"/>
            <w:hideMark/>
          </w:tcPr>
          <w:p w14:paraId="250F2692" w14:textId="77777777" w:rsidR="000F0A03" w:rsidRPr="00FB54CE" w:rsidRDefault="000F0A03" w:rsidP="00FB54CE">
            <w:pPr>
              <w:pStyle w:val="TF-TEXTO-QUADRO"/>
              <w:jc w:val="both"/>
              <w:rPr>
                <w:vanish/>
                <w:sz w:val="20"/>
              </w:rPr>
            </w:pPr>
          </w:p>
          <w:p w14:paraId="28100277" w14:textId="321DF30C" w:rsidR="000F0A03" w:rsidRPr="00FB54CE" w:rsidRDefault="00F86660" w:rsidP="00FB54CE">
            <w:pPr>
              <w:pStyle w:val="TF-TEXTO-QUADRO"/>
              <w:jc w:val="both"/>
              <w:rPr>
                <w:sz w:val="20"/>
              </w:rPr>
            </w:pPr>
            <w:r w:rsidRPr="00F86660">
              <w:rPr>
                <w:sz w:val="20"/>
              </w:rPr>
              <w:t>A interface utiliza linguagem acessível e ícones intuitivos, próximos ao cotidiano do usuário. Termos como “Reportar”, “Mapa” e “Reportes” facilitam a compreensão das funções, correspondendo à terminologia real do contexto de uso.</w:t>
            </w:r>
          </w:p>
        </w:tc>
      </w:tr>
      <w:tr w:rsidR="000F0A03" w14:paraId="6C3329F2" w14:textId="77777777" w:rsidTr="00C37022">
        <w:tc>
          <w:tcPr>
            <w:tcW w:w="492" w:type="dxa"/>
            <w:tcBorders>
              <w:top w:val="single" w:sz="4" w:space="0" w:color="auto"/>
              <w:left w:val="single" w:sz="4" w:space="0" w:color="auto"/>
              <w:bottom w:val="single" w:sz="4" w:space="0" w:color="auto"/>
              <w:right w:val="single" w:sz="4" w:space="0" w:color="auto"/>
            </w:tcBorders>
            <w:vAlign w:val="center"/>
            <w:hideMark/>
          </w:tcPr>
          <w:p w14:paraId="4665F2C8" w14:textId="77777777" w:rsidR="000F0A03" w:rsidRPr="00FB54CE" w:rsidRDefault="000F0A03" w:rsidP="00FB54CE">
            <w:pPr>
              <w:pStyle w:val="TF-TEXTO-QUADRO"/>
              <w:jc w:val="center"/>
              <w:rPr>
                <w:sz w:val="20"/>
              </w:rPr>
            </w:pPr>
            <w:r w:rsidRPr="00FB54CE">
              <w:rPr>
                <w:sz w:val="20"/>
              </w:rPr>
              <w:t>3</w:t>
            </w:r>
          </w:p>
        </w:tc>
        <w:tc>
          <w:tcPr>
            <w:tcW w:w="8500" w:type="dxa"/>
            <w:tcBorders>
              <w:top w:val="single" w:sz="4" w:space="0" w:color="auto"/>
              <w:left w:val="single" w:sz="4" w:space="0" w:color="auto"/>
              <w:bottom w:val="single" w:sz="4" w:space="0" w:color="auto"/>
              <w:right w:val="single" w:sz="4" w:space="0" w:color="auto"/>
            </w:tcBorders>
            <w:vAlign w:val="center"/>
            <w:hideMark/>
          </w:tcPr>
          <w:p w14:paraId="3983DC83" w14:textId="77777777" w:rsidR="000F0A03" w:rsidRPr="00FB54CE" w:rsidRDefault="000F0A03" w:rsidP="00FB54CE">
            <w:pPr>
              <w:pStyle w:val="TF-TEXTO-QUADRO"/>
              <w:jc w:val="both"/>
              <w:rPr>
                <w:vanish/>
                <w:sz w:val="20"/>
              </w:rPr>
            </w:pPr>
          </w:p>
          <w:p w14:paraId="501FBA19" w14:textId="6A9C76A9" w:rsidR="000F0A03" w:rsidRPr="00FB54CE" w:rsidRDefault="00F86660" w:rsidP="00FB54CE">
            <w:pPr>
              <w:pStyle w:val="TF-TEXTO-QUADRO"/>
              <w:jc w:val="both"/>
              <w:rPr>
                <w:sz w:val="20"/>
              </w:rPr>
            </w:pPr>
            <w:r>
              <w:rPr>
                <w:sz w:val="20"/>
              </w:rPr>
              <w:t xml:space="preserve">O </w:t>
            </w:r>
            <w:r w:rsidRPr="00F86660">
              <w:rPr>
                <w:sz w:val="20"/>
              </w:rPr>
              <w:t>usuário possui liberdade para alterar dados cadastrais e navegar entre as seções sem risco de perda de dados. O botão flutuante (Floating Action Button</w:t>
            </w:r>
            <w:r w:rsidR="00A31306">
              <w:rPr>
                <w:sz w:val="20"/>
              </w:rPr>
              <w:t xml:space="preserve"> – </w:t>
            </w:r>
            <w:r w:rsidRPr="00F86660">
              <w:rPr>
                <w:sz w:val="20"/>
              </w:rPr>
              <w:t>FAB) e as opções de voltar/avançar proporcionam controle sobre as ações realizadas</w:t>
            </w:r>
            <w:r>
              <w:rPr>
                <w:sz w:val="20"/>
              </w:rPr>
              <w:t>.</w:t>
            </w:r>
          </w:p>
        </w:tc>
      </w:tr>
      <w:tr w:rsidR="000F0A03" w14:paraId="325C3F73" w14:textId="77777777" w:rsidTr="00C37022">
        <w:tc>
          <w:tcPr>
            <w:tcW w:w="492" w:type="dxa"/>
            <w:tcBorders>
              <w:top w:val="single" w:sz="4" w:space="0" w:color="auto"/>
              <w:left w:val="single" w:sz="4" w:space="0" w:color="auto"/>
              <w:bottom w:val="single" w:sz="4" w:space="0" w:color="auto"/>
              <w:right w:val="single" w:sz="4" w:space="0" w:color="auto"/>
            </w:tcBorders>
            <w:vAlign w:val="center"/>
            <w:hideMark/>
          </w:tcPr>
          <w:p w14:paraId="01DD1317" w14:textId="77777777" w:rsidR="000F0A03" w:rsidRPr="00FB54CE" w:rsidRDefault="000F0A03" w:rsidP="00FB54CE">
            <w:pPr>
              <w:pStyle w:val="TF-TEXTO-QUADRO"/>
              <w:jc w:val="center"/>
              <w:rPr>
                <w:sz w:val="20"/>
              </w:rPr>
            </w:pPr>
            <w:r w:rsidRPr="00FB54CE">
              <w:rPr>
                <w:sz w:val="20"/>
              </w:rPr>
              <w:t>4</w:t>
            </w:r>
          </w:p>
        </w:tc>
        <w:tc>
          <w:tcPr>
            <w:tcW w:w="8500" w:type="dxa"/>
            <w:tcBorders>
              <w:top w:val="single" w:sz="4" w:space="0" w:color="auto"/>
              <w:left w:val="single" w:sz="4" w:space="0" w:color="auto"/>
              <w:bottom w:val="single" w:sz="4" w:space="0" w:color="auto"/>
              <w:right w:val="single" w:sz="4" w:space="0" w:color="auto"/>
            </w:tcBorders>
            <w:vAlign w:val="center"/>
            <w:hideMark/>
          </w:tcPr>
          <w:p w14:paraId="4D54518C" w14:textId="77777777" w:rsidR="000F0A03" w:rsidRPr="00FB54CE" w:rsidRDefault="000F0A03" w:rsidP="00FB54CE">
            <w:pPr>
              <w:pStyle w:val="TF-TEXTO-QUADRO"/>
              <w:jc w:val="both"/>
              <w:rPr>
                <w:vanish/>
                <w:sz w:val="20"/>
              </w:rPr>
            </w:pPr>
          </w:p>
          <w:p w14:paraId="19321BAB" w14:textId="6E215CB4" w:rsidR="000F0A03" w:rsidRPr="00FB54CE" w:rsidRDefault="00F86660" w:rsidP="00FB54CE">
            <w:pPr>
              <w:pStyle w:val="TF-TEXTO-QUADRO"/>
              <w:jc w:val="both"/>
              <w:rPr>
                <w:sz w:val="20"/>
              </w:rPr>
            </w:pPr>
            <w:r>
              <w:rPr>
                <w:sz w:val="20"/>
              </w:rPr>
              <w:t xml:space="preserve">A </w:t>
            </w:r>
            <w:r w:rsidRPr="00F86660">
              <w:rPr>
                <w:sz w:val="20"/>
              </w:rPr>
              <w:t>consistência visual é garantida pelo uso dos componentes do MD, como botões, campos de texto e ícones padronizados. O esquema de cores e a barra inferior de navegação são mantidos em todas as telas, promovendo uniformidade e reconhecimento imediato</w:t>
            </w:r>
            <w:r>
              <w:rPr>
                <w:sz w:val="20"/>
              </w:rPr>
              <w:t>.</w:t>
            </w:r>
          </w:p>
        </w:tc>
      </w:tr>
      <w:tr w:rsidR="000F0A03" w14:paraId="31520B17" w14:textId="77777777" w:rsidTr="00C37022">
        <w:tc>
          <w:tcPr>
            <w:tcW w:w="492" w:type="dxa"/>
            <w:tcBorders>
              <w:top w:val="single" w:sz="4" w:space="0" w:color="auto"/>
              <w:left w:val="single" w:sz="4" w:space="0" w:color="auto"/>
              <w:bottom w:val="single" w:sz="4" w:space="0" w:color="auto"/>
              <w:right w:val="single" w:sz="4" w:space="0" w:color="auto"/>
            </w:tcBorders>
            <w:vAlign w:val="center"/>
            <w:hideMark/>
          </w:tcPr>
          <w:p w14:paraId="17FADE78" w14:textId="77777777" w:rsidR="000F0A03" w:rsidRPr="00FB54CE" w:rsidRDefault="000F0A03" w:rsidP="00FB54CE">
            <w:pPr>
              <w:pStyle w:val="TF-TEXTO-QUADRO"/>
              <w:jc w:val="center"/>
              <w:rPr>
                <w:sz w:val="20"/>
              </w:rPr>
            </w:pPr>
            <w:r w:rsidRPr="00FB54CE">
              <w:rPr>
                <w:sz w:val="20"/>
              </w:rPr>
              <w:t>5</w:t>
            </w:r>
          </w:p>
        </w:tc>
        <w:tc>
          <w:tcPr>
            <w:tcW w:w="8500" w:type="dxa"/>
            <w:tcBorders>
              <w:top w:val="single" w:sz="4" w:space="0" w:color="auto"/>
              <w:left w:val="single" w:sz="4" w:space="0" w:color="auto"/>
              <w:bottom w:val="single" w:sz="4" w:space="0" w:color="auto"/>
              <w:right w:val="single" w:sz="4" w:space="0" w:color="auto"/>
            </w:tcBorders>
            <w:vAlign w:val="center"/>
            <w:hideMark/>
          </w:tcPr>
          <w:p w14:paraId="492CBB83" w14:textId="77777777" w:rsidR="000F0A03" w:rsidRPr="00FB54CE" w:rsidRDefault="000F0A03" w:rsidP="00FB54CE">
            <w:pPr>
              <w:pStyle w:val="TF-TEXTO-QUADRO"/>
              <w:jc w:val="both"/>
              <w:rPr>
                <w:vanish/>
                <w:sz w:val="20"/>
              </w:rPr>
            </w:pPr>
          </w:p>
          <w:p w14:paraId="0E356435" w14:textId="42DA4B2B" w:rsidR="000F0A03" w:rsidRPr="00FB54CE" w:rsidRDefault="00F86660" w:rsidP="00FB54CE">
            <w:pPr>
              <w:pStyle w:val="TF-TEXTO-QUADRO"/>
              <w:jc w:val="both"/>
              <w:rPr>
                <w:sz w:val="20"/>
              </w:rPr>
            </w:pPr>
            <w:r>
              <w:rPr>
                <w:sz w:val="20"/>
              </w:rPr>
              <w:t xml:space="preserve">A </w:t>
            </w:r>
            <w:r w:rsidRPr="00F86660">
              <w:rPr>
                <w:sz w:val="20"/>
              </w:rPr>
              <w:t>aplicação realiza validações automáticas em campos de entrada, evitando erros como dados inválidos ou incompletos. Mensagens de alerta simples e diretas indicam ao usuário como corrigir problemas, por exemplo, em login ou envio de formulários</w:t>
            </w:r>
            <w:r>
              <w:rPr>
                <w:sz w:val="20"/>
              </w:rPr>
              <w:t>.</w:t>
            </w:r>
          </w:p>
        </w:tc>
      </w:tr>
      <w:tr w:rsidR="000F0A03" w14:paraId="4542F0EE" w14:textId="77777777" w:rsidTr="00C37022">
        <w:tc>
          <w:tcPr>
            <w:tcW w:w="492" w:type="dxa"/>
            <w:tcBorders>
              <w:top w:val="single" w:sz="4" w:space="0" w:color="auto"/>
              <w:left w:val="single" w:sz="4" w:space="0" w:color="auto"/>
              <w:bottom w:val="single" w:sz="4" w:space="0" w:color="auto"/>
              <w:right w:val="single" w:sz="4" w:space="0" w:color="auto"/>
            </w:tcBorders>
            <w:vAlign w:val="center"/>
            <w:hideMark/>
          </w:tcPr>
          <w:p w14:paraId="33802FEC" w14:textId="77777777" w:rsidR="000F0A03" w:rsidRPr="00FB54CE" w:rsidRDefault="000F0A03" w:rsidP="00FB54CE">
            <w:pPr>
              <w:pStyle w:val="TF-TEXTO-QUADRO"/>
              <w:jc w:val="center"/>
              <w:rPr>
                <w:sz w:val="20"/>
                <w:lang w:val="en-US"/>
              </w:rPr>
            </w:pPr>
            <w:r w:rsidRPr="00FB54CE">
              <w:rPr>
                <w:sz w:val="20"/>
                <w:lang w:val="en-US"/>
              </w:rPr>
              <w:t>6</w:t>
            </w:r>
          </w:p>
        </w:tc>
        <w:tc>
          <w:tcPr>
            <w:tcW w:w="8500" w:type="dxa"/>
            <w:tcBorders>
              <w:top w:val="single" w:sz="4" w:space="0" w:color="auto"/>
              <w:left w:val="single" w:sz="4" w:space="0" w:color="auto"/>
              <w:bottom w:val="single" w:sz="4" w:space="0" w:color="auto"/>
              <w:right w:val="single" w:sz="4" w:space="0" w:color="auto"/>
            </w:tcBorders>
            <w:vAlign w:val="center"/>
            <w:hideMark/>
          </w:tcPr>
          <w:p w14:paraId="62A07D42" w14:textId="77777777" w:rsidR="000F0A03" w:rsidRPr="00FB54CE" w:rsidRDefault="000F0A03" w:rsidP="00FB54CE">
            <w:pPr>
              <w:pStyle w:val="TF-TEXTO-QUADRO"/>
              <w:jc w:val="both"/>
              <w:rPr>
                <w:vanish/>
                <w:sz w:val="20"/>
              </w:rPr>
            </w:pPr>
          </w:p>
          <w:p w14:paraId="57BB3DE9" w14:textId="4C3C8EE9" w:rsidR="000F0A03" w:rsidRPr="00FB54CE" w:rsidRDefault="00F86660" w:rsidP="00FB54CE">
            <w:pPr>
              <w:pStyle w:val="TF-TEXTO-QUADRO"/>
              <w:jc w:val="both"/>
              <w:rPr>
                <w:sz w:val="20"/>
              </w:rPr>
            </w:pPr>
            <w:r>
              <w:rPr>
                <w:sz w:val="20"/>
              </w:rPr>
              <w:t>Íc</w:t>
            </w:r>
            <w:r w:rsidRPr="00F86660">
              <w:rPr>
                <w:sz w:val="20"/>
              </w:rPr>
              <w:t>ones e elementos de navegação permanecem visíveis em todas as telas, reduzindo a necessidade de memorização. O usuário reconhece rapidamente funcionalidades recorrentes, como o botão flutuante para novo reporte ou os marcadores coloridos no mapa</w:t>
            </w:r>
            <w:r>
              <w:rPr>
                <w:sz w:val="20"/>
              </w:rPr>
              <w:t>.</w:t>
            </w:r>
          </w:p>
        </w:tc>
      </w:tr>
      <w:tr w:rsidR="000F0A03" w14:paraId="1EEF285A" w14:textId="77777777" w:rsidTr="00C37022">
        <w:tc>
          <w:tcPr>
            <w:tcW w:w="492" w:type="dxa"/>
            <w:tcBorders>
              <w:top w:val="single" w:sz="4" w:space="0" w:color="auto"/>
              <w:left w:val="single" w:sz="4" w:space="0" w:color="auto"/>
              <w:bottom w:val="single" w:sz="4" w:space="0" w:color="auto"/>
              <w:right w:val="single" w:sz="4" w:space="0" w:color="auto"/>
            </w:tcBorders>
            <w:vAlign w:val="center"/>
            <w:hideMark/>
          </w:tcPr>
          <w:p w14:paraId="3421B9C5" w14:textId="77777777" w:rsidR="000F0A03" w:rsidRPr="00FB54CE" w:rsidRDefault="000F0A03" w:rsidP="00FB54CE">
            <w:pPr>
              <w:pStyle w:val="TF-TEXTO-QUADRO"/>
              <w:jc w:val="center"/>
              <w:rPr>
                <w:sz w:val="20"/>
              </w:rPr>
            </w:pPr>
            <w:r w:rsidRPr="00FB54CE">
              <w:rPr>
                <w:sz w:val="20"/>
              </w:rPr>
              <w:t>7</w:t>
            </w:r>
          </w:p>
        </w:tc>
        <w:tc>
          <w:tcPr>
            <w:tcW w:w="8500" w:type="dxa"/>
            <w:tcBorders>
              <w:top w:val="single" w:sz="4" w:space="0" w:color="auto"/>
              <w:left w:val="single" w:sz="4" w:space="0" w:color="auto"/>
              <w:bottom w:val="single" w:sz="4" w:space="0" w:color="auto"/>
              <w:right w:val="single" w:sz="4" w:space="0" w:color="auto"/>
            </w:tcBorders>
            <w:vAlign w:val="center"/>
            <w:hideMark/>
          </w:tcPr>
          <w:p w14:paraId="55AC2104" w14:textId="77777777" w:rsidR="000F0A03" w:rsidRPr="00FB54CE" w:rsidRDefault="000F0A03" w:rsidP="00FB54CE">
            <w:pPr>
              <w:pStyle w:val="TF-TEXTO-QUADRO"/>
              <w:jc w:val="both"/>
              <w:rPr>
                <w:vanish/>
                <w:sz w:val="20"/>
              </w:rPr>
            </w:pPr>
          </w:p>
          <w:p w14:paraId="0CE09635" w14:textId="53D21A87" w:rsidR="000F0A03" w:rsidRPr="00FB54CE" w:rsidRDefault="00F86660" w:rsidP="00FB54CE">
            <w:pPr>
              <w:pStyle w:val="TF-TEXTO-QUADRO"/>
              <w:jc w:val="both"/>
              <w:rPr>
                <w:sz w:val="20"/>
              </w:rPr>
            </w:pPr>
            <w:r>
              <w:rPr>
                <w:sz w:val="20"/>
              </w:rPr>
              <w:t xml:space="preserve">Usuários </w:t>
            </w:r>
            <w:r w:rsidRPr="00F86660">
              <w:rPr>
                <w:sz w:val="20"/>
              </w:rPr>
              <w:t>experientes podem realizar ações rapidamente por meio de atalhos visuais, filtros e pesquisa no mapa. A interface adapta-se a diferentes níveis de experiência, mantendo fluidez tanto para iniciantes quanto para usuários frequentes da Defesa Civil</w:t>
            </w:r>
            <w:r>
              <w:rPr>
                <w:sz w:val="20"/>
              </w:rPr>
              <w:t>.</w:t>
            </w:r>
          </w:p>
        </w:tc>
      </w:tr>
      <w:tr w:rsidR="00F86660" w14:paraId="1F778076" w14:textId="77777777" w:rsidTr="00F86660">
        <w:trPr>
          <w:trHeight w:val="58"/>
        </w:trPr>
        <w:tc>
          <w:tcPr>
            <w:tcW w:w="492" w:type="dxa"/>
            <w:tcBorders>
              <w:top w:val="single" w:sz="4" w:space="0" w:color="auto"/>
              <w:left w:val="single" w:sz="4" w:space="0" w:color="auto"/>
              <w:bottom w:val="single" w:sz="4" w:space="0" w:color="auto"/>
              <w:right w:val="single" w:sz="4" w:space="0" w:color="auto"/>
            </w:tcBorders>
            <w:vAlign w:val="center"/>
            <w:hideMark/>
          </w:tcPr>
          <w:p w14:paraId="57EBC7E8" w14:textId="77777777" w:rsidR="000F0A03" w:rsidRPr="00FB54CE" w:rsidRDefault="000F0A03" w:rsidP="00FB54CE">
            <w:pPr>
              <w:pStyle w:val="TF-TEXTO-QUADRO"/>
              <w:jc w:val="center"/>
              <w:rPr>
                <w:sz w:val="20"/>
              </w:rPr>
            </w:pPr>
            <w:r w:rsidRPr="00FB54CE">
              <w:rPr>
                <w:sz w:val="20"/>
              </w:rPr>
              <w:t>8</w:t>
            </w:r>
          </w:p>
        </w:tc>
        <w:tc>
          <w:tcPr>
            <w:tcW w:w="8500" w:type="dxa"/>
            <w:tcBorders>
              <w:top w:val="single" w:sz="4" w:space="0" w:color="auto"/>
              <w:left w:val="single" w:sz="4" w:space="0" w:color="auto"/>
              <w:bottom w:val="single" w:sz="4" w:space="0" w:color="auto"/>
              <w:right w:val="single" w:sz="4" w:space="0" w:color="auto"/>
            </w:tcBorders>
            <w:vAlign w:val="center"/>
            <w:hideMark/>
          </w:tcPr>
          <w:p w14:paraId="5D256694" w14:textId="77777777" w:rsidR="000F0A03" w:rsidRPr="00FB54CE" w:rsidRDefault="000F0A03" w:rsidP="00FB54CE">
            <w:pPr>
              <w:pStyle w:val="TF-TEXTO-QUADRO"/>
              <w:jc w:val="both"/>
              <w:rPr>
                <w:vanish/>
                <w:sz w:val="20"/>
              </w:rPr>
            </w:pPr>
          </w:p>
          <w:p w14:paraId="0B60E680" w14:textId="0341E6AF" w:rsidR="000F0A03" w:rsidRPr="00FB54CE" w:rsidRDefault="00F86660" w:rsidP="00FB54CE">
            <w:pPr>
              <w:pStyle w:val="TF-TEXTO-QUADRO"/>
              <w:jc w:val="both"/>
              <w:rPr>
                <w:sz w:val="20"/>
              </w:rPr>
            </w:pPr>
            <w:r>
              <w:rPr>
                <w:sz w:val="20"/>
              </w:rPr>
              <w:t>D</w:t>
            </w:r>
            <w:r w:rsidRPr="00F86660">
              <w:rPr>
                <w:sz w:val="20"/>
              </w:rPr>
              <w:t>esign prioriza um layout limpo e minimalista, com foco nas informações essenciais como mapa, relatórios e botões de ação, evitando distrações ou elementos supérfluos</w:t>
            </w:r>
            <w:r>
              <w:rPr>
                <w:sz w:val="20"/>
              </w:rPr>
              <w:t>.</w:t>
            </w:r>
          </w:p>
        </w:tc>
      </w:tr>
      <w:tr w:rsidR="000F0A03" w14:paraId="1BA0A818" w14:textId="77777777" w:rsidTr="00C37022">
        <w:trPr>
          <w:trHeight w:val="58"/>
        </w:trPr>
        <w:tc>
          <w:tcPr>
            <w:tcW w:w="492" w:type="dxa"/>
            <w:tcBorders>
              <w:top w:val="single" w:sz="4" w:space="0" w:color="auto"/>
              <w:left w:val="single" w:sz="4" w:space="0" w:color="auto"/>
              <w:bottom w:val="single" w:sz="4" w:space="0" w:color="auto"/>
              <w:right w:val="single" w:sz="4" w:space="0" w:color="auto"/>
            </w:tcBorders>
            <w:vAlign w:val="center"/>
            <w:hideMark/>
          </w:tcPr>
          <w:p w14:paraId="4687FF0A" w14:textId="77777777" w:rsidR="000F0A03" w:rsidRPr="00FB54CE" w:rsidRDefault="000F0A03" w:rsidP="00FB54CE">
            <w:pPr>
              <w:pStyle w:val="TF-TEXTO-QUADRO"/>
              <w:jc w:val="center"/>
              <w:rPr>
                <w:sz w:val="20"/>
              </w:rPr>
            </w:pPr>
            <w:r w:rsidRPr="00FB54CE">
              <w:rPr>
                <w:sz w:val="20"/>
              </w:rPr>
              <w:t>9</w:t>
            </w:r>
          </w:p>
        </w:tc>
        <w:tc>
          <w:tcPr>
            <w:tcW w:w="8500" w:type="dxa"/>
            <w:tcBorders>
              <w:top w:val="single" w:sz="4" w:space="0" w:color="auto"/>
              <w:left w:val="single" w:sz="4" w:space="0" w:color="auto"/>
              <w:bottom w:val="single" w:sz="4" w:space="0" w:color="auto"/>
              <w:right w:val="single" w:sz="4" w:space="0" w:color="auto"/>
            </w:tcBorders>
            <w:vAlign w:val="center"/>
            <w:hideMark/>
          </w:tcPr>
          <w:p w14:paraId="608823F4" w14:textId="77777777" w:rsidR="000F0A03" w:rsidRPr="00FB54CE" w:rsidRDefault="000F0A03" w:rsidP="00FB54CE">
            <w:pPr>
              <w:pStyle w:val="TF-TEXTO-QUADRO"/>
              <w:jc w:val="both"/>
              <w:rPr>
                <w:vanish/>
                <w:sz w:val="20"/>
              </w:rPr>
            </w:pPr>
          </w:p>
          <w:p w14:paraId="6A500A1B" w14:textId="4D3B48DD" w:rsidR="000F0A03" w:rsidRPr="00FB54CE" w:rsidRDefault="00F86660" w:rsidP="00FB54CE">
            <w:pPr>
              <w:pStyle w:val="TF-TEXTO-QUADRO"/>
              <w:jc w:val="both"/>
              <w:rPr>
                <w:sz w:val="20"/>
              </w:rPr>
            </w:pPr>
            <w:r w:rsidRPr="00F86660">
              <w:rPr>
                <w:sz w:val="20"/>
              </w:rPr>
              <w:t>Mensagens de erro são expressas em linguagem simples, indicando claramente o problema e sugerindo soluções práticas, como a necessidade de revisar um campo obrigatório ou o formato incorreto de um e-mail</w:t>
            </w:r>
            <w:r>
              <w:rPr>
                <w:sz w:val="20"/>
              </w:rPr>
              <w:t>.</w:t>
            </w:r>
          </w:p>
        </w:tc>
      </w:tr>
      <w:tr w:rsidR="000F0A03" w14:paraId="742F39CA" w14:textId="77777777" w:rsidTr="00C37022">
        <w:tc>
          <w:tcPr>
            <w:tcW w:w="492" w:type="dxa"/>
            <w:tcBorders>
              <w:top w:val="single" w:sz="4" w:space="0" w:color="auto"/>
              <w:left w:val="single" w:sz="4" w:space="0" w:color="auto"/>
              <w:bottom w:val="single" w:sz="4" w:space="0" w:color="auto"/>
              <w:right w:val="single" w:sz="4" w:space="0" w:color="auto"/>
            </w:tcBorders>
            <w:vAlign w:val="center"/>
            <w:hideMark/>
          </w:tcPr>
          <w:p w14:paraId="7D5D64FA" w14:textId="77777777" w:rsidR="000F0A03" w:rsidRPr="00FB54CE" w:rsidRDefault="000F0A03" w:rsidP="00FB54CE">
            <w:pPr>
              <w:pStyle w:val="TF-TEXTO-QUADRO"/>
              <w:jc w:val="center"/>
              <w:rPr>
                <w:sz w:val="20"/>
              </w:rPr>
            </w:pPr>
            <w:r w:rsidRPr="00FB54CE">
              <w:rPr>
                <w:sz w:val="20"/>
              </w:rPr>
              <w:t>10</w:t>
            </w:r>
          </w:p>
        </w:tc>
        <w:tc>
          <w:tcPr>
            <w:tcW w:w="8500" w:type="dxa"/>
            <w:tcBorders>
              <w:top w:val="single" w:sz="4" w:space="0" w:color="auto"/>
              <w:left w:val="single" w:sz="4" w:space="0" w:color="auto"/>
              <w:bottom w:val="single" w:sz="4" w:space="0" w:color="auto"/>
              <w:right w:val="single" w:sz="4" w:space="0" w:color="auto"/>
            </w:tcBorders>
            <w:vAlign w:val="center"/>
            <w:hideMark/>
          </w:tcPr>
          <w:p w14:paraId="02F7B6DF" w14:textId="0F81265C" w:rsidR="000F0A03" w:rsidRPr="00C37022" w:rsidRDefault="000F0A03" w:rsidP="00FB54CE">
            <w:pPr>
              <w:keepLines w:val="0"/>
              <w:jc w:val="both"/>
              <w:rPr>
                <w:sz w:val="20"/>
                <w:szCs w:val="20"/>
              </w:rPr>
            </w:pPr>
            <w:r w:rsidRPr="00FB54CE">
              <w:rPr>
                <w:sz w:val="20"/>
                <w:szCs w:val="20"/>
              </w:rPr>
              <w:t>A seção de ajuda e suporte fornece acesso a perguntas frequentes (</w:t>
            </w:r>
            <w:r w:rsidR="002B18D3" w:rsidRPr="00FB54CE">
              <w:rPr>
                <w:sz w:val="20"/>
                <w:szCs w:val="20"/>
              </w:rPr>
              <w:t>Frequently Asked Questions</w:t>
            </w:r>
            <w:r w:rsidR="00A31306">
              <w:rPr>
                <w:sz w:val="20"/>
                <w:szCs w:val="20"/>
              </w:rPr>
              <w:t xml:space="preserve"> – </w:t>
            </w:r>
            <w:r w:rsidRPr="00FB54CE">
              <w:rPr>
                <w:sz w:val="20"/>
                <w:szCs w:val="20"/>
              </w:rPr>
              <w:t>FAQ) e contato para ajuda, auxiliando o usuário em dúvidas sobre registro, login ou envio de ocorrências.</w:t>
            </w:r>
          </w:p>
        </w:tc>
      </w:tr>
    </w:tbl>
    <w:p w14:paraId="46D2FB33" w14:textId="18454B57" w:rsidR="004B1B05" w:rsidRDefault="000F0A03" w:rsidP="00475439">
      <w:pPr>
        <w:pStyle w:val="TF-FONTE"/>
      </w:pPr>
      <w:r>
        <w:t xml:space="preserve">Fonte: adaptada de </w:t>
      </w:r>
      <w:r w:rsidRPr="00BC0055">
        <w:t>Nielsen (202</w:t>
      </w:r>
      <w:r>
        <w:t>5</w:t>
      </w:r>
      <w:r w:rsidRPr="00BC0055">
        <w:t>).</w:t>
      </w:r>
    </w:p>
    <w:p w14:paraId="36C41F6D" w14:textId="3E633BE4" w:rsidR="00523706" w:rsidRDefault="005262E2" w:rsidP="009241C6">
      <w:pPr>
        <w:pStyle w:val="TF-TEXTO"/>
      </w:pPr>
      <w:r>
        <w:rPr>
          <w:color w:val="000000" w:themeColor="text1"/>
        </w:rPr>
        <w:t xml:space="preserve">No que tange </w:t>
      </w:r>
      <w:r w:rsidR="002B18D3" w:rsidRPr="00D0671F">
        <w:t xml:space="preserve">à utilização do </w:t>
      </w:r>
      <w:r w:rsidR="00AF090D" w:rsidRPr="00D0671F">
        <w:t xml:space="preserve">MD, a </w:t>
      </w:r>
      <w:r w:rsidR="00EB0C7C" w:rsidRPr="00D0671F">
        <w:t xml:space="preserve">aplicação </w:t>
      </w:r>
      <w:r w:rsidR="00AF090D" w:rsidRPr="00D0671F">
        <w:t xml:space="preserve">Rota Segura </w:t>
      </w:r>
      <w:r>
        <w:t xml:space="preserve">incorpora </w:t>
      </w:r>
      <w:r w:rsidR="00AF090D" w:rsidRPr="00D0671F">
        <w:t xml:space="preserve">suas </w:t>
      </w:r>
      <w:r w:rsidR="00265E79" w:rsidRPr="00D0671F">
        <w:t>diretrizes</w:t>
      </w:r>
      <w:r w:rsidR="00265E79" w:rsidRPr="00297D90">
        <w:t xml:space="preserve"> </w:t>
      </w:r>
      <w:r w:rsidR="00AF090D" w:rsidRPr="00297D90">
        <w:t xml:space="preserve">e recomendações </w:t>
      </w:r>
      <w:r w:rsidR="00265E79">
        <w:t xml:space="preserve">com </w:t>
      </w:r>
      <w:r>
        <w:t>o intuito</w:t>
      </w:r>
      <w:r w:rsidR="00265E79">
        <w:t xml:space="preserve"> de empregar boas </w:t>
      </w:r>
      <w:r w:rsidR="00AF090D" w:rsidRPr="00297D90">
        <w:t xml:space="preserve">práticas de design de interface, </w:t>
      </w:r>
      <w:r w:rsidR="00265E79">
        <w:t>assegurando</w:t>
      </w:r>
      <w:r w:rsidR="00AF090D" w:rsidRPr="00297D90">
        <w:t xml:space="preserve"> padronização e </w:t>
      </w:r>
      <w:r w:rsidR="00265E79">
        <w:t xml:space="preserve">a </w:t>
      </w:r>
      <w:r w:rsidR="00AF090D" w:rsidRPr="00297D90">
        <w:t>adequa</w:t>
      </w:r>
      <w:r w:rsidR="00265E79">
        <w:t xml:space="preserve">ção </w:t>
      </w:r>
      <w:r w:rsidR="00AF090D" w:rsidRPr="00297D90">
        <w:t xml:space="preserve">ao contexto de uso. </w:t>
      </w:r>
      <w:r w:rsidR="00265E79">
        <w:t>E</w:t>
      </w:r>
      <w:r w:rsidR="00AF090D" w:rsidRPr="00297D90">
        <w:t xml:space="preserve">ntre os componentes </w:t>
      </w:r>
      <w:r>
        <w:t>adotados</w:t>
      </w:r>
      <w:r w:rsidR="00265E79">
        <w:t xml:space="preserve">, destacam-se </w:t>
      </w:r>
      <w:r w:rsidR="00297D90" w:rsidRPr="00297D90">
        <w:t xml:space="preserve">os </w:t>
      </w:r>
      <w:r w:rsidR="00297D90" w:rsidRPr="00AF090D">
        <w:t>botões</w:t>
      </w:r>
      <w:r w:rsidR="00265E79">
        <w:t xml:space="preserve">, elementos </w:t>
      </w:r>
      <w:r w:rsidR="00297D90" w:rsidRPr="00297D90">
        <w:t xml:space="preserve">utilizados para orientar as ações dos usuários. </w:t>
      </w:r>
      <w:r w:rsidR="00182135">
        <w:t xml:space="preserve"> </w:t>
      </w:r>
      <w:r>
        <w:t xml:space="preserve">Conforme ilustrado na </w:t>
      </w:r>
      <w:r>
        <w:fldChar w:fldCharType="begin"/>
      </w:r>
      <w:r>
        <w:instrText xml:space="preserve"> REF _Ref214401616 \h </w:instrText>
      </w:r>
      <w:r>
        <w:fldChar w:fldCharType="separate"/>
      </w:r>
      <w:r w:rsidR="001C1872">
        <w:t xml:space="preserve">Figura </w:t>
      </w:r>
      <w:r w:rsidR="001C1872">
        <w:rPr>
          <w:noProof/>
        </w:rPr>
        <w:t>16</w:t>
      </w:r>
      <w:r>
        <w:fldChar w:fldCharType="end"/>
      </w:r>
      <w:r>
        <w:t>, observa-se n</w:t>
      </w:r>
      <w:r w:rsidR="007304E5">
        <w:t>o canto inferior direito</w:t>
      </w:r>
      <w:r>
        <w:t xml:space="preserve"> um </w:t>
      </w:r>
      <w:r w:rsidR="007304E5" w:rsidRPr="00804FB6">
        <w:rPr>
          <w:rStyle w:val="Forte"/>
          <w:b w:val="0"/>
          <w:bCs w:val="0"/>
        </w:rPr>
        <w:t>botão flutuante (</w:t>
      </w:r>
      <w:r w:rsidRPr="005262E2">
        <w:rPr>
          <w:rStyle w:val="Forte"/>
          <w:b w:val="0"/>
          <w:bCs w:val="0"/>
        </w:rPr>
        <w:t>Floating Action Button</w:t>
      </w:r>
      <w:r w:rsidR="00A31306">
        <w:rPr>
          <w:rStyle w:val="Forte"/>
          <w:b w:val="0"/>
          <w:bCs w:val="0"/>
        </w:rPr>
        <w:t xml:space="preserve"> – </w:t>
      </w:r>
      <w:r w:rsidR="007304E5" w:rsidRPr="00804FB6">
        <w:rPr>
          <w:rStyle w:val="Forte"/>
          <w:b w:val="0"/>
          <w:bCs w:val="0"/>
        </w:rPr>
        <w:t>FAB)</w:t>
      </w:r>
      <w:r w:rsidR="007304E5">
        <w:t xml:space="preserve"> com a </w:t>
      </w:r>
      <w:r w:rsidR="00804FB6">
        <w:t xml:space="preserve">etiqueta </w:t>
      </w:r>
      <w:r>
        <w:rPr>
          <w:rStyle w:val="TF-COURIER10"/>
        </w:rPr>
        <w:t>R</w:t>
      </w:r>
      <w:r w:rsidR="00804FB6" w:rsidRPr="00804FB6">
        <w:rPr>
          <w:rStyle w:val="TF-COURIER10"/>
        </w:rPr>
        <w:t>eportar</w:t>
      </w:r>
      <w:r>
        <w:rPr>
          <w:rStyle w:val="TF-COURIER10"/>
        </w:rPr>
        <w:t>.</w:t>
      </w:r>
      <w:r w:rsidR="007304E5">
        <w:t xml:space="preserve"> Esse botão é usado para representar a ação principal da tela, sempre acessível independentemente do scroll. A escolha é apropriada porque destaca uma ação crítica </w:t>
      </w:r>
      <w:r w:rsidR="00BC58FF">
        <w:t>da aplicação</w:t>
      </w:r>
      <w:r w:rsidR="00DD12F1">
        <w:t>, neste caso</w:t>
      </w:r>
      <w:r w:rsidR="007304E5">
        <w:t xml:space="preserve"> reportar um incidente</w:t>
      </w:r>
      <w:r w:rsidR="00DD12F1">
        <w:t xml:space="preserve">, </w:t>
      </w:r>
      <w:r w:rsidR="007304E5">
        <w:t xml:space="preserve">e dá ao usuário acesso rápido, </w:t>
      </w:r>
      <w:r>
        <w:t>qualquer que seja posição na listagem</w:t>
      </w:r>
      <w:r w:rsidR="007304E5">
        <w:t xml:space="preserve">. </w:t>
      </w:r>
      <w:r>
        <w:t>Além disso, o</w:t>
      </w:r>
      <w:r w:rsidR="007304E5">
        <w:t xml:space="preserve"> formato circular e a cor contrastante garantem alta visibilidade sem obstruir o conteúdo.</w:t>
      </w:r>
      <w:r w:rsidR="002B362E">
        <w:tab/>
      </w:r>
    </w:p>
    <w:p w14:paraId="1CF65AC3" w14:textId="388F29D3" w:rsidR="00523706" w:rsidRDefault="00523706" w:rsidP="00523706">
      <w:pPr>
        <w:pStyle w:val="TF-LEGENDA"/>
      </w:pPr>
      <w:bookmarkStart w:id="232" w:name="_Ref214401616"/>
      <w:bookmarkStart w:id="233" w:name="_Toc215432436"/>
      <w:r>
        <w:t xml:space="preserve">Figura </w:t>
      </w:r>
      <w:fldSimple w:instr=" SEQ Figura \* ARABIC ">
        <w:r w:rsidR="001C1872">
          <w:rPr>
            <w:noProof/>
          </w:rPr>
          <w:t>16</w:t>
        </w:r>
      </w:fldSimple>
      <w:bookmarkEnd w:id="232"/>
      <w:r>
        <w:t xml:space="preserve"> – Recorte de tela dos ícones utilizados n</w:t>
      </w:r>
      <w:r w:rsidR="00BC58FF">
        <w:t>a aplicação</w:t>
      </w:r>
      <w:bookmarkEnd w:id="233"/>
    </w:p>
    <w:p w14:paraId="5FA58924" w14:textId="19644552" w:rsidR="00C12766" w:rsidRDefault="003E36DB" w:rsidP="00C05313">
      <w:pPr>
        <w:pStyle w:val="TF-FIGURA"/>
      </w:pPr>
      <w:r w:rsidRPr="003E36DB">
        <w:rPr>
          <w:noProof/>
        </w:rPr>
        <w:drawing>
          <wp:inline distT="0" distB="0" distL="0" distR="0" wp14:anchorId="60564541" wp14:editId="4E9E4664">
            <wp:extent cx="1658620" cy="1081708"/>
            <wp:effectExtent l="19050" t="19050" r="17780" b="23495"/>
            <wp:docPr id="1911736051"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36051" name="Imagem 1" descr="Interface gráfica do usuário, Texto, Aplicativo, chat ou mensagem de texto&#10;&#10;O conteúdo gerado por IA pode estar incorreto."/>
                    <pic:cNvPicPr/>
                  </pic:nvPicPr>
                  <pic:blipFill>
                    <a:blip r:embed="rId34"/>
                    <a:stretch>
                      <a:fillRect/>
                    </a:stretch>
                  </pic:blipFill>
                  <pic:spPr>
                    <a:xfrm>
                      <a:off x="0" y="0"/>
                      <a:ext cx="1695886" cy="1106012"/>
                    </a:xfrm>
                    <a:prstGeom prst="rect">
                      <a:avLst/>
                    </a:prstGeom>
                    <a:ln w="12700">
                      <a:solidFill>
                        <a:schemeClr val="tx1"/>
                      </a:solidFill>
                    </a:ln>
                  </pic:spPr>
                </pic:pic>
              </a:graphicData>
            </a:graphic>
          </wp:inline>
        </w:drawing>
      </w:r>
    </w:p>
    <w:p w14:paraId="3E49EFCD" w14:textId="2235A6F5" w:rsidR="009241C6" w:rsidRDefault="009241C6" w:rsidP="009241C6">
      <w:pPr>
        <w:pStyle w:val="TF-FONTE"/>
      </w:pPr>
      <w:r>
        <w:t xml:space="preserve">Fonte: elaborada pela autora </w:t>
      </w:r>
      <w:r w:rsidRPr="00BC0055">
        <w:t>(202</w:t>
      </w:r>
      <w:r>
        <w:t>5</w:t>
      </w:r>
      <w:r w:rsidRPr="00BC0055">
        <w:t>).</w:t>
      </w:r>
    </w:p>
    <w:p w14:paraId="4ACCE981" w14:textId="579F5A1C" w:rsidR="00B95B12" w:rsidRDefault="003E6547" w:rsidP="00B95B12">
      <w:pPr>
        <w:pStyle w:val="TF-TEXTO"/>
      </w:pPr>
      <w:r w:rsidRPr="001A7639">
        <w:lastRenderedPageBreak/>
        <w:t xml:space="preserve">O </w:t>
      </w:r>
      <w:r w:rsidR="00914A41">
        <w:rPr>
          <w:i/>
          <w:iCs/>
        </w:rPr>
        <w:t>c</w:t>
      </w:r>
      <w:r w:rsidRPr="00914A41">
        <w:rPr>
          <w:i/>
          <w:iCs/>
        </w:rPr>
        <w:t xml:space="preserve">ontained </w:t>
      </w:r>
      <w:r w:rsidR="00914A41">
        <w:rPr>
          <w:i/>
          <w:iCs/>
        </w:rPr>
        <w:t>b</w:t>
      </w:r>
      <w:r w:rsidRPr="00914A41">
        <w:rPr>
          <w:i/>
          <w:iCs/>
        </w:rPr>
        <w:t>utton</w:t>
      </w:r>
      <w:r w:rsidRPr="001A7639">
        <w:t xml:space="preserve">, exibido na cor roxa na interface, é utilizado para representar ações principais </w:t>
      </w:r>
      <w:r w:rsidR="00BC58FF">
        <w:t>da aplicação</w:t>
      </w:r>
      <w:r w:rsidRPr="001A7639">
        <w:t xml:space="preserve">, </w:t>
      </w:r>
      <w:r w:rsidR="00F5652D" w:rsidRPr="001A7639">
        <w:t xml:space="preserve">como </w:t>
      </w:r>
      <w:r w:rsidRPr="001A7639">
        <w:rPr>
          <w:rStyle w:val="TF-COURIER10"/>
        </w:rPr>
        <w:t xml:space="preserve">Ver </w:t>
      </w:r>
      <w:r w:rsidR="001C5769">
        <w:rPr>
          <w:rStyle w:val="TF-COURIER10"/>
        </w:rPr>
        <w:t>Todos os R</w:t>
      </w:r>
      <w:r w:rsidRPr="001A7639">
        <w:rPr>
          <w:rStyle w:val="TF-COURIER10"/>
        </w:rPr>
        <w:t>eportes</w:t>
      </w:r>
      <w:r w:rsidR="00857233">
        <w:rPr>
          <w:rStyle w:val="TF-COURIER10"/>
        </w:rPr>
        <w:t xml:space="preserve"> </w:t>
      </w:r>
      <w:r w:rsidR="00857233" w:rsidRPr="00857233">
        <w:t>(</w:t>
      </w:r>
      <w:r w:rsidR="00F5652D">
        <w:fldChar w:fldCharType="begin"/>
      </w:r>
      <w:r w:rsidR="00F5652D">
        <w:instrText xml:space="preserve"> REF _Ref214402837 \h </w:instrText>
      </w:r>
      <w:r w:rsidR="00F5652D">
        <w:fldChar w:fldCharType="separate"/>
      </w:r>
      <w:r w:rsidR="001C1872">
        <w:t xml:space="preserve">Figura </w:t>
      </w:r>
      <w:r w:rsidR="001C1872">
        <w:rPr>
          <w:noProof/>
        </w:rPr>
        <w:t>17</w:t>
      </w:r>
      <w:r w:rsidR="00F5652D">
        <w:fldChar w:fldCharType="end"/>
      </w:r>
      <w:r w:rsidR="00FD256A">
        <w:t xml:space="preserve"> </w:t>
      </w:r>
      <w:r w:rsidR="00F5652D">
        <w:t>(a)</w:t>
      </w:r>
      <w:r w:rsidR="00857233" w:rsidRPr="00857233">
        <w:t>)</w:t>
      </w:r>
      <w:r w:rsidR="00FB54CE">
        <w:t xml:space="preserve"> e </w:t>
      </w:r>
      <w:r w:rsidR="00FB54CE">
        <w:rPr>
          <w:rStyle w:val="TF-COURIER10"/>
        </w:rPr>
        <w:t>E</w:t>
      </w:r>
      <w:r w:rsidR="00FB54CE" w:rsidRPr="001A7639">
        <w:rPr>
          <w:rStyle w:val="TF-COURIER10"/>
        </w:rPr>
        <w:t>ntrar</w:t>
      </w:r>
      <w:r w:rsidR="00FB54CE">
        <w:rPr>
          <w:rStyle w:val="TF-COURIER10"/>
        </w:rPr>
        <w:t xml:space="preserve"> </w:t>
      </w:r>
      <w:r w:rsidR="00FB54CE" w:rsidRPr="00857233">
        <w:t>(</w:t>
      </w:r>
      <w:r w:rsidR="00FB54CE">
        <w:fldChar w:fldCharType="begin"/>
      </w:r>
      <w:r w:rsidR="00FB54CE">
        <w:instrText xml:space="preserve"> REF _Ref214402837 \h </w:instrText>
      </w:r>
      <w:r w:rsidR="00FB54CE">
        <w:fldChar w:fldCharType="separate"/>
      </w:r>
      <w:r w:rsidR="001C1872">
        <w:t xml:space="preserve">Figura </w:t>
      </w:r>
      <w:r w:rsidR="001C1872">
        <w:rPr>
          <w:noProof/>
        </w:rPr>
        <w:t>17</w:t>
      </w:r>
      <w:r w:rsidR="00FB54CE">
        <w:fldChar w:fldCharType="end"/>
      </w:r>
      <w:r w:rsidR="00FB54CE">
        <w:t xml:space="preserve"> (b)</w:t>
      </w:r>
      <w:r w:rsidR="00FB54CE" w:rsidRPr="00857233">
        <w:t>)</w:t>
      </w:r>
      <w:r w:rsidRPr="001A7639">
        <w:t xml:space="preserve">. Esse tipo de botão possui preenchimento sólido e alta densidade visual, o que o torna o elemento de maior destaque entre as ações disponíveis na tela. Sua cor contrastante evidencia claramente qual é o próximo passo esperado do usuário, reduzindo ambiguidades e fortalecendo o fluxo de navegação. O uso desse botão em funções críticas é adequado porque direciona a atenção sem exigir esforço cognitivo, garante acessibilidade mesmo para usuários com baixa familiaridade com tecnologia e segue as diretrizes do </w:t>
      </w:r>
      <w:r w:rsidR="00FD256A">
        <w:t>MD</w:t>
      </w:r>
      <w:r w:rsidRPr="001A7639">
        <w:t xml:space="preserve">, que recomendam empregar o estilo </w:t>
      </w:r>
      <w:r w:rsidRPr="00285271">
        <w:rPr>
          <w:i/>
          <w:iCs/>
        </w:rPr>
        <w:t>contained</w:t>
      </w:r>
      <w:r w:rsidRPr="001A7639">
        <w:t xml:space="preserve"> para ações que representam o objetivo principal da página. Assim, sua aplicação nessas áreas reforça a hierarquia funcional e melhora a eficiência das interações.</w:t>
      </w:r>
    </w:p>
    <w:p w14:paraId="4A926BE0" w14:textId="6B9EF052" w:rsidR="00B95B12" w:rsidRDefault="00B95B12" w:rsidP="00B95B12">
      <w:pPr>
        <w:pStyle w:val="TF-LEGENDA"/>
      </w:pPr>
      <w:bookmarkStart w:id="234" w:name="_Ref214402837"/>
      <w:bookmarkStart w:id="235" w:name="_Toc215432437"/>
      <w:r>
        <w:t xml:space="preserve">Figura </w:t>
      </w:r>
      <w:fldSimple w:instr=" SEQ Figura \* ARABIC ">
        <w:r w:rsidR="001C1872">
          <w:rPr>
            <w:noProof/>
          </w:rPr>
          <w:t>17</w:t>
        </w:r>
      </w:fldSimple>
      <w:bookmarkEnd w:id="234"/>
      <w:r>
        <w:t xml:space="preserve"> – Recorte de tela </w:t>
      </w:r>
      <w:r w:rsidR="00FC2D03">
        <w:t xml:space="preserve">de uso dos </w:t>
      </w:r>
      <w:r w:rsidR="00CC2844">
        <w:rPr>
          <w:i/>
          <w:iCs/>
        </w:rPr>
        <w:t>c</w:t>
      </w:r>
      <w:r w:rsidR="00CC2844" w:rsidRPr="00914A41">
        <w:rPr>
          <w:i/>
          <w:iCs/>
        </w:rPr>
        <w:t xml:space="preserve">ontained </w:t>
      </w:r>
      <w:r w:rsidR="00CC2844">
        <w:rPr>
          <w:i/>
          <w:iCs/>
        </w:rPr>
        <w:t>b</w:t>
      </w:r>
      <w:r w:rsidR="00CC2844" w:rsidRPr="00914A41">
        <w:rPr>
          <w:i/>
          <w:iCs/>
        </w:rPr>
        <w:t>utton</w:t>
      </w:r>
      <w:r w:rsidR="00CC2844">
        <w:rPr>
          <w:i/>
          <w:iCs/>
        </w:rPr>
        <w:t>s</w:t>
      </w:r>
      <w:bookmarkEnd w:id="235"/>
    </w:p>
    <w:p w14:paraId="5B44C3EA" w14:textId="02C5321A" w:rsidR="00C12766" w:rsidRDefault="00262058" w:rsidP="004936D0">
      <w:pPr>
        <w:pStyle w:val="TF-FIGURA"/>
      </w:pPr>
      <w:r>
        <w:rPr>
          <w:noProof/>
        </w:rPr>
        <w:drawing>
          <wp:inline distT="0" distB="0" distL="0" distR="0" wp14:anchorId="621FC431" wp14:editId="7580275F">
            <wp:extent cx="4560570" cy="932487"/>
            <wp:effectExtent l="19050" t="19050" r="11430" b="20320"/>
            <wp:docPr id="415471575" name="Imagem 3"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71575" name="Imagem 3" descr="Interface gráfica do usuário, Aplicativo&#10;&#10;O conteúdo gerado por IA pode estar incorreto."/>
                    <pic:cNvPicPr/>
                  </pic:nvPicPr>
                  <pic:blipFill rotWithShape="1">
                    <a:blip r:embed="rId35" cstate="print">
                      <a:extLst>
                        <a:ext uri="{28A0092B-C50C-407E-A947-70E740481C1C}">
                          <a14:useLocalDpi xmlns:a14="http://schemas.microsoft.com/office/drawing/2010/main" val="0"/>
                        </a:ext>
                      </a:extLst>
                    </a:blip>
                    <a:srcRect l="827" t="-673" r="19912" b="86015"/>
                    <a:stretch>
                      <a:fillRect/>
                    </a:stretch>
                  </pic:blipFill>
                  <pic:spPr bwMode="auto">
                    <a:xfrm>
                      <a:off x="0" y="0"/>
                      <a:ext cx="4566007" cy="933599"/>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4CCCF00" w14:textId="54C5BDEC" w:rsidR="004936D0" w:rsidRPr="001A7639" w:rsidRDefault="004936D0" w:rsidP="004936D0">
      <w:pPr>
        <w:pStyle w:val="TF-FONTE"/>
      </w:pPr>
      <w:r>
        <w:t xml:space="preserve">Fonte: </w:t>
      </w:r>
      <w:r w:rsidRPr="004936D0">
        <w:t>elaborada</w:t>
      </w:r>
      <w:r>
        <w:t xml:space="preserve"> pela autora </w:t>
      </w:r>
      <w:r w:rsidRPr="00BC0055">
        <w:t>(202</w:t>
      </w:r>
      <w:r>
        <w:t>5</w:t>
      </w:r>
      <w:r w:rsidRPr="00BC0055">
        <w:t>).</w:t>
      </w:r>
    </w:p>
    <w:p w14:paraId="748E8D4A" w14:textId="4FBF55D6" w:rsidR="009665C3" w:rsidRDefault="009665C3" w:rsidP="00C55B71">
      <w:pPr>
        <w:pStyle w:val="TF-TEXTO"/>
      </w:pPr>
      <w:r>
        <w:t xml:space="preserve">O componente </w:t>
      </w:r>
      <w:r w:rsidR="00131A95" w:rsidRPr="003E70F1">
        <w:rPr>
          <w:rStyle w:val="Forte"/>
          <w:b w:val="0"/>
          <w:bCs w:val="0"/>
          <w:i/>
          <w:iCs/>
        </w:rPr>
        <w:t>a</w:t>
      </w:r>
      <w:r w:rsidRPr="003E70F1">
        <w:rPr>
          <w:rStyle w:val="Forte"/>
          <w:b w:val="0"/>
          <w:bCs w:val="0"/>
          <w:i/>
          <w:iCs/>
        </w:rPr>
        <w:t>vatar</w:t>
      </w:r>
      <w:r>
        <w:t xml:space="preserve"> é utilizado</w:t>
      </w:r>
      <w:r w:rsidR="007F431B">
        <w:t xml:space="preserve"> </w:t>
      </w:r>
      <w:r w:rsidR="007C3BF3">
        <w:t>ao usar uma medalha ou</w:t>
      </w:r>
      <w:r w:rsidR="00B6112A">
        <w:t xml:space="preserve"> </w:t>
      </w:r>
      <w:r w:rsidR="007C3BF3">
        <w:t>um número na tela de top repórteres (</w:t>
      </w:r>
      <w:r w:rsidR="007C3BF3">
        <w:fldChar w:fldCharType="begin"/>
      </w:r>
      <w:r w:rsidR="007C3BF3">
        <w:instrText xml:space="preserve"> REF _Ref214403339 \h </w:instrText>
      </w:r>
      <w:r w:rsidR="007C3BF3">
        <w:fldChar w:fldCharType="separate"/>
      </w:r>
      <w:r w:rsidR="001C1872">
        <w:t xml:space="preserve">Figura </w:t>
      </w:r>
      <w:r w:rsidR="001C1872">
        <w:rPr>
          <w:noProof/>
        </w:rPr>
        <w:t>18</w:t>
      </w:r>
      <w:r w:rsidR="007C3BF3">
        <w:fldChar w:fldCharType="end"/>
      </w:r>
      <w:r w:rsidR="007C3BF3">
        <w:t xml:space="preserve"> (a)) e n</w:t>
      </w:r>
      <w:r w:rsidR="00B6112A">
        <w:t>a</w:t>
      </w:r>
      <w:r w:rsidR="007C3BF3">
        <w:t xml:space="preserve"> tela das ocorrências ao mostrar a inicial </w:t>
      </w:r>
      <w:r w:rsidR="00B6112A">
        <w:t>do cidadão que relatou a ocorrência</w:t>
      </w:r>
      <w:r w:rsidR="00036EB6">
        <w:t xml:space="preserve"> (</w:t>
      </w:r>
      <w:r w:rsidR="00E31F56">
        <w:fldChar w:fldCharType="begin"/>
      </w:r>
      <w:r w:rsidR="00E31F56">
        <w:instrText xml:space="preserve"> REF _Ref214403339 \h </w:instrText>
      </w:r>
      <w:r w:rsidR="00E31F56">
        <w:fldChar w:fldCharType="separate"/>
      </w:r>
      <w:r w:rsidR="001C1872">
        <w:t xml:space="preserve">Figura </w:t>
      </w:r>
      <w:r w:rsidR="001C1872">
        <w:rPr>
          <w:noProof/>
        </w:rPr>
        <w:t>18</w:t>
      </w:r>
      <w:r w:rsidR="00E31F56">
        <w:fldChar w:fldCharType="end"/>
      </w:r>
      <w:r w:rsidR="00FD256A">
        <w:t xml:space="preserve"> </w:t>
      </w:r>
      <w:r w:rsidR="00E31F56">
        <w:t>(b)</w:t>
      </w:r>
      <w:r w:rsidR="00036EB6">
        <w:t>)</w:t>
      </w:r>
      <w:r w:rsidR="00A325F2">
        <w:t xml:space="preserve">. </w:t>
      </w:r>
      <w:r>
        <w:t>São boas escolhas por reforçarem identidade, melhorarem a navegação em fluxos colaborativos e contribuírem para uma interface mais humana e personalizada</w:t>
      </w:r>
      <w:r w:rsidR="00A325F2">
        <w:t>, além da transparência das interações.</w:t>
      </w:r>
    </w:p>
    <w:p w14:paraId="09CC7148" w14:textId="1EABA4B1" w:rsidR="004936D0" w:rsidRDefault="004936D0" w:rsidP="004936D0">
      <w:pPr>
        <w:pStyle w:val="TF-LEGENDA"/>
      </w:pPr>
      <w:bookmarkStart w:id="236" w:name="_Ref214403339"/>
      <w:bookmarkStart w:id="237" w:name="_Toc215432438"/>
      <w:r>
        <w:t xml:space="preserve">Figura </w:t>
      </w:r>
      <w:fldSimple w:instr=" SEQ Figura \* ARABIC ">
        <w:r w:rsidR="001C1872">
          <w:rPr>
            <w:noProof/>
          </w:rPr>
          <w:t>18</w:t>
        </w:r>
      </w:fldSimple>
      <w:bookmarkEnd w:id="236"/>
      <w:r>
        <w:t xml:space="preserve"> – Recorte</w:t>
      </w:r>
      <w:r w:rsidR="00625D2F">
        <w:t>s</w:t>
      </w:r>
      <w:r>
        <w:t xml:space="preserve"> </w:t>
      </w:r>
      <w:r w:rsidR="00FD256A">
        <w:t xml:space="preserve">(a) e (b) </w:t>
      </w:r>
      <w:r w:rsidR="00E63BC3">
        <w:t>do uso de avatares</w:t>
      </w:r>
      <w:bookmarkEnd w:id="237"/>
    </w:p>
    <w:p w14:paraId="04257DE9" w14:textId="7A14EF3A" w:rsidR="00C12766" w:rsidRDefault="004936D0" w:rsidP="004936D0">
      <w:pPr>
        <w:pStyle w:val="TF-FIGURA"/>
      </w:pPr>
      <w:r w:rsidRPr="004936D0">
        <w:rPr>
          <w:noProof/>
        </w:rPr>
        <w:drawing>
          <wp:inline distT="0" distB="0" distL="0" distR="0" wp14:anchorId="102A87DF" wp14:editId="0F926A0F">
            <wp:extent cx="3910848" cy="1385968"/>
            <wp:effectExtent l="19050" t="19050" r="13970" b="24130"/>
            <wp:docPr id="1264415385" name="Imagem 4"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15385" name="Imagem 4" descr="Interface gráfica do usuário, Aplicativo&#10;&#10;O conteúdo gerado por IA pode estar incorreto."/>
                    <pic:cNvPicPr/>
                  </pic:nvPicPr>
                  <pic:blipFill rotWithShape="1">
                    <a:blip r:embed="rId36" cstate="print">
                      <a:extLst>
                        <a:ext uri="{28A0092B-C50C-407E-A947-70E740481C1C}">
                          <a14:useLocalDpi xmlns:a14="http://schemas.microsoft.com/office/drawing/2010/main" val="0"/>
                        </a:ext>
                      </a:extLst>
                    </a:blip>
                    <a:srcRect l="-2292" t="-1223" r="44219" b="83391"/>
                    <a:stretch>
                      <a:fillRect/>
                    </a:stretch>
                  </pic:blipFill>
                  <pic:spPr bwMode="auto">
                    <a:xfrm>
                      <a:off x="0" y="0"/>
                      <a:ext cx="3967957" cy="1406207"/>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1D407CB" w14:textId="14CB7273" w:rsidR="004936D0" w:rsidRDefault="004936D0" w:rsidP="004936D0">
      <w:pPr>
        <w:pStyle w:val="TF-FONTE"/>
      </w:pPr>
      <w:r>
        <w:t xml:space="preserve">Fonte: elaborada pela autora </w:t>
      </w:r>
      <w:r w:rsidRPr="00BC0055">
        <w:t>(202</w:t>
      </w:r>
      <w:r>
        <w:t>5</w:t>
      </w:r>
      <w:r w:rsidRPr="00BC0055">
        <w:t>).</w:t>
      </w:r>
    </w:p>
    <w:p w14:paraId="759FCE66" w14:textId="085D9A2F" w:rsidR="00D40B3A" w:rsidRPr="0083662F" w:rsidRDefault="00A35628" w:rsidP="00D40B3A">
      <w:pPr>
        <w:pStyle w:val="TF-TEXTO"/>
      </w:pPr>
      <w:r>
        <w:t xml:space="preserve">Os componentes do tipo </w:t>
      </w:r>
      <w:r w:rsidR="00004B1E" w:rsidRPr="003E70F1">
        <w:rPr>
          <w:rStyle w:val="Forte"/>
          <w:b w:val="0"/>
          <w:bCs w:val="0"/>
          <w:i/>
          <w:iCs/>
        </w:rPr>
        <w:t>c</w:t>
      </w:r>
      <w:r w:rsidRPr="003E70F1">
        <w:rPr>
          <w:rStyle w:val="Forte"/>
          <w:b w:val="0"/>
          <w:bCs w:val="0"/>
          <w:i/>
          <w:iCs/>
        </w:rPr>
        <w:t>ard</w:t>
      </w:r>
      <w:r>
        <w:t xml:space="preserve"> são utilizados para agrupar informações relacionadas em um bloco visual coerente, facilitando a leitura e a navegação do usuário. </w:t>
      </w:r>
      <w:r w:rsidR="0083662F">
        <w:t>Eles são utilizados</w:t>
      </w:r>
      <w:r w:rsidR="007C3BF3">
        <w:t xml:space="preserve"> para mostrar os cidadãos na página de t</w:t>
      </w:r>
      <w:r w:rsidR="007C3BF3" w:rsidRPr="0083662F">
        <w:t>op repórteres</w:t>
      </w:r>
      <w:r w:rsidR="007C3BF3">
        <w:t xml:space="preserve"> (</w:t>
      </w:r>
      <w:r w:rsidR="007C3BF3">
        <w:fldChar w:fldCharType="begin"/>
      </w:r>
      <w:r w:rsidR="007C3BF3">
        <w:instrText xml:space="preserve"> REF _Ref214916074 \h </w:instrText>
      </w:r>
      <w:r w:rsidR="007C3BF3">
        <w:fldChar w:fldCharType="separate"/>
      </w:r>
      <w:r w:rsidR="001C1872">
        <w:t xml:space="preserve">Figura </w:t>
      </w:r>
      <w:r w:rsidR="001C1872">
        <w:rPr>
          <w:noProof/>
        </w:rPr>
        <w:t>19</w:t>
      </w:r>
      <w:r w:rsidR="007C3BF3">
        <w:fldChar w:fldCharType="end"/>
      </w:r>
      <w:r w:rsidR="007C3BF3">
        <w:t xml:space="preserve"> (a)),</w:t>
      </w:r>
      <w:r w:rsidR="0083662F">
        <w:t xml:space="preserve"> na l</w:t>
      </w:r>
      <w:r w:rsidR="0083662F" w:rsidRPr="0083662F">
        <w:t>ista de reportes da comunidade</w:t>
      </w:r>
      <w:r w:rsidR="00ED3925">
        <w:t xml:space="preserve"> </w:t>
      </w:r>
      <w:r w:rsidR="00E054E0">
        <w:t>(</w:t>
      </w:r>
      <w:r w:rsidR="00A82A6E">
        <w:fldChar w:fldCharType="begin"/>
      </w:r>
      <w:r w:rsidR="00A82A6E">
        <w:instrText xml:space="preserve"> REF _Ref214916074 \h </w:instrText>
      </w:r>
      <w:r w:rsidR="00A82A6E">
        <w:fldChar w:fldCharType="separate"/>
      </w:r>
      <w:r w:rsidR="001C1872">
        <w:t xml:space="preserve">Figura </w:t>
      </w:r>
      <w:r w:rsidR="001C1872">
        <w:rPr>
          <w:noProof/>
        </w:rPr>
        <w:t>19</w:t>
      </w:r>
      <w:r w:rsidR="00A82A6E">
        <w:fldChar w:fldCharType="end"/>
      </w:r>
      <w:r w:rsidR="00A82A6E">
        <w:t xml:space="preserve"> </w:t>
      </w:r>
      <w:r w:rsidR="002C2CF2">
        <w:t>(b)</w:t>
      </w:r>
      <w:r w:rsidR="00E054E0">
        <w:t>)</w:t>
      </w:r>
      <w:r w:rsidR="007C3BF3">
        <w:t xml:space="preserve"> e </w:t>
      </w:r>
      <w:r w:rsidR="0083662F">
        <w:t>na</w:t>
      </w:r>
      <w:r w:rsidR="007C3BF3">
        <w:t xml:space="preserve"> lista</w:t>
      </w:r>
      <w:r w:rsidR="0083662F">
        <w:t xml:space="preserve"> </w:t>
      </w:r>
      <w:r w:rsidR="0083662F" w:rsidRPr="0083662F">
        <w:t>de reportes recentes no perfil</w:t>
      </w:r>
      <w:r w:rsidR="00153A7C">
        <w:t>. São</w:t>
      </w:r>
      <w:r w:rsidR="00C210D0">
        <w:t xml:space="preserve"> boas escolhas especialmente em listas longas, pois mantêm a interface limpa e organizada</w:t>
      </w:r>
      <w:r w:rsidR="00153A7C">
        <w:t>, r</w:t>
      </w:r>
      <w:r w:rsidR="006362C6">
        <w:t xml:space="preserve">eforçando a </w:t>
      </w:r>
      <w:r>
        <w:t>hierarquia e separação entre informações, tornando a experiência mais intuitiva</w:t>
      </w:r>
      <w:r w:rsidR="0083662F">
        <w:t>.</w:t>
      </w:r>
    </w:p>
    <w:p w14:paraId="282D1F9B" w14:textId="460FFF11" w:rsidR="00D40B3A" w:rsidRDefault="00D40B3A" w:rsidP="00D40B3A">
      <w:pPr>
        <w:pStyle w:val="TF-LEGENDA"/>
      </w:pPr>
      <w:bookmarkStart w:id="238" w:name="_Ref214916074"/>
      <w:bookmarkStart w:id="239" w:name="_Toc215432439"/>
      <w:r>
        <w:lastRenderedPageBreak/>
        <w:t xml:space="preserve">Figura </w:t>
      </w:r>
      <w:fldSimple w:instr=" SEQ Figura \* ARABIC ">
        <w:r w:rsidR="001C1872">
          <w:rPr>
            <w:noProof/>
          </w:rPr>
          <w:t>19</w:t>
        </w:r>
      </w:fldSimple>
      <w:bookmarkEnd w:id="238"/>
      <w:r>
        <w:t xml:space="preserve"> – Recortes do uso de cards</w:t>
      </w:r>
      <w:bookmarkEnd w:id="239"/>
    </w:p>
    <w:p w14:paraId="138AAC5B" w14:textId="67C01B2E" w:rsidR="00A35628" w:rsidRDefault="00D40B3A" w:rsidP="00B76895">
      <w:pPr>
        <w:pStyle w:val="TF-FIGURA"/>
      </w:pPr>
      <w:r>
        <w:rPr>
          <w:noProof/>
        </w:rPr>
        <w:drawing>
          <wp:inline distT="0" distB="0" distL="0" distR="0" wp14:anchorId="4FDF9E68" wp14:editId="41F7B5C3">
            <wp:extent cx="5595548" cy="1587114"/>
            <wp:effectExtent l="19050" t="19050" r="24765" b="13335"/>
            <wp:docPr id="518248246" name="Imagem 5"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48246" name="Imagem 5" descr="Interface gráfica do usuário, Texto, Aplicativo, chat ou mensagem de texto&#10;&#10;O conteúdo gerado por IA pode estar incorreto."/>
                    <pic:cNvPicPr/>
                  </pic:nvPicPr>
                  <pic:blipFill rotWithShape="1">
                    <a:blip r:embed="rId37" cstate="print">
                      <a:extLst>
                        <a:ext uri="{28A0092B-C50C-407E-A947-70E740481C1C}">
                          <a14:useLocalDpi xmlns:a14="http://schemas.microsoft.com/office/drawing/2010/main" val="0"/>
                        </a:ext>
                      </a:extLst>
                    </a:blip>
                    <a:srcRect r="2797" b="75064"/>
                    <a:stretch>
                      <a:fillRect/>
                    </a:stretch>
                  </pic:blipFill>
                  <pic:spPr bwMode="auto">
                    <a:xfrm>
                      <a:off x="0" y="0"/>
                      <a:ext cx="5595548" cy="1587114"/>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BF15535" w14:textId="5CC33AFC" w:rsidR="00D40B3A" w:rsidRDefault="00D40B3A" w:rsidP="00D40B3A">
      <w:pPr>
        <w:pStyle w:val="TF-FONTE"/>
      </w:pPr>
      <w:r>
        <w:t xml:space="preserve">Fonte: elaborada pela autora </w:t>
      </w:r>
      <w:r w:rsidRPr="00BC0055">
        <w:t>(202</w:t>
      </w:r>
      <w:r>
        <w:t>5</w:t>
      </w:r>
      <w:r w:rsidRPr="00BC0055">
        <w:t>).</w:t>
      </w:r>
    </w:p>
    <w:p w14:paraId="3EDD6FA9" w14:textId="5FB1B05A" w:rsidR="00F5630B" w:rsidRDefault="004B1B05" w:rsidP="00EB7D25">
      <w:pPr>
        <w:pStyle w:val="TF-TEXTO"/>
      </w:pPr>
      <w:r>
        <w:t xml:space="preserve">No topo da imagem, </w:t>
      </w:r>
      <w:r w:rsidR="00FD256A">
        <w:t>localiza-se</w:t>
      </w:r>
      <w:r>
        <w:t xml:space="preserve"> a </w:t>
      </w:r>
      <w:r w:rsidR="00EB7D25" w:rsidRPr="00EB7D25">
        <w:rPr>
          <w:rStyle w:val="Forte"/>
          <w:b w:val="0"/>
          <w:bCs w:val="0"/>
          <w:i/>
          <w:iCs/>
        </w:rPr>
        <w:t>t</w:t>
      </w:r>
      <w:r w:rsidRPr="00EB7D25">
        <w:rPr>
          <w:rStyle w:val="Forte"/>
          <w:b w:val="0"/>
          <w:bCs w:val="0"/>
          <w:i/>
          <w:iCs/>
        </w:rPr>
        <w:t xml:space="preserve">op </w:t>
      </w:r>
      <w:r w:rsidR="00EB7D25" w:rsidRPr="00EB7D25">
        <w:rPr>
          <w:rStyle w:val="Forte"/>
          <w:b w:val="0"/>
          <w:bCs w:val="0"/>
          <w:i/>
          <w:iCs/>
        </w:rPr>
        <w:t>a</w:t>
      </w:r>
      <w:r w:rsidRPr="00EB7D25">
        <w:rPr>
          <w:rStyle w:val="Forte"/>
          <w:b w:val="0"/>
          <w:bCs w:val="0"/>
          <w:i/>
          <w:iCs/>
        </w:rPr>
        <w:t xml:space="preserve">pp </w:t>
      </w:r>
      <w:r w:rsidR="00EB7D25" w:rsidRPr="00EB7D25">
        <w:rPr>
          <w:rStyle w:val="Forte"/>
          <w:b w:val="0"/>
          <w:bCs w:val="0"/>
          <w:i/>
          <w:iCs/>
        </w:rPr>
        <w:t>b</w:t>
      </w:r>
      <w:r w:rsidRPr="00EB7D25">
        <w:rPr>
          <w:rStyle w:val="Forte"/>
          <w:b w:val="0"/>
          <w:bCs w:val="0"/>
          <w:i/>
          <w:iCs/>
        </w:rPr>
        <w:t>ar</w:t>
      </w:r>
      <w:r w:rsidR="00063BC8">
        <w:rPr>
          <w:rStyle w:val="Forte"/>
          <w:b w:val="0"/>
          <w:bCs w:val="0"/>
          <w:i/>
          <w:iCs/>
        </w:rPr>
        <w:t xml:space="preserve"> </w:t>
      </w:r>
      <w:r w:rsidR="00063BC8" w:rsidRPr="00063BC8">
        <w:rPr>
          <w:rStyle w:val="Forte"/>
          <w:b w:val="0"/>
          <w:bCs w:val="0"/>
        </w:rPr>
        <w:t>(</w:t>
      </w:r>
      <w:r w:rsidR="00063BC8">
        <w:rPr>
          <w:rStyle w:val="Forte"/>
          <w:b w:val="0"/>
          <w:bCs w:val="0"/>
        </w:rPr>
        <w:fldChar w:fldCharType="begin"/>
      </w:r>
      <w:r w:rsidR="00063BC8">
        <w:rPr>
          <w:rStyle w:val="Forte"/>
          <w:b w:val="0"/>
          <w:bCs w:val="0"/>
        </w:rPr>
        <w:instrText xml:space="preserve"> REF _Ref214404353 \h </w:instrText>
      </w:r>
      <w:r w:rsidR="00063BC8">
        <w:rPr>
          <w:rStyle w:val="Forte"/>
          <w:b w:val="0"/>
          <w:bCs w:val="0"/>
        </w:rPr>
      </w:r>
      <w:r w:rsidR="00063BC8">
        <w:rPr>
          <w:rStyle w:val="Forte"/>
          <w:b w:val="0"/>
          <w:bCs w:val="0"/>
        </w:rPr>
        <w:fldChar w:fldCharType="separate"/>
      </w:r>
      <w:r w:rsidR="001C1872" w:rsidRPr="00242D0D">
        <w:t xml:space="preserve">Figura </w:t>
      </w:r>
      <w:r w:rsidR="001C1872">
        <w:rPr>
          <w:noProof/>
        </w:rPr>
        <w:t>20</w:t>
      </w:r>
      <w:r w:rsidR="00063BC8">
        <w:rPr>
          <w:rStyle w:val="Forte"/>
          <w:b w:val="0"/>
          <w:bCs w:val="0"/>
        </w:rPr>
        <w:fldChar w:fldCharType="end"/>
      </w:r>
      <w:r w:rsidR="00063BC8" w:rsidRPr="00063BC8">
        <w:rPr>
          <w:rStyle w:val="Forte"/>
          <w:b w:val="0"/>
          <w:bCs w:val="0"/>
        </w:rPr>
        <w:t>)</w:t>
      </w:r>
      <w:r w:rsidRPr="00EB7D25">
        <w:rPr>
          <w:b/>
          <w:bCs/>
        </w:rPr>
        <w:t>,</w:t>
      </w:r>
      <w:r>
        <w:t xml:space="preserve"> componente </w:t>
      </w:r>
      <w:r w:rsidR="00FD256A">
        <w:t xml:space="preserve">responsável </w:t>
      </w:r>
      <w:r w:rsidR="00125CC7">
        <w:t>por</w:t>
      </w:r>
      <w:r w:rsidR="00FD256A">
        <w:t xml:space="preserve"> conferir </w:t>
      </w:r>
      <w:r>
        <w:t xml:space="preserve">identidade visual </w:t>
      </w:r>
      <w:r w:rsidR="00FD256A">
        <w:t>às interfaces</w:t>
      </w:r>
      <w:r>
        <w:t>. E</w:t>
      </w:r>
      <w:r w:rsidR="00FD256A">
        <w:t xml:space="preserve">ste elemento </w:t>
      </w:r>
      <w:r>
        <w:t xml:space="preserve">organiza </w:t>
      </w:r>
      <w:r w:rsidR="00FD256A">
        <w:t xml:space="preserve">a estrutura inicial </w:t>
      </w:r>
      <w:r>
        <w:t xml:space="preserve">da tela e estabelece contexto imediato </w:t>
      </w:r>
      <w:r w:rsidR="00FD256A">
        <w:t>da navegação</w:t>
      </w:r>
      <w:r>
        <w:t xml:space="preserve">, </w:t>
      </w:r>
      <w:r w:rsidR="00FD256A">
        <w:t xml:space="preserve">mitigando </w:t>
      </w:r>
      <w:r>
        <w:t xml:space="preserve">ambiguidades sobre qual funcionalidade está sendo visualizada. A presença dessa barra </w:t>
      </w:r>
      <w:r w:rsidR="00FD256A">
        <w:t>justifica-se</w:t>
      </w:r>
      <w:r>
        <w:t xml:space="preserve"> </w:t>
      </w:r>
      <w:r w:rsidR="00FD256A">
        <w:t xml:space="preserve">pela </w:t>
      </w:r>
      <w:r>
        <w:t>cria</w:t>
      </w:r>
      <w:r w:rsidR="00FD256A">
        <w:t>ção de</w:t>
      </w:r>
      <w:r>
        <w:t xml:space="preserve"> um ponto de referência consistente em todas as telas da aplicação, melhora a navegação e ajuda o usuário a entender o tema principal da interface sem esforço. Além disso, </w:t>
      </w:r>
      <w:r w:rsidR="00FD256A">
        <w:t xml:space="preserve">a utilização de uma </w:t>
      </w:r>
      <w:r>
        <w:t xml:space="preserve">cor sólida </w:t>
      </w:r>
      <w:r w:rsidR="00FD256A">
        <w:t xml:space="preserve">delimita claramente </w:t>
      </w:r>
      <w:r>
        <w:t>a área de conteúdo, reforçando hierarquia visual.</w:t>
      </w:r>
    </w:p>
    <w:p w14:paraId="5DCF25C8" w14:textId="51D0D993" w:rsidR="00AE1A84" w:rsidRDefault="00AE1A84" w:rsidP="00AE1A84">
      <w:pPr>
        <w:pStyle w:val="TF-LEGENDA"/>
      </w:pPr>
      <w:bookmarkStart w:id="240" w:name="_Ref214404353"/>
      <w:bookmarkStart w:id="241" w:name="_Toc215432440"/>
      <w:r w:rsidRPr="00242D0D">
        <w:t xml:space="preserve">Figura </w:t>
      </w:r>
      <w:fldSimple w:instr=" SEQ Figura \* ARABIC ">
        <w:r w:rsidR="001C1872">
          <w:rPr>
            <w:noProof/>
          </w:rPr>
          <w:t>20</w:t>
        </w:r>
      </w:fldSimple>
      <w:bookmarkEnd w:id="240"/>
      <w:r w:rsidRPr="00242D0D">
        <w:t xml:space="preserve"> – Recortes do uso da </w:t>
      </w:r>
      <w:r w:rsidRPr="00242D0D">
        <w:rPr>
          <w:i/>
          <w:iCs/>
        </w:rPr>
        <w:t>top</w:t>
      </w:r>
      <w:r w:rsidR="00643200" w:rsidRPr="00242D0D">
        <w:rPr>
          <w:i/>
          <w:iCs/>
        </w:rPr>
        <w:t xml:space="preserve"> app bar</w:t>
      </w:r>
      <w:bookmarkEnd w:id="241"/>
    </w:p>
    <w:p w14:paraId="3ED4BE92" w14:textId="1AE1B8B9" w:rsidR="00C12766" w:rsidRDefault="008509A8" w:rsidP="008509A8">
      <w:pPr>
        <w:pStyle w:val="TF-FIGURA"/>
      </w:pPr>
      <w:r w:rsidRPr="008509A8">
        <w:rPr>
          <w:noProof/>
        </w:rPr>
        <w:drawing>
          <wp:inline distT="0" distB="0" distL="0" distR="0" wp14:anchorId="607846EE" wp14:editId="1828121D">
            <wp:extent cx="4759036" cy="678873"/>
            <wp:effectExtent l="19050" t="19050" r="22860" b="26035"/>
            <wp:docPr id="20528925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92551" name=""/>
                    <pic:cNvPicPr/>
                  </pic:nvPicPr>
                  <pic:blipFill rotWithShape="1">
                    <a:blip r:embed="rId38"/>
                    <a:srcRect l="-1652" t="-12864" r="-1524" b="-13220"/>
                    <a:stretch>
                      <a:fillRect/>
                    </a:stretch>
                  </pic:blipFill>
                  <pic:spPr bwMode="auto">
                    <a:xfrm>
                      <a:off x="0" y="0"/>
                      <a:ext cx="4814466" cy="6867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6D6BC7A" w14:textId="4EAF42F2" w:rsidR="00C12766" w:rsidRDefault="00AE1A84" w:rsidP="00643200">
      <w:pPr>
        <w:pStyle w:val="TF-FONTE"/>
      </w:pPr>
      <w:r>
        <w:t xml:space="preserve">Fonte: elaborada pela autora </w:t>
      </w:r>
      <w:r w:rsidRPr="00BC0055">
        <w:t>(202</w:t>
      </w:r>
      <w:r>
        <w:t>5</w:t>
      </w:r>
      <w:r w:rsidRPr="00BC0055">
        <w:t>).</w:t>
      </w:r>
    </w:p>
    <w:p w14:paraId="007EEE19" w14:textId="19FC5C65" w:rsidR="00063BC8" w:rsidRDefault="00265E79" w:rsidP="003D4BEC">
      <w:pPr>
        <w:pStyle w:val="TF-TEXTO"/>
      </w:pPr>
      <w:r>
        <w:t>Os</w:t>
      </w:r>
      <w:r w:rsidR="00297D90" w:rsidRPr="00297D90">
        <w:t xml:space="preserve"> </w:t>
      </w:r>
      <w:r w:rsidR="00AF090D">
        <w:rPr>
          <w:i/>
          <w:iCs/>
        </w:rPr>
        <w:t>t</w:t>
      </w:r>
      <w:r w:rsidR="00297D90" w:rsidRPr="00AF090D">
        <w:rPr>
          <w:i/>
          <w:iCs/>
        </w:rPr>
        <w:t xml:space="preserve">ext </w:t>
      </w:r>
      <w:r w:rsidR="00063BC8">
        <w:rPr>
          <w:i/>
          <w:iCs/>
        </w:rPr>
        <w:t xml:space="preserve">Fields </w:t>
      </w:r>
      <w:r w:rsidR="00297D90" w:rsidRPr="00297D90">
        <w:t xml:space="preserve">são </w:t>
      </w:r>
      <w:r>
        <w:t xml:space="preserve">utilizados </w:t>
      </w:r>
      <w:r w:rsidR="008D2672">
        <w:t xml:space="preserve">ao </w:t>
      </w:r>
      <w:r w:rsidR="003D4BEC">
        <w:rPr>
          <w:rStyle w:val="TF-COURIER10"/>
          <w:rFonts w:ascii="Times New Roman" w:hAnsi="Times New Roman"/>
          <w:sz w:val="24"/>
        </w:rPr>
        <w:t>r</w:t>
      </w:r>
      <w:r w:rsidR="00A431F4" w:rsidRPr="00D42BC6">
        <w:t>eportar</w:t>
      </w:r>
      <w:r w:rsidR="00A431F4" w:rsidRPr="00CE2957">
        <w:rPr>
          <w:rStyle w:val="TF-COURIER10"/>
        </w:rPr>
        <w:t xml:space="preserve"> </w:t>
      </w:r>
      <w:r w:rsidR="003D4BEC">
        <w:rPr>
          <w:rStyle w:val="TF-COURIER10"/>
          <w:rFonts w:ascii="Times New Roman" w:hAnsi="Times New Roman"/>
          <w:sz w:val="24"/>
        </w:rPr>
        <w:t>o</w:t>
      </w:r>
      <w:r w:rsidR="00A431F4" w:rsidRPr="00D42BC6">
        <w:t>corrência</w:t>
      </w:r>
      <w:r w:rsidR="003D4BEC">
        <w:t xml:space="preserve"> ao informar os campos dela como </w:t>
      </w:r>
      <w:r w:rsidR="00125CC7">
        <w:rPr>
          <w:rStyle w:val="TF-COURIER10"/>
        </w:rPr>
        <w:t>R</w:t>
      </w:r>
      <w:r w:rsidR="003D4BEC" w:rsidRPr="003D4BEC">
        <w:rPr>
          <w:rStyle w:val="TF-COURIER10"/>
        </w:rPr>
        <w:t>ua</w:t>
      </w:r>
      <w:r w:rsidR="008D2672">
        <w:t xml:space="preserve"> </w:t>
      </w:r>
      <w:r w:rsidR="00A431F4">
        <w:t>(</w:t>
      </w:r>
      <w:r w:rsidR="003D4BEC">
        <w:fldChar w:fldCharType="begin"/>
      </w:r>
      <w:r w:rsidR="003D4BEC">
        <w:instrText xml:space="preserve"> REF _Ref214404727 \h </w:instrText>
      </w:r>
      <w:r w:rsidR="003D4BEC">
        <w:fldChar w:fldCharType="separate"/>
      </w:r>
      <w:r w:rsidR="001C1872">
        <w:t xml:space="preserve">Figura </w:t>
      </w:r>
      <w:r w:rsidR="001C1872">
        <w:rPr>
          <w:noProof/>
        </w:rPr>
        <w:t>21</w:t>
      </w:r>
      <w:r w:rsidR="003D4BEC">
        <w:fldChar w:fldCharType="end"/>
      </w:r>
      <w:r w:rsidR="00FD256A">
        <w:t xml:space="preserve"> </w:t>
      </w:r>
      <w:r w:rsidR="003D4BEC">
        <w:t>(a)</w:t>
      </w:r>
      <w:r w:rsidR="00A431F4">
        <w:t>)</w:t>
      </w:r>
      <w:r w:rsidR="00CE2957">
        <w:t xml:space="preserve"> e nos </w:t>
      </w:r>
      <w:r w:rsidR="003D4BEC">
        <w:rPr>
          <w:rStyle w:val="TF-COURIER10"/>
          <w:rFonts w:ascii="Times New Roman" w:hAnsi="Times New Roman"/>
          <w:sz w:val="24"/>
        </w:rPr>
        <w:t>r</w:t>
      </w:r>
      <w:r w:rsidR="00CE2957" w:rsidRPr="003D4BEC">
        <w:rPr>
          <w:rStyle w:val="TF-COURIER10"/>
          <w:rFonts w:ascii="Times New Roman" w:hAnsi="Times New Roman"/>
          <w:sz w:val="24"/>
        </w:rPr>
        <w:t>eportes</w:t>
      </w:r>
      <w:r w:rsidR="00CE2957" w:rsidRPr="00CE2957">
        <w:rPr>
          <w:rStyle w:val="TF-COURIER10"/>
        </w:rPr>
        <w:t xml:space="preserve"> </w:t>
      </w:r>
      <w:r w:rsidR="00CE2957" w:rsidRPr="003D4BEC">
        <w:rPr>
          <w:rStyle w:val="TF-COURIER10"/>
          <w:rFonts w:ascii="Times New Roman" w:hAnsi="Times New Roman"/>
          <w:sz w:val="24"/>
        </w:rPr>
        <w:t>da</w:t>
      </w:r>
      <w:r w:rsidR="00CE2957" w:rsidRPr="00CE2957">
        <w:rPr>
          <w:rStyle w:val="TF-COURIER10"/>
        </w:rPr>
        <w:t xml:space="preserve"> </w:t>
      </w:r>
      <w:r w:rsidR="003D4BEC">
        <w:rPr>
          <w:rStyle w:val="TF-COURIER10"/>
          <w:rFonts w:ascii="Times New Roman" w:hAnsi="Times New Roman"/>
          <w:sz w:val="24"/>
        </w:rPr>
        <w:t>c</w:t>
      </w:r>
      <w:r w:rsidR="00CE2957" w:rsidRPr="003D4BEC">
        <w:rPr>
          <w:rStyle w:val="TF-COURIER10"/>
          <w:rFonts w:ascii="Times New Roman" w:hAnsi="Times New Roman"/>
          <w:sz w:val="24"/>
        </w:rPr>
        <w:t>omunidade</w:t>
      </w:r>
      <w:r w:rsidR="003D4BEC">
        <w:rPr>
          <w:rStyle w:val="TF-COURIER10"/>
          <w:rFonts w:ascii="Times New Roman" w:hAnsi="Times New Roman"/>
          <w:sz w:val="24"/>
        </w:rPr>
        <w:t xml:space="preserve"> </w:t>
      </w:r>
      <w:r w:rsidR="003D4BEC" w:rsidRPr="003D4BEC">
        <w:rPr>
          <w:rStyle w:val="TF-COURIER10"/>
          <w:rFonts w:ascii="Times New Roman" w:hAnsi="Times New Roman"/>
          <w:sz w:val="24"/>
        </w:rPr>
        <w:t>ao</w:t>
      </w:r>
      <w:r w:rsidR="003D4BEC" w:rsidRPr="003D4BEC">
        <w:rPr>
          <w:rStyle w:val="TF-COURIER10"/>
        </w:rPr>
        <w:t xml:space="preserve"> </w:t>
      </w:r>
      <w:r w:rsidR="00125CC7">
        <w:rPr>
          <w:rStyle w:val="TF-COURIER10"/>
        </w:rPr>
        <w:t>B</w:t>
      </w:r>
      <w:r w:rsidR="003D4BEC" w:rsidRPr="003D4BEC">
        <w:rPr>
          <w:rStyle w:val="TF-COURIER10"/>
        </w:rPr>
        <w:t>uscar por endereço ou descrição</w:t>
      </w:r>
      <w:r w:rsidR="00125CC7">
        <w:rPr>
          <w:rStyle w:val="TF-COURIER10"/>
        </w:rPr>
        <w:t xml:space="preserve">... </w:t>
      </w:r>
      <w:r w:rsidR="00CE2957" w:rsidRPr="003D4BEC">
        <w:t>(</w:t>
      </w:r>
      <w:r w:rsidR="003D4BEC">
        <w:fldChar w:fldCharType="begin"/>
      </w:r>
      <w:r w:rsidR="003D4BEC">
        <w:instrText xml:space="preserve"> REF _Ref214404727 \h </w:instrText>
      </w:r>
      <w:r w:rsidR="003D4BEC">
        <w:fldChar w:fldCharType="separate"/>
      </w:r>
      <w:r w:rsidR="001C1872">
        <w:t xml:space="preserve">Figura </w:t>
      </w:r>
      <w:r w:rsidR="001C1872">
        <w:rPr>
          <w:noProof/>
        </w:rPr>
        <w:t>21</w:t>
      </w:r>
      <w:r w:rsidR="003D4BEC">
        <w:fldChar w:fldCharType="end"/>
      </w:r>
      <w:r w:rsidR="00FD256A">
        <w:t xml:space="preserve"> </w:t>
      </w:r>
      <w:r w:rsidR="003D4BEC">
        <w:t>(b)</w:t>
      </w:r>
      <w:r w:rsidR="00CE2957" w:rsidRPr="003D4BEC">
        <w:t>)</w:t>
      </w:r>
      <w:r w:rsidR="00297D90" w:rsidRPr="00297D90">
        <w:t xml:space="preserve">, cadastro e envio de reportes, seguindo o padrão preenchido </w:t>
      </w:r>
      <w:r>
        <w:t>estabelecido pelo</w:t>
      </w:r>
      <w:r w:rsidR="00297D90" w:rsidRPr="00297D90">
        <w:t xml:space="preserve"> MD. E</w:t>
      </w:r>
      <w:r>
        <w:t xml:space="preserve">sses campos </w:t>
      </w:r>
      <w:r w:rsidR="00297D90" w:rsidRPr="00297D90">
        <w:t xml:space="preserve">são identificados por meio de </w:t>
      </w:r>
      <w:r w:rsidR="00297D90" w:rsidRPr="00297D90">
        <w:rPr>
          <w:i/>
          <w:iCs/>
        </w:rPr>
        <w:t>labels</w:t>
      </w:r>
      <w:r w:rsidR="00297D90" w:rsidRPr="00297D90">
        <w:t xml:space="preserve"> e </w:t>
      </w:r>
      <w:r w:rsidR="00297D90" w:rsidRPr="00297D90">
        <w:rPr>
          <w:i/>
          <w:iCs/>
        </w:rPr>
        <w:t>placeholders</w:t>
      </w:r>
      <w:r w:rsidR="00297D90" w:rsidRPr="00297D90">
        <w:t xml:space="preserve">, </w:t>
      </w:r>
      <w:r>
        <w:t xml:space="preserve">que indicam ao usuário o tipo de informação a ser inserida, além de </w:t>
      </w:r>
      <w:r w:rsidR="00297D90" w:rsidRPr="00297D90">
        <w:t>oferece</w:t>
      </w:r>
      <w:r>
        <w:t>rem</w:t>
      </w:r>
      <w:r w:rsidR="00297D90" w:rsidRPr="00297D90">
        <w:t xml:space="preserve"> feedbacks visuais </w:t>
      </w:r>
      <w:r>
        <w:t xml:space="preserve">em casos </w:t>
      </w:r>
      <w:r w:rsidR="00297D90" w:rsidRPr="00297D90">
        <w:t xml:space="preserve">de erro ou preenchimento válido. </w:t>
      </w:r>
      <w:r>
        <w:t xml:space="preserve">Tais </w:t>
      </w:r>
      <w:r w:rsidR="00297D90" w:rsidRPr="00297D90">
        <w:t xml:space="preserve">componentes asseguram consistência visual </w:t>
      </w:r>
      <w:r>
        <w:t xml:space="preserve">entre as interfaces </w:t>
      </w:r>
      <w:r w:rsidR="00297D90" w:rsidRPr="00297D90">
        <w:t xml:space="preserve">e contribuem para uma experiência de usuário </w:t>
      </w:r>
      <w:r>
        <w:t>coerente</w:t>
      </w:r>
      <w:r w:rsidRPr="00297D90">
        <w:t xml:space="preserve"> </w:t>
      </w:r>
      <w:r w:rsidR="00297D90" w:rsidRPr="00297D90">
        <w:t>e intuitiva.</w:t>
      </w:r>
    </w:p>
    <w:p w14:paraId="1D5A1866" w14:textId="393850C0" w:rsidR="003D4BEC" w:rsidRDefault="003D4BEC" w:rsidP="003D4BEC">
      <w:pPr>
        <w:pStyle w:val="TF-LEGENDA"/>
      </w:pPr>
      <w:bookmarkStart w:id="242" w:name="_Ref214404727"/>
      <w:bookmarkStart w:id="243" w:name="_Ref214404722"/>
      <w:bookmarkStart w:id="244" w:name="_Toc215432441"/>
      <w:r>
        <w:t xml:space="preserve">Figura </w:t>
      </w:r>
      <w:fldSimple w:instr=" SEQ Figura \* ARABIC ">
        <w:r w:rsidR="001C1872">
          <w:rPr>
            <w:noProof/>
          </w:rPr>
          <w:t>21</w:t>
        </w:r>
      </w:fldSimple>
      <w:bookmarkEnd w:id="242"/>
      <w:r>
        <w:t xml:space="preserve"> </w:t>
      </w:r>
      <w:r w:rsidRPr="00297D90">
        <w:t xml:space="preserve">– Recorte de tela </w:t>
      </w:r>
      <w:r w:rsidRPr="003D4BEC">
        <w:t>do</w:t>
      </w:r>
      <w:r w:rsidRPr="00297D90">
        <w:t xml:space="preserve"> uso de </w:t>
      </w:r>
      <w:r>
        <w:rPr>
          <w:i/>
          <w:iCs/>
        </w:rPr>
        <w:t>t</w:t>
      </w:r>
      <w:r w:rsidRPr="00AF090D">
        <w:rPr>
          <w:i/>
          <w:iCs/>
        </w:rPr>
        <w:t xml:space="preserve">ext </w:t>
      </w:r>
      <w:r>
        <w:rPr>
          <w:i/>
          <w:iCs/>
        </w:rPr>
        <w:t>f</w:t>
      </w:r>
      <w:r w:rsidRPr="00AF090D">
        <w:rPr>
          <w:i/>
          <w:iCs/>
        </w:rPr>
        <w:t>ields</w:t>
      </w:r>
      <w:bookmarkEnd w:id="243"/>
      <w:bookmarkEnd w:id="244"/>
    </w:p>
    <w:p w14:paraId="578DBFA4" w14:textId="50BED941" w:rsidR="00297D90" w:rsidRDefault="00565123" w:rsidP="00BD705C">
      <w:pPr>
        <w:pStyle w:val="TF-FONTE"/>
      </w:pPr>
      <w:r w:rsidRPr="003D4BEC">
        <w:rPr>
          <w:noProof/>
        </w:rPr>
        <w:drawing>
          <wp:inline distT="0" distB="0" distL="0" distR="0" wp14:anchorId="7C910F8B" wp14:editId="486F6B9C">
            <wp:extent cx="5745646" cy="718147"/>
            <wp:effectExtent l="19050" t="19050" r="7620" b="25400"/>
            <wp:docPr id="2040514400" name="Imagem 6" descr="Interface gráfica do usuário, Aplicativo, Word&#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14400" name="Imagem 6" descr="Interface gráfica do usuário, Aplicativo, Word&#10;&#10;O conteúdo gerado por IA pode estar incorreto."/>
                    <pic:cNvPicPr/>
                  </pic:nvPicPr>
                  <pic:blipFill rotWithShape="1">
                    <a:blip r:embed="rId39" cstate="print">
                      <a:extLst>
                        <a:ext uri="{28A0092B-C50C-407E-A947-70E740481C1C}">
                          <a14:useLocalDpi xmlns:a14="http://schemas.microsoft.com/office/drawing/2010/main" val="0"/>
                        </a:ext>
                      </a:extLst>
                    </a:blip>
                    <a:srcRect l="-746" t="701" r="839" b="88005"/>
                    <a:stretch>
                      <a:fillRect/>
                    </a:stretch>
                  </pic:blipFill>
                  <pic:spPr bwMode="auto">
                    <a:xfrm>
                      <a:off x="0" y="0"/>
                      <a:ext cx="5755339" cy="719359"/>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297D90" w:rsidRPr="00297D90">
        <w:br/>
      </w:r>
      <w:r w:rsidR="00BD705C" w:rsidRPr="00230102">
        <w:t>Fonte: elaborada pela autora (2025).</w:t>
      </w:r>
    </w:p>
    <w:p w14:paraId="45DC7DE1" w14:textId="03B0DFBB" w:rsidR="0097724D" w:rsidRDefault="0097724D" w:rsidP="0097724D">
      <w:pPr>
        <w:pStyle w:val="TF-TEXTO"/>
      </w:pPr>
      <w:r w:rsidRPr="00B8403C">
        <w:t xml:space="preserve">Na parte inferior da tela, </w:t>
      </w:r>
      <w:r w:rsidR="00FD256A">
        <w:t xml:space="preserve">localiza-se </w:t>
      </w:r>
      <w:r w:rsidRPr="00B8403C">
        <w:t xml:space="preserve">a </w:t>
      </w:r>
      <w:r>
        <w:rPr>
          <w:rStyle w:val="Forte"/>
          <w:b w:val="0"/>
          <w:bCs w:val="0"/>
          <w:i/>
          <w:iCs/>
        </w:rPr>
        <w:t>b</w:t>
      </w:r>
      <w:r w:rsidRPr="00B8403C">
        <w:rPr>
          <w:rStyle w:val="Forte"/>
          <w:b w:val="0"/>
          <w:bCs w:val="0"/>
          <w:i/>
          <w:iCs/>
        </w:rPr>
        <w:t xml:space="preserve">ottom </w:t>
      </w:r>
      <w:r>
        <w:rPr>
          <w:rStyle w:val="Forte"/>
          <w:b w:val="0"/>
          <w:bCs w:val="0"/>
          <w:i/>
          <w:iCs/>
        </w:rPr>
        <w:t>n</w:t>
      </w:r>
      <w:r w:rsidRPr="00B8403C">
        <w:rPr>
          <w:rStyle w:val="Forte"/>
          <w:b w:val="0"/>
          <w:bCs w:val="0"/>
          <w:i/>
          <w:iCs/>
        </w:rPr>
        <w:t>avigation</w:t>
      </w:r>
      <w:r w:rsidR="00FD256A">
        <w:t xml:space="preserve">, composta por </w:t>
      </w:r>
      <w:r w:rsidRPr="00B8403C">
        <w:t xml:space="preserve">três ícones rotulados: </w:t>
      </w:r>
      <w:r w:rsidRPr="00FE4347">
        <w:rPr>
          <w:rStyle w:val="TF-COURIER10"/>
        </w:rPr>
        <w:t>Mapa</w:t>
      </w:r>
      <w:r w:rsidRPr="00B8403C">
        <w:t xml:space="preserve">, </w:t>
      </w:r>
      <w:r w:rsidRPr="00FE4347">
        <w:rPr>
          <w:rStyle w:val="TF-COURIER10"/>
        </w:rPr>
        <w:t>Reportes</w:t>
      </w:r>
      <w:r w:rsidRPr="00B8403C">
        <w:t xml:space="preserve"> </w:t>
      </w:r>
      <w:r w:rsidRPr="00FA420A">
        <w:t>e</w:t>
      </w:r>
      <w:r w:rsidRPr="00B8403C">
        <w:t xml:space="preserve"> </w:t>
      </w:r>
      <w:r w:rsidRPr="00FE4347">
        <w:rPr>
          <w:rStyle w:val="TF-COURIER10"/>
        </w:rPr>
        <w:t>Perfi</w:t>
      </w:r>
      <w:r w:rsidR="00FA420A">
        <w:rPr>
          <w:rStyle w:val="TF-COURIER10"/>
        </w:rPr>
        <w:t>l</w:t>
      </w:r>
      <w:r w:rsidR="00FD256A">
        <w:t xml:space="preserve"> (</w:t>
      </w:r>
      <w:r w:rsidR="00FD256A">
        <w:fldChar w:fldCharType="begin"/>
      </w:r>
      <w:r w:rsidR="00FD256A">
        <w:instrText xml:space="preserve"> REF _Ref214723636 \h </w:instrText>
      </w:r>
      <w:r w:rsidR="00FD256A">
        <w:fldChar w:fldCharType="separate"/>
      </w:r>
      <w:r w:rsidR="001C1872">
        <w:t xml:space="preserve">Figura </w:t>
      </w:r>
      <w:r w:rsidR="001C1872">
        <w:rPr>
          <w:noProof/>
        </w:rPr>
        <w:t>22</w:t>
      </w:r>
      <w:r w:rsidR="00FD256A">
        <w:fldChar w:fldCharType="end"/>
      </w:r>
      <w:r w:rsidR="00FD256A">
        <w:t xml:space="preserve">). O </w:t>
      </w:r>
      <w:r w:rsidRPr="00B8403C">
        <w:t>posiciona</w:t>
      </w:r>
      <w:r w:rsidR="00FD256A">
        <w:t xml:space="preserve">mento </w:t>
      </w:r>
      <w:r w:rsidRPr="00B8403C">
        <w:t xml:space="preserve">no rodapé </w:t>
      </w:r>
      <w:r w:rsidR="00FD256A">
        <w:t xml:space="preserve">fundamenta-se em princípios de ergonomia para dispositivos móveis </w:t>
      </w:r>
      <w:r w:rsidRPr="00B8403C">
        <w:t xml:space="preserve">ou híbridos, </w:t>
      </w:r>
      <w:r w:rsidR="00FD256A">
        <w:t xml:space="preserve">visto que esta área apresenta </w:t>
      </w:r>
      <w:r w:rsidR="00FD256A">
        <w:lastRenderedPageBreak/>
        <w:t xml:space="preserve">maior acessibilidade </w:t>
      </w:r>
      <w:r w:rsidRPr="00B8403C">
        <w:t>ao polegar</w:t>
      </w:r>
      <w:r>
        <w:t xml:space="preserve">, </w:t>
      </w:r>
      <w:r w:rsidR="00D61155" w:rsidRPr="00D61155">
        <w:t>o que facilita a alternância ágil entre as seções principais. A utilização deste componente justifica-se para funcionalidades de uso recorrente, pois mantém a consistência da experiência e minimiza a necessidade de retorno constante</w:t>
      </w:r>
      <w:r w:rsidR="00D61155">
        <w:t xml:space="preserve"> </w:t>
      </w:r>
      <w:r w:rsidRPr="00B8403C">
        <w:t>à tela inicial.</w:t>
      </w:r>
    </w:p>
    <w:p w14:paraId="3FD37344" w14:textId="4A4C566F" w:rsidR="00B76895" w:rsidRDefault="00B76895" w:rsidP="00B76895">
      <w:pPr>
        <w:pStyle w:val="TF-LEGENDA"/>
      </w:pPr>
      <w:bookmarkStart w:id="245" w:name="_Ref214723636"/>
      <w:bookmarkStart w:id="246" w:name="_Toc215432442"/>
      <w:r>
        <w:t xml:space="preserve">Figura </w:t>
      </w:r>
      <w:fldSimple w:instr=" SEQ Figura \* ARABIC ">
        <w:r w:rsidR="001C1872">
          <w:rPr>
            <w:noProof/>
          </w:rPr>
          <w:t>22</w:t>
        </w:r>
      </w:fldSimple>
      <w:bookmarkEnd w:id="245"/>
      <w:r>
        <w:t xml:space="preserve"> </w:t>
      </w:r>
      <w:r w:rsidRPr="00297D90">
        <w:t xml:space="preserve">– </w:t>
      </w:r>
      <w:r>
        <w:t xml:space="preserve">Recorte do uso de </w:t>
      </w:r>
      <w:r w:rsidRPr="00B76895">
        <w:rPr>
          <w:i/>
          <w:iCs/>
        </w:rPr>
        <w:t>bottom navigation</w:t>
      </w:r>
      <w:bookmarkEnd w:id="246"/>
    </w:p>
    <w:p w14:paraId="013E3347" w14:textId="5E153A4C" w:rsidR="00C12766" w:rsidRDefault="00B76895" w:rsidP="00B76895">
      <w:pPr>
        <w:pStyle w:val="TF-FIGURA"/>
      </w:pPr>
      <w:r w:rsidRPr="00B76895">
        <w:rPr>
          <w:noProof/>
        </w:rPr>
        <w:drawing>
          <wp:inline distT="0" distB="0" distL="0" distR="0" wp14:anchorId="6F6A4CE6" wp14:editId="29D620BA">
            <wp:extent cx="5624251" cy="1133282"/>
            <wp:effectExtent l="19050" t="19050" r="14605" b="10160"/>
            <wp:docPr id="2100446618"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46618" name="Imagem 1" descr="Interface gráfica do usuário, Aplicativo&#10;&#10;O conteúdo gerado por IA pode estar incorreto."/>
                    <pic:cNvPicPr/>
                  </pic:nvPicPr>
                  <pic:blipFill>
                    <a:blip r:embed="rId40"/>
                    <a:stretch>
                      <a:fillRect/>
                    </a:stretch>
                  </pic:blipFill>
                  <pic:spPr>
                    <a:xfrm>
                      <a:off x="0" y="0"/>
                      <a:ext cx="5680407" cy="1144597"/>
                    </a:xfrm>
                    <a:prstGeom prst="rect">
                      <a:avLst/>
                    </a:prstGeom>
                    <a:ln w="12700">
                      <a:solidFill>
                        <a:schemeClr val="tx1"/>
                      </a:solidFill>
                    </a:ln>
                  </pic:spPr>
                </pic:pic>
              </a:graphicData>
            </a:graphic>
          </wp:inline>
        </w:drawing>
      </w:r>
    </w:p>
    <w:p w14:paraId="74C58AF9" w14:textId="20FABB5D" w:rsidR="00BD705C" w:rsidRPr="00230102" w:rsidRDefault="00BD705C" w:rsidP="00BD705C">
      <w:pPr>
        <w:pStyle w:val="TF-FONTE"/>
      </w:pPr>
      <w:r w:rsidRPr="00230102">
        <w:t>Fonte: elaborada pela autora (2025).</w:t>
      </w:r>
    </w:p>
    <w:p w14:paraId="4A237F87" w14:textId="71632E66" w:rsidR="00F255FC" w:rsidRDefault="00297D90" w:rsidP="009D7E91">
      <w:pPr>
        <w:pStyle w:val="Ttulo3"/>
      </w:pPr>
      <w:bookmarkStart w:id="247" w:name="_Toc215432579"/>
      <w:r>
        <w:t>Diagrama de Implantação</w:t>
      </w:r>
      <w:bookmarkEnd w:id="247"/>
    </w:p>
    <w:p w14:paraId="5AFB48FD" w14:textId="3C73E9E0" w:rsidR="00363817" w:rsidRPr="00363817" w:rsidRDefault="00363817" w:rsidP="00363817">
      <w:pPr>
        <w:pStyle w:val="TF-TEXTO"/>
      </w:pPr>
      <w:r w:rsidRPr="00363817">
        <w:t>Esta subseção apresenta o diagrama de implantação, ilustrado na</w:t>
      </w:r>
      <w:r>
        <w:t xml:space="preserve"> </w:t>
      </w:r>
      <w:r>
        <w:fldChar w:fldCharType="begin"/>
      </w:r>
      <w:r>
        <w:instrText xml:space="preserve"> REF _Ref212401702 \h </w:instrText>
      </w:r>
      <w:r>
        <w:fldChar w:fldCharType="separate"/>
      </w:r>
      <w:r w:rsidR="001C1872">
        <w:t xml:space="preserve">Figura </w:t>
      </w:r>
      <w:r w:rsidR="001C1872">
        <w:rPr>
          <w:noProof/>
        </w:rPr>
        <w:t>23</w:t>
      </w:r>
      <w:r>
        <w:fldChar w:fldCharType="end"/>
      </w:r>
      <w:r w:rsidRPr="00363817">
        <w:t xml:space="preserve">. O nó </w:t>
      </w:r>
      <w:r w:rsidRPr="00363817">
        <w:rPr>
          <w:rStyle w:val="TF-COURIER10"/>
        </w:rPr>
        <w:t xml:space="preserve">&lt;&lt;dispositivo&gt;&gt; Navegadores Web e </w:t>
      </w:r>
      <w:r w:rsidR="00C82052">
        <w:rPr>
          <w:rStyle w:val="TF-COURIER10"/>
        </w:rPr>
        <w:t xml:space="preserve">Smartphones </w:t>
      </w:r>
      <w:r w:rsidR="00C82052" w:rsidRPr="00363817">
        <w:t>representa</w:t>
      </w:r>
      <w:r w:rsidRPr="00363817">
        <w:t xml:space="preserve"> os equipamentos utilizados pelos usuários para acessar a aplicação, no qual está inserido </w:t>
      </w:r>
      <w:r w:rsidRPr="003F677A">
        <w:rPr>
          <w:rStyle w:val="TF-COURIER10"/>
        </w:rPr>
        <w:t xml:space="preserve">o &lt;&lt;ambiente&gt;&gt; </w:t>
      </w:r>
      <w:r w:rsidR="00C82052">
        <w:rPr>
          <w:rStyle w:val="TF-COURIER10"/>
        </w:rPr>
        <w:t xml:space="preserve">Aplicação </w:t>
      </w:r>
      <w:r w:rsidRPr="003F677A">
        <w:rPr>
          <w:rStyle w:val="TF-COURIER10"/>
        </w:rPr>
        <w:t>Rota Segura</w:t>
      </w:r>
      <w:r w:rsidRPr="00363817">
        <w:t xml:space="preserve">, responsável pela interface com o usuário. Esse nó estabelece comunicação tanto com o </w:t>
      </w:r>
      <w:r w:rsidRPr="003F677A">
        <w:rPr>
          <w:rStyle w:val="TF-COURIER10"/>
        </w:rPr>
        <w:t>&lt;&lt;dispositivo&gt;&gt; Java Spring Boot MVC</w:t>
      </w:r>
      <w:r w:rsidRPr="00363817">
        <w:t xml:space="preserve">, hospedado na </w:t>
      </w:r>
      <w:r w:rsidRPr="003F677A">
        <w:rPr>
          <w:rStyle w:val="TF-COURIER10"/>
        </w:rPr>
        <w:t>&lt;&lt;nuvem&gt;&gt; Google Cloud Platform</w:t>
      </w:r>
      <w:r w:rsidRPr="00363817">
        <w:t xml:space="preserve">, para a obtenção dos marcadores e demais dados processados pelo servidor, quanto com o </w:t>
      </w:r>
      <w:r w:rsidRPr="003F677A">
        <w:rPr>
          <w:rStyle w:val="TF-COURIER10"/>
        </w:rPr>
        <w:t>&lt;&lt;sistema externo&gt;&gt; Maps JavaScript API</w:t>
      </w:r>
      <w:r w:rsidRPr="00363817">
        <w:t>, utilizado para a renderização do mapa interativo.</w:t>
      </w:r>
    </w:p>
    <w:p w14:paraId="4EE04DAF" w14:textId="02D73373" w:rsidR="00F255FC" w:rsidRDefault="00363817" w:rsidP="00363817">
      <w:pPr>
        <w:pStyle w:val="TF-TEXTO"/>
      </w:pPr>
      <w:r w:rsidRPr="00363817">
        <w:t xml:space="preserve">O nó </w:t>
      </w:r>
      <w:r w:rsidRPr="00363817">
        <w:rPr>
          <w:rStyle w:val="TF-COURIER10"/>
        </w:rPr>
        <w:t>&lt;&lt;dispositivo&gt;&gt; Java Spring Boot MVC</w:t>
      </w:r>
      <w:r w:rsidRPr="00363817">
        <w:t xml:space="preserve"> corresponde à camada de </w:t>
      </w:r>
      <w:r w:rsidRPr="00363817">
        <w:rPr>
          <w:i/>
          <w:iCs/>
        </w:rPr>
        <w:t>backend</w:t>
      </w:r>
      <w:r w:rsidRPr="00363817">
        <w:t xml:space="preserve"> da aplicação, executada na </w:t>
      </w:r>
      <w:r w:rsidR="003F677A" w:rsidRPr="003F677A">
        <w:rPr>
          <w:rStyle w:val="TF-COURIER10"/>
        </w:rPr>
        <w:t>&lt;&lt;nuvem&gt;&gt; Google Cloud Platform</w:t>
      </w:r>
      <w:r w:rsidRPr="00363817">
        <w:t xml:space="preserve">, e contém o </w:t>
      </w:r>
      <w:r w:rsidRPr="00363817">
        <w:rPr>
          <w:rStyle w:val="TF-COURIER10"/>
        </w:rPr>
        <w:t>&lt;&lt;dispositivo&gt;&gt; Banco de Dados Postgres</w:t>
      </w:r>
      <w:r w:rsidRPr="00363817">
        <w:t xml:space="preserve">, responsável pelo armazenamento das informações. Esse </w:t>
      </w:r>
      <w:r w:rsidRPr="00363817">
        <w:rPr>
          <w:i/>
          <w:iCs/>
        </w:rPr>
        <w:t>backend</w:t>
      </w:r>
      <w:r w:rsidRPr="00363817">
        <w:t xml:space="preserve"> também se comunica com dois serviços externos</w:t>
      </w:r>
      <w:r w:rsidR="003F677A">
        <w:t>,</w:t>
      </w:r>
      <w:r w:rsidRPr="00363817">
        <w:t xml:space="preserve"> o </w:t>
      </w:r>
      <w:r w:rsidRPr="00363817">
        <w:rPr>
          <w:rStyle w:val="TF-COURIER10"/>
        </w:rPr>
        <w:t>&lt;&lt;sistema externo&gt;&gt; Geocoding API</w:t>
      </w:r>
      <w:r w:rsidRPr="00363817">
        <w:t xml:space="preserve">, empregado na conversão de endereços e descrições em coordenadas geográficas, e </w:t>
      </w:r>
      <w:r w:rsidRPr="00363817">
        <w:rPr>
          <w:rStyle w:val="TF-COURIER10"/>
        </w:rPr>
        <w:t>o &lt;&lt;sistema externo&gt;&gt; Gemini</w:t>
      </w:r>
      <w:r w:rsidRPr="00363817">
        <w:t xml:space="preserve">, que abriga o </w:t>
      </w:r>
      <w:r w:rsidRPr="00363817">
        <w:rPr>
          <w:rStyle w:val="TF-COURIER10"/>
        </w:rPr>
        <w:t>&lt;&lt;componente&gt;&gt; Inteligência Artificial</w:t>
      </w:r>
      <w:r w:rsidRPr="00363817">
        <w:t xml:space="preserve"> utilizado para a classificação e a análise de imagens.</w:t>
      </w:r>
      <w:r w:rsidR="007400FC">
        <w:t xml:space="preserve"> </w:t>
      </w:r>
      <w:r w:rsidRPr="00363817">
        <w:t xml:space="preserve">Todas as comunicações entre os nós são realizadas por meio do protocolo </w:t>
      </w:r>
      <w:r w:rsidRPr="00363817">
        <w:rPr>
          <w:rStyle w:val="TF-COURIER10"/>
        </w:rPr>
        <w:t>HTTPS</w:t>
      </w:r>
      <w:r w:rsidRPr="00363817">
        <w:t xml:space="preserve">, garantindo a segurança, a integridade e a confidencialidade das informações trocadas entre o </w:t>
      </w:r>
      <w:r w:rsidRPr="00363817">
        <w:rPr>
          <w:i/>
          <w:iCs/>
        </w:rPr>
        <w:t>frontend</w:t>
      </w:r>
      <w:r w:rsidRPr="00363817">
        <w:t xml:space="preserve">, o </w:t>
      </w:r>
      <w:r w:rsidRPr="00363817">
        <w:rPr>
          <w:i/>
          <w:iCs/>
        </w:rPr>
        <w:t>backend</w:t>
      </w:r>
      <w:r w:rsidRPr="00363817">
        <w:t xml:space="preserve"> e os serviços externos</w:t>
      </w:r>
      <w:r w:rsidR="00297D90" w:rsidRPr="00297D90">
        <w:t>.</w:t>
      </w:r>
    </w:p>
    <w:p w14:paraId="79B7E75B" w14:textId="48F1330F" w:rsidR="00297D90" w:rsidRDefault="00297D90" w:rsidP="00297D90">
      <w:pPr>
        <w:pStyle w:val="TF-LEGENDA"/>
      </w:pPr>
      <w:bookmarkStart w:id="248" w:name="_Ref212401702"/>
      <w:bookmarkStart w:id="249" w:name="_Toc215432443"/>
      <w:r>
        <w:lastRenderedPageBreak/>
        <w:t xml:space="preserve">Figura </w:t>
      </w:r>
      <w:fldSimple w:instr=" SEQ Figura \* ARABIC ">
        <w:r w:rsidR="001C1872">
          <w:rPr>
            <w:noProof/>
          </w:rPr>
          <w:t>23</w:t>
        </w:r>
      </w:fldSimple>
      <w:bookmarkEnd w:id="248"/>
      <w:r>
        <w:t xml:space="preserve"> – Diagrama de implantação</w:t>
      </w:r>
      <w:bookmarkEnd w:id="249"/>
    </w:p>
    <w:p w14:paraId="5129A894" w14:textId="4BC474FF" w:rsidR="00297D90" w:rsidRDefault="00EA4164" w:rsidP="00EA4164">
      <w:pPr>
        <w:pStyle w:val="TF-FIGURA"/>
      </w:pPr>
      <w:r w:rsidRPr="00EA4164">
        <w:rPr>
          <w:noProof/>
        </w:rPr>
        <w:drawing>
          <wp:inline distT="0" distB="0" distL="0" distR="0" wp14:anchorId="4AC92A49" wp14:editId="358D0E2B">
            <wp:extent cx="5619010" cy="5500087"/>
            <wp:effectExtent l="19050" t="19050" r="20320" b="24765"/>
            <wp:docPr id="15018753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7535" name="Imagem 150187535"/>
                    <pic:cNvPicPr/>
                  </pic:nvPicPr>
                  <pic:blipFill rotWithShape="1">
                    <a:blip r:embed="rId41">
                      <a:extLst>
                        <a:ext uri="{28A0092B-C50C-407E-A947-70E740481C1C}">
                          <a14:useLocalDpi xmlns:a14="http://schemas.microsoft.com/office/drawing/2010/main" val="0"/>
                        </a:ext>
                      </a:extLst>
                    </a:blip>
                    <a:srcRect t="-1356" b="973"/>
                    <a:stretch>
                      <a:fillRect/>
                    </a:stretch>
                  </pic:blipFill>
                  <pic:spPr bwMode="auto">
                    <a:xfrm>
                      <a:off x="0" y="0"/>
                      <a:ext cx="5658903" cy="553913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660D1FDB" w14:textId="77777777" w:rsidR="00BE4935" w:rsidRPr="005C1EE8" w:rsidRDefault="00BE4935" w:rsidP="00BE4935">
      <w:pPr>
        <w:pStyle w:val="TF-FONTE"/>
      </w:pPr>
      <w:bookmarkStart w:id="250" w:name="_Ref169196427"/>
      <w:bookmarkStart w:id="251" w:name="_Toc171669045"/>
      <w:r>
        <w:t>Fonte: elaborada pela autora (2025).</w:t>
      </w:r>
    </w:p>
    <w:p w14:paraId="05BB321E" w14:textId="77777777" w:rsidR="00937AEA" w:rsidRDefault="00937AEA" w:rsidP="00937AEA">
      <w:pPr>
        <w:pStyle w:val="Ttulo3"/>
      </w:pPr>
      <w:bookmarkStart w:id="252" w:name="_Toc215432580"/>
      <w:r>
        <w:t>Codificações</w:t>
      </w:r>
      <w:bookmarkEnd w:id="250"/>
      <w:bookmarkEnd w:id="251"/>
      <w:bookmarkEnd w:id="252"/>
    </w:p>
    <w:p w14:paraId="2C53C8B3" w14:textId="70EFFA3B" w:rsidR="00E013F0" w:rsidRDefault="00D61155" w:rsidP="00D17575">
      <w:pPr>
        <w:pStyle w:val="TF-TEXTO"/>
      </w:pPr>
      <w:r>
        <w:t>Ne</w:t>
      </w:r>
      <w:r w:rsidR="000C00F5" w:rsidRPr="000C00F5">
        <w:t>sta seção</w:t>
      </w:r>
      <w:r>
        <w:t>,</w:t>
      </w:r>
      <w:r w:rsidR="000C00F5" w:rsidRPr="000C00F5">
        <w:t xml:space="preserve"> apresenta</w:t>
      </w:r>
      <w:r>
        <w:t>m-se</w:t>
      </w:r>
      <w:r w:rsidR="000C00F5" w:rsidRPr="000C00F5">
        <w:t xml:space="preserve"> as principais codificações do </w:t>
      </w:r>
      <w:r w:rsidR="000C00F5" w:rsidRPr="000C00F5">
        <w:rPr>
          <w:i/>
          <w:iCs/>
        </w:rPr>
        <w:t>backend</w:t>
      </w:r>
      <w:r w:rsidR="000C00F5" w:rsidRPr="000C00F5">
        <w:t xml:space="preserve"> e do </w:t>
      </w:r>
      <w:r w:rsidR="000C00F5" w:rsidRPr="000C00F5">
        <w:rPr>
          <w:i/>
          <w:iCs/>
        </w:rPr>
        <w:t>frontend</w:t>
      </w:r>
      <w:r>
        <w:t>, as quais</w:t>
      </w:r>
      <w:r w:rsidR="000C00F5" w:rsidRPr="000C00F5">
        <w:t xml:space="preserve"> exempl</w:t>
      </w:r>
      <w:r>
        <w:t xml:space="preserve">ificam a implementação </w:t>
      </w:r>
      <w:r w:rsidR="000C00F5" w:rsidRPr="000C00F5">
        <w:t>d</w:t>
      </w:r>
      <w:r w:rsidR="00BC58FF">
        <w:t>a aplicação</w:t>
      </w:r>
      <w:r w:rsidR="000C00F5" w:rsidRPr="000C00F5">
        <w:t xml:space="preserve">. O </w:t>
      </w:r>
      <w:r w:rsidR="00BA755F">
        <w:rPr>
          <w:highlight w:val="yellow"/>
        </w:rPr>
        <w:fldChar w:fldCharType="begin"/>
      </w:r>
      <w:r w:rsidR="00BA755F">
        <w:instrText xml:space="preserve"> REF _Ref214922764 \h </w:instrText>
      </w:r>
      <w:r w:rsidR="00BA755F">
        <w:rPr>
          <w:highlight w:val="yellow"/>
        </w:rPr>
      </w:r>
      <w:r w:rsidR="00BA755F">
        <w:rPr>
          <w:highlight w:val="yellow"/>
        </w:rPr>
        <w:fldChar w:fldCharType="separate"/>
      </w:r>
      <w:r w:rsidR="001C1872">
        <w:t xml:space="preserve">Quadro </w:t>
      </w:r>
      <w:r w:rsidR="001C1872">
        <w:rPr>
          <w:noProof/>
        </w:rPr>
        <w:t>7</w:t>
      </w:r>
      <w:r w:rsidR="00BA755F">
        <w:rPr>
          <w:highlight w:val="yellow"/>
        </w:rPr>
        <w:fldChar w:fldCharType="end"/>
      </w:r>
      <w:r w:rsidR="00BA755F">
        <w:t xml:space="preserve"> </w:t>
      </w:r>
      <w:r>
        <w:t xml:space="preserve">ilustra </w:t>
      </w:r>
      <w:r w:rsidR="001C2BBD">
        <w:t>o</w:t>
      </w:r>
      <w:r w:rsidR="001C2BBD" w:rsidRPr="001C2BBD">
        <w:t xml:space="preserve"> processo de criação de uma ocorrência</w:t>
      </w:r>
      <w:r w:rsidR="001C2BBD">
        <w:t>,</w:t>
      </w:r>
      <w:r w:rsidR="001C2BBD" w:rsidRPr="001C2BBD">
        <w:t xml:space="preserve"> inicia</w:t>
      </w:r>
      <w:r w:rsidR="001C2BBD">
        <w:t>ndo-se</w:t>
      </w:r>
      <w:r w:rsidR="001C2BBD" w:rsidRPr="001C2BBD">
        <w:t xml:space="preserve"> com o recebimento da requisição enviada pelo cliente. Esse envio ocorre por meio de uma solicitação ao endpoint </w:t>
      </w:r>
      <w:r w:rsidR="00D85C55" w:rsidRPr="00BA755F">
        <w:rPr>
          <w:rStyle w:val="TF-COURIER10"/>
        </w:rPr>
        <w:t>POST</w:t>
      </w:r>
      <w:r w:rsidR="00D85C55">
        <w:t xml:space="preserve"> </w:t>
      </w:r>
      <w:r w:rsidR="001C2BBD" w:rsidRPr="00BA755F">
        <w:rPr>
          <w:rStyle w:val="TF-COURIER10"/>
        </w:rPr>
        <w:t>/v1/occurrence</w:t>
      </w:r>
      <w:r w:rsidR="002B4D49">
        <w:t xml:space="preserve"> (linha</w:t>
      </w:r>
      <w:r w:rsidR="00B8010C">
        <w:t xml:space="preserve"> 03 a 11</w:t>
      </w:r>
      <w:r w:rsidR="002B4D49">
        <w:t>)</w:t>
      </w:r>
      <w:r w:rsidR="001C2BBD" w:rsidRPr="001C2BBD">
        <w:t xml:space="preserve">, contendo no corpo da requisição um objeto JSON compatível com o </w:t>
      </w:r>
      <w:r w:rsidR="001C2BBD" w:rsidRPr="0055220F">
        <w:rPr>
          <w:i/>
          <w:iCs/>
        </w:rPr>
        <w:t>record</w:t>
      </w:r>
      <w:r w:rsidR="001C2BBD" w:rsidRPr="001C2BBD">
        <w:t xml:space="preserve"> </w:t>
      </w:r>
      <w:r w:rsidR="001C2BBD" w:rsidRPr="00FC685E">
        <w:rPr>
          <w:rStyle w:val="TF-COURIER10"/>
        </w:rPr>
        <w:t>OccurrenceRecord</w:t>
      </w:r>
      <w:r w:rsidR="00AE2C23">
        <w:t>.</w:t>
      </w:r>
    </w:p>
    <w:p w14:paraId="47B67D81" w14:textId="4B4D6380" w:rsidR="00E013F0" w:rsidRDefault="002B4D49" w:rsidP="002B4D49">
      <w:pPr>
        <w:pStyle w:val="TF-LEGENDA"/>
      </w:pPr>
      <w:bookmarkStart w:id="253" w:name="_Ref214922764"/>
      <w:bookmarkStart w:id="254" w:name="_Toc215432517"/>
      <w:r>
        <w:lastRenderedPageBreak/>
        <w:t xml:space="preserve">Quadro </w:t>
      </w:r>
      <w:fldSimple w:instr=" SEQ Quadro \* ARABIC ">
        <w:r w:rsidR="001C1872">
          <w:rPr>
            <w:noProof/>
          </w:rPr>
          <w:t>7</w:t>
        </w:r>
      </w:fldSimple>
      <w:bookmarkEnd w:id="253"/>
      <w:r w:rsidR="00E013F0">
        <w:t xml:space="preserve"> </w:t>
      </w:r>
      <w:r w:rsidR="00E013F0" w:rsidRPr="0056731F">
        <w:t>–</w:t>
      </w:r>
      <w:r w:rsidR="00E013F0">
        <w:t xml:space="preserve"> Codificação do </w:t>
      </w:r>
      <w:r w:rsidR="00E013F0">
        <w:rPr>
          <w:i/>
          <w:iCs/>
        </w:rPr>
        <w:t>backend</w:t>
      </w:r>
      <w:r w:rsidR="00E013F0">
        <w:t xml:space="preserve"> para criar chamar API de localização</w:t>
      </w:r>
      <w:bookmarkEnd w:id="254"/>
    </w:p>
    <w:tbl>
      <w:tblPr>
        <w:tblW w:w="9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7"/>
        <w:gridCol w:w="8618"/>
      </w:tblGrid>
      <w:tr w:rsidR="00E013F0" w:rsidRPr="00DC712A" w14:paraId="2B2963F6" w14:textId="77777777" w:rsidTr="00547EB2">
        <w:tc>
          <w:tcPr>
            <w:tcW w:w="457" w:type="dxa"/>
            <w:tcBorders>
              <w:top w:val="single" w:sz="4" w:space="0" w:color="auto"/>
              <w:bottom w:val="nil"/>
            </w:tcBorders>
          </w:tcPr>
          <w:p w14:paraId="59AD95D2" w14:textId="38578443" w:rsidR="002B4D49" w:rsidRPr="00C37022" w:rsidRDefault="00E013F0" w:rsidP="00547EB2">
            <w:pPr>
              <w:pStyle w:val="TF-CDIGO-FONTE"/>
              <w:rPr>
                <w:rStyle w:val="TF-COURIER10"/>
              </w:rPr>
            </w:pPr>
            <w:r w:rsidRPr="00C37022">
              <w:rPr>
                <w:rStyle w:val="TF-COURIER10"/>
              </w:rPr>
              <w:t>01</w:t>
            </w:r>
          </w:p>
          <w:p w14:paraId="2BBAE1A7" w14:textId="05F2A13F" w:rsidR="002B4D49" w:rsidRPr="00C37022" w:rsidRDefault="002B4D49" w:rsidP="00547EB2">
            <w:pPr>
              <w:pStyle w:val="TF-CDIGO-FONTE"/>
              <w:rPr>
                <w:rStyle w:val="TF-COURIER10"/>
              </w:rPr>
            </w:pPr>
            <w:r w:rsidRPr="00C37022">
              <w:rPr>
                <w:rStyle w:val="TF-COURIER10"/>
              </w:rPr>
              <w:t>02</w:t>
            </w:r>
          </w:p>
          <w:p w14:paraId="093A9AAF" w14:textId="2488393B" w:rsidR="00E013F0" w:rsidRPr="00C37022" w:rsidRDefault="00E013F0" w:rsidP="00547EB2">
            <w:pPr>
              <w:pStyle w:val="TF-CDIGO-FONTE"/>
              <w:rPr>
                <w:rStyle w:val="TF-COURIER10"/>
              </w:rPr>
            </w:pPr>
            <w:r w:rsidRPr="00C37022">
              <w:rPr>
                <w:rStyle w:val="TF-COURIER10"/>
              </w:rPr>
              <w:t>0</w:t>
            </w:r>
            <w:r w:rsidR="002B4D49" w:rsidRPr="00C37022">
              <w:rPr>
                <w:rStyle w:val="TF-COURIER10"/>
              </w:rPr>
              <w:t>3</w:t>
            </w:r>
          </w:p>
        </w:tc>
        <w:tc>
          <w:tcPr>
            <w:tcW w:w="8618" w:type="dxa"/>
            <w:tcBorders>
              <w:top w:val="single" w:sz="4" w:space="0" w:color="auto"/>
              <w:bottom w:val="nil"/>
            </w:tcBorders>
            <w:vAlign w:val="center"/>
          </w:tcPr>
          <w:p w14:paraId="5C9BE193" w14:textId="77777777" w:rsidR="002B4D49" w:rsidRPr="00C37022" w:rsidRDefault="002B4D49" w:rsidP="002B4D49">
            <w:pPr>
              <w:rPr>
                <w:rFonts w:ascii="Courier New" w:hAnsi="Courier New"/>
                <w:sz w:val="20"/>
                <w:szCs w:val="20"/>
                <w:lang w:val="en-US"/>
              </w:rPr>
            </w:pPr>
            <w:r w:rsidRPr="00C37022">
              <w:rPr>
                <w:rFonts w:ascii="Courier New" w:hAnsi="Courier New"/>
                <w:sz w:val="20"/>
                <w:szCs w:val="20"/>
                <w:lang w:val="en-US"/>
              </w:rPr>
              <w:t>@RequestMapping("/v1/occurrence")</w:t>
            </w:r>
          </w:p>
          <w:p w14:paraId="63299F37" w14:textId="77777777" w:rsidR="002B4D49" w:rsidRPr="00C37022" w:rsidRDefault="002B4D49" w:rsidP="002B4D49">
            <w:pPr>
              <w:rPr>
                <w:rFonts w:ascii="Courier New" w:hAnsi="Courier New"/>
                <w:sz w:val="20"/>
                <w:szCs w:val="20"/>
                <w:lang w:val="en-US"/>
              </w:rPr>
            </w:pPr>
            <w:r w:rsidRPr="00C37022">
              <w:rPr>
                <w:rFonts w:ascii="Courier New" w:hAnsi="Courier New"/>
                <w:sz w:val="20"/>
                <w:szCs w:val="20"/>
                <w:lang w:val="en-US"/>
              </w:rPr>
              <w:t>@RestController</w:t>
            </w:r>
          </w:p>
          <w:p w14:paraId="284CF395" w14:textId="4ECDE083" w:rsidR="00E013F0" w:rsidRPr="00C37022" w:rsidRDefault="002B4D49" w:rsidP="002B4D49">
            <w:pPr>
              <w:rPr>
                <w:rStyle w:val="TF-COURIER10"/>
                <w:szCs w:val="20"/>
                <w:lang w:val="en-US"/>
              </w:rPr>
            </w:pPr>
            <w:r w:rsidRPr="00C37022">
              <w:rPr>
                <w:rFonts w:ascii="Courier New" w:hAnsi="Courier New"/>
                <w:sz w:val="20"/>
                <w:szCs w:val="20"/>
                <w:lang w:val="en-US"/>
              </w:rPr>
              <w:t>public class OccurrenceController {</w:t>
            </w:r>
          </w:p>
        </w:tc>
      </w:tr>
      <w:tr w:rsidR="00E013F0" w:rsidRPr="00CC636E" w14:paraId="5403BA3F" w14:textId="77777777" w:rsidTr="00547EB2">
        <w:trPr>
          <w:trHeight w:val="70"/>
        </w:trPr>
        <w:tc>
          <w:tcPr>
            <w:tcW w:w="457" w:type="dxa"/>
            <w:tcBorders>
              <w:top w:val="nil"/>
            </w:tcBorders>
          </w:tcPr>
          <w:p w14:paraId="61CAA6F1" w14:textId="6DD33071" w:rsidR="00E013F0" w:rsidRPr="00C37022" w:rsidRDefault="00E013F0" w:rsidP="00547EB2">
            <w:pPr>
              <w:pStyle w:val="TF-CDIGO-FONTE"/>
              <w:rPr>
                <w:rStyle w:val="TF-COURIER10"/>
              </w:rPr>
            </w:pPr>
            <w:r w:rsidRPr="00C37022">
              <w:rPr>
                <w:rStyle w:val="TF-COURIER10"/>
              </w:rPr>
              <w:t>0</w:t>
            </w:r>
            <w:r w:rsidR="002B4D49" w:rsidRPr="00C37022">
              <w:rPr>
                <w:rStyle w:val="TF-COURIER10"/>
              </w:rPr>
              <w:t>4</w:t>
            </w:r>
          </w:p>
          <w:p w14:paraId="3673561A" w14:textId="59978A78" w:rsidR="00E013F0" w:rsidRPr="00C37022" w:rsidRDefault="002B4D49" w:rsidP="00547EB2">
            <w:pPr>
              <w:pStyle w:val="TF-CDIGO-FONTE"/>
              <w:rPr>
                <w:rStyle w:val="TF-COURIER10"/>
              </w:rPr>
            </w:pPr>
            <w:r w:rsidRPr="00C37022">
              <w:rPr>
                <w:rStyle w:val="TF-COURIER10"/>
              </w:rPr>
              <w:t>05</w:t>
            </w:r>
          </w:p>
          <w:p w14:paraId="01BAE22A" w14:textId="383C49F4" w:rsidR="00E013F0" w:rsidRPr="00C37022" w:rsidRDefault="00E013F0" w:rsidP="00547EB2">
            <w:pPr>
              <w:pStyle w:val="TF-CDIGO-FONTE"/>
              <w:rPr>
                <w:rStyle w:val="TF-COURIER10"/>
              </w:rPr>
            </w:pPr>
            <w:r w:rsidRPr="00C37022">
              <w:rPr>
                <w:rStyle w:val="TF-COURIER10"/>
              </w:rPr>
              <w:t>0</w:t>
            </w:r>
            <w:r w:rsidR="002B4D49" w:rsidRPr="00C37022">
              <w:rPr>
                <w:rStyle w:val="TF-COURIER10"/>
              </w:rPr>
              <w:t>6</w:t>
            </w:r>
          </w:p>
          <w:p w14:paraId="79831A01" w14:textId="779A9C0F" w:rsidR="00E013F0" w:rsidRPr="00C37022" w:rsidRDefault="002B4D49" w:rsidP="00547EB2">
            <w:pPr>
              <w:pStyle w:val="TF-CDIGO-FONTE"/>
              <w:rPr>
                <w:rStyle w:val="TF-COURIER10"/>
              </w:rPr>
            </w:pPr>
            <w:r w:rsidRPr="00C37022">
              <w:rPr>
                <w:rStyle w:val="TF-COURIER10"/>
              </w:rPr>
              <w:t>07</w:t>
            </w:r>
          </w:p>
          <w:p w14:paraId="358993C6" w14:textId="2A4BC085" w:rsidR="00E013F0" w:rsidRPr="00C37022" w:rsidRDefault="002B4D49" w:rsidP="00547EB2">
            <w:pPr>
              <w:pStyle w:val="TF-CDIGO-FONTE"/>
              <w:rPr>
                <w:rStyle w:val="TF-COURIER10"/>
              </w:rPr>
            </w:pPr>
            <w:r w:rsidRPr="00C37022">
              <w:rPr>
                <w:rStyle w:val="TF-COURIER10"/>
              </w:rPr>
              <w:t>08</w:t>
            </w:r>
          </w:p>
          <w:p w14:paraId="79F6E3A0" w14:textId="25AFDE60" w:rsidR="00E013F0" w:rsidRPr="00C37022" w:rsidRDefault="002B4D49" w:rsidP="00547EB2">
            <w:pPr>
              <w:pStyle w:val="TF-CDIGO-FONTE"/>
              <w:rPr>
                <w:rStyle w:val="TF-COURIER10"/>
              </w:rPr>
            </w:pPr>
            <w:r w:rsidRPr="00C37022">
              <w:rPr>
                <w:rStyle w:val="TF-COURIER10"/>
              </w:rPr>
              <w:t>09</w:t>
            </w:r>
          </w:p>
          <w:p w14:paraId="0F876305" w14:textId="09E5B239" w:rsidR="00E013F0" w:rsidRPr="00C37022" w:rsidRDefault="00E013F0" w:rsidP="00547EB2">
            <w:pPr>
              <w:pStyle w:val="TF-CDIGO-FONTE"/>
              <w:rPr>
                <w:rStyle w:val="TF-COURIER10"/>
              </w:rPr>
            </w:pPr>
            <w:r w:rsidRPr="00C37022">
              <w:rPr>
                <w:rStyle w:val="TF-COURIER10"/>
              </w:rPr>
              <w:t>1</w:t>
            </w:r>
            <w:r w:rsidR="002B4D49" w:rsidRPr="00C37022">
              <w:rPr>
                <w:rStyle w:val="TF-COURIER10"/>
              </w:rPr>
              <w:t>0</w:t>
            </w:r>
          </w:p>
          <w:p w14:paraId="57EE6DE3" w14:textId="4206F622" w:rsidR="00E013F0" w:rsidRPr="00C37022" w:rsidRDefault="00E013F0" w:rsidP="00547EB2">
            <w:pPr>
              <w:pStyle w:val="TF-CDIGO-FONTE"/>
              <w:rPr>
                <w:rStyle w:val="TF-COURIER10"/>
              </w:rPr>
            </w:pPr>
            <w:r w:rsidRPr="00C37022">
              <w:rPr>
                <w:rStyle w:val="TF-COURIER10"/>
              </w:rPr>
              <w:t>1</w:t>
            </w:r>
            <w:r w:rsidR="002B4D49" w:rsidRPr="00C37022">
              <w:rPr>
                <w:rStyle w:val="TF-COURIER10"/>
              </w:rPr>
              <w:t>1</w:t>
            </w:r>
          </w:p>
          <w:p w14:paraId="70FA8AB5" w14:textId="1EBCE36F" w:rsidR="00E013F0" w:rsidRPr="00C37022" w:rsidRDefault="002B4D49" w:rsidP="00547EB2">
            <w:pPr>
              <w:pStyle w:val="TF-CDIGO-FONTE"/>
              <w:rPr>
                <w:rStyle w:val="TF-COURIER10"/>
              </w:rPr>
            </w:pPr>
            <w:r w:rsidRPr="00C37022">
              <w:rPr>
                <w:rStyle w:val="TF-COURIER10"/>
              </w:rPr>
              <w:t>12</w:t>
            </w:r>
          </w:p>
          <w:p w14:paraId="0EFFF0E0" w14:textId="43D4F4F2" w:rsidR="00E013F0" w:rsidRPr="00C37022" w:rsidRDefault="00E013F0" w:rsidP="00547EB2">
            <w:pPr>
              <w:pStyle w:val="TF-CDIGO-FONTE"/>
              <w:rPr>
                <w:rStyle w:val="TF-COURIER10"/>
              </w:rPr>
            </w:pPr>
            <w:r w:rsidRPr="00C37022">
              <w:rPr>
                <w:rStyle w:val="TF-COURIER10"/>
              </w:rPr>
              <w:t>1</w:t>
            </w:r>
            <w:r w:rsidR="002B4D49" w:rsidRPr="00C37022">
              <w:rPr>
                <w:rStyle w:val="TF-COURIER10"/>
              </w:rPr>
              <w:t>3</w:t>
            </w:r>
          </w:p>
        </w:tc>
        <w:tc>
          <w:tcPr>
            <w:tcW w:w="8618" w:type="dxa"/>
            <w:tcBorders>
              <w:top w:val="nil"/>
            </w:tcBorders>
            <w:vAlign w:val="center"/>
          </w:tcPr>
          <w:p w14:paraId="0BBD1362" w14:textId="09B99E50" w:rsidR="002B4D49" w:rsidRPr="00C37022" w:rsidRDefault="002B4D49" w:rsidP="002B4D49">
            <w:pPr>
              <w:rPr>
                <w:rStyle w:val="TF-COURIER10"/>
                <w:szCs w:val="20"/>
                <w:lang w:val="en-US"/>
              </w:rPr>
            </w:pPr>
            <w:r w:rsidRPr="00C37022">
              <w:rPr>
                <w:rStyle w:val="TF-COURIER10"/>
                <w:szCs w:val="20"/>
                <w:lang w:val="en-US"/>
              </w:rPr>
              <w:t xml:space="preserve">   @PostMapping</w:t>
            </w:r>
          </w:p>
          <w:p w14:paraId="6FB8808B" w14:textId="77777777" w:rsidR="002B4D49" w:rsidRPr="00C37022" w:rsidRDefault="002B4D49" w:rsidP="002B4D49">
            <w:pPr>
              <w:rPr>
                <w:rStyle w:val="TF-COURIER10"/>
                <w:szCs w:val="20"/>
                <w:lang w:val="en-US"/>
              </w:rPr>
            </w:pPr>
            <w:r w:rsidRPr="00C37022">
              <w:rPr>
                <w:rStyle w:val="TF-COURIER10"/>
                <w:szCs w:val="20"/>
                <w:lang w:val="en-US"/>
              </w:rPr>
              <w:t xml:space="preserve">    public ResponseEntity&lt;OccurrenceRecord&gt; create(@RequestBody </w:t>
            </w:r>
          </w:p>
          <w:p w14:paraId="7F0D5FFF" w14:textId="0CB5D227" w:rsidR="002B4D49" w:rsidRPr="00C37022" w:rsidRDefault="002B4D49" w:rsidP="002B4D49">
            <w:pPr>
              <w:rPr>
                <w:rStyle w:val="TF-COURIER10"/>
                <w:szCs w:val="20"/>
                <w:lang w:val="en-US"/>
              </w:rPr>
            </w:pPr>
            <w:r w:rsidRPr="00C37022">
              <w:rPr>
                <w:rStyle w:val="TF-COURIER10"/>
                <w:szCs w:val="20"/>
                <w:lang w:val="en-US"/>
              </w:rPr>
              <w:t xml:space="preserve">    OccurrenceRecord body) throws IOException {</w:t>
            </w:r>
          </w:p>
          <w:p w14:paraId="3F28B3B2" w14:textId="77777777" w:rsidR="002B4D49" w:rsidRPr="00C37022" w:rsidRDefault="002B4D49" w:rsidP="002B4D49">
            <w:pPr>
              <w:rPr>
                <w:rStyle w:val="TF-COURIER10"/>
                <w:szCs w:val="20"/>
                <w:lang w:val="en-US"/>
              </w:rPr>
            </w:pPr>
            <w:r w:rsidRPr="00C37022">
              <w:rPr>
                <w:rStyle w:val="TF-COURIER10"/>
                <w:szCs w:val="20"/>
                <w:lang w:val="en-US"/>
              </w:rPr>
              <w:t xml:space="preserve">        if (body.reporterUser() != null) {</w:t>
            </w:r>
          </w:p>
          <w:p w14:paraId="17828976" w14:textId="77777777" w:rsidR="002B4D49" w:rsidRPr="00C37022" w:rsidRDefault="002B4D49" w:rsidP="002B4D49">
            <w:pPr>
              <w:rPr>
                <w:rStyle w:val="TF-COURIER10"/>
                <w:szCs w:val="20"/>
                <w:lang w:val="en-US"/>
              </w:rPr>
            </w:pPr>
            <w:r w:rsidRPr="00C37022">
              <w:rPr>
                <w:rStyle w:val="TF-COURIER10"/>
                <w:szCs w:val="20"/>
                <w:lang w:val="en-US"/>
              </w:rPr>
              <w:t xml:space="preserve">            return ResponseEntity.ok(occurrenceService.save(body));</w:t>
            </w:r>
          </w:p>
          <w:p w14:paraId="05E02686" w14:textId="77777777" w:rsidR="002B4D49" w:rsidRPr="00C37022" w:rsidRDefault="002B4D49" w:rsidP="002B4D49">
            <w:pPr>
              <w:rPr>
                <w:rStyle w:val="TF-COURIER10"/>
                <w:szCs w:val="20"/>
                <w:lang w:val="en-US"/>
              </w:rPr>
            </w:pPr>
            <w:r w:rsidRPr="00C37022">
              <w:rPr>
                <w:rStyle w:val="TF-COURIER10"/>
                <w:szCs w:val="20"/>
                <w:lang w:val="en-US"/>
              </w:rPr>
              <w:t xml:space="preserve">        }</w:t>
            </w:r>
          </w:p>
          <w:p w14:paraId="03328E11" w14:textId="77777777" w:rsidR="002B4D49" w:rsidRPr="00C37022" w:rsidRDefault="002B4D49" w:rsidP="002B4D49">
            <w:pPr>
              <w:rPr>
                <w:rStyle w:val="TF-COURIER10"/>
                <w:szCs w:val="20"/>
                <w:lang w:val="en-US"/>
              </w:rPr>
            </w:pPr>
            <w:r w:rsidRPr="00C37022">
              <w:rPr>
                <w:rStyle w:val="TF-COURIER10"/>
                <w:szCs w:val="20"/>
                <w:lang w:val="en-US"/>
              </w:rPr>
              <w:t xml:space="preserve">        throw new IOException("Invalid user data");</w:t>
            </w:r>
          </w:p>
          <w:p w14:paraId="145EA2FD" w14:textId="77777777" w:rsidR="00E013F0" w:rsidRPr="00C37022" w:rsidRDefault="002B4D49" w:rsidP="002B4D49">
            <w:pPr>
              <w:pStyle w:val="TF-CDIGO-FONTE"/>
              <w:rPr>
                <w:rStyle w:val="TF-COURIER10"/>
              </w:rPr>
            </w:pPr>
            <w:r w:rsidRPr="00C37022">
              <w:rPr>
                <w:rStyle w:val="TF-COURIER10"/>
              </w:rPr>
              <w:t xml:space="preserve">    }</w:t>
            </w:r>
          </w:p>
          <w:p w14:paraId="17EDCB66" w14:textId="77777777" w:rsidR="00B8010C" w:rsidRPr="00C37022" w:rsidRDefault="00B8010C" w:rsidP="002B4D49">
            <w:pPr>
              <w:pStyle w:val="TF-CDIGO-FONTE"/>
              <w:rPr>
                <w:rStyle w:val="TF-COURIER10"/>
              </w:rPr>
            </w:pPr>
          </w:p>
          <w:p w14:paraId="0D8C2212" w14:textId="7BA19291" w:rsidR="002B4D49" w:rsidRPr="00C37022" w:rsidRDefault="002B4D49" w:rsidP="002B4D49">
            <w:pPr>
              <w:pStyle w:val="TF-CDIGO-FONTE"/>
              <w:rPr>
                <w:rStyle w:val="TF-COURIER10"/>
              </w:rPr>
            </w:pPr>
            <w:r w:rsidRPr="00C37022">
              <w:rPr>
                <w:rStyle w:val="TF-COURIER10"/>
              </w:rPr>
              <w:t>}</w:t>
            </w:r>
          </w:p>
        </w:tc>
      </w:tr>
    </w:tbl>
    <w:p w14:paraId="252000B8" w14:textId="466DC9CC" w:rsidR="00E013F0" w:rsidRDefault="00E013F0" w:rsidP="00E013F0">
      <w:pPr>
        <w:pStyle w:val="TF-FONTE"/>
      </w:pPr>
      <w:r>
        <w:t>Fonte: elaborada pela autora (2025).</w:t>
      </w:r>
    </w:p>
    <w:p w14:paraId="2C9BB316" w14:textId="7F5B5F1A" w:rsidR="003A249F" w:rsidRDefault="0047225E" w:rsidP="00D17575">
      <w:pPr>
        <w:pStyle w:val="TF-TEXTO"/>
      </w:pPr>
      <w:r>
        <w:t xml:space="preserve">No </w:t>
      </w:r>
      <w:r w:rsidR="00892749" w:rsidRPr="00FF4E26">
        <w:fldChar w:fldCharType="begin"/>
      </w:r>
      <w:r w:rsidR="00892749" w:rsidRPr="00FF4E26">
        <w:instrText xml:space="preserve"> REF _Ref214572399 \h  \* MERGEFORMAT </w:instrText>
      </w:r>
      <w:r w:rsidR="00892749" w:rsidRPr="00FF4E26">
        <w:fldChar w:fldCharType="separate"/>
      </w:r>
      <w:r w:rsidR="001C1872">
        <w:t xml:space="preserve">Quadro </w:t>
      </w:r>
      <w:r w:rsidR="001C1872">
        <w:rPr>
          <w:noProof/>
        </w:rPr>
        <w:t>8</w:t>
      </w:r>
      <w:r w:rsidR="00892749" w:rsidRPr="00FF4E26">
        <w:fldChar w:fldCharType="end"/>
      </w:r>
      <w:r w:rsidR="00892749" w:rsidRPr="00FF4E26">
        <w:t xml:space="preserve"> </w:t>
      </w:r>
      <w:r w:rsidR="00FF4E26" w:rsidRPr="00FF4E26">
        <w:t>é</w:t>
      </w:r>
      <w:r w:rsidR="00FF4E26">
        <w:t xml:space="preserve"> mostrado </w:t>
      </w:r>
      <w:r w:rsidR="003A249F" w:rsidRPr="003A249F">
        <w:t>a primeira etapa</w:t>
      </w:r>
      <w:r>
        <w:t xml:space="preserve"> </w:t>
      </w:r>
      <w:r w:rsidR="001B3D0E">
        <w:t xml:space="preserve">da </w:t>
      </w:r>
      <w:r w:rsidR="003A249F" w:rsidRPr="003A249F">
        <w:t>validação das informações obrigatórias</w:t>
      </w:r>
      <w:r w:rsidR="00411ADB">
        <w:t xml:space="preserve"> da ocorrência,</w:t>
      </w:r>
      <w:r w:rsidR="003A249F" w:rsidRPr="003A249F">
        <w:t xml:space="preserve"> presentes no </w:t>
      </w:r>
      <w:r w:rsidR="003A249F" w:rsidRPr="00FC685E">
        <w:rPr>
          <w:rStyle w:val="TF-COURIER10"/>
        </w:rPr>
        <w:t>OccurrenceRecord</w:t>
      </w:r>
      <w:r w:rsidR="00C95175">
        <w:rPr>
          <w:rStyle w:val="TF-COURIER10"/>
        </w:rPr>
        <w:t>,</w:t>
      </w:r>
      <w:r w:rsidR="00C95175" w:rsidRPr="00C95175">
        <w:t xml:space="preserve"> </w:t>
      </w:r>
      <w:r w:rsidR="00C95175">
        <w:t>e</w:t>
      </w:r>
      <w:r w:rsidR="00C95175" w:rsidRPr="00C95175">
        <w:t xml:space="preserve">ssa etapa ocorre na conversão inicial realizada pelo método </w:t>
      </w:r>
      <w:r w:rsidR="00C95175" w:rsidRPr="00C95175">
        <w:rPr>
          <w:rStyle w:val="TF-COURIER10"/>
        </w:rPr>
        <w:t>mapRecordToEntity</w:t>
      </w:r>
      <w:r w:rsidR="00C95175" w:rsidRPr="00C95175">
        <w:t xml:space="preserve"> (linhas </w:t>
      </w:r>
      <w:r w:rsidR="00224AD8">
        <w:t>0</w:t>
      </w:r>
      <w:r w:rsidR="00C95175" w:rsidRPr="00C95175">
        <w:t>3</w:t>
      </w:r>
      <w:r w:rsidR="00F43094">
        <w:t xml:space="preserve"> a </w:t>
      </w:r>
      <w:r w:rsidR="00224AD8">
        <w:t>2</w:t>
      </w:r>
      <w:r w:rsidR="00C95175" w:rsidRPr="00C95175">
        <w:t>3)</w:t>
      </w:r>
      <w:r w:rsidR="00322393">
        <w:t xml:space="preserve">. </w:t>
      </w:r>
      <w:r w:rsidR="0027199B" w:rsidRPr="0027199B">
        <w:t>Em seguida, é realizada a conversão do registro de usuário para a entidade correspondente</w:t>
      </w:r>
      <w:r w:rsidR="0027199B">
        <w:t xml:space="preserve"> </w:t>
      </w:r>
      <w:r w:rsidR="00322393">
        <w:t>(</w:t>
      </w:r>
      <w:r w:rsidR="00E9673E">
        <w:t xml:space="preserve">linha </w:t>
      </w:r>
      <w:r w:rsidR="0027199B">
        <w:t>1</w:t>
      </w:r>
      <w:r w:rsidR="00E9673E">
        <w:t>6</w:t>
      </w:r>
      <w:r w:rsidR="00322393">
        <w:t>)</w:t>
      </w:r>
      <w:r w:rsidR="00407401">
        <w:t xml:space="preserve">. </w:t>
      </w:r>
      <w:r w:rsidR="003A249F" w:rsidRPr="003A249F">
        <w:t>Caso o usuário não seja encontrado, o serviço lança uma exceção específica (</w:t>
      </w:r>
      <w:r w:rsidR="003A249F" w:rsidRPr="00995249">
        <w:rPr>
          <w:rStyle w:val="TF-COURIER10"/>
        </w:rPr>
        <w:t>ServiceException</w:t>
      </w:r>
      <w:r w:rsidR="003A249F" w:rsidRPr="003A249F">
        <w:t>), garantindo que apenas ocorrências provenientes de usuários válidos sejam persistidas.</w:t>
      </w:r>
      <w:r w:rsidR="008E3E28">
        <w:t xml:space="preserve"> </w:t>
      </w:r>
      <w:r w:rsidR="003A249F" w:rsidRPr="003A249F">
        <w:t>Após a validação, o serviço realiza a conversão do record para a respectiva entidade JPA</w:t>
      </w:r>
      <w:r w:rsidR="00BC0E2B">
        <w:t xml:space="preserve">. </w:t>
      </w:r>
      <w:r w:rsidR="003A249F" w:rsidRPr="003A249F">
        <w:t xml:space="preserve">A entidade recuperada do usuário é associada ao campo </w:t>
      </w:r>
      <w:r w:rsidR="003A249F" w:rsidRPr="00995249">
        <w:rPr>
          <w:rStyle w:val="TF-COURIER10"/>
        </w:rPr>
        <w:t>reporterUser</w:t>
      </w:r>
      <w:r w:rsidR="00995249">
        <w:t>.</w:t>
      </w:r>
      <w:r w:rsidR="00F6470B">
        <w:t xml:space="preserve"> </w:t>
      </w:r>
      <w:r w:rsidR="003A249F" w:rsidRPr="003A249F">
        <w:t>Concluída a preparação da entidade, o serviço executa a persistência</w:t>
      </w:r>
      <w:r w:rsidR="00D17575">
        <w:t>, a</w:t>
      </w:r>
      <w:r w:rsidR="003A249F" w:rsidRPr="003A249F">
        <w:t>pós a persistência, a entidade salva é convertida novamente para um OccurrenceRecord</w:t>
      </w:r>
      <w:r w:rsidR="00F43094">
        <w:t xml:space="preserve"> (linhas </w:t>
      </w:r>
      <w:r w:rsidR="00CE02A0">
        <w:t>35</w:t>
      </w:r>
      <w:r w:rsidR="00F43094">
        <w:t xml:space="preserve"> a </w:t>
      </w:r>
      <w:r w:rsidR="00CE02A0">
        <w:t>53</w:t>
      </w:r>
      <w:r w:rsidR="00F43094">
        <w:t>)</w:t>
      </w:r>
      <w:r w:rsidR="003A249F" w:rsidRPr="003A249F">
        <w:t>, incluindo campos gerados automaticamente, como o identificador e a data do reporte.</w:t>
      </w:r>
    </w:p>
    <w:p w14:paraId="6D136C1C" w14:textId="3C734244" w:rsidR="00A03CF9" w:rsidRDefault="00A03CF9" w:rsidP="00D33149">
      <w:pPr>
        <w:pStyle w:val="TF-LEGENDA"/>
      </w:pPr>
      <w:bookmarkStart w:id="255" w:name="_Ref214572399"/>
      <w:bookmarkStart w:id="256" w:name="_Toc215432518"/>
      <w:r>
        <w:lastRenderedPageBreak/>
        <w:t xml:space="preserve">Quadro </w:t>
      </w:r>
      <w:fldSimple w:instr=" SEQ Quadro \* ARABIC ">
        <w:r w:rsidR="001C1872">
          <w:rPr>
            <w:noProof/>
          </w:rPr>
          <w:t>8</w:t>
        </w:r>
      </w:fldSimple>
      <w:bookmarkEnd w:id="255"/>
      <w:r w:rsidR="009C2935">
        <w:t xml:space="preserve"> </w:t>
      </w:r>
      <w:r w:rsidR="00480F3E" w:rsidRPr="0056731F">
        <w:t>–</w:t>
      </w:r>
      <w:r w:rsidR="00480F3E">
        <w:t xml:space="preserve"> </w:t>
      </w:r>
      <w:r w:rsidR="00F01D4A">
        <w:t>C</w:t>
      </w:r>
      <w:r w:rsidR="00480F3E">
        <w:t xml:space="preserve">odificação do </w:t>
      </w:r>
      <w:r w:rsidR="00480F3E" w:rsidRPr="00D33149">
        <w:rPr>
          <w:i/>
          <w:iCs/>
        </w:rPr>
        <w:t>backend</w:t>
      </w:r>
      <w:r w:rsidR="00480F3E">
        <w:t xml:space="preserve"> para </w:t>
      </w:r>
      <w:r w:rsidR="00D33149">
        <w:t>salvar uma ocorrência</w:t>
      </w:r>
      <w:bookmarkEnd w:id="256"/>
    </w:p>
    <w:tbl>
      <w:tblPr>
        <w:tblW w:w="9075" w:type="dxa"/>
        <w:tblBorders>
          <w:top w:val="single" w:sz="4" w:space="0" w:color="auto"/>
          <w:left w:val="single" w:sz="4" w:space="0" w:color="000000"/>
          <w:bottom w:val="single" w:sz="4" w:space="0" w:color="auto"/>
          <w:right w:val="single" w:sz="4" w:space="0" w:color="000000"/>
          <w:insideH w:val="single" w:sz="4" w:space="0" w:color="000000"/>
          <w:insideV w:val="single" w:sz="4" w:space="0" w:color="000000"/>
        </w:tblBorders>
        <w:tblLook w:val="04A0" w:firstRow="1" w:lastRow="0" w:firstColumn="1" w:lastColumn="0" w:noHBand="0" w:noVBand="1"/>
      </w:tblPr>
      <w:tblGrid>
        <w:gridCol w:w="457"/>
        <w:gridCol w:w="8618"/>
      </w:tblGrid>
      <w:tr w:rsidR="00A54842" w:rsidRPr="00F6470B" w14:paraId="4028132F" w14:textId="77777777" w:rsidTr="009A2BEA">
        <w:tc>
          <w:tcPr>
            <w:tcW w:w="457" w:type="dxa"/>
          </w:tcPr>
          <w:p w14:paraId="1D409790" w14:textId="77777777" w:rsidR="00A54842" w:rsidRPr="00F15879" w:rsidRDefault="00F376AC" w:rsidP="00D34345">
            <w:pPr>
              <w:pStyle w:val="TF-CDIGO-FONTE"/>
              <w:rPr>
                <w:rStyle w:val="TF-COURIER10"/>
                <w:sz w:val="18"/>
                <w:szCs w:val="18"/>
              </w:rPr>
            </w:pPr>
            <w:r w:rsidRPr="00F15879">
              <w:rPr>
                <w:rStyle w:val="TF-COURIER10"/>
                <w:sz w:val="18"/>
                <w:szCs w:val="18"/>
              </w:rPr>
              <w:t>01</w:t>
            </w:r>
          </w:p>
          <w:p w14:paraId="6999AFCF" w14:textId="77777777" w:rsidR="00F376AC" w:rsidRPr="00F15879" w:rsidRDefault="00F376AC" w:rsidP="00D34345">
            <w:pPr>
              <w:pStyle w:val="TF-CDIGO-FONTE"/>
              <w:rPr>
                <w:rStyle w:val="TF-COURIER10"/>
                <w:sz w:val="18"/>
                <w:szCs w:val="18"/>
              </w:rPr>
            </w:pPr>
            <w:r w:rsidRPr="00F15879">
              <w:rPr>
                <w:rStyle w:val="TF-COURIER10"/>
                <w:sz w:val="18"/>
                <w:szCs w:val="18"/>
              </w:rPr>
              <w:t>02</w:t>
            </w:r>
          </w:p>
          <w:p w14:paraId="37FDF1BE" w14:textId="77777777" w:rsidR="00F376AC" w:rsidRPr="00F15879" w:rsidRDefault="00F376AC" w:rsidP="00D34345">
            <w:pPr>
              <w:pStyle w:val="TF-CDIGO-FONTE"/>
              <w:rPr>
                <w:rStyle w:val="TF-COURIER10"/>
                <w:sz w:val="18"/>
                <w:szCs w:val="18"/>
              </w:rPr>
            </w:pPr>
            <w:r w:rsidRPr="00F15879">
              <w:rPr>
                <w:rStyle w:val="TF-COURIER10"/>
                <w:sz w:val="18"/>
                <w:szCs w:val="18"/>
              </w:rPr>
              <w:t>03</w:t>
            </w:r>
          </w:p>
          <w:p w14:paraId="2CE0D0B0" w14:textId="77777777" w:rsidR="00F376AC" w:rsidRPr="00F15879" w:rsidRDefault="00F376AC" w:rsidP="00D34345">
            <w:pPr>
              <w:pStyle w:val="TF-CDIGO-FONTE"/>
              <w:rPr>
                <w:rStyle w:val="TF-COURIER10"/>
                <w:sz w:val="18"/>
                <w:szCs w:val="18"/>
              </w:rPr>
            </w:pPr>
            <w:r w:rsidRPr="00F15879">
              <w:rPr>
                <w:rStyle w:val="TF-COURIER10"/>
                <w:sz w:val="18"/>
                <w:szCs w:val="18"/>
              </w:rPr>
              <w:t>04</w:t>
            </w:r>
          </w:p>
          <w:p w14:paraId="7537125B" w14:textId="77777777" w:rsidR="00F376AC" w:rsidRPr="00F15879" w:rsidRDefault="00F376AC" w:rsidP="00D34345">
            <w:pPr>
              <w:pStyle w:val="TF-CDIGO-FONTE"/>
              <w:rPr>
                <w:rStyle w:val="TF-COURIER10"/>
                <w:sz w:val="18"/>
                <w:szCs w:val="18"/>
              </w:rPr>
            </w:pPr>
            <w:r w:rsidRPr="00F15879">
              <w:rPr>
                <w:rStyle w:val="TF-COURIER10"/>
                <w:sz w:val="18"/>
                <w:szCs w:val="18"/>
              </w:rPr>
              <w:t>05</w:t>
            </w:r>
          </w:p>
          <w:p w14:paraId="20EE3011" w14:textId="77777777" w:rsidR="00F376AC" w:rsidRPr="00F15879" w:rsidRDefault="00F376AC" w:rsidP="00D34345">
            <w:pPr>
              <w:pStyle w:val="TF-CDIGO-FONTE"/>
              <w:rPr>
                <w:rStyle w:val="TF-COURIER10"/>
                <w:sz w:val="18"/>
                <w:szCs w:val="18"/>
              </w:rPr>
            </w:pPr>
            <w:r w:rsidRPr="00F15879">
              <w:rPr>
                <w:rStyle w:val="TF-COURIER10"/>
                <w:sz w:val="18"/>
                <w:szCs w:val="18"/>
              </w:rPr>
              <w:t>06</w:t>
            </w:r>
          </w:p>
          <w:p w14:paraId="14886D09" w14:textId="77777777" w:rsidR="00F376AC" w:rsidRPr="00F15879" w:rsidRDefault="00F376AC" w:rsidP="00D34345">
            <w:pPr>
              <w:pStyle w:val="TF-CDIGO-FONTE"/>
              <w:rPr>
                <w:rStyle w:val="TF-COURIER10"/>
                <w:sz w:val="18"/>
                <w:szCs w:val="18"/>
              </w:rPr>
            </w:pPr>
            <w:r w:rsidRPr="00F15879">
              <w:rPr>
                <w:rStyle w:val="TF-COURIER10"/>
                <w:sz w:val="18"/>
                <w:szCs w:val="18"/>
              </w:rPr>
              <w:t>07</w:t>
            </w:r>
          </w:p>
          <w:p w14:paraId="5B34EC50" w14:textId="77777777" w:rsidR="00F376AC" w:rsidRPr="00F15879" w:rsidRDefault="00F376AC" w:rsidP="00D34345">
            <w:pPr>
              <w:pStyle w:val="TF-CDIGO-FONTE"/>
              <w:rPr>
                <w:rStyle w:val="TF-COURIER10"/>
                <w:sz w:val="18"/>
                <w:szCs w:val="18"/>
              </w:rPr>
            </w:pPr>
            <w:r w:rsidRPr="00F15879">
              <w:rPr>
                <w:rStyle w:val="TF-COURIER10"/>
                <w:sz w:val="18"/>
                <w:szCs w:val="18"/>
              </w:rPr>
              <w:t>08</w:t>
            </w:r>
          </w:p>
          <w:p w14:paraId="46568EDE" w14:textId="77777777" w:rsidR="00F376AC" w:rsidRPr="00F15879" w:rsidRDefault="00F376AC" w:rsidP="00D34345">
            <w:pPr>
              <w:pStyle w:val="TF-CDIGO-FONTE"/>
              <w:rPr>
                <w:rStyle w:val="TF-COURIER10"/>
                <w:sz w:val="18"/>
                <w:szCs w:val="18"/>
              </w:rPr>
            </w:pPr>
            <w:r w:rsidRPr="00F15879">
              <w:rPr>
                <w:rStyle w:val="TF-COURIER10"/>
                <w:sz w:val="18"/>
                <w:szCs w:val="18"/>
              </w:rPr>
              <w:t>09</w:t>
            </w:r>
          </w:p>
          <w:p w14:paraId="4682B2F4" w14:textId="77777777" w:rsidR="00F376AC" w:rsidRPr="00F15879" w:rsidRDefault="00F376AC" w:rsidP="00D34345">
            <w:pPr>
              <w:pStyle w:val="TF-CDIGO-FONTE"/>
              <w:rPr>
                <w:rStyle w:val="TF-COURIER10"/>
                <w:sz w:val="18"/>
                <w:szCs w:val="18"/>
              </w:rPr>
            </w:pPr>
            <w:r w:rsidRPr="00F15879">
              <w:rPr>
                <w:rStyle w:val="TF-COURIER10"/>
                <w:sz w:val="18"/>
                <w:szCs w:val="18"/>
              </w:rPr>
              <w:t>10</w:t>
            </w:r>
          </w:p>
          <w:p w14:paraId="253BAEB0" w14:textId="77777777" w:rsidR="007B1880" w:rsidRPr="00F15879" w:rsidRDefault="007B1880" w:rsidP="00D34345">
            <w:pPr>
              <w:pStyle w:val="TF-CDIGO-FONTE"/>
              <w:rPr>
                <w:rStyle w:val="TF-COURIER10"/>
                <w:sz w:val="18"/>
                <w:szCs w:val="18"/>
              </w:rPr>
            </w:pPr>
            <w:r w:rsidRPr="00F15879">
              <w:rPr>
                <w:rStyle w:val="TF-COURIER10"/>
                <w:sz w:val="18"/>
                <w:szCs w:val="18"/>
              </w:rPr>
              <w:t>11</w:t>
            </w:r>
          </w:p>
          <w:p w14:paraId="0D44FA32" w14:textId="77777777" w:rsidR="007B1880" w:rsidRPr="00F15879" w:rsidRDefault="007B1880" w:rsidP="00D34345">
            <w:pPr>
              <w:pStyle w:val="TF-CDIGO-FONTE"/>
              <w:rPr>
                <w:rStyle w:val="TF-COURIER10"/>
                <w:sz w:val="18"/>
                <w:szCs w:val="18"/>
              </w:rPr>
            </w:pPr>
            <w:r w:rsidRPr="00F15879">
              <w:rPr>
                <w:rStyle w:val="TF-COURIER10"/>
                <w:sz w:val="18"/>
                <w:szCs w:val="18"/>
              </w:rPr>
              <w:t>12</w:t>
            </w:r>
          </w:p>
          <w:p w14:paraId="4544E8F0" w14:textId="77777777" w:rsidR="007B1880" w:rsidRPr="00F15879" w:rsidRDefault="007B1880" w:rsidP="00D34345">
            <w:pPr>
              <w:pStyle w:val="TF-CDIGO-FONTE"/>
              <w:rPr>
                <w:rStyle w:val="TF-COURIER10"/>
                <w:sz w:val="18"/>
                <w:szCs w:val="18"/>
              </w:rPr>
            </w:pPr>
            <w:r w:rsidRPr="00F15879">
              <w:rPr>
                <w:rStyle w:val="TF-COURIER10"/>
                <w:sz w:val="18"/>
                <w:szCs w:val="18"/>
              </w:rPr>
              <w:t>13</w:t>
            </w:r>
          </w:p>
          <w:p w14:paraId="4FC89F72" w14:textId="77777777" w:rsidR="007B1880" w:rsidRPr="00F15879" w:rsidRDefault="007B1880" w:rsidP="00D34345">
            <w:pPr>
              <w:pStyle w:val="TF-CDIGO-FONTE"/>
              <w:rPr>
                <w:rStyle w:val="TF-COURIER10"/>
                <w:sz w:val="18"/>
                <w:szCs w:val="18"/>
              </w:rPr>
            </w:pPr>
            <w:r w:rsidRPr="00F15879">
              <w:rPr>
                <w:rStyle w:val="TF-COURIER10"/>
                <w:sz w:val="18"/>
                <w:szCs w:val="18"/>
              </w:rPr>
              <w:t>14</w:t>
            </w:r>
          </w:p>
          <w:p w14:paraId="13B02C41" w14:textId="77777777" w:rsidR="007B1880" w:rsidRPr="00F15879" w:rsidRDefault="007B1880" w:rsidP="00D34345">
            <w:pPr>
              <w:pStyle w:val="TF-CDIGO-FONTE"/>
              <w:rPr>
                <w:rStyle w:val="TF-COURIER10"/>
                <w:sz w:val="18"/>
                <w:szCs w:val="18"/>
              </w:rPr>
            </w:pPr>
            <w:r w:rsidRPr="00F15879">
              <w:rPr>
                <w:rStyle w:val="TF-COURIER10"/>
                <w:sz w:val="18"/>
                <w:szCs w:val="18"/>
              </w:rPr>
              <w:t>15</w:t>
            </w:r>
          </w:p>
          <w:p w14:paraId="323C6D9C" w14:textId="77777777" w:rsidR="007B1880" w:rsidRPr="00F15879" w:rsidRDefault="007B1880" w:rsidP="00D34345">
            <w:pPr>
              <w:pStyle w:val="TF-CDIGO-FONTE"/>
              <w:rPr>
                <w:rStyle w:val="TF-COURIER10"/>
                <w:sz w:val="18"/>
                <w:szCs w:val="18"/>
              </w:rPr>
            </w:pPr>
            <w:r w:rsidRPr="00F15879">
              <w:rPr>
                <w:rStyle w:val="TF-COURIER10"/>
                <w:sz w:val="18"/>
                <w:szCs w:val="18"/>
              </w:rPr>
              <w:t>16</w:t>
            </w:r>
          </w:p>
          <w:p w14:paraId="3A5671DC" w14:textId="77777777" w:rsidR="007B1880" w:rsidRPr="00F15879" w:rsidRDefault="007B1880" w:rsidP="00D34345">
            <w:pPr>
              <w:pStyle w:val="TF-CDIGO-FONTE"/>
              <w:rPr>
                <w:rStyle w:val="TF-COURIER10"/>
                <w:sz w:val="18"/>
                <w:szCs w:val="18"/>
              </w:rPr>
            </w:pPr>
            <w:r w:rsidRPr="00F15879">
              <w:rPr>
                <w:rStyle w:val="TF-COURIER10"/>
                <w:sz w:val="18"/>
                <w:szCs w:val="18"/>
              </w:rPr>
              <w:t>17</w:t>
            </w:r>
          </w:p>
          <w:p w14:paraId="40744F5D" w14:textId="77777777" w:rsidR="007B1880" w:rsidRPr="00F15879" w:rsidRDefault="007B1880" w:rsidP="00D34345">
            <w:pPr>
              <w:pStyle w:val="TF-CDIGO-FONTE"/>
              <w:rPr>
                <w:rStyle w:val="TF-COURIER10"/>
                <w:sz w:val="18"/>
                <w:szCs w:val="18"/>
              </w:rPr>
            </w:pPr>
            <w:r w:rsidRPr="00F15879">
              <w:rPr>
                <w:rStyle w:val="TF-COURIER10"/>
                <w:sz w:val="18"/>
                <w:szCs w:val="18"/>
              </w:rPr>
              <w:t>18</w:t>
            </w:r>
          </w:p>
          <w:p w14:paraId="41B49330" w14:textId="77777777" w:rsidR="007B1880" w:rsidRPr="00F15879" w:rsidRDefault="007B1880" w:rsidP="00D34345">
            <w:pPr>
              <w:pStyle w:val="TF-CDIGO-FONTE"/>
              <w:rPr>
                <w:rStyle w:val="TF-COURIER10"/>
                <w:sz w:val="18"/>
                <w:szCs w:val="18"/>
              </w:rPr>
            </w:pPr>
            <w:r w:rsidRPr="00F15879">
              <w:rPr>
                <w:rStyle w:val="TF-COURIER10"/>
                <w:sz w:val="18"/>
                <w:szCs w:val="18"/>
              </w:rPr>
              <w:t>19</w:t>
            </w:r>
          </w:p>
          <w:p w14:paraId="3D380EAD" w14:textId="77777777" w:rsidR="007B1880" w:rsidRPr="00F15879" w:rsidRDefault="007B1880" w:rsidP="00D34345">
            <w:pPr>
              <w:pStyle w:val="TF-CDIGO-FONTE"/>
              <w:rPr>
                <w:rStyle w:val="TF-COURIER10"/>
                <w:sz w:val="18"/>
                <w:szCs w:val="18"/>
              </w:rPr>
            </w:pPr>
            <w:r w:rsidRPr="00F15879">
              <w:rPr>
                <w:rStyle w:val="TF-COURIER10"/>
                <w:sz w:val="18"/>
                <w:szCs w:val="18"/>
              </w:rPr>
              <w:t>20</w:t>
            </w:r>
          </w:p>
          <w:p w14:paraId="07C7B45A" w14:textId="77777777" w:rsidR="007B1880" w:rsidRPr="00F15879" w:rsidRDefault="007B1880" w:rsidP="00D34345">
            <w:pPr>
              <w:pStyle w:val="TF-CDIGO-FONTE"/>
              <w:rPr>
                <w:rStyle w:val="TF-COURIER10"/>
                <w:sz w:val="18"/>
                <w:szCs w:val="18"/>
              </w:rPr>
            </w:pPr>
            <w:r w:rsidRPr="00F15879">
              <w:rPr>
                <w:rStyle w:val="TF-COURIER10"/>
                <w:sz w:val="18"/>
                <w:szCs w:val="18"/>
              </w:rPr>
              <w:t>21</w:t>
            </w:r>
          </w:p>
          <w:p w14:paraId="107A4D62" w14:textId="77777777" w:rsidR="007B1880" w:rsidRPr="00F15879" w:rsidRDefault="007B1880" w:rsidP="00D34345">
            <w:pPr>
              <w:pStyle w:val="TF-CDIGO-FONTE"/>
              <w:rPr>
                <w:rStyle w:val="TF-COURIER10"/>
                <w:sz w:val="18"/>
                <w:szCs w:val="18"/>
              </w:rPr>
            </w:pPr>
            <w:r w:rsidRPr="00F15879">
              <w:rPr>
                <w:rStyle w:val="TF-COURIER10"/>
                <w:sz w:val="18"/>
                <w:szCs w:val="18"/>
              </w:rPr>
              <w:t>22</w:t>
            </w:r>
          </w:p>
          <w:p w14:paraId="08D40D52" w14:textId="77777777" w:rsidR="007B1880" w:rsidRPr="00F15879" w:rsidRDefault="007B1880" w:rsidP="00D34345">
            <w:pPr>
              <w:pStyle w:val="TF-CDIGO-FONTE"/>
              <w:rPr>
                <w:rStyle w:val="TF-COURIER10"/>
                <w:sz w:val="18"/>
                <w:szCs w:val="18"/>
              </w:rPr>
            </w:pPr>
            <w:r w:rsidRPr="00F15879">
              <w:rPr>
                <w:rStyle w:val="TF-COURIER10"/>
                <w:sz w:val="18"/>
                <w:szCs w:val="18"/>
              </w:rPr>
              <w:t>23</w:t>
            </w:r>
          </w:p>
          <w:p w14:paraId="34BF8DD3" w14:textId="77777777" w:rsidR="007B1880" w:rsidRPr="00F15879" w:rsidRDefault="007B1880" w:rsidP="00D34345">
            <w:pPr>
              <w:pStyle w:val="TF-CDIGO-FONTE"/>
              <w:rPr>
                <w:rStyle w:val="TF-COURIER10"/>
                <w:sz w:val="18"/>
                <w:szCs w:val="18"/>
              </w:rPr>
            </w:pPr>
            <w:r w:rsidRPr="00F15879">
              <w:rPr>
                <w:rStyle w:val="TF-COURIER10"/>
                <w:sz w:val="18"/>
                <w:szCs w:val="18"/>
              </w:rPr>
              <w:t>24</w:t>
            </w:r>
          </w:p>
          <w:p w14:paraId="64D7A8AE" w14:textId="77777777" w:rsidR="007B1880" w:rsidRPr="00F15879" w:rsidRDefault="007B1880" w:rsidP="00D34345">
            <w:pPr>
              <w:pStyle w:val="TF-CDIGO-FONTE"/>
              <w:rPr>
                <w:rStyle w:val="TF-COURIER10"/>
                <w:sz w:val="18"/>
                <w:szCs w:val="18"/>
              </w:rPr>
            </w:pPr>
            <w:r w:rsidRPr="00F15879">
              <w:rPr>
                <w:rStyle w:val="TF-COURIER10"/>
                <w:sz w:val="18"/>
                <w:szCs w:val="18"/>
              </w:rPr>
              <w:t>25</w:t>
            </w:r>
          </w:p>
          <w:p w14:paraId="436871D1" w14:textId="77777777" w:rsidR="007B1880" w:rsidRPr="00F15879" w:rsidRDefault="007B1880" w:rsidP="00D34345">
            <w:pPr>
              <w:pStyle w:val="TF-CDIGO-FONTE"/>
              <w:rPr>
                <w:rStyle w:val="TF-COURIER10"/>
                <w:sz w:val="18"/>
                <w:szCs w:val="18"/>
              </w:rPr>
            </w:pPr>
            <w:r w:rsidRPr="00F15879">
              <w:rPr>
                <w:rStyle w:val="TF-COURIER10"/>
                <w:sz w:val="18"/>
                <w:szCs w:val="18"/>
              </w:rPr>
              <w:t>26</w:t>
            </w:r>
          </w:p>
          <w:p w14:paraId="5605E0AE" w14:textId="77777777" w:rsidR="007B1880" w:rsidRPr="00F15879" w:rsidRDefault="007B1880" w:rsidP="00D34345">
            <w:pPr>
              <w:pStyle w:val="TF-CDIGO-FONTE"/>
              <w:rPr>
                <w:rStyle w:val="TF-COURIER10"/>
                <w:sz w:val="18"/>
                <w:szCs w:val="18"/>
              </w:rPr>
            </w:pPr>
            <w:r w:rsidRPr="00F15879">
              <w:rPr>
                <w:rStyle w:val="TF-COURIER10"/>
                <w:sz w:val="18"/>
                <w:szCs w:val="18"/>
              </w:rPr>
              <w:t>27</w:t>
            </w:r>
          </w:p>
          <w:p w14:paraId="06A53985" w14:textId="77777777" w:rsidR="007B1880" w:rsidRPr="00F15879" w:rsidRDefault="007B1880" w:rsidP="00D34345">
            <w:pPr>
              <w:pStyle w:val="TF-CDIGO-FONTE"/>
              <w:rPr>
                <w:rStyle w:val="TF-COURIER10"/>
                <w:sz w:val="18"/>
                <w:szCs w:val="18"/>
              </w:rPr>
            </w:pPr>
            <w:r w:rsidRPr="00F15879">
              <w:rPr>
                <w:rStyle w:val="TF-COURIER10"/>
                <w:sz w:val="18"/>
                <w:szCs w:val="18"/>
              </w:rPr>
              <w:t>28</w:t>
            </w:r>
          </w:p>
          <w:p w14:paraId="6FFBE7A5" w14:textId="77777777" w:rsidR="007B1880" w:rsidRPr="00F15879" w:rsidRDefault="007B1880" w:rsidP="00D34345">
            <w:pPr>
              <w:pStyle w:val="TF-CDIGO-FONTE"/>
              <w:rPr>
                <w:rStyle w:val="TF-COURIER10"/>
                <w:sz w:val="18"/>
                <w:szCs w:val="18"/>
              </w:rPr>
            </w:pPr>
            <w:r w:rsidRPr="00F15879">
              <w:rPr>
                <w:rStyle w:val="TF-COURIER10"/>
                <w:sz w:val="18"/>
                <w:szCs w:val="18"/>
              </w:rPr>
              <w:t>29</w:t>
            </w:r>
          </w:p>
          <w:p w14:paraId="52BE8328" w14:textId="77777777" w:rsidR="007B1880" w:rsidRPr="00F15879" w:rsidRDefault="007B1880" w:rsidP="00D34345">
            <w:pPr>
              <w:pStyle w:val="TF-CDIGO-FONTE"/>
              <w:rPr>
                <w:rStyle w:val="TF-COURIER10"/>
                <w:sz w:val="18"/>
                <w:szCs w:val="18"/>
              </w:rPr>
            </w:pPr>
            <w:r w:rsidRPr="00F15879">
              <w:rPr>
                <w:rStyle w:val="TF-COURIER10"/>
                <w:sz w:val="18"/>
                <w:szCs w:val="18"/>
              </w:rPr>
              <w:t>30</w:t>
            </w:r>
          </w:p>
          <w:p w14:paraId="1D2C4202" w14:textId="77777777" w:rsidR="007B1880" w:rsidRPr="00F15879" w:rsidRDefault="007B1880" w:rsidP="00D34345">
            <w:pPr>
              <w:pStyle w:val="TF-CDIGO-FONTE"/>
              <w:rPr>
                <w:rStyle w:val="TF-COURIER10"/>
                <w:sz w:val="18"/>
                <w:szCs w:val="18"/>
              </w:rPr>
            </w:pPr>
            <w:r w:rsidRPr="00F15879">
              <w:rPr>
                <w:rStyle w:val="TF-COURIER10"/>
                <w:sz w:val="18"/>
                <w:szCs w:val="18"/>
              </w:rPr>
              <w:t>31</w:t>
            </w:r>
          </w:p>
          <w:p w14:paraId="3B806244" w14:textId="77777777" w:rsidR="007B1880" w:rsidRPr="00F15879" w:rsidRDefault="007B1880" w:rsidP="00D34345">
            <w:pPr>
              <w:pStyle w:val="TF-CDIGO-FONTE"/>
              <w:rPr>
                <w:rStyle w:val="TF-COURIER10"/>
                <w:sz w:val="18"/>
                <w:szCs w:val="18"/>
              </w:rPr>
            </w:pPr>
            <w:r w:rsidRPr="00F15879">
              <w:rPr>
                <w:rStyle w:val="TF-COURIER10"/>
                <w:sz w:val="18"/>
                <w:szCs w:val="18"/>
              </w:rPr>
              <w:t>32</w:t>
            </w:r>
          </w:p>
          <w:p w14:paraId="6CB0E85C" w14:textId="77777777" w:rsidR="007B1880" w:rsidRPr="00F15879" w:rsidRDefault="007B1880" w:rsidP="00D34345">
            <w:pPr>
              <w:pStyle w:val="TF-CDIGO-FONTE"/>
              <w:rPr>
                <w:rStyle w:val="TF-COURIER10"/>
                <w:sz w:val="18"/>
                <w:szCs w:val="18"/>
              </w:rPr>
            </w:pPr>
            <w:r w:rsidRPr="00F15879">
              <w:rPr>
                <w:rStyle w:val="TF-COURIER10"/>
                <w:sz w:val="18"/>
                <w:szCs w:val="18"/>
              </w:rPr>
              <w:t>33</w:t>
            </w:r>
          </w:p>
          <w:p w14:paraId="7C937BE0" w14:textId="77777777" w:rsidR="007B1880" w:rsidRPr="00F15879" w:rsidRDefault="007B1880" w:rsidP="00D34345">
            <w:pPr>
              <w:pStyle w:val="TF-CDIGO-FONTE"/>
              <w:rPr>
                <w:rStyle w:val="TF-COURIER10"/>
                <w:sz w:val="18"/>
                <w:szCs w:val="18"/>
              </w:rPr>
            </w:pPr>
            <w:r w:rsidRPr="00F15879">
              <w:rPr>
                <w:rStyle w:val="TF-COURIER10"/>
                <w:sz w:val="18"/>
                <w:szCs w:val="18"/>
              </w:rPr>
              <w:t>34</w:t>
            </w:r>
          </w:p>
          <w:p w14:paraId="2042D3E3" w14:textId="77777777" w:rsidR="007B1880" w:rsidRPr="00F15879" w:rsidRDefault="00D01B19" w:rsidP="00D34345">
            <w:pPr>
              <w:pStyle w:val="TF-CDIGO-FONTE"/>
              <w:rPr>
                <w:rStyle w:val="TF-COURIER10"/>
                <w:sz w:val="18"/>
                <w:szCs w:val="18"/>
              </w:rPr>
            </w:pPr>
            <w:r w:rsidRPr="00F15879">
              <w:rPr>
                <w:rStyle w:val="TF-COURIER10"/>
                <w:sz w:val="18"/>
                <w:szCs w:val="18"/>
              </w:rPr>
              <w:t>35</w:t>
            </w:r>
          </w:p>
          <w:p w14:paraId="6BE76674" w14:textId="77777777" w:rsidR="00D01B19" w:rsidRPr="00F15879" w:rsidRDefault="00D01B19" w:rsidP="00D34345">
            <w:pPr>
              <w:pStyle w:val="TF-CDIGO-FONTE"/>
              <w:rPr>
                <w:rStyle w:val="TF-COURIER10"/>
                <w:sz w:val="18"/>
                <w:szCs w:val="18"/>
              </w:rPr>
            </w:pPr>
            <w:r w:rsidRPr="00F15879">
              <w:rPr>
                <w:rStyle w:val="TF-COURIER10"/>
                <w:sz w:val="18"/>
                <w:szCs w:val="18"/>
              </w:rPr>
              <w:t>36</w:t>
            </w:r>
          </w:p>
          <w:p w14:paraId="147D7ED8" w14:textId="77777777" w:rsidR="00D01B19" w:rsidRPr="00F15879" w:rsidRDefault="00D01B19" w:rsidP="00D34345">
            <w:pPr>
              <w:pStyle w:val="TF-CDIGO-FONTE"/>
              <w:rPr>
                <w:rStyle w:val="TF-COURIER10"/>
                <w:sz w:val="18"/>
                <w:szCs w:val="18"/>
              </w:rPr>
            </w:pPr>
            <w:r w:rsidRPr="00F15879">
              <w:rPr>
                <w:rStyle w:val="TF-COURIER10"/>
                <w:sz w:val="18"/>
                <w:szCs w:val="18"/>
              </w:rPr>
              <w:t>37</w:t>
            </w:r>
          </w:p>
          <w:p w14:paraId="406D8428" w14:textId="77777777" w:rsidR="00D01B19" w:rsidRPr="00F15879" w:rsidRDefault="00D01B19" w:rsidP="00D34345">
            <w:pPr>
              <w:pStyle w:val="TF-CDIGO-FONTE"/>
              <w:rPr>
                <w:rStyle w:val="TF-COURIER10"/>
                <w:sz w:val="18"/>
                <w:szCs w:val="18"/>
              </w:rPr>
            </w:pPr>
            <w:r w:rsidRPr="00F15879">
              <w:rPr>
                <w:rStyle w:val="TF-COURIER10"/>
                <w:sz w:val="18"/>
                <w:szCs w:val="18"/>
              </w:rPr>
              <w:t>38</w:t>
            </w:r>
          </w:p>
          <w:p w14:paraId="217DA2E1" w14:textId="77777777" w:rsidR="00D01B19" w:rsidRPr="00F15879" w:rsidRDefault="00D01B19" w:rsidP="00D34345">
            <w:pPr>
              <w:pStyle w:val="TF-CDIGO-FONTE"/>
              <w:rPr>
                <w:rStyle w:val="TF-COURIER10"/>
                <w:sz w:val="18"/>
                <w:szCs w:val="18"/>
              </w:rPr>
            </w:pPr>
            <w:r w:rsidRPr="00F15879">
              <w:rPr>
                <w:rStyle w:val="TF-COURIER10"/>
                <w:sz w:val="18"/>
                <w:szCs w:val="18"/>
              </w:rPr>
              <w:t>39</w:t>
            </w:r>
          </w:p>
          <w:p w14:paraId="5C5801B3" w14:textId="77777777" w:rsidR="00D01B19" w:rsidRPr="00F15879" w:rsidRDefault="00D01B19" w:rsidP="00D34345">
            <w:pPr>
              <w:pStyle w:val="TF-CDIGO-FONTE"/>
              <w:rPr>
                <w:rStyle w:val="TF-COURIER10"/>
                <w:sz w:val="18"/>
                <w:szCs w:val="18"/>
              </w:rPr>
            </w:pPr>
            <w:r w:rsidRPr="00F15879">
              <w:rPr>
                <w:rStyle w:val="TF-COURIER10"/>
                <w:sz w:val="18"/>
                <w:szCs w:val="18"/>
              </w:rPr>
              <w:t>40</w:t>
            </w:r>
          </w:p>
          <w:p w14:paraId="7B0BF079" w14:textId="77777777" w:rsidR="00D01B19" w:rsidRPr="00F15879" w:rsidRDefault="00D01B19" w:rsidP="00D34345">
            <w:pPr>
              <w:pStyle w:val="TF-CDIGO-FONTE"/>
              <w:rPr>
                <w:rStyle w:val="TF-COURIER10"/>
                <w:sz w:val="18"/>
                <w:szCs w:val="18"/>
              </w:rPr>
            </w:pPr>
            <w:r w:rsidRPr="00F15879">
              <w:rPr>
                <w:rStyle w:val="TF-COURIER10"/>
                <w:sz w:val="18"/>
                <w:szCs w:val="18"/>
              </w:rPr>
              <w:t>41</w:t>
            </w:r>
          </w:p>
          <w:p w14:paraId="3E94E150" w14:textId="77777777" w:rsidR="00D01B19" w:rsidRPr="00F15879" w:rsidRDefault="00D01B19" w:rsidP="00D34345">
            <w:pPr>
              <w:pStyle w:val="TF-CDIGO-FONTE"/>
              <w:rPr>
                <w:rStyle w:val="TF-COURIER10"/>
                <w:sz w:val="18"/>
                <w:szCs w:val="18"/>
              </w:rPr>
            </w:pPr>
            <w:r w:rsidRPr="00F15879">
              <w:rPr>
                <w:rStyle w:val="TF-COURIER10"/>
                <w:sz w:val="18"/>
                <w:szCs w:val="18"/>
              </w:rPr>
              <w:t>42</w:t>
            </w:r>
          </w:p>
          <w:p w14:paraId="12C5E2BA" w14:textId="77777777" w:rsidR="00D01B19" w:rsidRPr="00F15879" w:rsidRDefault="00D01B19" w:rsidP="00D34345">
            <w:pPr>
              <w:pStyle w:val="TF-CDIGO-FONTE"/>
              <w:rPr>
                <w:rStyle w:val="TF-COURIER10"/>
                <w:sz w:val="18"/>
                <w:szCs w:val="18"/>
              </w:rPr>
            </w:pPr>
            <w:r w:rsidRPr="00F15879">
              <w:rPr>
                <w:rStyle w:val="TF-COURIER10"/>
                <w:sz w:val="18"/>
                <w:szCs w:val="18"/>
              </w:rPr>
              <w:t>43</w:t>
            </w:r>
          </w:p>
          <w:p w14:paraId="0261ABF5" w14:textId="77777777" w:rsidR="00D01B19" w:rsidRPr="00F15879" w:rsidRDefault="00D01B19" w:rsidP="00D34345">
            <w:pPr>
              <w:pStyle w:val="TF-CDIGO-FONTE"/>
              <w:rPr>
                <w:rStyle w:val="TF-COURIER10"/>
                <w:sz w:val="18"/>
                <w:szCs w:val="18"/>
              </w:rPr>
            </w:pPr>
            <w:r w:rsidRPr="00F15879">
              <w:rPr>
                <w:rStyle w:val="TF-COURIER10"/>
                <w:sz w:val="18"/>
                <w:szCs w:val="18"/>
              </w:rPr>
              <w:t>44</w:t>
            </w:r>
          </w:p>
          <w:p w14:paraId="73101937" w14:textId="77777777" w:rsidR="00D01B19" w:rsidRPr="00F15879" w:rsidRDefault="00D01B19" w:rsidP="00D34345">
            <w:pPr>
              <w:pStyle w:val="TF-CDIGO-FONTE"/>
              <w:rPr>
                <w:rStyle w:val="TF-COURIER10"/>
                <w:sz w:val="18"/>
                <w:szCs w:val="18"/>
              </w:rPr>
            </w:pPr>
            <w:r w:rsidRPr="00F15879">
              <w:rPr>
                <w:rStyle w:val="TF-COURIER10"/>
                <w:sz w:val="18"/>
                <w:szCs w:val="18"/>
              </w:rPr>
              <w:t>45</w:t>
            </w:r>
          </w:p>
          <w:p w14:paraId="74D737CE" w14:textId="77777777" w:rsidR="00D01B19" w:rsidRPr="00F15879" w:rsidRDefault="00D01B19" w:rsidP="00D34345">
            <w:pPr>
              <w:pStyle w:val="TF-CDIGO-FONTE"/>
              <w:rPr>
                <w:rStyle w:val="TF-COURIER10"/>
                <w:sz w:val="18"/>
                <w:szCs w:val="18"/>
              </w:rPr>
            </w:pPr>
            <w:r w:rsidRPr="00F15879">
              <w:rPr>
                <w:rStyle w:val="TF-COURIER10"/>
                <w:sz w:val="18"/>
                <w:szCs w:val="18"/>
              </w:rPr>
              <w:t>46</w:t>
            </w:r>
          </w:p>
          <w:p w14:paraId="6A6C4642" w14:textId="77777777" w:rsidR="00D01B19" w:rsidRPr="00F15879" w:rsidRDefault="00D01B19" w:rsidP="00D34345">
            <w:pPr>
              <w:pStyle w:val="TF-CDIGO-FONTE"/>
              <w:rPr>
                <w:rStyle w:val="TF-COURIER10"/>
                <w:sz w:val="18"/>
                <w:szCs w:val="18"/>
              </w:rPr>
            </w:pPr>
            <w:r w:rsidRPr="00F15879">
              <w:rPr>
                <w:rStyle w:val="TF-COURIER10"/>
                <w:sz w:val="18"/>
                <w:szCs w:val="18"/>
              </w:rPr>
              <w:t>47</w:t>
            </w:r>
          </w:p>
          <w:p w14:paraId="38A408D2" w14:textId="77777777" w:rsidR="00D01B19" w:rsidRPr="00F15879" w:rsidRDefault="00D01B19" w:rsidP="00D34345">
            <w:pPr>
              <w:pStyle w:val="TF-CDIGO-FONTE"/>
              <w:rPr>
                <w:rStyle w:val="TF-COURIER10"/>
                <w:sz w:val="18"/>
                <w:szCs w:val="18"/>
              </w:rPr>
            </w:pPr>
            <w:r w:rsidRPr="00F15879">
              <w:rPr>
                <w:rStyle w:val="TF-COURIER10"/>
                <w:sz w:val="18"/>
                <w:szCs w:val="18"/>
              </w:rPr>
              <w:t>48</w:t>
            </w:r>
          </w:p>
          <w:p w14:paraId="47B1AB1C" w14:textId="77777777" w:rsidR="00D01B19" w:rsidRPr="00F15879" w:rsidRDefault="00D01B19" w:rsidP="00D34345">
            <w:pPr>
              <w:pStyle w:val="TF-CDIGO-FONTE"/>
              <w:rPr>
                <w:rStyle w:val="TF-COURIER10"/>
                <w:sz w:val="18"/>
                <w:szCs w:val="18"/>
              </w:rPr>
            </w:pPr>
            <w:r w:rsidRPr="00F15879">
              <w:rPr>
                <w:rStyle w:val="TF-COURIER10"/>
                <w:sz w:val="18"/>
                <w:szCs w:val="18"/>
              </w:rPr>
              <w:t>49</w:t>
            </w:r>
          </w:p>
          <w:p w14:paraId="72CC5744" w14:textId="77777777" w:rsidR="00D01B19" w:rsidRPr="00F15879" w:rsidRDefault="00D01B19" w:rsidP="00D34345">
            <w:pPr>
              <w:pStyle w:val="TF-CDIGO-FONTE"/>
              <w:rPr>
                <w:rStyle w:val="TF-COURIER10"/>
                <w:sz w:val="18"/>
                <w:szCs w:val="18"/>
              </w:rPr>
            </w:pPr>
            <w:r w:rsidRPr="00F15879">
              <w:rPr>
                <w:rStyle w:val="TF-COURIER10"/>
                <w:sz w:val="18"/>
                <w:szCs w:val="18"/>
              </w:rPr>
              <w:t>50</w:t>
            </w:r>
          </w:p>
          <w:p w14:paraId="334EA6A0" w14:textId="77777777" w:rsidR="00D01B19" w:rsidRPr="00F15879" w:rsidRDefault="00D01B19" w:rsidP="00D34345">
            <w:pPr>
              <w:pStyle w:val="TF-CDIGO-FONTE"/>
              <w:rPr>
                <w:rStyle w:val="TF-COURIER10"/>
                <w:sz w:val="18"/>
                <w:szCs w:val="18"/>
              </w:rPr>
            </w:pPr>
            <w:r w:rsidRPr="00F15879">
              <w:rPr>
                <w:rStyle w:val="TF-COURIER10"/>
                <w:sz w:val="18"/>
                <w:szCs w:val="18"/>
              </w:rPr>
              <w:t>51</w:t>
            </w:r>
          </w:p>
          <w:p w14:paraId="3B4E959C" w14:textId="77777777" w:rsidR="00D01B19" w:rsidRPr="00F15879" w:rsidRDefault="00D01B19" w:rsidP="00D34345">
            <w:pPr>
              <w:pStyle w:val="TF-CDIGO-FONTE"/>
              <w:rPr>
                <w:rStyle w:val="TF-COURIER10"/>
                <w:sz w:val="18"/>
                <w:szCs w:val="18"/>
              </w:rPr>
            </w:pPr>
            <w:r w:rsidRPr="00F15879">
              <w:rPr>
                <w:rStyle w:val="TF-COURIER10"/>
                <w:sz w:val="18"/>
                <w:szCs w:val="18"/>
              </w:rPr>
              <w:t>52</w:t>
            </w:r>
          </w:p>
          <w:p w14:paraId="386EBFEF" w14:textId="163AD20B" w:rsidR="00D01B19" w:rsidRPr="00F15879" w:rsidRDefault="00D01B19" w:rsidP="00D34345">
            <w:pPr>
              <w:pStyle w:val="TF-CDIGO-FONTE"/>
              <w:rPr>
                <w:rStyle w:val="TF-COURIER10"/>
                <w:sz w:val="18"/>
                <w:szCs w:val="18"/>
              </w:rPr>
            </w:pPr>
            <w:r w:rsidRPr="00F15879">
              <w:rPr>
                <w:rStyle w:val="TF-COURIER10"/>
                <w:sz w:val="18"/>
                <w:szCs w:val="18"/>
              </w:rPr>
              <w:t>53</w:t>
            </w:r>
          </w:p>
        </w:tc>
        <w:tc>
          <w:tcPr>
            <w:tcW w:w="8618" w:type="dxa"/>
            <w:vAlign w:val="center"/>
          </w:tcPr>
          <w:p w14:paraId="536E8A01" w14:textId="0A51E85D" w:rsidR="003B7586" w:rsidRPr="00F15879" w:rsidRDefault="003B7586" w:rsidP="003B7586">
            <w:pPr>
              <w:pStyle w:val="TF-CDIGO-FONTE"/>
              <w:rPr>
                <w:rStyle w:val="TF-COURIER10"/>
                <w:sz w:val="18"/>
                <w:szCs w:val="18"/>
              </w:rPr>
            </w:pPr>
            <w:r w:rsidRPr="00F15879">
              <w:rPr>
                <w:rStyle w:val="TF-COURIER10"/>
                <w:sz w:val="18"/>
                <w:szCs w:val="18"/>
              </w:rPr>
              <w:t>@Service</w:t>
            </w:r>
          </w:p>
          <w:p w14:paraId="570D995E" w14:textId="11B41DC9" w:rsidR="003B7586" w:rsidRPr="00F15879" w:rsidRDefault="003B7586" w:rsidP="003B7586">
            <w:pPr>
              <w:pStyle w:val="TF-CDIGO-FONTE"/>
              <w:rPr>
                <w:rStyle w:val="TF-COURIER10"/>
                <w:sz w:val="18"/>
                <w:szCs w:val="18"/>
              </w:rPr>
            </w:pPr>
            <w:r w:rsidRPr="00F15879">
              <w:rPr>
                <w:rStyle w:val="TF-COURIER10"/>
                <w:sz w:val="18"/>
                <w:szCs w:val="18"/>
              </w:rPr>
              <w:t>public class OccurrenceServiceImpl implements OccurrenceService {</w:t>
            </w:r>
          </w:p>
          <w:p w14:paraId="44CA2399" w14:textId="45E7646C" w:rsidR="003B7586" w:rsidRPr="00F15879" w:rsidRDefault="003B7586" w:rsidP="003B7586">
            <w:pPr>
              <w:pStyle w:val="TF-CDIGO-FONTE"/>
              <w:rPr>
                <w:rStyle w:val="TF-COURIER10"/>
                <w:sz w:val="18"/>
                <w:szCs w:val="18"/>
              </w:rPr>
            </w:pPr>
            <w:r w:rsidRPr="00F15879">
              <w:rPr>
                <w:rStyle w:val="TF-COURIER10"/>
                <w:sz w:val="18"/>
                <w:szCs w:val="18"/>
              </w:rPr>
              <w:t xml:space="preserve"> private Occurrence mapRecordToEntity(OccurrenceRecord record) {</w:t>
            </w:r>
          </w:p>
          <w:p w14:paraId="22C8402F" w14:textId="5770F268" w:rsidR="003B7586" w:rsidRPr="00F15879" w:rsidRDefault="003B7586" w:rsidP="003B7586">
            <w:pPr>
              <w:pStyle w:val="TF-CDIGO-FONTE"/>
              <w:rPr>
                <w:rStyle w:val="TF-COURIER10"/>
                <w:sz w:val="18"/>
                <w:szCs w:val="18"/>
              </w:rPr>
            </w:pPr>
            <w:r w:rsidRPr="00F15879">
              <w:rPr>
                <w:rStyle w:val="TF-COURIER10"/>
                <w:sz w:val="18"/>
                <w:szCs w:val="18"/>
              </w:rPr>
              <w:t xml:space="preserve">        if (record == null) return null;</w:t>
            </w:r>
          </w:p>
          <w:p w14:paraId="77530DFB" w14:textId="77777777" w:rsidR="003B7586" w:rsidRPr="00F15879" w:rsidRDefault="003B7586" w:rsidP="003B7586">
            <w:pPr>
              <w:pStyle w:val="TF-CDIGO-FONTE"/>
              <w:rPr>
                <w:rStyle w:val="TF-COURIER10"/>
                <w:sz w:val="18"/>
                <w:szCs w:val="18"/>
              </w:rPr>
            </w:pPr>
            <w:r w:rsidRPr="00F15879">
              <w:rPr>
                <w:rStyle w:val="TF-COURIER10"/>
                <w:sz w:val="18"/>
                <w:szCs w:val="18"/>
              </w:rPr>
              <w:t xml:space="preserve">        Occurrence occurrence = new Occurrence();</w:t>
            </w:r>
          </w:p>
          <w:p w14:paraId="484C5E41" w14:textId="77777777" w:rsidR="003B7586" w:rsidRPr="00F15879" w:rsidRDefault="003B7586" w:rsidP="003B7586">
            <w:pPr>
              <w:pStyle w:val="TF-CDIGO-FONTE"/>
              <w:rPr>
                <w:rStyle w:val="TF-COURIER10"/>
                <w:sz w:val="18"/>
                <w:szCs w:val="18"/>
              </w:rPr>
            </w:pPr>
            <w:r w:rsidRPr="00F15879">
              <w:rPr>
                <w:rStyle w:val="TF-COURIER10"/>
                <w:sz w:val="18"/>
                <w:szCs w:val="18"/>
              </w:rPr>
              <w:t xml:space="preserve">        occurrence.setId(record.id());</w:t>
            </w:r>
          </w:p>
          <w:p w14:paraId="34C8B80F" w14:textId="77777777" w:rsidR="003B7586" w:rsidRPr="00F15879" w:rsidRDefault="003B7586" w:rsidP="003B7586">
            <w:pPr>
              <w:pStyle w:val="TF-CDIGO-FONTE"/>
              <w:rPr>
                <w:rStyle w:val="TF-COURIER10"/>
                <w:sz w:val="18"/>
                <w:szCs w:val="18"/>
              </w:rPr>
            </w:pPr>
            <w:r w:rsidRPr="00F15879">
              <w:rPr>
                <w:rStyle w:val="TF-COURIER10"/>
                <w:sz w:val="18"/>
                <w:szCs w:val="18"/>
              </w:rPr>
              <w:t xml:space="preserve">        occurrence.setType(record.type());</w:t>
            </w:r>
          </w:p>
          <w:p w14:paraId="1349E621" w14:textId="77777777" w:rsidR="003B7586" w:rsidRPr="00F15879" w:rsidRDefault="003B7586" w:rsidP="003B7586">
            <w:pPr>
              <w:pStyle w:val="TF-CDIGO-FONTE"/>
              <w:rPr>
                <w:rStyle w:val="TF-COURIER10"/>
                <w:sz w:val="18"/>
                <w:szCs w:val="18"/>
              </w:rPr>
            </w:pPr>
            <w:r w:rsidRPr="00F15879">
              <w:rPr>
                <w:rStyle w:val="TF-COURIER10"/>
                <w:sz w:val="18"/>
                <w:szCs w:val="18"/>
              </w:rPr>
              <w:t xml:space="preserve">        occurrence.setSeverity(record.severity());</w:t>
            </w:r>
          </w:p>
          <w:p w14:paraId="150E28D4" w14:textId="77777777" w:rsidR="003B7586" w:rsidRPr="00F15879" w:rsidRDefault="003B7586" w:rsidP="003B7586">
            <w:pPr>
              <w:pStyle w:val="TF-CDIGO-FONTE"/>
              <w:rPr>
                <w:rStyle w:val="TF-COURIER10"/>
                <w:sz w:val="18"/>
                <w:szCs w:val="18"/>
              </w:rPr>
            </w:pPr>
            <w:r w:rsidRPr="00F15879">
              <w:rPr>
                <w:rStyle w:val="TF-COURIER10"/>
                <w:sz w:val="18"/>
                <w:szCs w:val="18"/>
              </w:rPr>
              <w:t xml:space="preserve">        occurrence.setStatus(record.status());</w:t>
            </w:r>
          </w:p>
          <w:p w14:paraId="5B410044" w14:textId="77777777" w:rsidR="003B7586" w:rsidRPr="00F15879" w:rsidRDefault="003B7586" w:rsidP="003B7586">
            <w:pPr>
              <w:pStyle w:val="TF-CDIGO-FONTE"/>
              <w:rPr>
                <w:rStyle w:val="TF-COURIER10"/>
                <w:sz w:val="18"/>
                <w:szCs w:val="18"/>
              </w:rPr>
            </w:pPr>
            <w:r w:rsidRPr="00F15879">
              <w:rPr>
                <w:rStyle w:val="TF-COURIER10"/>
                <w:sz w:val="18"/>
                <w:szCs w:val="18"/>
              </w:rPr>
              <w:t xml:space="preserve">        occurrence.setDescription(record.description());</w:t>
            </w:r>
          </w:p>
          <w:p w14:paraId="67B413D5" w14:textId="77777777" w:rsidR="003B7586" w:rsidRPr="00F15879" w:rsidRDefault="003B7586" w:rsidP="003B7586">
            <w:pPr>
              <w:pStyle w:val="TF-CDIGO-FONTE"/>
              <w:rPr>
                <w:rStyle w:val="TF-COURIER10"/>
                <w:sz w:val="18"/>
                <w:szCs w:val="18"/>
              </w:rPr>
            </w:pPr>
            <w:r w:rsidRPr="00F15879">
              <w:rPr>
                <w:rStyle w:val="TF-COURIER10"/>
                <w:sz w:val="18"/>
                <w:szCs w:val="18"/>
              </w:rPr>
              <w:t xml:space="preserve">        occurrence.setReportedAt(record.reportedAt());</w:t>
            </w:r>
          </w:p>
          <w:p w14:paraId="0269B823" w14:textId="77777777" w:rsidR="003B7586" w:rsidRPr="00F15879" w:rsidRDefault="003B7586" w:rsidP="003B7586">
            <w:pPr>
              <w:pStyle w:val="TF-CDIGO-FONTE"/>
              <w:rPr>
                <w:rStyle w:val="TF-COURIER10"/>
                <w:sz w:val="18"/>
                <w:szCs w:val="18"/>
              </w:rPr>
            </w:pPr>
            <w:r w:rsidRPr="00F15879">
              <w:rPr>
                <w:rStyle w:val="TF-COURIER10"/>
                <w:sz w:val="18"/>
                <w:szCs w:val="18"/>
              </w:rPr>
              <w:t xml:space="preserve">        occurrence.setResolvedAt(record.resolvedAt());</w:t>
            </w:r>
          </w:p>
          <w:p w14:paraId="2CC9BD74" w14:textId="77777777" w:rsidR="003B7586" w:rsidRPr="00F15879" w:rsidRDefault="003B7586" w:rsidP="003B7586">
            <w:pPr>
              <w:pStyle w:val="TF-CDIGO-FONTE"/>
              <w:rPr>
                <w:rStyle w:val="TF-COURIER10"/>
                <w:sz w:val="18"/>
                <w:szCs w:val="18"/>
              </w:rPr>
            </w:pPr>
            <w:r w:rsidRPr="00F15879">
              <w:rPr>
                <w:rStyle w:val="TF-COURIER10"/>
                <w:sz w:val="18"/>
                <w:szCs w:val="18"/>
              </w:rPr>
              <w:t xml:space="preserve">        occurrence.setValidated(record.validated());</w:t>
            </w:r>
          </w:p>
          <w:p w14:paraId="5275E176" w14:textId="77777777" w:rsidR="003B7586" w:rsidRPr="00F15879" w:rsidRDefault="003B7586" w:rsidP="003B7586">
            <w:pPr>
              <w:pStyle w:val="TF-CDIGO-FONTE"/>
              <w:rPr>
                <w:rStyle w:val="TF-COURIER10"/>
                <w:sz w:val="18"/>
                <w:szCs w:val="18"/>
              </w:rPr>
            </w:pPr>
            <w:r w:rsidRPr="00F15879">
              <w:rPr>
                <w:rStyle w:val="TF-COURIER10"/>
                <w:sz w:val="18"/>
                <w:szCs w:val="18"/>
              </w:rPr>
              <w:t xml:space="preserve">        occurrence.setReporterUser(mapUserRecordToEntity(</w:t>
            </w:r>
            <w:r w:rsidRPr="00F15879">
              <w:rPr>
                <w:rStyle w:val="TF-COURIER10"/>
                <w:sz w:val="18"/>
                <w:szCs w:val="18"/>
              </w:rPr>
              <w:br/>
              <w:t xml:space="preserve">        record.reporterUser()));</w:t>
            </w:r>
          </w:p>
          <w:p w14:paraId="0F573FF1" w14:textId="77777777" w:rsidR="003B7586" w:rsidRPr="00F15879" w:rsidRDefault="003B7586" w:rsidP="003B7586">
            <w:pPr>
              <w:pStyle w:val="TF-CDIGO-FONTE"/>
              <w:rPr>
                <w:rStyle w:val="TF-COURIER10"/>
                <w:sz w:val="18"/>
                <w:szCs w:val="18"/>
              </w:rPr>
            </w:pPr>
            <w:r w:rsidRPr="00F15879">
              <w:rPr>
                <w:rStyle w:val="TF-COURIER10"/>
                <w:sz w:val="18"/>
                <w:szCs w:val="18"/>
              </w:rPr>
              <w:t xml:space="preserve">        occurrence.setLatitude(record.latitude());</w:t>
            </w:r>
          </w:p>
          <w:p w14:paraId="213CAC63" w14:textId="77777777" w:rsidR="003B7586" w:rsidRPr="00F15879" w:rsidRDefault="003B7586" w:rsidP="003B7586">
            <w:pPr>
              <w:pStyle w:val="TF-CDIGO-FONTE"/>
              <w:rPr>
                <w:rStyle w:val="TF-COURIER10"/>
                <w:sz w:val="18"/>
                <w:szCs w:val="18"/>
              </w:rPr>
            </w:pPr>
            <w:r w:rsidRPr="00F15879">
              <w:rPr>
                <w:rStyle w:val="TF-COURIER10"/>
                <w:sz w:val="18"/>
                <w:szCs w:val="18"/>
              </w:rPr>
              <w:t xml:space="preserve">        occurrence.setLongitude(record.longitude());</w:t>
            </w:r>
          </w:p>
          <w:p w14:paraId="2FAE0F68" w14:textId="77777777" w:rsidR="003B7586" w:rsidRPr="00F15879" w:rsidRDefault="003B7586" w:rsidP="003B7586">
            <w:pPr>
              <w:pStyle w:val="TF-CDIGO-FONTE"/>
              <w:rPr>
                <w:rStyle w:val="TF-COURIER10"/>
                <w:sz w:val="18"/>
                <w:szCs w:val="18"/>
              </w:rPr>
            </w:pPr>
            <w:r w:rsidRPr="00F15879">
              <w:rPr>
                <w:rStyle w:val="TF-COURIER10"/>
                <w:sz w:val="18"/>
                <w:szCs w:val="18"/>
              </w:rPr>
              <w:t xml:space="preserve">        occurrence.setAddress(record.address());</w:t>
            </w:r>
          </w:p>
          <w:p w14:paraId="4391E086" w14:textId="77777777" w:rsidR="003B7586" w:rsidRPr="00F15879" w:rsidRDefault="003B7586" w:rsidP="003B7586">
            <w:pPr>
              <w:pStyle w:val="TF-CDIGO-FONTE"/>
              <w:rPr>
                <w:rStyle w:val="TF-COURIER10"/>
                <w:sz w:val="18"/>
                <w:szCs w:val="18"/>
              </w:rPr>
            </w:pPr>
            <w:r w:rsidRPr="00F15879">
              <w:rPr>
                <w:rStyle w:val="TF-COURIER10"/>
                <w:sz w:val="18"/>
                <w:szCs w:val="18"/>
              </w:rPr>
              <w:t xml:space="preserve">        occurrence.setAiSeverity(record.aiSeverity());</w:t>
            </w:r>
          </w:p>
          <w:p w14:paraId="4E5F430E" w14:textId="77777777" w:rsidR="003B7586" w:rsidRPr="00F15879" w:rsidRDefault="003B7586" w:rsidP="003B7586">
            <w:pPr>
              <w:pStyle w:val="TF-CDIGO-FONTE"/>
              <w:rPr>
                <w:rStyle w:val="TF-COURIER10"/>
                <w:sz w:val="18"/>
                <w:szCs w:val="18"/>
              </w:rPr>
            </w:pPr>
            <w:r w:rsidRPr="00F15879">
              <w:rPr>
                <w:rStyle w:val="TF-COURIER10"/>
                <w:sz w:val="18"/>
                <w:szCs w:val="18"/>
              </w:rPr>
              <w:t xml:space="preserve">        occurrence.setAiType(record.aiType());</w:t>
            </w:r>
          </w:p>
          <w:p w14:paraId="379C49C7" w14:textId="77777777" w:rsidR="003B7586" w:rsidRPr="00F15879" w:rsidRDefault="003B7586" w:rsidP="003B7586">
            <w:pPr>
              <w:pStyle w:val="TF-CDIGO-FONTE"/>
              <w:rPr>
                <w:rStyle w:val="TF-COURIER10"/>
                <w:sz w:val="18"/>
                <w:szCs w:val="18"/>
              </w:rPr>
            </w:pPr>
            <w:r w:rsidRPr="00F15879">
              <w:rPr>
                <w:rStyle w:val="TF-COURIER10"/>
                <w:sz w:val="18"/>
                <w:szCs w:val="18"/>
              </w:rPr>
              <w:t xml:space="preserve">        return occurrence;</w:t>
            </w:r>
          </w:p>
          <w:p w14:paraId="343DD835" w14:textId="77777777" w:rsidR="002153F4" w:rsidRPr="00F15879" w:rsidRDefault="003B7586" w:rsidP="00B83AFC">
            <w:pPr>
              <w:pStyle w:val="TF-CDIGO-FONTE"/>
              <w:rPr>
                <w:rStyle w:val="TF-COURIER10"/>
                <w:sz w:val="18"/>
                <w:szCs w:val="18"/>
              </w:rPr>
            </w:pPr>
            <w:r w:rsidRPr="00F15879">
              <w:rPr>
                <w:rStyle w:val="TF-COURIER10"/>
                <w:sz w:val="18"/>
                <w:szCs w:val="18"/>
              </w:rPr>
              <w:t xml:space="preserve">    }</w:t>
            </w:r>
          </w:p>
          <w:p w14:paraId="14971285" w14:textId="735C3A84" w:rsidR="00B83AFC" w:rsidRPr="00F15879" w:rsidRDefault="00325251" w:rsidP="00B83AFC">
            <w:pPr>
              <w:pStyle w:val="TF-CDIGO-FONTE"/>
              <w:rPr>
                <w:rStyle w:val="TF-COURIER10"/>
                <w:sz w:val="18"/>
                <w:szCs w:val="18"/>
              </w:rPr>
            </w:pPr>
            <w:r w:rsidRPr="00F15879">
              <w:rPr>
                <w:rStyle w:val="TF-COURIER10"/>
                <w:sz w:val="18"/>
                <w:szCs w:val="18"/>
              </w:rPr>
              <w:br/>
            </w:r>
            <w:r w:rsidR="00B83AFC" w:rsidRPr="00F15879">
              <w:rPr>
                <w:rStyle w:val="TF-COURIER10"/>
                <w:sz w:val="18"/>
                <w:szCs w:val="18"/>
              </w:rPr>
              <w:t xml:space="preserve">    @Override</w:t>
            </w:r>
          </w:p>
          <w:p w14:paraId="02AE2AD2" w14:textId="77777777" w:rsidR="00B83AFC" w:rsidRPr="00F15879" w:rsidRDefault="00B83AFC" w:rsidP="00B83AFC">
            <w:pPr>
              <w:pStyle w:val="TF-CDIGO-FONTE"/>
              <w:rPr>
                <w:rStyle w:val="TF-COURIER10"/>
                <w:sz w:val="18"/>
                <w:szCs w:val="18"/>
              </w:rPr>
            </w:pPr>
            <w:r w:rsidRPr="00F15879">
              <w:rPr>
                <w:rStyle w:val="TF-COURIER10"/>
                <w:sz w:val="18"/>
                <w:szCs w:val="18"/>
              </w:rPr>
              <w:t xml:space="preserve">    @Transactional</w:t>
            </w:r>
          </w:p>
          <w:p w14:paraId="6EAD7E19" w14:textId="77777777" w:rsidR="00B83AFC" w:rsidRPr="00F15879" w:rsidRDefault="00B83AFC" w:rsidP="00B83AFC">
            <w:pPr>
              <w:pStyle w:val="TF-CDIGO-FONTE"/>
              <w:rPr>
                <w:rStyle w:val="TF-COURIER10"/>
                <w:sz w:val="18"/>
                <w:szCs w:val="18"/>
              </w:rPr>
            </w:pPr>
            <w:r w:rsidRPr="00F15879">
              <w:rPr>
                <w:rStyle w:val="TF-COURIER10"/>
                <w:sz w:val="18"/>
                <w:szCs w:val="18"/>
              </w:rPr>
              <w:t xml:space="preserve">    public OccurrenceRecord save(OccurrenceRecord occurrenceRecord) {</w:t>
            </w:r>
          </w:p>
          <w:p w14:paraId="10CB6DB0" w14:textId="77777777" w:rsidR="00B83AFC" w:rsidRPr="00F15879" w:rsidRDefault="00B83AFC" w:rsidP="00B83AFC">
            <w:pPr>
              <w:pStyle w:val="TF-CDIGO-FONTE"/>
              <w:rPr>
                <w:rStyle w:val="TF-COURIER10"/>
                <w:sz w:val="18"/>
                <w:szCs w:val="18"/>
              </w:rPr>
            </w:pPr>
            <w:r w:rsidRPr="00F15879">
              <w:rPr>
                <w:rStyle w:val="TF-COURIER10"/>
                <w:sz w:val="18"/>
                <w:szCs w:val="18"/>
              </w:rPr>
              <w:t xml:space="preserve">        var occurrenceEntity = mapRecordToEntity(occurrenceRecord);</w:t>
            </w:r>
          </w:p>
          <w:p w14:paraId="673BB301" w14:textId="77777777" w:rsidR="00B83AFC" w:rsidRPr="00F15879" w:rsidRDefault="00B83AFC" w:rsidP="00B83AFC">
            <w:pPr>
              <w:pStyle w:val="TF-CDIGO-FONTE"/>
              <w:rPr>
                <w:rStyle w:val="TF-COURIER10"/>
                <w:sz w:val="18"/>
                <w:szCs w:val="18"/>
              </w:rPr>
            </w:pPr>
            <w:r w:rsidRPr="00F15879">
              <w:rPr>
                <w:rStyle w:val="TF-COURIER10"/>
                <w:sz w:val="18"/>
                <w:szCs w:val="18"/>
              </w:rPr>
              <w:t xml:space="preserve">        occurrenceEntity.setId(UUID.randomUUID());</w:t>
            </w:r>
          </w:p>
          <w:p w14:paraId="784F24CC" w14:textId="77777777" w:rsidR="00B83AFC" w:rsidRPr="00F15879" w:rsidRDefault="00B83AFC" w:rsidP="00B83AFC">
            <w:pPr>
              <w:pStyle w:val="TF-CDIGO-FONTE"/>
              <w:rPr>
                <w:rStyle w:val="TF-COURIER10"/>
                <w:sz w:val="18"/>
                <w:szCs w:val="18"/>
              </w:rPr>
            </w:pPr>
            <w:r w:rsidRPr="00F15879">
              <w:rPr>
                <w:rStyle w:val="TF-COURIER10"/>
                <w:sz w:val="18"/>
                <w:szCs w:val="18"/>
              </w:rPr>
              <w:t xml:space="preserve">        var saved = occurenceRepository.save(occurrenceEntity);</w:t>
            </w:r>
          </w:p>
          <w:p w14:paraId="0F43947B" w14:textId="77777777" w:rsidR="00B83AFC" w:rsidRPr="00F15879" w:rsidRDefault="00B83AFC" w:rsidP="00B83AFC">
            <w:pPr>
              <w:pStyle w:val="TF-CDIGO-FONTE"/>
              <w:rPr>
                <w:rStyle w:val="TF-COURIER10"/>
                <w:sz w:val="18"/>
                <w:szCs w:val="18"/>
              </w:rPr>
            </w:pPr>
            <w:r w:rsidRPr="00F15879">
              <w:rPr>
                <w:rStyle w:val="TF-COURIER10"/>
                <w:sz w:val="18"/>
                <w:szCs w:val="18"/>
              </w:rPr>
              <w:t xml:space="preserve">        updateUserBadge(saved.getReporterUser());</w:t>
            </w:r>
          </w:p>
          <w:p w14:paraId="2EA3FB97" w14:textId="77777777" w:rsidR="00B83AFC" w:rsidRPr="00F15879" w:rsidRDefault="00B83AFC" w:rsidP="00B83AFC">
            <w:pPr>
              <w:pStyle w:val="TF-CDIGO-FONTE"/>
              <w:rPr>
                <w:rStyle w:val="TF-COURIER10"/>
                <w:sz w:val="18"/>
                <w:szCs w:val="18"/>
              </w:rPr>
            </w:pPr>
            <w:r w:rsidRPr="00F15879">
              <w:rPr>
                <w:rStyle w:val="TF-COURIER10"/>
                <w:sz w:val="18"/>
                <w:szCs w:val="18"/>
              </w:rPr>
              <w:t xml:space="preserve">        return mapEntityToRecord(saved);</w:t>
            </w:r>
          </w:p>
          <w:p w14:paraId="0BC614C9" w14:textId="3C2F494A" w:rsidR="00A54842" w:rsidRPr="00F15879" w:rsidRDefault="00B83AFC" w:rsidP="00B83AFC">
            <w:pPr>
              <w:pStyle w:val="TF-CDIGO-FONTE"/>
              <w:rPr>
                <w:rStyle w:val="TF-COURIER10"/>
                <w:sz w:val="18"/>
                <w:szCs w:val="18"/>
              </w:rPr>
            </w:pPr>
            <w:r w:rsidRPr="00F15879">
              <w:rPr>
                <w:rStyle w:val="TF-COURIER10"/>
                <w:sz w:val="18"/>
                <w:szCs w:val="18"/>
              </w:rPr>
              <w:t xml:space="preserve">    }</w:t>
            </w:r>
            <w:r w:rsidR="00480C9B" w:rsidRPr="00F15879">
              <w:rPr>
                <w:rStyle w:val="TF-COURIER10"/>
                <w:sz w:val="18"/>
                <w:szCs w:val="18"/>
              </w:rPr>
              <w:br/>
            </w:r>
          </w:p>
          <w:p w14:paraId="26FE2DFE" w14:textId="7D1B82C2" w:rsidR="00325251" w:rsidRPr="00F15879" w:rsidRDefault="00B83AFC" w:rsidP="00325251">
            <w:pPr>
              <w:pStyle w:val="TF-CDIGO-FONTE"/>
              <w:rPr>
                <w:rStyle w:val="TF-COURIER10"/>
                <w:sz w:val="18"/>
                <w:szCs w:val="18"/>
              </w:rPr>
            </w:pPr>
            <w:r w:rsidRPr="00F15879">
              <w:rPr>
                <w:rStyle w:val="TF-COURIER10"/>
                <w:sz w:val="18"/>
                <w:szCs w:val="18"/>
              </w:rPr>
              <w:t xml:space="preserve">   </w:t>
            </w:r>
            <w:r w:rsidR="00325251" w:rsidRPr="00F15879">
              <w:rPr>
                <w:rStyle w:val="TF-COURIER10"/>
                <w:sz w:val="18"/>
                <w:szCs w:val="18"/>
              </w:rPr>
              <w:t>private OccurrenceRecord mapEntityToRecord(Occurrence occurrence) {</w:t>
            </w:r>
          </w:p>
          <w:p w14:paraId="003733D5" w14:textId="77777777" w:rsidR="00325251" w:rsidRPr="00F15879" w:rsidRDefault="00325251" w:rsidP="00325251">
            <w:pPr>
              <w:pStyle w:val="TF-CDIGO-FONTE"/>
              <w:rPr>
                <w:rStyle w:val="TF-COURIER10"/>
                <w:sz w:val="18"/>
                <w:szCs w:val="18"/>
              </w:rPr>
            </w:pPr>
            <w:r w:rsidRPr="00F15879">
              <w:rPr>
                <w:rStyle w:val="TF-COURIER10"/>
                <w:sz w:val="18"/>
                <w:szCs w:val="18"/>
              </w:rPr>
              <w:t xml:space="preserve">        return new OccurrenceRecord(</w:t>
            </w:r>
          </w:p>
          <w:p w14:paraId="60CC1B96" w14:textId="77777777" w:rsidR="00325251" w:rsidRPr="00F15879" w:rsidRDefault="00325251" w:rsidP="00325251">
            <w:pPr>
              <w:pStyle w:val="TF-CDIGO-FONTE"/>
              <w:rPr>
                <w:rStyle w:val="TF-COURIER10"/>
                <w:sz w:val="18"/>
                <w:szCs w:val="18"/>
              </w:rPr>
            </w:pPr>
            <w:r w:rsidRPr="00F15879">
              <w:rPr>
                <w:rStyle w:val="TF-COURIER10"/>
                <w:sz w:val="18"/>
                <w:szCs w:val="18"/>
              </w:rPr>
              <w:t xml:space="preserve">                occurrence.getId(),</w:t>
            </w:r>
          </w:p>
          <w:p w14:paraId="114B45F4" w14:textId="77777777" w:rsidR="00325251" w:rsidRPr="00F15879" w:rsidRDefault="00325251" w:rsidP="00325251">
            <w:pPr>
              <w:pStyle w:val="TF-CDIGO-FONTE"/>
              <w:rPr>
                <w:rStyle w:val="TF-COURIER10"/>
                <w:sz w:val="18"/>
                <w:szCs w:val="18"/>
              </w:rPr>
            </w:pPr>
            <w:r w:rsidRPr="00F15879">
              <w:rPr>
                <w:rStyle w:val="TF-COURIER10"/>
                <w:sz w:val="18"/>
                <w:szCs w:val="18"/>
              </w:rPr>
              <w:t xml:space="preserve">                occurrence.getType(),</w:t>
            </w:r>
          </w:p>
          <w:p w14:paraId="0FC75831" w14:textId="77777777" w:rsidR="00325251" w:rsidRPr="00F15879" w:rsidRDefault="00325251" w:rsidP="00325251">
            <w:pPr>
              <w:pStyle w:val="TF-CDIGO-FONTE"/>
              <w:rPr>
                <w:rStyle w:val="TF-COURIER10"/>
                <w:sz w:val="18"/>
                <w:szCs w:val="18"/>
              </w:rPr>
            </w:pPr>
            <w:r w:rsidRPr="00F15879">
              <w:rPr>
                <w:rStyle w:val="TF-COURIER10"/>
                <w:sz w:val="18"/>
                <w:szCs w:val="18"/>
              </w:rPr>
              <w:t xml:space="preserve">                occurrence.getSeverity(),</w:t>
            </w:r>
          </w:p>
          <w:p w14:paraId="6D8F0C44" w14:textId="77777777" w:rsidR="00325251" w:rsidRPr="00F15879" w:rsidRDefault="00325251" w:rsidP="00325251">
            <w:pPr>
              <w:pStyle w:val="TF-CDIGO-FONTE"/>
              <w:rPr>
                <w:rStyle w:val="TF-COURIER10"/>
                <w:sz w:val="18"/>
                <w:szCs w:val="18"/>
              </w:rPr>
            </w:pPr>
            <w:r w:rsidRPr="00F15879">
              <w:rPr>
                <w:rStyle w:val="TF-COURIER10"/>
                <w:sz w:val="18"/>
                <w:szCs w:val="18"/>
              </w:rPr>
              <w:t xml:space="preserve">                occurrence.getStatus(),</w:t>
            </w:r>
          </w:p>
          <w:p w14:paraId="23D67CF3" w14:textId="77777777" w:rsidR="00325251" w:rsidRPr="00F15879" w:rsidRDefault="00325251" w:rsidP="00325251">
            <w:pPr>
              <w:pStyle w:val="TF-CDIGO-FONTE"/>
              <w:rPr>
                <w:rStyle w:val="TF-COURIER10"/>
                <w:sz w:val="18"/>
                <w:szCs w:val="18"/>
              </w:rPr>
            </w:pPr>
            <w:r w:rsidRPr="00F15879">
              <w:rPr>
                <w:rStyle w:val="TF-COURIER10"/>
                <w:sz w:val="18"/>
                <w:szCs w:val="18"/>
              </w:rPr>
              <w:t xml:space="preserve">                occurrence.getDescription(),</w:t>
            </w:r>
          </w:p>
          <w:p w14:paraId="76842DA5" w14:textId="77777777" w:rsidR="00325251" w:rsidRPr="00F15879" w:rsidRDefault="00325251" w:rsidP="00325251">
            <w:pPr>
              <w:pStyle w:val="TF-CDIGO-FONTE"/>
              <w:rPr>
                <w:rStyle w:val="TF-COURIER10"/>
                <w:sz w:val="18"/>
                <w:szCs w:val="18"/>
              </w:rPr>
            </w:pPr>
            <w:r w:rsidRPr="00F15879">
              <w:rPr>
                <w:rStyle w:val="TF-COURIER10"/>
                <w:sz w:val="18"/>
                <w:szCs w:val="18"/>
              </w:rPr>
              <w:t xml:space="preserve">                occurrence.getReportedAt(),</w:t>
            </w:r>
          </w:p>
          <w:p w14:paraId="47D81C0F" w14:textId="77777777" w:rsidR="00325251" w:rsidRPr="00F15879" w:rsidRDefault="00325251" w:rsidP="00325251">
            <w:pPr>
              <w:pStyle w:val="TF-CDIGO-FONTE"/>
              <w:rPr>
                <w:rStyle w:val="TF-COURIER10"/>
                <w:sz w:val="18"/>
                <w:szCs w:val="18"/>
              </w:rPr>
            </w:pPr>
            <w:r w:rsidRPr="00F15879">
              <w:rPr>
                <w:rStyle w:val="TF-COURIER10"/>
                <w:sz w:val="18"/>
                <w:szCs w:val="18"/>
              </w:rPr>
              <w:t xml:space="preserve">                occurrence.getResolvedAt(),</w:t>
            </w:r>
          </w:p>
          <w:p w14:paraId="48B954E0" w14:textId="77777777" w:rsidR="00325251" w:rsidRPr="00F15879" w:rsidRDefault="00325251" w:rsidP="00325251">
            <w:pPr>
              <w:pStyle w:val="TF-CDIGO-FONTE"/>
              <w:rPr>
                <w:rStyle w:val="TF-COURIER10"/>
                <w:sz w:val="18"/>
                <w:szCs w:val="18"/>
              </w:rPr>
            </w:pPr>
            <w:r w:rsidRPr="00F15879">
              <w:rPr>
                <w:rStyle w:val="TF-COURIER10"/>
                <w:sz w:val="18"/>
                <w:szCs w:val="18"/>
              </w:rPr>
              <w:t xml:space="preserve">                occurrence.getValidated(),</w:t>
            </w:r>
          </w:p>
          <w:p w14:paraId="08F9DEA9" w14:textId="77777777" w:rsidR="00325251" w:rsidRPr="00F15879" w:rsidRDefault="00325251" w:rsidP="00325251">
            <w:pPr>
              <w:pStyle w:val="TF-CDIGO-FONTE"/>
              <w:rPr>
                <w:rStyle w:val="TF-COURIER10"/>
                <w:sz w:val="18"/>
                <w:szCs w:val="18"/>
              </w:rPr>
            </w:pPr>
            <w:r w:rsidRPr="00F15879">
              <w:rPr>
                <w:rStyle w:val="TF-COURIER10"/>
                <w:sz w:val="18"/>
                <w:szCs w:val="18"/>
              </w:rPr>
              <w:t xml:space="preserve">                occurrence.getReporterUser().getId().toString(),</w:t>
            </w:r>
          </w:p>
          <w:p w14:paraId="74DF9F3B" w14:textId="77777777" w:rsidR="00325251" w:rsidRPr="00F15879" w:rsidRDefault="00325251" w:rsidP="00325251">
            <w:pPr>
              <w:pStyle w:val="TF-CDIGO-FONTE"/>
              <w:rPr>
                <w:rStyle w:val="TF-COURIER10"/>
                <w:sz w:val="18"/>
                <w:szCs w:val="18"/>
              </w:rPr>
            </w:pPr>
            <w:r w:rsidRPr="00F15879">
              <w:rPr>
                <w:rStyle w:val="TF-COURIER10"/>
                <w:sz w:val="18"/>
                <w:szCs w:val="18"/>
              </w:rPr>
              <w:t xml:space="preserve">                occurrence.getLatitude(),</w:t>
            </w:r>
          </w:p>
          <w:p w14:paraId="41EC9039" w14:textId="77777777" w:rsidR="00325251" w:rsidRPr="00F15879" w:rsidRDefault="00325251" w:rsidP="00325251">
            <w:pPr>
              <w:pStyle w:val="TF-CDIGO-FONTE"/>
              <w:rPr>
                <w:rStyle w:val="TF-COURIER10"/>
                <w:sz w:val="18"/>
                <w:szCs w:val="18"/>
              </w:rPr>
            </w:pPr>
            <w:r w:rsidRPr="00F15879">
              <w:rPr>
                <w:rStyle w:val="TF-COURIER10"/>
                <w:sz w:val="18"/>
                <w:szCs w:val="18"/>
              </w:rPr>
              <w:t xml:space="preserve">                occurrence.getLongitude(),</w:t>
            </w:r>
          </w:p>
          <w:p w14:paraId="2B65A2DD" w14:textId="77777777" w:rsidR="00325251" w:rsidRPr="00F15879" w:rsidRDefault="00325251" w:rsidP="00325251">
            <w:pPr>
              <w:pStyle w:val="TF-CDIGO-FONTE"/>
              <w:rPr>
                <w:rStyle w:val="TF-COURIER10"/>
                <w:sz w:val="18"/>
                <w:szCs w:val="18"/>
              </w:rPr>
            </w:pPr>
            <w:r w:rsidRPr="00F15879">
              <w:rPr>
                <w:rStyle w:val="TF-COURIER10"/>
                <w:sz w:val="18"/>
                <w:szCs w:val="18"/>
              </w:rPr>
              <w:t xml:space="preserve">                occurrence.getAddress(),</w:t>
            </w:r>
          </w:p>
          <w:p w14:paraId="7525CF0D" w14:textId="77777777" w:rsidR="00325251" w:rsidRPr="00F15879" w:rsidRDefault="00325251" w:rsidP="00325251">
            <w:pPr>
              <w:pStyle w:val="TF-CDIGO-FONTE"/>
              <w:rPr>
                <w:rStyle w:val="TF-COURIER10"/>
                <w:sz w:val="18"/>
                <w:szCs w:val="18"/>
              </w:rPr>
            </w:pPr>
            <w:r w:rsidRPr="00F15879">
              <w:rPr>
                <w:rStyle w:val="TF-COURIER10"/>
                <w:sz w:val="18"/>
                <w:szCs w:val="18"/>
              </w:rPr>
              <w:t xml:space="preserve">                occurrence.getAiSeverity(),</w:t>
            </w:r>
          </w:p>
          <w:p w14:paraId="46850C99" w14:textId="77777777" w:rsidR="00325251" w:rsidRPr="00F15879" w:rsidRDefault="00325251" w:rsidP="00325251">
            <w:pPr>
              <w:pStyle w:val="TF-CDIGO-FONTE"/>
              <w:rPr>
                <w:rStyle w:val="TF-COURIER10"/>
                <w:sz w:val="18"/>
                <w:szCs w:val="18"/>
              </w:rPr>
            </w:pPr>
            <w:r w:rsidRPr="00F15879">
              <w:rPr>
                <w:rStyle w:val="TF-COURIER10"/>
                <w:sz w:val="18"/>
                <w:szCs w:val="18"/>
              </w:rPr>
              <w:t xml:space="preserve">                occurrence.getAiType()</w:t>
            </w:r>
          </w:p>
          <w:p w14:paraId="7B70AA22" w14:textId="7C957C72" w:rsidR="00224AD8" w:rsidRPr="00F15879" w:rsidRDefault="00325251" w:rsidP="00325251">
            <w:pPr>
              <w:pStyle w:val="TF-CDIGO-FONTE"/>
              <w:rPr>
                <w:rStyle w:val="TF-COURIER10"/>
                <w:sz w:val="18"/>
                <w:szCs w:val="18"/>
              </w:rPr>
            </w:pPr>
            <w:r w:rsidRPr="00F15879">
              <w:rPr>
                <w:rStyle w:val="TF-COURIER10"/>
                <w:sz w:val="18"/>
                <w:szCs w:val="18"/>
              </w:rPr>
              <w:t xml:space="preserve">        );</w:t>
            </w:r>
          </w:p>
          <w:p w14:paraId="7AF0B2E0" w14:textId="77777777" w:rsidR="009A2BEA" w:rsidRPr="00F15879" w:rsidRDefault="00325251" w:rsidP="00325251">
            <w:pPr>
              <w:pStyle w:val="TF-CDIGO-FONTE"/>
              <w:rPr>
                <w:rStyle w:val="TF-COURIER10"/>
                <w:sz w:val="18"/>
                <w:szCs w:val="18"/>
              </w:rPr>
            </w:pPr>
            <w:r w:rsidRPr="00F15879">
              <w:rPr>
                <w:rStyle w:val="TF-COURIER10"/>
                <w:sz w:val="18"/>
                <w:szCs w:val="18"/>
              </w:rPr>
              <w:t xml:space="preserve">    }</w:t>
            </w:r>
          </w:p>
          <w:p w14:paraId="2B5A71C1" w14:textId="77777777" w:rsidR="009A2BEA" w:rsidRPr="00F15879" w:rsidRDefault="009A2BEA" w:rsidP="00325251">
            <w:pPr>
              <w:pStyle w:val="TF-CDIGO-FONTE"/>
              <w:rPr>
                <w:rStyle w:val="TF-COURIER10"/>
                <w:sz w:val="18"/>
                <w:szCs w:val="18"/>
              </w:rPr>
            </w:pPr>
          </w:p>
          <w:p w14:paraId="3C6314F7" w14:textId="59BE7739" w:rsidR="009A2BEA" w:rsidRPr="00F15879" w:rsidRDefault="009A2BEA" w:rsidP="00325251">
            <w:pPr>
              <w:pStyle w:val="TF-CDIGO-FONTE"/>
              <w:rPr>
                <w:rStyle w:val="TF-COURIER10"/>
                <w:sz w:val="18"/>
                <w:szCs w:val="18"/>
              </w:rPr>
            </w:pPr>
            <w:r w:rsidRPr="00F15879">
              <w:rPr>
                <w:rStyle w:val="TF-COURIER10"/>
                <w:sz w:val="18"/>
                <w:szCs w:val="18"/>
              </w:rPr>
              <w:t>}</w:t>
            </w:r>
          </w:p>
        </w:tc>
      </w:tr>
    </w:tbl>
    <w:p w14:paraId="61F7C753" w14:textId="4C107AE7" w:rsidR="00BE4935" w:rsidRDefault="00BE4935" w:rsidP="00BE4935">
      <w:pPr>
        <w:pStyle w:val="TF-FONTE"/>
      </w:pPr>
      <w:r>
        <w:t>Fonte: elaborada pela autora (2025).</w:t>
      </w:r>
    </w:p>
    <w:p w14:paraId="02E3AE6A" w14:textId="640CAA25" w:rsidR="00C33A96" w:rsidRPr="00D81CDF" w:rsidRDefault="00B775A3" w:rsidP="00235D9E">
      <w:pPr>
        <w:pStyle w:val="TF-TEXTO"/>
      </w:pPr>
      <w:r w:rsidRPr="00235D9E">
        <w:t>N</w:t>
      </w:r>
      <w:r w:rsidR="00235D9E" w:rsidRPr="00235D9E">
        <w:t xml:space="preserve">o </w:t>
      </w:r>
      <w:r w:rsidR="00235D9E" w:rsidRPr="00CF5D20">
        <w:rPr>
          <w:i/>
          <w:iCs/>
        </w:rPr>
        <w:t>frontend</w:t>
      </w:r>
      <w:r w:rsidR="00235D9E" w:rsidRPr="00235D9E">
        <w:t>, o processo de submissão de uma nova ocorrência inicia-se com a verificação da autenticação do usuário</w:t>
      </w:r>
      <w:r w:rsidR="00F6470B">
        <w:t xml:space="preserve">, conforme detalhado no </w:t>
      </w:r>
      <w:r w:rsidR="00F6470B">
        <w:fldChar w:fldCharType="begin"/>
      </w:r>
      <w:r w:rsidR="00F6470B">
        <w:instrText xml:space="preserve"> REF _Ref214724572 \h </w:instrText>
      </w:r>
      <w:r w:rsidR="00F6470B">
        <w:fldChar w:fldCharType="separate"/>
      </w:r>
      <w:r w:rsidR="001C1872">
        <w:t xml:space="preserve">Quadro </w:t>
      </w:r>
      <w:r w:rsidR="001C1872">
        <w:rPr>
          <w:noProof/>
        </w:rPr>
        <w:t>9</w:t>
      </w:r>
      <w:r w:rsidR="00F6470B">
        <w:fldChar w:fldCharType="end"/>
      </w:r>
      <w:r w:rsidR="00235D9E" w:rsidRPr="00235D9E">
        <w:t xml:space="preserve">. </w:t>
      </w:r>
      <w:r w:rsidR="000C1C2F" w:rsidRPr="00235D9E">
        <w:t xml:space="preserve">O </w:t>
      </w:r>
      <w:r w:rsidR="000C1C2F">
        <w:t>componente</w:t>
      </w:r>
      <w:r w:rsidR="00C56AA4" w:rsidRPr="00235D9E">
        <w:t xml:space="preserve"> obtém o identificador por meio de </w:t>
      </w:r>
      <w:r w:rsidR="00C56AA4" w:rsidRPr="00CF5D20">
        <w:rPr>
          <w:rStyle w:val="TF-COURIER10"/>
        </w:rPr>
        <w:t>this.auth.getUserId()</w:t>
      </w:r>
      <w:r w:rsidR="00C56AA4" w:rsidRPr="00235D9E">
        <w:t xml:space="preserve"> (linha </w:t>
      </w:r>
      <w:r w:rsidR="0084171B">
        <w:t>0</w:t>
      </w:r>
      <w:r w:rsidR="00C56AA4" w:rsidRPr="00235D9E">
        <w:t xml:space="preserve">3) e, caso o valor seja nulo, é exibida uma mensagem de alerta (linha </w:t>
      </w:r>
      <w:r w:rsidR="0084171B">
        <w:t>0</w:t>
      </w:r>
      <w:r w:rsidR="00C56AA4" w:rsidRPr="00235D9E">
        <w:t xml:space="preserve">4) e a função é encerrada imediatamente (linha </w:t>
      </w:r>
      <w:r w:rsidR="0084171B">
        <w:t>0</w:t>
      </w:r>
      <w:r w:rsidR="00C56AA4">
        <w:t>6</w:t>
      </w:r>
      <w:r w:rsidR="00C56AA4" w:rsidRPr="00235D9E">
        <w:t xml:space="preserve">). Esse comportamento corresponde ao trecho inicial do método </w:t>
      </w:r>
      <w:r w:rsidR="00C56AA4" w:rsidRPr="00A2002A">
        <w:rPr>
          <w:rStyle w:val="TF-COURIER10"/>
        </w:rPr>
        <w:t>submit()</w:t>
      </w:r>
      <w:r w:rsidR="00C56AA4" w:rsidRPr="00235D9E">
        <w:t xml:space="preserve"> (linhas </w:t>
      </w:r>
      <w:r w:rsidR="0084171B">
        <w:t>0</w:t>
      </w:r>
      <w:r w:rsidR="00C56AA4" w:rsidRPr="00235D9E">
        <w:t xml:space="preserve">2 a </w:t>
      </w:r>
      <w:r w:rsidR="0084171B">
        <w:t>0</w:t>
      </w:r>
      <w:r w:rsidR="00C56AA4">
        <w:t>7</w:t>
      </w:r>
      <w:r w:rsidR="00C56AA4" w:rsidRPr="00235D9E">
        <w:t>).</w:t>
      </w:r>
      <w:r w:rsidR="00C56AA4">
        <w:t xml:space="preserve"> </w:t>
      </w:r>
      <w:r w:rsidR="00C56AA4" w:rsidRPr="00235D9E">
        <w:t xml:space="preserve">Na sequência, </w:t>
      </w:r>
      <w:r w:rsidR="00C56AA4">
        <w:t xml:space="preserve">a aplicação </w:t>
      </w:r>
      <w:r w:rsidR="00C56AA4" w:rsidRPr="00235D9E">
        <w:t xml:space="preserve">prepara os dados essenciais para o envio da ocorrência. As coordenadas </w:t>
      </w:r>
      <w:r w:rsidR="00C56AA4" w:rsidRPr="00235D9E">
        <w:lastRenderedPageBreak/>
        <w:t xml:space="preserve">informadas são convertidas para valores numéricos </w:t>
      </w:r>
      <w:r w:rsidR="00C56AA4">
        <w:t>(</w:t>
      </w:r>
      <w:r w:rsidR="00C56AA4" w:rsidRPr="00235D9E">
        <w:t>linha</w:t>
      </w:r>
      <w:r w:rsidR="00C56AA4">
        <w:t>s</w:t>
      </w:r>
      <w:r w:rsidR="00C56AA4" w:rsidRPr="00235D9E">
        <w:t xml:space="preserve"> </w:t>
      </w:r>
      <w:r w:rsidR="0084171B">
        <w:t>0</w:t>
      </w:r>
      <w:r w:rsidR="00C56AA4" w:rsidRPr="00235D9E">
        <w:t xml:space="preserve">8 </w:t>
      </w:r>
      <w:r w:rsidR="00C56AA4">
        <w:t>a</w:t>
      </w:r>
      <w:r w:rsidR="00C56AA4" w:rsidRPr="00235D9E">
        <w:t xml:space="preserve"> 11</w:t>
      </w:r>
      <w:r w:rsidR="00C56AA4">
        <w:t>)</w:t>
      </w:r>
      <w:r w:rsidR="00C56AA4" w:rsidRPr="00235D9E">
        <w:t>.</w:t>
      </w:r>
      <w:r w:rsidR="00C56AA4">
        <w:t xml:space="preserve"> </w:t>
      </w:r>
      <w:r w:rsidR="00C56AA4" w:rsidRPr="00235D9E">
        <w:t xml:space="preserve">O endereço é composto a partir dos campos disponíveis, seja </w:t>
      </w:r>
      <w:r w:rsidR="00C56AA4">
        <w:t xml:space="preserve">mediante </w:t>
      </w:r>
      <w:r w:rsidR="00C56AA4" w:rsidRPr="00235D9E">
        <w:t>o campo completo (linha 13) ou pela junção de rua, número, bairro e cidade (linhas 1</w:t>
      </w:r>
      <w:r w:rsidR="00C56AA4">
        <w:t>5</w:t>
      </w:r>
      <w:r w:rsidR="00C56AA4" w:rsidRPr="00235D9E">
        <w:t xml:space="preserve"> a 1</w:t>
      </w:r>
      <w:r w:rsidR="00C56AA4">
        <w:t>8</w:t>
      </w:r>
      <w:r w:rsidR="00C56AA4" w:rsidRPr="00235D9E">
        <w:t>).</w:t>
      </w:r>
      <w:r w:rsidR="00C56AA4">
        <w:t xml:space="preserve"> </w:t>
      </w:r>
      <w:r w:rsidR="00C56AA4" w:rsidRPr="00235D9E">
        <w:t xml:space="preserve">Em seguida, ocorre a validação </w:t>
      </w:r>
      <w:r w:rsidR="00C56AA4" w:rsidRPr="00CF5D20">
        <w:t xml:space="preserve">obrigatória dos campos de bairro e cidade; caso estejam ausentes, </w:t>
      </w:r>
      <w:r w:rsidR="00C56AA4">
        <w:t xml:space="preserve">a aplicação </w:t>
      </w:r>
      <w:r w:rsidR="00C56AA4" w:rsidRPr="00CF5D20">
        <w:t>alerta o usuário (linha 25) e interrompe o fluxo (linha 26).</w:t>
      </w:r>
      <w:r w:rsidR="00C56AA4">
        <w:t xml:space="preserve"> </w:t>
      </w:r>
      <w:r w:rsidR="00C56AA4" w:rsidRPr="00235D9E">
        <w:t xml:space="preserve">Após a validação, </w:t>
      </w:r>
      <w:r w:rsidR="00C56AA4">
        <w:t xml:space="preserve">a aplicação </w:t>
      </w:r>
      <w:r w:rsidR="00C56AA4" w:rsidRPr="00235D9E">
        <w:t xml:space="preserve">monta o </w:t>
      </w:r>
      <w:r w:rsidR="00C56AA4" w:rsidRPr="007F77DD">
        <w:rPr>
          <w:i/>
          <w:iCs/>
        </w:rPr>
        <w:t>payload</w:t>
      </w:r>
      <w:r w:rsidR="00C56AA4" w:rsidRPr="00235D9E">
        <w:t xml:space="preserve"> base que será enviado ao</w:t>
      </w:r>
      <w:r w:rsidR="00C56AA4">
        <w:t xml:space="preserve"> </w:t>
      </w:r>
      <w:r w:rsidR="00C56AA4" w:rsidRPr="00A136AA">
        <w:rPr>
          <w:i/>
          <w:iCs/>
        </w:rPr>
        <w:t>backend</w:t>
      </w:r>
      <w:r w:rsidR="00C56AA4" w:rsidRPr="00235D9E">
        <w:t xml:space="preserve"> (linhas </w:t>
      </w:r>
      <w:r w:rsidR="00C56AA4">
        <w:t>30</w:t>
      </w:r>
      <w:r w:rsidR="00C56AA4" w:rsidRPr="00235D9E">
        <w:t xml:space="preserve"> a 4</w:t>
      </w:r>
      <w:r w:rsidR="00C56AA4">
        <w:t>1</w:t>
      </w:r>
      <w:r w:rsidR="00C56AA4" w:rsidRPr="00235D9E">
        <w:t xml:space="preserve">). Esse </w:t>
      </w:r>
      <w:r w:rsidR="00C56AA4" w:rsidRPr="00794BC9">
        <w:rPr>
          <w:i/>
          <w:iCs/>
        </w:rPr>
        <w:t>payload</w:t>
      </w:r>
      <w:r w:rsidR="00C56AA4" w:rsidRPr="00235D9E">
        <w:t xml:space="preserve"> pode ser posteriormente sobrescrito pelos dados retornados da </w:t>
      </w:r>
      <w:r w:rsidR="00C56AA4">
        <w:t>API G</w:t>
      </w:r>
      <w:r w:rsidR="00C56AA4" w:rsidRPr="00235D9E">
        <w:t>eocoding, se houver</w:t>
      </w:r>
      <w:r w:rsidR="00C56AA4" w:rsidRPr="00D81CDF">
        <w:t>.</w:t>
      </w:r>
      <w:r w:rsidR="00C56AA4">
        <w:t xml:space="preserve"> </w:t>
      </w:r>
    </w:p>
    <w:p w14:paraId="015D15A4" w14:textId="034AAA93" w:rsidR="00D33149" w:rsidRDefault="00D33149" w:rsidP="003076E1">
      <w:pPr>
        <w:pStyle w:val="TF-LEGENDA"/>
      </w:pPr>
      <w:bookmarkStart w:id="257" w:name="_Ref214724572"/>
      <w:bookmarkStart w:id="258" w:name="_Toc215432519"/>
      <w:r>
        <w:t xml:space="preserve">Quadro </w:t>
      </w:r>
      <w:fldSimple w:instr=" SEQ Quadro \* ARABIC ">
        <w:r w:rsidR="001C1872">
          <w:rPr>
            <w:noProof/>
          </w:rPr>
          <w:t>9</w:t>
        </w:r>
      </w:fldSimple>
      <w:bookmarkEnd w:id="257"/>
      <w:r w:rsidR="008149E1">
        <w:t xml:space="preserve"> </w:t>
      </w:r>
      <w:r w:rsidRPr="0056731F">
        <w:t>–</w:t>
      </w:r>
      <w:r w:rsidR="00B86BDF">
        <w:t xml:space="preserve"> </w:t>
      </w:r>
      <w:r w:rsidR="00F6470B">
        <w:t>C</w:t>
      </w:r>
      <w:r w:rsidR="00B86BDF">
        <w:t>o</w:t>
      </w:r>
      <w:r w:rsidR="004624A3">
        <w:t xml:space="preserve">dificação do </w:t>
      </w:r>
      <w:r w:rsidR="00335662" w:rsidRPr="00335662">
        <w:rPr>
          <w:i/>
          <w:iCs/>
        </w:rPr>
        <w:t>frontend</w:t>
      </w:r>
      <w:r w:rsidR="00335662">
        <w:t xml:space="preserve"> para</w:t>
      </w:r>
      <w:r w:rsidR="008149E1">
        <w:t xml:space="preserve"> </w:t>
      </w:r>
      <w:r w:rsidR="004624A3">
        <w:t xml:space="preserve">enviar uma </w:t>
      </w:r>
      <w:r w:rsidR="004624A3" w:rsidRPr="003076E1">
        <w:t>ocorrência</w:t>
      </w:r>
      <w:r w:rsidR="00F6470B">
        <w:t xml:space="preserve"> – primeira parte</w:t>
      </w:r>
      <w:bookmarkEnd w:id="258"/>
    </w:p>
    <w:tbl>
      <w:tblPr>
        <w:tblW w:w="9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3"/>
        <w:gridCol w:w="8647"/>
      </w:tblGrid>
      <w:tr w:rsidR="002D147E" w:rsidRPr="00CC636E" w14:paraId="2FEBA50E" w14:textId="77777777" w:rsidTr="00D57164">
        <w:tc>
          <w:tcPr>
            <w:tcW w:w="426" w:type="dxa"/>
            <w:tcBorders>
              <w:top w:val="single" w:sz="4" w:space="0" w:color="auto"/>
              <w:bottom w:val="nil"/>
            </w:tcBorders>
          </w:tcPr>
          <w:p w14:paraId="00564981" w14:textId="77777777" w:rsidR="002D147E" w:rsidRPr="00D57164" w:rsidRDefault="00661299" w:rsidP="003076E1">
            <w:pPr>
              <w:pStyle w:val="TF-CDIGO-FONTE"/>
              <w:jc w:val="center"/>
              <w:rPr>
                <w:rStyle w:val="TF-COURIER10"/>
                <w:sz w:val="18"/>
                <w:szCs w:val="18"/>
              </w:rPr>
            </w:pPr>
            <w:r w:rsidRPr="00D57164">
              <w:rPr>
                <w:rStyle w:val="TF-COURIER10"/>
                <w:sz w:val="18"/>
                <w:szCs w:val="18"/>
              </w:rPr>
              <w:t>01</w:t>
            </w:r>
          </w:p>
          <w:p w14:paraId="52A1D81C" w14:textId="77777777" w:rsidR="00661299" w:rsidRPr="00D57164" w:rsidRDefault="00661299" w:rsidP="003076E1">
            <w:pPr>
              <w:pStyle w:val="TF-CDIGO-FONTE"/>
              <w:jc w:val="center"/>
              <w:rPr>
                <w:rStyle w:val="TF-COURIER10"/>
                <w:sz w:val="18"/>
                <w:szCs w:val="18"/>
              </w:rPr>
            </w:pPr>
            <w:r w:rsidRPr="00D57164">
              <w:rPr>
                <w:rStyle w:val="TF-COURIER10"/>
                <w:sz w:val="18"/>
                <w:szCs w:val="18"/>
              </w:rPr>
              <w:t>02</w:t>
            </w:r>
          </w:p>
          <w:p w14:paraId="3DFECDCD" w14:textId="77777777" w:rsidR="00661299" w:rsidRPr="00D57164" w:rsidRDefault="00661299" w:rsidP="003076E1">
            <w:pPr>
              <w:pStyle w:val="TF-CDIGO-FONTE"/>
              <w:jc w:val="center"/>
              <w:rPr>
                <w:rStyle w:val="TF-COURIER10"/>
                <w:sz w:val="18"/>
                <w:szCs w:val="18"/>
              </w:rPr>
            </w:pPr>
            <w:r w:rsidRPr="00D57164">
              <w:rPr>
                <w:rStyle w:val="TF-COURIER10"/>
                <w:sz w:val="18"/>
                <w:szCs w:val="18"/>
              </w:rPr>
              <w:t>03</w:t>
            </w:r>
          </w:p>
          <w:p w14:paraId="2038CAC7" w14:textId="77777777" w:rsidR="00661299" w:rsidRPr="00D57164" w:rsidRDefault="00661299" w:rsidP="003076E1">
            <w:pPr>
              <w:pStyle w:val="TF-CDIGO-FONTE"/>
              <w:jc w:val="center"/>
              <w:rPr>
                <w:rStyle w:val="TF-COURIER10"/>
                <w:sz w:val="18"/>
                <w:szCs w:val="18"/>
              </w:rPr>
            </w:pPr>
            <w:r w:rsidRPr="00D57164">
              <w:rPr>
                <w:rStyle w:val="TF-COURIER10"/>
                <w:sz w:val="18"/>
                <w:szCs w:val="18"/>
              </w:rPr>
              <w:t>04</w:t>
            </w:r>
          </w:p>
          <w:p w14:paraId="50835842" w14:textId="77777777" w:rsidR="00661299" w:rsidRPr="00D57164" w:rsidRDefault="00661299" w:rsidP="003076E1">
            <w:pPr>
              <w:pStyle w:val="TF-CDIGO-FONTE"/>
              <w:jc w:val="center"/>
              <w:rPr>
                <w:rStyle w:val="TF-COURIER10"/>
                <w:sz w:val="18"/>
                <w:szCs w:val="18"/>
              </w:rPr>
            </w:pPr>
            <w:r w:rsidRPr="00D57164">
              <w:rPr>
                <w:rStyle w:val="TF-COURIER10"/>
                <w:sz w:val="18"/>
                <w:szCs w:val="18"/>
              </w:rPr>
              <w:t>05</w:t>
            </w:r>
          </w:p>
          <w:p w14:paraId="24DD1B3F" w14:textId="77777777" w:rsidR="00661299" w:rsidRPr="00D57164" w:rsidRDefault="00661299" w:rsidP="003076E1">
            <w:pPr>
              <w:pStyle w:val="TF-CDIGO-FONTE"/>
              <w:jc w:val="center"/>
              <w:rPr>
                <w:rStyle w:val="TF-COURIER10"/>
                <w:sz w:val="18"/>
                <w:szCs w:val="18"/>
              </w:rPr>
            </w:pPr>
            <w:r w:rsidRPr="00D57164">
              <w:rPr>
                <w:rStyle w:val="TF-COURIER10"/>
                <w:sz w:val="18"/>
                <w:szCs w:val="18"/>
              </w:rPr>
              <w:t>06</w:t>
            </w:r>
          </w:p>
          <w:p w14:paraId="6EC11379" w14:textId="77777777" w:rsidR="00661299" w:rsidRPr="00D57164" w:rsidRDefault="00661299" w:rsidP="003076E1">
            <w:pPr>
              <w:pStyle w:val="TF-CDIGO-FONTE"/>
              <w:jc w:val="center"/>
              <w:rPr>
                <w:rStyle w:val="TF-COURIER10"/>
                <w:sz w:val="18"/>
                <w:szCs w:val="18"/>
              </w:rPr>
            </w:pPr>
            <w:r w:rsidRPr="00D57164">
              <w:rPr>
                <w:rStyle w:val="TF-COURIER10"/>
                <w:sz w:val="18"/>
                <w:szCs w:val="18"/>
              </w:rPr>
              <w:t>07</w:t>
            </w:r>
          </w:p>
          <w:p w14:paraId="28E7CB8A" w14:textId="77777777" w:rsidR="00661299" w:rsidRPr="00D57164" w:rsidRDefault="00661299" w:rsidP="003076E1">
            <w:pPr>
              <w:pStyle w:val="TF-CDIGO-FONTE"/>
              <w:jc w:val="center"/>
              <w:rPr>
                <w:rStyle w:val="TF-COURIER10"/>
                <w:sz w:val="18"/>
                <w:szCs w:val="18"/>
              </w:rPr>
            </w:pPr>
            <w:r w:rsidRPr="00D57164">
              <w:rPr>
                <w:rStyle w:val="TF-COURIER10"/>
                <w:sz w:val="18"/>
                <w:szCs w:val="18"/>
              </w:rPr>
              <w:t>08</w:t>
            </w:r>
          </w:p>
          <w:p w14:paraId="47223DEE" w14:textId="77777777" w:rsidR="00661299" w:rsidRPr="00D57164" w:rsidRDefault="00661299" w:rsidP="003076E1">
            <w:pPr>
              <w:pStyle w:val="TF-CDIGO-FONTE"/>
              <w:jc w:val="center"/>
              <w:rPr>
                <w:rStyle w:val="TF-COURIER10"/>
                <w:sz w:val="18"/>
                <w:szCs w:val="18"/>
              </w:rPr>
            </w:pPr>
            <w:r w:rsidRPr="00D57164">
              <w:rPr>
                <w:rStyle w:val="TF-COURIER10"/>
                <w:sz w:val="18"/>
                <w:szCs w:val="18"/>
              </w:rPr>
              <w:t>09</w:t>
            </w:r>
          </w:p>
          <w:p w14:paraId="2FCC1B23" w14:textId="77777777" w:rsidR="00661299" w:rsidRPr="00D57164" w:rsidRDefault="00661299" w:rsidP="003076E1">
            <w:pPr>
              <w:pStyle w:val="TF-CDIGO-FONTE"/>
              <w:jc w:val="center"/>
              <w:rPr>
                <w:rStyle w:val="TF-COURIER10"/>
                <w:sz w:val="18"/>
                <w:szCs w:val="18"/>
              </w:rPr>
            </w:pPr>
            <w:r w:rsidRPr="00D57164">
              <w:rPr>
                <w:rStyle w:val="TF-COURIER10"/>
                <w:sz w:val="18"/>
                <w:szCs w:val="18"/>
              </w:rPr>
              <w:t>10</w:t>
            </w:r>
          </w:p>
          <w:p w14:paraId="5F1A50F3" w14:textId="77777777" w:rsidR="00661299" w:rsidRPr="00D57164" w:rsidRDefault="00661299" w:rsidP="003076E1">
            <w:pPr>
              <w:pStyle w:val="TF-CDIGO-FONTE"/>
              <w:jc w:val="center"/>
              <w:rPr>
                <w:rStyle w:val="TF-COURIER10"/>
                <w:sz w:val="18"/>
                <w:szCs w:val="18"/>
              </w:rPr>
            </w:pPr>
            <w:r w:rsidRPr="00D57164">
              <w:rPr>
                <w:rStyle w:val="TF-COURIER10"/>
                <w:sz w:val="18"/>
                <w:szCs w:val="18"/>
              </w:rPr>
              <w:t>11</w:t>
            </w:r>
          </w:p>
          <w:p w14:paraId="162F4749" w14:textId="77777777" w:rsidR="00661299" w:rsidRPr="00D57164" w:rsidRDefault="00661299" w:rsidP="003076E1">
            <w:pPr>
              <w:pStyle w:val="TF-CDIGO-FONTE"/>
              <w:jc w:val="center"/>
              <w:rPr>
                <w:rStyle w:val="TF-COURIER10"/>
                <w:sz w:val="18"/>
                <w:szCs w:val="18"/>
              </w:rPr>
            </w:pPr>
            <w:r w:rsidRPr="00D57164">
              <w:rPr>
                <w:rStyle w:val="TF-COURIER10"/>
                <w:sz w:val="18"/>
                <w:szCs w:val="18"/>
              </w:rPr>
              <w:t>12</w:t>
            </w:r>
          </w:p>
          <w:p w14:paraId="3C30FA2D" w14:textId="77777777" w:rsidR="00661299" w:rsidRPr="00D57164" w:rsidRDefault="00661299" w:rsidP="003076E1">
            <w:pPr>
              <w:pStyle w:val="TF-CDIGO-FONTE"/>
              <w:jc w:val="center"/>
              <w:rPr>
                <w:rStyle w:val="TF-COURIER10"/>
                <w:sz w:val="18"/>
                <w:szCs w:val="18"/>
              </w:rPr>
            </w:pPr>
            <w:r w:rsidRPr="00D57164">
              <w:rPr>
                <w:rStyle w:val="TF-COURIER10"/>
                <w:sz w:val="18"/>
                <w:szCs w:val="18"/>
              </w:rPr>
              <w:t>13</w:t>
            </w:r>
          </w:p>
          <w:p w14:paraId="45CA33CA" w14:textId="77777777" w:rsidR="00661299" w:rsidRPr="00D57164" w:rsidRDefault="00661299" w:rsidP="003076E1">
            <w:pPr>
              <w:pStyle w:val="TF-CDIGO-FONTE"/>
              <w:jc w:val="center"/>
              <w:rPr>
                <w:rStyle w:val="TF-COURIER10"/>
                <w:sz w:val="18"/>
                <w:szCs w:val="18"/>
              </w:rPr>
            </w:pPr>
            <w:r w:rsidRPr="00D57164">
              <w:rPr>
                <w:rStyle w:val="TF-COURIER10"/>
                <w:sz w:val="18"/>
                <w:szCs w:val="18"/>
              </w:rPr>
              <w:t>14</w:t>
            </w:r>
          </w:p>
          <w:p w14:paraId="7403C649" w14:textId="77777777" w:rsidR="00661299" w:rsidRPr="00D57164" w:rsidRDefault="00661299" w:rsidP="003076E1">
            <w:pPr>
              <w:pStyle w:val="TF-CDIGO-FONTE"/>
              <w:jc w:val="center"/>
              <w:rPr>
                <w:rStyle w:val="TF-COURIER10"/>
                <w:sz w:val="18"/>
                <w:szCs w:val="18"/>
              </w:rPr>
            </w:pPr>
            <w:r w:rsidRPr="00D57164">
              <w:rPr>
                <w:rStyle w:val="TF-COURIER10"/>
                <w:sz w:val="18"/>
                <w:szCs w:val="18"/>
              </w:rPr>
              <w:t>15</w:t>
            </w:r>
          </w:p>
          <w:p w14:paraId="56185345" w14:textId="77777777" w:rsidR="00661299" w:rsidRPr="00D57164" w:rsidRDefault="00661299" w:rsidP="003076E1">
            <w:pPr>
              <w:pStyle w:val="TF-CDIGO-FONTE"/>
              <w:jc w:val="center"/>
              <w:rPr>
                <w:rStyle w:val="TF-COURIER10"/>
                <w:sz w:val="18"/>
                <w:szCs w:val="18"/>
              </w:rPr>
            </w:pPr>
            <w:r w:rsidRPr="00D57164">
              <w:rPr>
                <w:rStyle w:val="TF-COURIER10"/>
                <w:sz w:val="18"/>
                <w:szCs w:val="18"/>
              </w:rPr>
              <w:t>16</w:t>
            </w:r>
          </w:p>
          <w:p w14:paraId="01E3B0FF" w14:textId="77777777" w:rsidR="00661299" w:rsidRPr="00D57164" w:rsidRDefault="00661299" w:rsidP="003076E1">
            <w:pPr>
              <w:pStyle w:val="TF-CDIGO-FONTE"/>
              <w:jc w:val="center"/>
              <w:rPr>
                <w:rStyle w:val="TF-COURIER10"/>
                <w:sz w:val="18"/>
                <w:szCs w:val="18"/>
              </w:rPr>
            </w:pPr>
            <w:r w:rsidRPr="00D57164">
              <w:rPr>
                <w:rStyle w:val="TF-COURIER10"/>
                <w:sz w:val="18"/>
                <w:szCs w:val="18"/>
              </w:rPr>
              <w:t>17</w:t>
            </w:r>
          </w:p>
          <w:p w14:paraId="6455527C" w14:textId="77777777" w:rsidR="00661299" w:rsidRPr="00D57164" w:rsidRDefault="00661299" w:rsidP="003076E1">
            <w:pPr>
              <w:pStyle w:val="TF-CDIGO-FONTE"/>
              <w:jc w:val="center"/>
              <w:rPr>
                <w:rStyle w:val="TF-COURIER10"/>
                <w:sz w:val="18"/>
                <w:szCs w:val="18"/>
              </w:rPr>
            </w:pPr>
            <w:r w:rsidRPr="00D57164">
              <w:rPr>
                <w:rStyle w:val="TF-COURIER10"/>
                <w:sz w:val="18"/>
                <w:szCs w:val="18"/>
              </w:rPr>
              <w:t>18</w:t>
            </w:r>
          </w:p>
          <w:p w14:paraId="17722244" w14:textId="77777777" w:rsidR="00661299" w:rsidRPr="00D57164" w:rsidRDefault="00661299" w:rsidP="003076E1">
            <w:pPr>
              <w:pStyle w:val="TF-CDIGO-FONTE"/>
              <w:jc w:val="center"/>
              <w:rPr>
                <w:rStyle w:val="TF-COURIER10"/>
                <w:sz w:val="18"/>
                <w:szCs w:val="18"/>
              </w:rPr>
            </w:pPr>
            <w:r w:rsidRPr="00D57164">
              <w:rPr>
                <w:rStyle w:val="TF-COURIER10"/>
                <w:sz w:val="18"/>
                <w:szCs w:val="18"/>
              </w:rPr>
              <w:t>19</w:t>
            </w:r>
          </w:p>
          <w:p w14:paraId="690DA362" w14:textId="77777777" w:rsidR="00661299" w:rsidRPr="00D57164" w:rsidRDefault="00661299" w:rsidP="003076E1">
            <w:pPr>
              <w:pStyle w:val="TF-CDIGO-FONTE"/>
              <w:jc w:val="center"/>
              <w:rPr>
                <w:rStyle w:val="TF-COURIER10"/>
                <w:sz w:val="18"/>
                <w:szCs w:val="18"/>
              </w:rPr>
            </w:pPr>
            <w:r w:rsidRPr="00D57164">
              <w:rPr>
                <w:rStyle w:val="TF-COURIER10"/>
                <w:sz w:val="18"/>
                <w:szCs w:val="18"/>
              </w:rPr>
              <w:t>20</w:t>
            </w:r>
          </w:p>
          <w:p w14:paraId="494AA092" w14:textId="77777777" w:rsidR="00661299" w:rsidRPr="00D57164" w:rsidRDefault="00661299" w:rsidP="003076E1">
            <w:pPr>
              <w:pStyle w:val="TF-CDIGO-FONTE"/>
              <w:jc w:val="center"/>
              <w:rPr>
                <w:rStyle w:val="TF-COURIER10"/>
                <w:sz w:val="18"/>
                <w:szCs w:val="18"/>
              </w:rPr>
            </w:pPr>
            <w:r w:rsidRPr="00D57164">
              <w:rPr>
                <w:rStyle w:val="TF-COURIER10"/>
                <w:sz w:val="18"/>
                <w:szCs w:val="18"/>
              </w:rPr>
              <w:t>21</w:t>
            </w:r>
          </w:p>
          <w:p w14:paraId="564CFF86" w14:textId="253774D5" w:rsidR="00661299" w:rsidRPr="00D57164" w:rsidRDefault="00661299" w:rsidP="003076E1">
            <w:pPr>
              <w:pStyle w:val="TF-CDIGO-FONTE"/>
              <w:jc w:val="center"/>
              <w:rPr>
                <w:rStyle w:val="TF-COURIER10"/>
                <w:sz w:val="18"/>
                <w:szCs w:val="18"/>
              </w:rPr>
            </w:pPr>
          </w:p>
          <w:p w14:paraId="5C0DE490" w14:textId="57DFAF98" w:rsidR="00661299" w:rsidRPr="00D57164" w:rsidRDefault="00661299" w:rsidP="003076E1">
            <w:pPr>
              <w:pStyle w:val="TF-CDIGO-FONTE"/>
              <w:jc w:val="center"/>
              <w:rPr>
                <w:rStyle w:val="TF-COURIER10"/>
                <w:sz w:val="18"/>
                <w:szCs w:val="18"/>
              </w:rPr>
            </w:pPr>
          </w:p>
          <w:p w14:paraId="01D0F4A2" w14:textId="77777777" w:rsidR="00661299" w:rsidRPr="00D57164" w:rsidRDefault="00661299" w:rsidP="003076E1">
            <w:pPr>
              <w:pStyle w:val="TF-CDIGO-FONTE"/>
              <w:jc w:val="center"/>
              <w:rPr>
                <w:rStyle w:val="TF-COURIER10"/>
                <w:sz w:val="18"/>
                <w:szCs w:val="18"/>
              </w:rPr>
            </w:pPr>
            <w:r w:rsidRPr="00D57164">
              <w:rPr>
                <w:rStyle w:val="TF-COURIER10"/>
                <w:sz w:val="18"/>
                <w:szCs w:val="18"/>
              </w:rPr>
              <w:t>24</w:t>
            </w:r>
          </w:p>
          <w:p w14:paraId="50556E19" w14:textId="77777777" w:rsidR="00661299" w:rsidRPr="00D57164" w:rsidRDefault="00661299" w:rsidP="003076E1">
            <w:pPr>
              <w:pStyle w:val="TF-CDIGO-FONTE"/>
              <w:jc w:val="center"/>
              <w:rPr>
                <w:rStyle w:val="TF-COURIER10"/>
                <w:sz w:val="18"/>
                <w:szCs w:val="18"/>
              </w:rPr>
            </w:pPr>
            <w:r w:rsidRPr="00D57164">
              <w:rPr>
                <w:rStyle w:val="TF-COURIER10"/>
                <w:sz w:val="18"/>
                <w:szCs w:val="18"/>
              </w:rPr>
              <w:t>25</w:t>
            </w:r>
          </w:p>
          <w:p w14:paraId="207AC99A" w14:textId="77777777" w:rsidR="006F5822" w:rsidRPr="00D57164" w:rsidRDefault="006F5822" w:rsidP="003076E1">
            <w:pPr>
              <w:pStyle w:val="TF-CDIGO-FONTE"/>
              <w:jc w:val="center"/>
              <w:rPr>
                <w:rStyle w:val="TF-COURIER10"/>
                <w:sz w:val="18"/>
                <w:szCs w:val="18"/>
              </w:rPr>
            </w:pPr>
          </w:p>
          <w:p w14:paraId="6997A1AC" w14:textId="77777777" w:rsidR="006F5822" w:rsidRPr="00D57164" w:rsidRDefault="006F5822" w:rsidP="003076E1">
            <w:pPr>
              <w:pStyle w:val="TF-CDIGO-FONTE"/>
              <w:jc w:val="center"/>
              <w:rPr>
                <w:rStyle w:val="TF-COURIER10"/>
                <w:sz w:val="18"/>
                <w:szCs w:val="18"/>
              </w:rPr>
            </w:pPr>
          </w:p>
          <w:p w14:paraId="31551694" w14:textId="77777777" w:rsidR="006F5822" w:rsidRPr="00D57164" w:rsidRDefault="006F5822" w:rsidP="003076E1">
            <w:pPr>
              <w:pStyle w:val="TF-CDIGO-FONTE"/>
              <w:jc w:val="center"/>
              <w:rPr>
                <w:rStyle w:val="TF-COURIER10"/>
                <w:sz w:val="18"/>
                <w:szCs w:val="18"/>
              </w:rPr>
            </w:pPr>
          </w:p>
          <w:p w14:paraId="58DE4573" w14:textId="77777777" w:rsidR="006F5822" w:rsidRPr="00D57164" w:rsidRDefault="006F5822" w:rsidP="003076E1">
            <w:pPr>
              <w:pStyle w:val="TF-CDIGO-FONTE"/>
              <w:jc w:val="center"/>
              <w:rPr>
                <w:rStyle w:val="TF-COURIER10"/>
                <w:sz w:val="18"/>
                <w:szCs w:val="18"/>
              </w:rPr>
            </w:pPr>
            <w:r w:rsidRPr="00D57164">
              <w:rPr>
                <w:rStyle w:val="TF-COURIER10"/>
                <w:sz w:val="18"/>
                <w:szCs w:val="18"/>
              </w:rPr>
              <w:t>26</w:t>
            </w:r>
          </w:p>
          <w:p w14:paraId="7DFEF81D" w14:textId="77777777" w:rsidR="006F5822" w:rsidRPr="00D57164" w:rsidRDefault="006F5822" w:rsidP="003076E1">
            <w:pPr>
              <w:pStyle w:val="TF-CDIGO-FONTE"/>
              <w:jc w:val="center"/>
              <w:rPr>
                <w:rStyle w:val="TF-COURIER10"/>
                <w:sz w:val="18"/>
                <w:szCs w:val="18"/>
              </w:rPr>
            </w:pPr>
            <w:r w:rsidRPr="00D57164">
              <w:rPr>
                <w:rStyle w:val="TF-COURIER10"/>
                <w:sz w:val="18"/>
                <w:szCs w:val="18"/>
              </w:rPr>
              <w:t>27</w:t>
            </w:r>
          </w:p>
          <w:p w14:paraId="6522CBA6" w14:textId="77777777" w:rsidR="006F5822" w:rsidRPr="00D57164" w:rsidRDefault="006F5822" w:rsidP="003076E1">
            <w:pPr>
              <w:pStyle w:val="TF-CDIGO-FONTE"/>
              <w:jc w:val="center"/>
              <w:rPr>
                <w:rStyle w:val="TF-COURIER10"/>
                <w:sz w:val="18"/>
                <w:szCs w:val="18"/>
              </w:rPr>
            </w:pPr>
            <w:r w:rsidRPr="00D57164">
              <w:rPr>
                <w:rStyle w:val="TF-COURIER10"/>
                <w:sz w:val="18"/>
                <w:szCs w:val="18"/>
              </w:rPr>
              <w:t>28</w:t>
            </w:r>
          </w:p>
          <w:p w14:paraId="39C3435E" w14:textId="77777777" w:rsidR="006F5822" w:rsidRPr="00D57164" w:rsidRDefault="006F5822" w:rsidP="003076E1">
            <w:pPr>
              <w:pStyle w:val="TF-CDIGO-FONTE"/>
              <w:jc w:val="center"/>
              <w:rPr>
                <w:rStyle w:val="TF-COURIER10"/>
                <w:sz w:val="18"/>
                <w:szCs w:val="18"/>
              </w:rPr>
            </w:pPr>
            <w:r w:rsidRPr="00D57164">
              <w:rPr>
                <w:rStyle w:val="TF-COURIER10"/>
                <w:sz w:val="18"/>
                <w:szCs w:val="18"/>
              </w:rPr>
              <w:t>29</w:t>
            </w:r>
          </w:p>
          <w:p w14:paraId="5A841945" w14:textId="77777777" w:rsidR="006F5822" w:rsidRPr="00D57164" w:rsidRDefault="006F5822" w:rsidP="003076E1">
            <w:pPr>
              <w:pStyle w:val="TF-CDIGO-FONTE"/>
              <w:jc w:val="center"/>
              <w:rPr>
                <w:rStyle w:val="TF-COURIER10"/>
                <w:sz w:val="18"/>
                <w:szCs w:val="18"/>
              </w:rPr>
            </w:pPr>
            <w:r w:rsidRPr="00D57164">
              <w:rPr>
                <w:rStyle w:val="TF-COURIER10"/>
                <w:sz w:val="18"/>
                <w:szCs w:val="18"/>
              </w:rPr>
              <w:t>30</w:t>
            </w:r>
          </w:p>
          <w:p w14:paraId="3B24721B" w14:textId="77777777" w:rsidR="006F5822" w:rsidRPr="00D57164" w:rsidRDefault="006F5822" w:rsidP="003076E1">
            <w:pPr>
              <w:pStyle w:val="TF-CDIGO-FONTE"/>
              <w:jc w:val="center"/>
              <w:rPr>
                <w:rStyle w:val="TF-COURIER10"/>
                <w:sz w:val="18"/>
                <w:szCs w:val="18"/>
              </w:rPr>
            </w:pPr>
            <w:r w:rsidRPr="00D57164">
              <w:rPr>
                <w:rStyle w:val="TF-COURIER10"/>
                <w:sz w:val="18"/>
                <w:szCs w:val="18"/>
              </w:rPr>
              <w:t>31</w:t>
            </w:r>
          </w:p>
          <w:p w14:paraId="72A23B31" w14:textId="77777777" w:rsidR="006F5822" w:rsidRPr="00D57164" w:rsidRDefault="006F5822" w:rsidP="003076E1">
            <w:pPr>
              <w:pStyle w:val="TF-CDIGO-FONTE"/>
              <w:jc w:val="center"/>
              <w:rPr>
                <w:rStyle w:val="TF-COURIER10"/>
                <w:sz w:val="18"/>
                <w:szCs w:val="18"/>
              </w:rPr>
            </w:pPr>
            <w:r w:rsidRPr="00D57164">
              <w:rPr>
                <w:rStyle w:val="TF-COURIER10"/>
                <w:sz w:val="18"/>
                <w:szCs w:val="18"/>
              </w:rPr>
              <w:t>32</w:t>
            </w:r>
          </w:p>
          <w:p w14:paraId="5A0CF8CC" w14:textId="77777777" w:rsidR="006F5822" w:rsidRPr="00D57164" w:rsidRDefault="006F5822" w:rsidP="003076E1">
            <w:pPr>
              <w:pStyle w:val="TF-CDIGO-FONTE"/>
              <w:jc w:val="center"/>
              <w:rPr>
                <w:rStyle w:val="TF-COURIER10"/>
                <w:sz w:val="18"/>
                <w:szCs w:val="18"/>
              </w:rPr>
            </w:pPr>
            <w:r w:rsidRPr="00D57164">
              <w:rPr>
                <w:rStyle w:val="TF-COURIER10"/>
                <w:sz w:val="18"/>
                <w:szCs w:val="18"/>
              </w:rPr>
              <w:t>33</w:t>
            </w:r>
          </w:p>
          <w:p w14:paraId="4AE1958A" w14:textId="77777777" w:rsidR="006F5822" w:rsidRPr="00D57164" w:rsidRDefault="006F5822" w:rsidP="003076E1">
            <w:pPr>
              <w:pStyle w:val="TF-CDIGO-FONTE"/>
              <w:jc w:val="center"/>
              <w:rPr>
                <w:rStyle w:val="TF-COURIER10"/>
                <w:sz w:val="18"/>
                <w:szCs w:val="18"/>
              </w:rPr>
            </w:pPr>
            <w:r w:rsidRPr="00D57164">
              <w:rPr>
                <w:rStyle w:val="TF-COURIER10"/>
                <w:sz w:val="18"/>
                <w:szCs w:val="18"/>
              </w:rPr>
              <w:t>34</w:t>
            </w:r>
          </w:p>
          <w:p w14:paraId="3799E670" w14:textId="77777777" w:rsidR="006F5822" w:rsidRPr="00D57164" w:rsidRDefault="006F5822" w:rsidP="003076E1">
            <w:pPr>
              <w:pStyle w:val="TF-CDIGO-FONTE"/>
              <w:jc w:val="center"/>
              <w:rPr>
                <w:rStyle w:val="TF-COURIER10"/>
                <w:sz w:val="18"/>
                <w:szCs w:val="18"/>
              </w:rPr>
            </w:pPr>
            <w:r w:rsidRPr="00D57164">
              <w:rPr>
                <w:rStyle w:val="TF-COURIER10"/>
                <w:sz w:val="18"/>
                <w:szCs w:val="18"/>
              </w:rPr>
              <w:t>35</w:t>
            </w:r>
          </w:p>
          <w:p w14:paraId="35FAABE6" w14:textId="77777777" w:rsidR="006F5822" w:rsidRPr="00D57164" w:rsidRDefault="006F5822" w:rsidP="003076E1">
            <w:pPr>
              <w:pStyle w:val="TF-CDIGO-FONTE"/>
              <w:jc w:val="center"/>
              <w:rPr>
                <w:rStyle w:val="TF-COURIER10"/>
                <w:sz w:val="18"/>
                <w:szCs w:val="18"/>
              </w:rPr>
            </w:pPr>
            <w:r w:rsidRPr="00D57164">
              <w:rPr>
                <w:rStyle w:val="TF-COURIER10"/>
                <w:sz w:val="18"/>
                <w:szCs w:val="18"/>
              </w:rPr>
              <w:t>36</w:t>
            </w:r>
          </w:p>
          <w:p w14:paraId="6EC33E45" w14:textId="77777777" w:rsidR="006F5822" w:rsidRPr="00D57164" w:rsidRDefault="006F5822" w:rsidP="003076E1">
            <w:pPr>
              <w:pStyle w:val="TF-CDIGO-FONTE"/>
              <w:jc w:val="center"/>
              <w:rPr>
                <w:rStyle w:val="TF-COURIER10"/>
                <w:sz w:val="18"/>
                <w:szCs w:val="18"/>
              </w:rPr>
            </w:pPr>
            <w:r w:rsidRPr="00D57164">
              <w:rPr>
                <w:rStyle w:val="TF-COURIER10"/>
                <w:sz w:val="18"/>
                <w:szCs w:val="18"/>
              </w:rPr>
              <w:t>37</w:t>
            </w:r>
          </w:p>
          <w:p w14:paraId="4724C5E2" w14:textId="77777777" w:rsidR="006F5822" w:rsidRPr="00D57164" w:rsidRDefault="006F5822" w:rsidP="003076E1">
            <w:pPr>
              <w:pStyle w:val="TF-CDIGO-FONTE"/>
              <w:jc w:val="center"/>
              <w:rPr>
                <w:rStyle w:val="TF-COURIER10"/>
                <w:sz w:val="18"/>
                <w:szCs w:val="18"/>
              </w:rPr>
            </w:pPr>
            <w:r w:rsidRPr="00D57164">
              <w:rPr>
                <w:rStyle w:val="TF-COURIER10"/>
                <w:sz w:val="18"/>
                <w:szCs w:val="18"/>
              </w:rPr>
              <w:t>38</w:t>
            </w:r>
          </w:p>
          <w:p w14:paraId="5FED3944" w14:textId="77777777" w:rsidR="006F5822" w:rsidRPr="00D57164" w:rsidRDefault="006F5822" w:rsidP="003076E1">
            <w:pPr>
              <w:pStyle w:val="TF-CDIGO-FONTE"/>
              <w:jc w:val="center"/>
              <w:rPr>
                <w:rStyle w:val="TF-COURIER10"/>
                <w:sz w:val="18"/>
                <w:szCs w:val="18"/>
              </w:rPr>
            </w:pPr>
            <w:r w:rsidRPr="00D57164">
              <w:rPr>
                <w:rStyle w:val="TF-COURIER10"/>
                <w:sz w:val="18"/>
                <w:szCs w:val="18"/>
              </w:rPr>
              <w:t>39</w:t>
            </w:r>
          </w:p>
          <w:p w14:paraId="0CBEFAA5" w14:textId="77777777" w:rsidR="006F5822" w:rsidRPr="00D57164" w:rsidRDefault="006F5822" w:rsidP="003076E1">
            <w:pPr>
              <w:pStyle w:val="TF-CDIGO-FONTE"/>
              <w:jc w:val="center"/>
              <w:rPr>
                <w:rStyle w:val="TF-COURIER10"/>
                <w:sz w:val="18"/>
                <w:szCs w:val="18"/>
              </w:rPr>
            </w:pPr>
            <w:r w:rsidRPr="00D57164">
              <w:rPr>
                <w:rStyle w:val="TF-COURIER10"/>
                <w:sz w:val="18"/>
                <w:szCs w:val="18"/>
              </w:rPr>
              <w:t>40</w:t>
            </w:r>
          </w:p>
          <w:p w14:paraId="34C5E129" w14:textId="77777777" w:rsidR="006F5822" w:rsidRPr="00D57164" w:rsidRDefault="006F5822" w:rsidP="003076E1">
            <w:pPr>
              <w:pStyle w:val="TF-CDIGO-FONTE"/>
              <w:jc w:val="center"/>
              <w:rPr>
                <w:rStyle w:val="TF-COURIER10"/>
                <w:sz w:val="18"/>
                <w:szCs w:val="18"/>
              </w:rPr>
            </w:pPr>
            <w:r w:rsidRPr="00D57164">
              <w:rPr>
                <w:rStyle w:val="TF-COURIER10"/>
                <w:sz w:val="18"/>
                <w:szCs w:val="18"/>
              </w:rPr>
              <w:t>41</w:t>
            </w:r>
          </w:p>
          <w:p w14:paraId="207643D3" w14:textId="77777777" w:rsidR="006F5822" w:rsidRPr="00D57164" w:rsidRDefault="006F5822" w:rsidP="003076E1">
            <w:pPr>
              <w:pStyle w:val="TF-CDIGO-FONTE"/>
              <w:jc w:val="center"/>
              <w:rPr>
                <w:rStyle w:val="TF-COURIER10"/>
                <w:sz w:val="18"/>
                <w:szCs w:val="18"/>
              </w:rPr>
            </w:pPr>
            <w:r w:rsidRPr="00D57164">
              <w:rPr>
                <w:rStyle w:val="TF-COURIER10"/>
                <w:sz w:val="18"/>
                <w:szCs w:val="18"/>
              </w:rPr>
              <w:t>42</w:t>
            </w:r>
          </w:p>
          <w:p w14:paraId="46A92E38" w14:textId="66D89762" w:rsidR="006F5822" w:rsidRPr="00D57164" w:rsidRDefault="006F5822" w:rsidP="003076E1">
            <w:pPr>
              <w:pStyle w:val="TF-CDIGO-FONTE"/>
              <w:jc w:val="center"/>
              <w:rPr>
                <w:rStyle w:val="TF-COURIER10"/>
                <w:sz w:val="18"/>
                <w:szCs w:val="18"/>
              </w:rPr>
            </w:pPr>
            <w:r w:rsidRPr="00D57164">
              <w:rPr>
                <w:rStyle w:val="TF-COURIER10"/>
                <w:sz w:val="18"/>
                <w:szCs w:val="18"/>
              </w:rPr>
              <w:t>43</w:t>
            </w:r>
          </w:p>
        </w:tc>
        <w:tc>
          <w:tcPr>
            <w:tcW w:w="8654" w:type="dxa"/>
            <w:tcBorders>
              <w:top w:val="single" w:sz="4" w:space="0" w:color="auto"/>
              <w:bottom w:val="nil"/>
            </w:tcBorders>
            <w:vAlign w:val="center"/>
          </w:tcPr>
          <w:p w14:paraId="3B8E6D46" w14:textId="63058257" w:rsidR="00681B6F" w:rsidRPr="00C37022" w:rsidRDefault="002D147E" w:rsidP="00D34345">
            <w:pPr>
              <w:pStyle w:val="TF-CDIGO-FONTE"/>
              <w:rPr>
                <w:rStyle w:val="TF-COURIER10"/>
                <w:sz w:val="18"/>
                <w:szCs w:val="18"/>
              </w:rPr>
            </w:pPr>
            <w:r w:rsidRPr="00D57164">
              <w:rPr>
                <w:rStyle w:val="TF-COURIER10"/>
                <w:sz w:val="18"/>
                <w:szCs w:val="18"/>
              </w:rPr>
              <w:t>@</w:t>
            </w:r>
            <w:r w:rsidR="003A62C4" w:rsidRPr="00C37022">
              <w:rPr>
                <w:rFonts w:ascii="Courier New" w:hAnsi="Courier New"/>
                <w:sz w:val="18"/>
                <w:szCs w:val="18"/>
              </w:rPr>
              <w:t>export class ReportOccurrenceComponent {</w:t>
            </w:r>
          </w:p>
          <w:p w14:paraId="02FE926E" w14:textId="3F40D1C5" w:rsidR="000114CF" w:rsidRPr="00C37022" w:rsidRDefault="003176AC" w:rsidP="000114CF">
            <w:pPr>
              <w:pStyle w:val="TF-CDIGO-FONTE"/>
              <w:rPr>
                <w:rFonts w:ascii="Courier New" w:hAnsi="Courier New"/>
                <w:sz w:val="18"/>
                <w:szCs w:val="18"/>
              </w:rPr>
            </w:pPr>
            <w:r w:rsidRPr="00C37022">
              <w:rPr>
                <w:rFonts w:ascii="Courier New" w:hAnsi="Courier New"/>
                <w:sz w:val="18"/>
                <w:szCs w:val="18"/>
              </w:rPr>
              <w:t xml:space="preserve"> </w:t>
            </w:r>
            <w:r w:rsidR="000114CF" w:rsidRPr="00C37022">
              <w:rPr>
                <w:rFonts w:ascii="Courier New" w:hAnsi="Courier New"/>
                <w:sz w:val="18"/>
                <w:szCs w:val="18"/>
              </w:rPr>
              <w:t>submit() {</w:t>
            </w:r>
          </w:p>
          <w:p w14:paraId="7B44469F" w14:textId="77777777" w:rsidR="000114CF" w:rsidRPr="00C37022" w:rsidRDefault="000114CF" w:rsidP="000114CF">
            <w:pPr>
              <w:pStyle w:val="TF-CDIGO-FONTE"/>
              <w:rPr>
                <w:rFonts w:ascii="Courier New" w:hAnsi="Courier New"/>
                <w:sz w:val="18"/>
                <w:szCs w:val="18"/>
              </w:rPr>
            </w:pPr>
            <w:r w:rsidRPr="00C37022">
              <w:rPr>
                <w:rFonts w:ascii="Courier New" w:hAnsi="Courier New"/>
                <w:sz w:val="18"/>
                <w:szCs w:val="18"/>
              </w:rPr>
              <w:t>    const userId = this.auth.getUserId();</w:t>
            </w:r>
          </w:p>
          <w:p w14:paraId="794F5CA5" w14:textId="77777777" w:rsidR="004C001A" w:rsidRPr="00D57164" w:rsidRDefault="000114CF" w:rsidP="000114CF">
            <w:pPr>
              <w:pStyle w:val="TF-CDIGO-FONTE"/>
              <w:rPr>
                <w:rFonts w:ascii="Courier New" w:hAnsi="Courier New"/>
                <w:sz w:val="18"/>
                <w:szCs w:val="18"/>
                <w:lang w:val="pt-BR"/>
              </w:rPr>
            </w:pPr>
            <w:r w:rsidRPr="00C37022">
              <w:rPr>
                <w:rFonts w:ascii="Courier New" w:hAnsi="Courier New"/>
                <w:sz w:val="18"/>
                <w:szCs w:val="18"/>
              </w:rPr>
              <w:t xml:space="preserve">    </w:t>
            </w:r>
            <w:r w:rsidRPr="00D57164">
              <w:rPr>
                <w:rFonts w:ascii="Courier New" w:hAnsi="Courier New"/>
                <w:sz w:val="18"/>
                <w:szCs w:val="18"/>
                <w:lang w:val="pt-BR"/>
              </w:rPr>
              <w:t xml:space="preserve">if (!userId) { </w:t>
            </w:r>
          </w:p>
          <w:p w14:paraId="08959EF8" w14:textId="33FDA291" w:rsidR="004C001A" w:rsidRPr="00D57164" w:rsidRDefault="004C001A" w:rsidP="000114CF">
            <w:pPr>
              <w:pStyle w:val="TF-CDIGO-FONTE"/>
              <w:rPr>
                <w:rFonts w:ascii="Courier New" w:hAnsi="Courier New"/>
                <w:sz w:val="18"/>
                <w:szCs w:val="18"/>
                <w:lang w:val="pt-BR"/>
              </w:rPr>
            </w:pPr>
            <w:r w:rsidRPr="00D57164">
              <w:rPr>
                <w:rFonts w:ascii="Courier New" w:hAnsi="Courier New"/>
                <w:sz w:val="18"/>
                <w:szCs w:val="18"/>
                <w:lang w:val="pt-BR"/>
              </w:rPr>
              <w:t xml:space="preserve">     </w:t>
            </w:r>
            <w:r w:rsidR="000114CF" w:rsidRPr="00D57164">
              <w:rPr>
                <w:rFonts w:ascii="Courier New" w:hAnsi="Courier New"/>
                <w:sz w:val="18"/>
                <w:szCs w:val="18"/>
                <w:lang w:val="pt-BR"/>
              </w:rPr>
              <w:t xml:space="preserve">alert('Usuário não autenticado'); </w:t>
            </w:r>
          </w:p>
          <w:p w14:paraId="6E76CA05" w14:textId="77777777" w:rsidR="004C001A" w:rsidRPr="00C37022" w:rsidRDefault="004C001A" w:rsidP="000114CF">
            <w:pPr>
              <w:pStyle w:val="TF-CDIGO-FONTE"/>
              <w:rPr>
                <w:rFonts w:ascii="Courier New" w:hAnsi="Courier New"/>
                <w:sz w:val="18"/>
                <w:szCs w:val="18"/>
              </w:rPr>
            </w:pPr>
            <w:r w:rsidRPr="00D57164">
              <w:rPr>
                <w:rFonts w:ascii="Courier New" w:hAnsi="Courier New"/>
                <w:sz w:val="18"/>
                <w:szCs w:val="18"/>
                <w:lang w:val="pt-BR"/>
              </w:rPr>
              <w:t xml:space="preserve">     </w:t>
            </w:r>
            <w:r w:rsidR="000114CF" w:rsidRPr="00C37022">
              <w:rPr>
                <w:rFonts w:ascii="Courier New" w:hAnsi="Courier New"/>
                <w:sz w:val="18"/>
                <w:szCs w:val="18"/>
              </w:rPr>
              <w:t>return;</w:t>
            </w:r>
          </w:p>
          <w:p w14:paraId="0556389B" w14:textId="67C371E9" w:rsidR="000114CF" w:rsidRPr="00C37022" w:rsidRDefault="004C001A" w:rsidP="000114CF">
            <w:pPr>
              <w:pStyle w:val="TF-CDIGO-FONTE"/>
              <w:rPr>
                <w:rFonts w:ascii="Courier New" w:hAnsi="Courier New"/>
                <w:sz w:val="18"/>
                <w:szCs w:val="18"/>
              </w:rPr>
            </w:pPr>
            <w:r w:rsidRPr="00C37022">
              <w:rPr>
                <w:rFonts w:ascii="Courier New" w:hAnsi="Courier New"/>
                <w:sz w:val="18"/>
                <w:szCs w:val="18"/>
              </w:rPr>
              <w:t xml:space="preserve">  </w:t>
            </w:r>
            <w:r w:rsidR="000114CF" w:rsidRPr="00C37022">
              <w:rPr>
                <w:rFonts w:ascii="Courier New" w:hAnsi="Courier New"/>
                <w:sz w:val="18"/>
                <w:szCs w:val="18"/>
              </w:rPr>
              <w:t xml:space="preserve"> }</w:t>
            </w:r>
          </w:p>
          <w:p w14:paraId="6DF208A1" w14:textId="77777777" w:rsidR="00681B6F" w:rsidRPr="00C37022" w:rsidRDefault="00681B6F" w:rsidP="000114CF">
            <w:pPr>
              <w:pStyle w:val="TF-CDIGO-FONTE"/>
              <w:rPr>
                <w:rFonts w:ascii="Courier New" w:hAnsi="Courier New"/>
                <w:sz w:val="18"/>
                <w:szCs w:val="18"/>
              </w:rPr>
            </w:pPr>
          </w:p>
          <w:p w14:paraId="479E1551" w14:textId="77777777" w:rsidR="004C001A" w:rsidRPr="00C37022" w:rsidRDefault="000114CF" w:rsidP="000114CF">
            <w:pPr>
              <w:pStyle w:val="TF-CDIGO-FONTE"/>
              <w:rPr>
                <w:rFonts w:ascii="Courier New" w:hAnsi="Courier New"/>
                <w:sz w:val="18"/>
                <w:szCs w:val="18"/>
              </w:rPr>
            </w:pPr>
            <w:r w:rsidRPr="00C37022">
              <w:rPr>
                <w:rFonts w:ascii="Courier New" w:hAnsi="Courier New"/>
                <w:sz w:val="18"/>
                <w:szCs w:val="18"/>
              </w:rPr>
              <w:t xml:space="preserve">    const latNum = this.latitude != null ? </w:t>
            </w:r>
          </w:p>
          <w:p w14:paraId="612E8FDA" w14:textId="32753D9B" w:rsidR="000114CF" w:rsidRPr="00C37022" w:rsidRDefault="004C001A" w:rsidP="000114CF">
            <w:pPr>
              <w:pStyle w:val="TF-CDIGO-FONTE"/>
              <w:rPr>
                <w:rFonts w:ascii="Courier New" w:hAnsi="Courier New"/>
                <w:sz w:val="18"/>
                <w:szCs w:val="18"/>
              </w:rPr>
            </w:pPr>
            <w:r w:rsidRPr="00C37022">
              <w:rPr>
                <w:rFonts w:ascii="Courier New" w:hAnsi="Courier New"/>
                <w:sz w:val="18"/>
                <w:szCs w:val="18"/>
              </w:rPr>
              <w:t xml:space="preserve">    </w:t>
            </w:r>
            <w:r w:rsidR="000114CF" w:rsidRPr="00C37022">
              <w:rPr>
                <w:rFonts w:ascii="Courier New" w:hAnsi="Courier New"/>
                <w:sz w:val="18"/>
                <w:szCs w:val="18"/>
              </w:rPr>
              <w:t>Number(this.latitude) : null;</w:t>
            </w:r>
          </w:p>
          <w:p w14:paraId="0152AB72" w14:textId="77777777" w:rsidR="004C001A" w:rsidRPr="00C37022" w:rsidRDefault="004C001A" w:rsidP="000114CF">
            <w:pPr>
              <w:pStyle w:val="TF-CDIGO-FONTE"/>
              <w:rPr>
                <w:rFonts w:ascii="Courier New" w:hAnsi="Courier New"/>
                <w:sz w:val="18"/>
                <w:szCs w:val="18"/>
              </w:rPr>
            </w:pPr>
          </w:p>
          <w:p w14:paraId="11FF8E4B" w14:textId="77777777" w:rsidR="004C001A" w:rsidRPr="00C37022" w:rsidRDefault="000114CF" w:rsidP="000114CF">
            <w:pPr>
              <w:pStyle w:val="TF-CDIGO-FONTE"/>
              <w:rPr>
                <w:rFonts w:ascii="Courier New" w:hAnsi="Courier New"/>
                <w:sz w:val="18"/>
                <w:szCs w:val="18"/>
              </w:rPr>
            </w:pPr>
            <w:r w:rsidRPr="00C37022">
              <w:rPr>
                <w:rFonts w:ascii="Courier New" w:hAnsi="Courier New"/>
                <w:sz w:val="18"/>
                <w:szCs w:val="18"/>
              </w:rPr>
              <w:t xml:space="preserve">    const lonNum = this.longitude != null ? </w:t>
            </w:r>
          </w:p>
          <w:p w14:paraId="4D6AEEF0" w14:textId="708E059E" w:rsidR="00CA421E" w:rsidRPr="00C37022" w:rsidRDefault="004C001A" w:rsidP="000114CF">
            <w:pPr>
              <w:pStyle w:val="TF-CDIGO-FONTE"/>
              <w:rPr>
                <w:rFonts w:ascii="Courier New" w:hAnsi="Courier New"/>
                <w:sz w:val="18"/>
                <w:szCs w:val="18"/>
              </w:rPr>
            </w:pPr>
            <w:r w:rsidRPr="00C37022">
              <w:rPr>
                <w:rFonts w:ascii="Courier New" w:hAnsi="Courier New"/>
                <w:sz w:val="18"/>
                <w:szCs w:val="18"/>
              </w:rPr>
              <w:t xml:space="preserve">    </w:t>
            </w:r>
            <w:r w:rsidR="000114CF" w:rsidRPr="00C37022">
              <w:rPr>
                <w:rFonts w:ascii="Courier New" w:hAnsi="Courier New"/>
                <w:sz w:val="18"/>
                <w:szCs w:val="18"/>
              </w:rPr>
              <w:t>Number(this.longitude) : null;</w:t>
            </w:r>
          </w:p>
          <w:p w14:paraId="5A2D1029" w14:textId="77777777" w:rsidR="004C001A" w:rsidRPr="00C37022" w:rsidRDefault="004C001A" w:rsidP="000114CF">
            <w:pPr>
              <w:pStyle w:val="TF-CDIGO-FONTE"/>
              <w:rPr>
                <w:rFonts w:ascii="Courier New" w:hAnsi="Courier New"/>
                <w:sz w:val="18"/>
                <w:szCs w:val="18"/>
              </w:rPr>
            </w:pPr>
          </w:p>
          <w:p w14:paraId="64B4F804" w14:textId="77777777" w:rsidR="00CA421E" w:rsidRPr="00C37022" w:rsidRDefault="000114CF" w:rsidP="000114CF">
            <w:pPr>
              <w:pStyle w:val="TF-CDIGO-FONTE"/>
              <w:rPr>
                <w:rFonts w:ascii="Courier New" w:hAnsi="Courier New"/>
                <w:sz w:val="18"/>
                <w:szCs w:val="18"/>
              </w:rPr>
            </w:pPr>
            <w:r w:rsidRPr="00C37022">
              <w:rPr>
                <w:rFonts w:ascii="Courier New" w:hAnsi="Courier New"/>
                <w:sz w:val="18"/>
                <w:szCs w:val="18"/>
              </w:rPr>
              <w:t xml:space="preserve">    const composedAddress = this.address || </w:t>
            </w:r>
          </w:p>
          <w:p w14:paraId="25ED6EE2" w14:textId="18B00A40" w:rsidR="00CA421E" w:rsidRPr="00C37022" w:rsidRDefault="00CA421E" w:rsidP="000114CF">
            <w:pPr>
              <w:pStyle w:val="TF-CDIGO-FONTE"/>
              <w:rPr>
                <w:rFonts w:ascii="Courier New" w:hAnsi="Courier New"/>
                <w:sz w:val="18"/>
                <w:szCs w:val="18"/>
              </w:rPr>
            </w:pPr>
            <w:r w:rsidRPr="00C37022">
              <w:rPr>
                <w:rFonts w:ascii="Courier New" w:hAnsi="Courier New"/>
                <w:sz w:val="18"/>
                <w:szCs w:val="18"/>
              </w:rPr>
              <w:t xml:space="preserve">    </w:t>
            </w:r>
            <w:r w:rsidR="004C001A" w:rsidRPr="00C37022">
              <w:rPr>
                <w:rFonts w:ascii="Courier New" w:hAnsi="Courier New"/>
                <w:sz w:val="18"/>
                <w:szCs w:val="18"/>
              </w:rPr>
              <w:t>[</w:t>
            </w:r>
            <w:r w:rsidR="000114CF" w:rsidRPr="00C37022">
              <w:rPr>
                <w:rFonts w:ascii="Courier New" w:hAnsi="Courier New"/>
                <w:sz w:val="18"/>
                <w:szCs w:val="18"/>
              </w:rPr>
              <w:t>this.addressStreet, this.addressNumber,</w:t>
            </w:r>
          </w:p>
          <w:p w14:paraId="0965BCBC" w14:textId="6F4559C2" w:rsidR="00CA421E" w:rsidRPr="00C37022" w:rsidRDefault="000114CF" w:rsidP="000114CF">
            <w:pPr>
              <w:pStyle w:val="TF-CDIGO-FONTE"/>
              <w:rPr>
                <w:rFonts w:ascii="Courier New" w:hAnsi="Courier New"/>
                <w:sz w:val="18"/>
                <w:szCs w:val="18"/>
              </w:rPr>
            </w:pPr>
            <w:r w:rsidRPr="00C37022">
              <w:rPr>
                <w:rFonts w:ascii="Courier New" w:hAnsi="Courier New"/>
                <w:sz w:val="18"/>
                <w:szCs w:val="18"/>
              </w:rPr>
              <w:t xml:space="preserve"> </w:t>
            </w:r>
            <w:r w:rsidR="00CA421E" w:rsidRPr="00C37022">
              <w:rPr>
                <w:rFonts w:ascii="Courier New" w:hAnsi="Courier New"/>
                <w:sz w:val="18"/>
                <w:szCs w:val="18"/>
              </w:rPr>
              <w:t xml:space="preserve">   </w:t>
            </w:r>
            <w:r w:rsidRPr="00C37022">
              <w:rPr>
                <w:rFonts w:ascii="Courier New" w:hAnsi="Courier New"/>
                <w:sz w:val="18"/>
                <w:szCs w:val="18"/>
              </w:rPr>
              <w:t xml:space="preserve">this.addressNeighborhood, </w:t>
            </w:r>
          </w:p>
          <w:p w14:paraId="1BB5D497" w14:textId="1A27FE86" w:rsidR="000114CF" w:rsidRPr="00C37022" w:rsidRDefault="00CA421E" w:rsidP="000114CF">
            <w:pPr>
              <w:pStyle w:val="TF-CDIGO-FONTE"/>
              <w:rPr>
                <w:rFonts w:ascii="Courier New" w:hAnsi="Courier New"/>
                <w:sz w:val="18"/>
                <w:szCs w:val="18"/>
              </w:rPr>
            </w:pPr>
            <w:r w:rsidRPr="00C37022">
              <w:rPr>
                <w:rFonts w:ascii="Courier New" w:hAnsi="Courier New"/>
                <w:sz w:val="18"/>
                <w:szCs w:val="18"/>
              </w:rPr>
              <w:t xml:space="preserve">    </w:t>
            </w:r>
            <w:r w:rsidR="000114CF" w:rsidRPr="00C37022">
              <w:rPr>
                <w:rFonts w:ascii="Courier New" w:hAnsi="Courier New"/>
                <w:sz w:val="18"/>
                <w:szCs w:val="18"/>
              </w:rPr>
              <w:t>this.addressCity].filter(Boolean).join(', ') || null;</w:t>
            </w:r>
          </w:p>
          <w:p w14:paraId="610D6248" w14:textId="3413622B" w:rsidR="000114CF" w:rsidRPr="00C37022" w:rsidRDefault="000114CF" w:rsidP="000114CF">
            <w:pPr>
              <w:pStyle w:val="TF-CDIGO-FONTE"/>
              <w:rPr>
                <w:rFonts w:ascii="Courier New" w:hAnsi="Courier New"/>
                <w:sz w:val="18"/>
                <w:szCs w:val="18"/>
              </w:rPr>
            </w:pPr>
          </w:p>
          <w:p w14:paraId="648B5525" w14:textId="77777777" w:rsidR="004C001A" w:rsidRPr="00C37022" w:rsidRDefault="000114CF" w:rsidP="000114CF">
            <w:pPr>
              <w:pStyle w:val="TF-CDIGO-FONTE"/>
              <w:rPr>
                <w:rFonts w:ascii="Courier New" w:hAnsi="Courier New"/>
                <w:sz w:val="18"/>
                <w:szCs w:val="18"/>
              </w:rPr>
            </w:pPr>
            <w:r w:rsidRPr="00C37022">
              <w:rPr>
                <w:rFonts w:ascii="Courier New" w:hAnsi="Courier New"/>
                <w:sz w:val="18"/>
                <w:szCs w:val="18"/>
              </w:rPr>
              <w:t xml:space="preserve">    const parts = [this.addressStreet, this.addressNumber, </w:t>
            </w:r>
            <w:r w:rsidR="004C001A" w:rsidRPr="00C37022">
              <w:rPr>
                <w:rFonts w:ascii="Courier New" w:hAnsi="Courier New"/>
                <w:sz w:val="18"/>
                <w:szCs w:val="18"/>
              </w:rPr>
              <w:t xml:space="preserve">   </w:t>
            </w:r>
          </w:p>
          <w:p w14:paraId="7FE0B768" w14:textId="77777777" w:rsidR="00CF5D20" w:rsidRPr="00C37022" w:rsidRDefault="004C001A" w:rsidP="000114CF">
            <w:pPr>
              <w:pStyle w:val="TF-CDIGO-FONTE"/>
              <w:rPr>
                <w:rFonts w:ascii="Courier New" w:hAnsi="Courier New"/>
                <w:sz w:val="18"/>
                <w:szCs w:val="18"/>
              </w:rPr>
            </w:pPr>
            <w:r w:rsidRPr="00C37022">
              <w:rPr>
                <w:rFonts w:ascii="Courier New" w:hAnsi="Courier New"/>
                <w:sz w:val="18"/>
                <w:szCs w:val="18"/>
              </w:rPr>
              <w:t xml:space="preserve">    </w:t>
            </w:r>
            <w:r w:rsidR="000114CF" w:rsidRPr="00C37022">
              <w:rPr>
                <w:rFonts w:ascii="Courier New" w:hAnsi="Courier New"/>
                <w:sz w:val="18"/>
                <w:szCs w:val="18"/>
              </w:rPr>
              <w:t>this.addressNeighborhood, this.addressCity].filter(p =&gt; p != null</w:t>
            </w:r>
          </w:p>
          <w:p w14:paraId="59804F01" w14:textId="1659CC74" w:rsidR="000114CF" w:rsidRPr="00C37022" w:rsidRDefault="00CF5D20" w:rsidP="000114CF">
            <w:pPr>
              <w:pStyle w:val="TF-CDIGO-FONTE"/>
              <w:rPr>
                <w:rFonts w:ascii="Courier New" w:hAnsi="Courier New"/>
                <w:sz w:val="18"/>
                <w:szCs w:val="18"/>
              </w:rPr>
            </w:pPr>
            <w:r w:rsidRPr="00C37022">
              <w:rPr>
                <w:rFonts w:ascii="Courier New" w:hAnsi="Courier New"/>
                <w:sz w:val="18"/>
                <w:szCs w:val="18"/>
              </w:rPr>
              <w:t xml:space="preserve">    </w:t>
            </w:r>
            <w:r w:rsidR="000114CF" w:rsidRPr="00C37022">
              <w:rPr>
                <w:rFonts w:ascii="Courier New" w:hAnsi="Courier New"/>
                <w:sz w:val="18"/>
                <w:szCs w:val="18"/>
              </w:rPr>
              <w:t>&amp;&amp; String(p).trim() !== '');</w:t>
            </w:r>
          </w:p>
          <w:p w14:paraId="7CDDCBE2" w14:textId="77777777" w:rsidR="004C001A" w:rsidRPr="00C37022" w:rsidRDefault="004C001A" w:rsidP="000114CF">
            <w:pPr>
              <w:pStyle w:val="TF-CDIGO-FONTE"/>
              <w:rPr>
                <w:rFonts w:ascii="Courier New" w:hAnsi="Courier New"/>
                <w:sz w:val="18"/>
                <w:szCs w:val="18"/>
              </w:rPr>
            </w:pPr>
          </w:p>
          <w:p w14:paraId="263BE282" w14:textId="0211D9E7" w:rsidR="00CA421E" w:rsidRPr="00C37022" w:rsidRDefault="000114CF" w:rsidP="000114CF">
            <w:pPr>
              <w:pStyle w:val="TF-CDIGO-FONTE"/>
              <w:rPr>
                <w:rFonts w:ascii="Courier New" w:hAnsi="Courier New"/>
                <w:sz w:val="18"/>
                <w:szCs w:val="18"/>
              </w:rPr>
            </w:pPr>
            <w:r w:rsidRPr="00C37022">
              <w:rPr>
                <w:rFonts w:ascii="Courier New" w:hAnsi="Courier New"/>
                <w:sz w:val="18"/>
                <w:szCs w:val="18"/>
              </w:rPr>
              <w:t>    if ((this.addressNeighborhood</w:t>
            </w:r>
            <w:r w:rsidR="00CA421E" w:rsidRPr="00C37022">
              <w:rPr>
                <w:rFonts w:ascii="Courier New" w:hAnsi="Courier New"/>
                <w:sz w:val="18"/>
                <w:szCs w:val="18"/>
              </w:rPr>
              <w:t xml:space="preserve"> </w:t>
            </w:r>
            <w:r w:rsidRPr="00C37022">
              <w:rPr>
                <w:rFonts w:ascii="Courier New" w:hAnsi="Courier New"/>
                <w:sz w:val="18"/>
                <w:szCs w:val="18"/>
              </w:rPr>
              <w:t xml:space="preserve">== null || </w:t>
            </w:r>
          </w:p>
          <w:p w14:paraId="64755D07" w14:textId="77777777" w:rsidR="00CA421E" w:rsidRPr="00C37022" w:rsidRDefault="00CA421E" w:rsidP="000114CF">
            <w:pPr>
              <w:pStyle w:val="TF-CDIGO-FONTE"/>
              <w:rPr>
                <w:rFonts w:ascii="Courier New" w:hAnsi="Courier New"/>
                <w:sz w:val="18"/>
                <w:szCs w:val="18"/>
              </w:rPr>
            </w:pPr>
            <w:r w:rsidRPr="00C37022">
              <w:rPr>
                <w:rFonts w:ascii="Courier New" w:hAnsi="Courier New"/>
                <w:sz w:val="18"/>
                <w:szCs w:val="18"/>
              </w:rPr>
              <w:t xml:space="preserve"> </w:t>
            </w:r>
            <w:r w:rsidRPr="00C37022">
              <w:rPr>
                <w:sz w:val="18"/>
                <w:szCs w:val="18"/>
              </w:rPr>
              <w:t xml:space="preserve">       </w:t>
            </w:r>
            <w:r w:rsidR="000114CF" w:rsidRPr="00C37022">
              <w:rPr>
                <w:rFonts w:ascii="Courier New" w:hAnsi="Courier New"/>
                <w:sz w:val="18"/>
                <w:szCs w:val="18"/>
              </w:rPr>
              <w:t>this.addressNeighborhood === '') ||</w:t>
            </w:r>
          </w:p>
          <w:p w14:paraId="083C342D" w14:textId="082B596A" w:rsidR="00CA421E" w:rsidRPr="00C37022" w:rsidRDefault="00CA421E" w:rsidP="000114CF">
            <w:pPr>
              <w:pStyle w:val="TF-CDIGO-FONTE"/>
              <w:rPr>
                <w:rFonts w:ascii="Courier New" w:hAnsi="Courier New"/>
                <w:sz w:val="18"/>
                <w:szCs w:val="18"/>
              </w:rPr>
            </w:pPr>
            <w:r w:rsidRPr="00C37022">
              <w:rPr>
                <w:sz w:val="18"/>
                <w:szCs w:val="18"/>
              </w:rPr>
              <w:t xml:space="preserve">       </w:t>
            </w:r>
            <w:r w:rsidR="000114CF" w:rsidRPr="00C37022">
              <w:rPr>
                <w:rFonts w:ascii="Courier New" w:hAnsi="Courier New"/>
                <w:sz w:val="18"/>
                <w:szCs w:val="18"/>
              </w:rPr>
              <w:t xml:space="preserve"> this.addressCity</w:t>
            </w:r>
            <w:r w:rsidRPr="00C37022">
              <w:rPr>
                <w:rFonts w:ascii="Courier New" w:hAnsi="Courier New"/>
                <w:sz w:val="18"/>
                <w:szCs w:val="18"/>
              </w:rPr>
              <w:t xml:space="preserve"> </w:t>
            </w:r>
            <w:r w:rsidR="000114CF" w:rsidRPr="00C37022">
              <w:rPr>
                <w:rFonts w:ascii="Courier New" w:hAnsi="Courier New"/>
                <w:sz w:val="18"/>
                <w:szCs w:val="18"/>
              </w:rPr>
              <w:t xml:space="preserve">== null || </w:t>
            </w:r>
          </w:p>
          <w:p w14:paraId="37AFC9AA" w14:textId="77777777" w:rsidR="00CA421E" w:rsidRPr="00C37022" w:rsidRDefault="00CA421E" w:rsidP="000114CF">
            <w:pPr>
              <w:pStyle w:val="TF-CDIGO-FONTE"/>
              <w:rPr>
                <w:rFonts w:ascii="Courier New" w:hAnsi="Courier New"/>
                <w:sz w:val="18"/>
                <w:szCs w:val="18"/>
                <w:lang w:val="pt-BR"/>
              </w:rPr>
            </w:pPr>
            <w:r w:rsidRPr="00C37022">
              <w:rPr>
                <w:sz w:val="18"/>
                <w:szCs w:val="18"/>
              </w:rPr>
              <w:t xml:space="preserve">        </w:t>
            </w:r>
            <w:r w:rsidR="000114CF" w:rsidRPr="00C37022">
              <w:rPr>
                <w:rFonts w:ascii="Courier New" w:hAnsi="Courier New"/>
                <w:sz w:val="18"/>
                <w:szCs w:val="18"/>
                <w:lang w:val="pt-BR"/>
              </w:rPr>
              <w:t>this.addressCity === '') {</w:t>
            </w:r>
          </w:p>
          <w:p w14:paraId="425CF4E9" w14:textId="77777777" w:rsidR="00CA421E" w:rsidRPr="00D57164" w:rsidRDefault="00CA421E" w:rsidP="000114CF">
            <w:pPr>
              <w:pStyle w:val="TF-CDIGO-FONTE"/>
              <w:rPr>
                <w:rFonts w:ascii="Courier New" w:hAnsi="Courier New"/>
                <w:sz w:val="18"/>
                <w:szCs w:val="18"/>
                <w:lang w:val="pt-BR"/>
              </w:rPr>
            </w:pPr>
            <w:r w:rsidRPr="00C37022">
              <w:rPr>
                <w:sz w:val="18"/>
                <w:szCs w:val="18"/>
                <w:lang w:val="pt-BR"/>
              </w:rPr>
              <w:t xml:space="preserve">         </w:t>
            </w:r>
            <w:r w:rsidR="000114CF" w:rsidRPr="00C37022">
              <w:rPr>
                <w:rFonts w:ascii="Courier New" w:hAnsi="Courier New"/>
                <w:sz w:val="18"/>
                <w:szCs w:val="18"/>
                <w:lang w:val="pt-BR"/>
              </w:rPr>
              <w:t xml:space="preserve"> </w:t>
            </w:r>
            <w:r w:rsidR="000114CF" w:rsidRPr="00D57164">
              <w:rPr>
                <w:rFonts w:ascii="Courier New" w:hAnsi="Courier New"/>
                <w:sz w:val="18"/>
                <w:szCs w:val="18"/>
                <w:lang w:val="pt-BR"/>
              </w:rPr>
              <w:t xml:space="preserve">alert('Preencha ao menos o campo bairro e cidade.'); </w:t>
            </w:r>
          </w:p>
          <w:p w14:paraId="78B7ACFF" w14:textId="77777777" w:rsidR="00CA421E" w:rsidRPr="00C37022" w:rsidRDefault="00CA421E" w:rsidP="000114CF">
            <w:pPr>
              <w:pStyle w:val="TF-CDIGO-FONTE"/>
              <w:rPr>
                <w:rFonts w:ascii="Courier New" w:hAnsi="Courier New"/>
                <w:sz w:val="18"/>
                <w:szCs w:val="18"/>
              </w:rPr>
            </w:pPr>
            <w:r w:rsidRPr="00D57164">
              <w:rPr>
                <w:sz w:val="18"/>
                <w:szCs w:val="18"/>
                <w:lang w:val="pt-BR"/>
              </w:rPr>
              <w:t xml:space="preserve">          </w:t>
            </w:r>
            <w:r w:rsidR="000114CF" w:rsidRPr="00C37022">
              <w:rPr>
                <w:rFonts w:ascii="Courier New" w:hAnsi="Courier New"/>
                <w:sz w:val="18"/>
                <w:szCs w:val="18"/>
              </w:rPr>
              <w:t xml:space="preserve">return; </w:t>
            </w:r>
          </w:p>
          <w:p w14:paraId="2A63B3F4" w14:textId="33441335" w:rsidR="000114CF" w:rsidRPr="00C37022" w:rsidRDefault="004C001A" w:rsidP="000114CF">
            <w:pPr>
              <w:pStyle w:val="TF-CDIGO-FONTE"/>
              <w:rPr>
                <w:rFonts w:ascii="Courier New" w:hAnsi="Courier New"/>
                <w:sz w:val="18"/>
                <w:szCs w:val="18"/>
              </w:rPr>
            </w:pPr>
            <w:r w:rsidRPr="00C37022">
              <w:rPr>
                <w:rFonts w:ascii="Courier New" w:hAnsi="Courier New"/>
                <w:sz w:val="18"/>
                <w:szCs w:val="18"/>
              </w:rPr>
              <w:t xml:space="preserve">   </w:t>
            </w:r>
            <w:r w:rsidR="000114CF" w:rsidRPr="00C37022">
              <w:rPr>
                <w:rFonts w:ascii="Courier New" w:hAnsi="Courier New"/>
                <w:sz w:val="18"/>
                <w:szCs w:val="18"/>
              </w:rPr>
              <w:t>}</w:t>
            </w:r>
          </w:p>
          <w:p w14:paraId="3FF5C79C" w14:textId="7CE1C735" w:rsidR="000114CF" w:rsidRPr="00C37022" w:rsidRDefault="000114CF" w:rsidP="000114CF">
            <w:pPr>
              <w:pStyle w:val="TF-CDIGO-FONTE"/>
              <w:rPr>
                <w:rFonts w:ascii="Courier New" w:hAnsi="Courier New"/>
                <w:sz w:val="18"/>
                <w:szCs w:val="18"/>
              </w:rPr>
            </w:pPr>
          </w:p>
          <w:p w14:paraId="52F77DA5" w14:textId="77777777" w:rsidR="000114CF" w:rsidRPr="00C37022" w:rsidRDefault="000114CF" w:rsidP="000114CF">
            <w:pPr>
              <w:pStyle w:val="TF-CDIGO-FONTE"/>
              <w:rPr>
                <w:rFonts w:ascii="Courier New" w:hAnsi="Courier New"/>
                <w:sz w:val="18"/>
                <w:szCs w:val="18"/>
              </w:rPr>
            </w:pPr>
            <w:r w:rsidRPr="00C37022">
              <w:rPr>
                <w:rFonts w:ascii="Courier New" w:hAnsi="Courier New"/>
                <w:sz w:val="18"/>
                <w:szCs w:val="18"/>
              </w:rPr>
              <w:t>    const payload: any = {</w:t>
            </w:r>
          </w:p>
          <w:p w14:paraId="7B9BF1D6" w14:textId="77777777" w:rsidR="000114CF" w:rsidRPr="00C37022" w:rsidRDefault="000114CF" w:rsidP="000114CF">
            <w:pPr>
              <w:pStyle w:val="TF-CDIGO-FONTE"/>
              <w:rPr>
                <w:rFonts w:ascii="Courier New" w:hAnsi="Courier New"/>
                <w:sz w:val="18"/>
                <w:szCs w:val="18"/>
              </w:rPr>
            </w:pPr>
            <w:r w:rsidRPr="00C37022">
              <w:rPr>
                <w:rFonts w:ascii="Courier New" w:hAnsi="Courier New"/>
                <w:sz w:val="18"/>
                <w:szCs w:val="18"/>
              </w:rPr>
              <w:t>      type: this.type,</w:t>
            </w:r>
          </w:p>
          <w:p w14:paraId="2899A936" w14:textId="77777777" w:rsidR="000114CF" w:rsidRPr="00C37022" w:rsidRDefault="000114CF" w:rsidP="000114CF">
            <w:pPr>
              <w:pStyle w:val="TF-CDIGO-FONTE"/>
              <w:rPr>
                <w:rFonts w:ascii="Courier New" w:hAnsi="Courier New"/>
                <w:sz w:val="18"/>
                <w:szCs w:val="18"/>
              </w:rPr>
            </w:pPr>
            <w:r w:rsidRPr="00C37022">
              <w:rPr>
                <w:rFonts w:ascii="Courier New" w:hAnsi="Courier New"/>
                <w:sz w:val="18"/>
                <w:szCs w:val="18"/>
              </w:rPr>
              <w:t>      severity: this.severity,</w:t>
            </w:r>
          </w:p>
          <w:p w14:paraId="29FD49DF" w14:textId="77777777" w:rsidR="000114CF" w:rsidRPr="00C37022" w:rsidRDefault="000114CF" w:rsidP="000114CF">
            <w:pPr>
              <w:pStyle w:val="TF-CDIGO-FONTE"/>
              <w:rPr>
                <w:rFonts w:ascii="Courier New" w:hAnsi="Courier New"/>
                <w:sz w:val="18"/>
                <w:szCs w:val="18"/>
              </w:rPr>
            </w:pPr>
            <w:r w:rsidRPr="00C37022">
              <w:rPr>
                <w:rFonts w:ascii="Courier New" w:hAnsi="Courier New"/>
                <w:sz w:val="18"/>
                <w:szCs w:val="18"/>
              </w:rPr>
              <w:t>      status: this.status,</w:t>
            </w:r>
          </w:p>
          <w:p w14:paraId="7507ADE6" w14:textId="77777777" w:rsidR="000114CF" w:rsidRPr="00C37022" w:rsidRDefault="000114CF" w:rsidP="000114CF">
            <w:pPr>
              <w:pStyle w:val="TF-CDIGO-FONTE"/>
              <w:rPr>
                <w:rFonts w:ascii="Courier New" w:hAnsi="Courier New"/>
                <w:sz w:val="18"/>
                <w:szCs w:val="18"/>
              </w:rPr>
            </w:pPr>
            <w:r w:rsidRPr="00C37022">
              <w:rPr>
                <w:rFonts w:ascii="Courier New" w:hAnsi="Courier New"/>
                <w:sz w:val="18"/>
                <w:szCs w:val="18"/>
              </w:rPr>
              <w:t>      description: this.description || null,</w:t>
            </w:r>
          </w:p>
          <w:p w14:paraId="42A7521B" w14:textId="77777777" w:rsidR="000114CF" w:rsidRPr="00C37022" w:rsidRDefault="000114CF" w:rsidP="000114CF">
            <w:pPr>
              <w:pStyle w:val="TF-CDIGO-FONTE"/>
              <w:rPr>
                <w:rFonts w:ascii="Courier New" w:hAnsi="Courier New"/>
                <w:sz w:val="18"/>
                <w:szCs w:val="18"/>
              </w:rPr>
            </w:pPr>
            <w:r w:rsidRPr="00C37022">
              <w:rPr>
                <w:rFonts w:ascii="Courier New" w:hAnsi="Courier New"/>
                <w:sz w:val="18"/>
                <w:szCs w:val="18"/>
              </w:rPr>
              <w:t>      latitude: latNum,</w:t>
            </w:r>
          </w:p>
          <w:p w14:paraId="2805B1E6" w14:textId="77777777" w:rsidR="000114CF" w:rsidRPr="00C37022" w:rsidRDefault="000114CF" w:rsidP="000114CF">
            <w:pPr>
              <w:pStyle w:val="TF-CDIGO-FONTE"/>
              <w:rPr>
                <w:rFonts w:ascii="Courier New" w:hAnsi="Courier New"/>
                <w:sz w:val="18"/>
                <w:szCs w:val="18"/>
              </w:rPr>
            </w:pPr>
            <w:r w:rsidRPr="00C37022">
              <w:rPr>
                <w:rFonts w:ascii="Courier New" w:hAnsi="Courier New"/>
                <w:sz w:val="18"/>
                <w:szCs w:val="18"/>
              </w:rPr>
              <w:t>      longitude: lonNum,</w:t>
            </w:r>
          </w:p>
          <w:p w14:paraId="7D868118" w14:textId="77777777" w:rsidR="000114CF" w:rsidRPr="00C37022" w:rsidRDefault="000114CF" w:rsidP="000114CF">
            <w:pPr>
              <w:pStyle w:val="TF-CDIGO-FONTE"/>
              <w:rPr>
                <w:rFonts w:ascii="Courier New" w:hAnsi="Courier New"/>
                <w:sz w:val="18"/>
                <w:szCs w:val="18"/>
              </w:rPr>
            </w:pPr>
            <w:r w:rsidRPr="00C37022">
              <w:rPr>
                <w:rFonts w:ascii="Courier New" w:hAnsi="Courier New"/>
                <w:sz w:val="18"/>
                <w:szCs w:val="18"/>
              </w:rPr>
              <w:t>      address: composedAddress,</w:t>
            </w:r>
          </w:p>
          <w:p w14:paraId="2C136CEE" w14:textId="77777777" w:rsidR="000114CF" w:rsidRPr="00C37022" w:rsidRDefault="000114CF" w:rsidP="000114CF">
            <w:pPr>
              <w:pStyle w:val="TF-CDIGO-FONTE"/>
              <w:rPr>
                <w:rFonts w:ascii="Courier New" w:hAnsi="Courier New"/>
                <w:sz w:val="18"/>
                <w:szCs w:val="18"/>
              </w:rPr>
            </w:pPr>
            <w:r w:rsidRPr="00C37022">
              <w:rPr>
                <w:rFonts w:ascii="Courier New" w:hAnsi="Courier New"/>
                <w:sz w:val="18"/>
                <w:szCs w:val="18"/>
              </w:rPr>
              <w:t>      reportedAt: new Date().toISOString(),</w:t>
            </w:r>
          </w:p>
          <w:p w14:paraId="0046C001" w14:textId="77777777" w:rsidR="000114CF" w:rsidRPr="00C37022" w:rsidRDefault="000114CF" w:rsidP="000114CF">
            <w:pPr>
              <w:pStyle w:val="TF-CDIGO-FONTE"/>
              <w:rPr>
                <w:rFonts w:ascii="Courier New" w:hAnsi="Courier New"/>
                <w:sz w:val="18"/>
                <w:szCs w:val="18"/>
              </w:rPr>
            </w:pPr>
            <w:r w:rsidRPr="00C37022">
              <w:rPr>
                <w:rFonts w:ascii="Courier New" w:hAnsi="Courier New"/>
                <w:sz w:val="18"/>
                <w:szCs w:val="18"/>
              </w:rPr>
              <w:t>      resolvedAt: null,</w:t>
            </w:r>
          </w:p>
          <w:p w14:paraId="35409C2A" w14:textId="77777777" w:rsidR="000114CF" w:rsidRPr="00D57164" w:rsidRDefault="000114CF" w:rsidP="000114CF">
            <w:pPr>
              <w:pStyle w:val="TF-CDIGO-FONTE"/>
              <w:rPr>
                <w:rFonts w:ascii="Courier New" w:hAnsi="Courier New"/>
                <w:sz w:val="18"/>
                <w:szCs w:val="18"/>
                <w:lang w:val="pt-BR"/>
              </w:rPr>
            </w:pPr>
            <w:r w:rsidRPr="00C37022">
              <w:rPr>
                <w:rFonts w:ascii="Courier New" w:hAnsi="Courier New"/>
                <w:sz w:val="18"/>
                <w:szCs w:val="18"/>
              </w:rPr>
              <w:t xml:space="preserve">      </w:t>
            </w:r>
            <w:r w:rsidRPr="00D57164">
              <w:rPr>
                <w:rFonts w:ascii="Courier New" w:hAnsi="Courier New"/>
                <w:sz w:val="18"/>
                <w:szCs w:val="18"/>
                <w:lang w:val="pt-BR"/>
              </w:rPr>
              <w:t>validated: false,</w:t>
            </w:r>
          </w:p>
          <w:p w14:paraId="0AB3BAC6" w14:textId="77777777" w:rsidR="000114CF" w:rsidRPr="00D57164" w:rsidRDefault="000114CF" w:rsidP="000114CF">
            <w:pPr>
              <w:pStyle w:val="TF-CDIGO-FONTE"/>
              <w:rPr>
                <w:rFonts w:ascii="Courier New" w:hAnsi="Courier New"/>
                <w:sz w:val="18"/>
                <w:szCs w:val="18"/>
                <w:lang w:val="pt-BR"/>
              </w:rPr>
            </w:pPr>
            <w:r w:rsidRPr="00D57164">
              <w:rPr>
                <w:rFonts w:ascii="Courier New" w:hAnsi="Courier New"/>
                <w:sz w:val="18"/>
                <w:szCs w:val="18"/>
                <w:lang w:val="pt-BR"/>
              </w:rPr>
              <w:t>      reporterUser: userId</w:t>
            </w:r>
          </w:p>
          <w:p w14:paraId="4BB38886" w14:textId="77777777" w:rsidR="002D147E" w:rsidRPr="00D57164" w:rsidRDefault="000114CF" w:rsidP="00D34345">
            <w:pPr>
              <w:pStyle w:val="TF-CDIGO-FONTE"/>
              <w:rPr>
                <w:rFonts w:ascii="Courier New" w:hAnsi="Courier New"/>
                <w:sz w:val="18"/>
                <w:szCs w:val="18"/>
                <w:lang w:val="pt-BR"/>
              </w:rPr>
            </w:pPr>
            <w:r w:rsidRPr="00D57164">
              <w:rPr>
                <w:rFonts w:ascii="Courier New" w:hAnsi="Courier New"/>
                <w:sz w:val="18"/>
                <w:szCs w:val="18"/>
                <w:lang w:val="pt-BR"/>
              </w:rPr>
              <w:t>   };</w:t>
            </w:r>
          </w:p>
          <w:p w14:paraId="35524346" w14:textId="72E81FD2" w:rsidR="00681B6F" w:rsidRPr="00D57164" w:rsidRDefault="00681B6F" w:rsidP="00D34345">
            <w:pPr>
              <w:pStyle w:val="TF-CDIGO-FONTE"/>
              <w:rPr>
                <w:rStyle w:val="TF-COURIER10"/>
                <w:sz w:val="18"/>
                <w:szCs w:val="18"/>
                <w:lang w:val="pt-BR"/>
              </w:rPr>
            </w:pPr>
          </w:p>
        </w:tc>
      </w:tr>
      <w:tr w:rsidR="002D147E" w:rsidRPr="00CC636E" w14:paraId="11E4DA69" w14:textId="77777777" w:rsidTr="00D57164">
        <w:trPr>
          <w:trHeight w:val="70"/>
        </w:trPr>
        <w:tc>
          <w:tcPr>
            <w:tcW w:w="426" w:type="dxa"/>
            <w:tcBorders>
              <w:top w:val="nil"/>
            </w:tcBorders>
          </w:tcPr>
          <w:p w14:paraId="589A5C72" w14:textId="461CAD9C" w:rsidR="002D147E" w:rsidRPr="00D57164" w:rsidRDefault="00FE0306" w:rsidP="003076E1">
            <w:pPr>
              <w:pStyle w:val="TF-CDIGO-FONTE"/>
              <w:jc w:val="center"/>
              <w:rPr>
                <w:rStyle w:val="TF-COURIER10"/>
                <w:sz w:val="18"/>
                <w:szCs w:val="18"/>
              </w:rPr>
            </w:pPr>
            <w:r w:rsidRPr="00D57164">
              <w:rPr>
                <w:rStyle w:val="TF-COURIER10"/>
                <w:sz w:val="18"/>
                <w:szCs w:val="18"/>
              </w:rPr>
              <w:t>44</w:t>
            </w:r>
          </w:p>
        </w:tc>
        <w:tc>
          <w:tcPr>
            <w:tcW w:w="8654" w:type="dxa"/>
            <w:tcBorders>
              <w:top w:val="nil"/>
            </w:tcBorders>
            <w:vAlign w:val="center"/>
          </w:tcPr>
          <w:p w14:paraId="34D95D80" w14:textId="04FE883A" w:rsidR="00681B6F" w:rsidRPr="00D57164" w:rsidRDefault="002D147E" w:rsidP="00D34345">
            <w:pPr>
              <w:pStyle w:val="TF-CDIGO-FONTE"/>
              <w:rPr>
                <w:rStyle w:val="TF-COURIER10"/>
                <w:sz w:val="18"/>
                <w:szCs w:val="18"/>
              </w:rPr>
            </w:pPr>
            <w:r w:rsidRPr="00D57164">
              <w:rPr>
                <w:rStyle w:val="TF-COURIER10"/>
                <w:sz w:val="18"/>
                <w:szCs w:val="18"/>
              </w:rPr>
              <w:t>}</w:t>
            </w:r>
          </w:p>
        </w:tc>
      </w:tr>
    </w:tbl>
    <w:p w14:paraId="4566702C" w14:textId="77777777" w:rsidR="00BE4935" w:rsidRPr="005C1EE8" w:rsidRDefault="00BE4935" w:rsidP="00BE4935">
      <w:pPr>
        <w:pStyle w:val="TF-FONTE"/>
      </w:pPr>
      <w:r>
        <w:t>Fonte: elaborada pela autora (2025).</w:t>
      </w:r>
    </w:p>
    <w:p w14:paraId="26997527" w14:textId="70669805" w:rsidR="00004214" w:rsidRDefault="00581B91" w:rsidP="000B74D2">
      <w:pPr>
        <w:pStyle w:val="TF-TEXTO"/>
      </w:pPr>
      <w:r w:rsidRPr="00581B91">
        <w:t xml:space="preserve">A </w:t>
      </w:r>
      <w:r w:rsidR="00736B50" w:rsidRPr="00581B91">
        <w:t xml:space="preserve">etapa </w:t>
      </w:r>
      <w:r w:rsidR="00F6470B">
        <w:t xml:space="preserve">subsequente, ilustrada </w:t>
      </w:r>
      <w:r w:rsidR="00736B50">
        <w:t xml:space="preserve">no </w:t>
      </w:r>
      <w:r w:rsidR="00F15879">
        <w:fldChar w:fldCharType="begin"/>
      </w:r>
      <w:r w:rsidR="00F15879">
        <w:instrText xml:space="preserve"> REF _Ref215171717 \h </w:instrText>
      </w:r>
      <w:r w:rsidR="00F15879">
        <w:fldChar w:fldCharType="separate"/>
      </w:r>
      <w:r w:rsidR="001C1872">
        <w:t xml:space="preserve">Quadro </w:t>
      </w:r>
      <w:r w:rsidR="001C1872">
        <w:rPr>
          <w:noProof/>
        </w:rPr>
        <w:t>10</w:t>
      </w:r>
      <w:r w:rsidR="00F15879">
        <w:fldChar w:fldCharType="end"/>
      </w:r>
      <w:r w:rsidR="00F15879">
        <w:t xml:space="preserve"> </w:t>
      </w:r>
      <w:r w:rsidRPr="00581B91">
        <w:t xml:space="preserve">consiste na tentativa de resolução do endereço </w:t>
      </w:r>
      <w:r w:rsidR="00F6470B">
        <w:t>via</w:t>
      </w:r>
      <w:r w:rsidRPr="00581B91">
        <w:t xml:space="preserve"> do serviço de </w:t>
      </w:r>
      <w:r w:rsidR="006F3D18">
        <w:t>G</w:t>
      </w:r>
      <w:r w:rsidR="006F3D18" w:rsidRPr="00581B91">
        <w:t>eocoding</w:t>
      </w:r>
      <w:r w:rsidR="006F3D18">
        <w:t>.</w:t>
      </w:r>
      <w:r w:rsidR="00C56AA4">
        <w:t xml:space="preserve"> O </w:t>
      </w:r>
      <w:r w:rsidR="00C56AA4" w:rsidRPr="00581B91">
        <w:t xml:space="preserve">método </w:t>
      </w:r>
      <w:r w:rsidR="00C56AA4" w:rsidRPr="006F4352">
        <w:rPr>
          <w:rStyle w:val="TF-COURIER10"/>
        </w:rPr>
        <w:t>lookupAddress()</w:t>
      </w:r>
      <w:r w:rsidR="00C56AA4">
        <w:t xml:space="preserve"> </w:t>
      </w:r>
      <w:r w:rsidR="00C56AA4" w:rsidRPr="00581B91">
        <w:t xml:space="preserve">é acionado (linha </w:t>
      </w:r>
      <w:r w:rsidR="00C56AA4">
        <w:t>45</w:t>
      </w:r>
      <w:r w:rsidR="00C56AA4" w:rsidRPr="00581B91">
        <w:t>)</w:t>
      </w:r>
      <w:r w:rsidR="00C56AA4">
        <w:t xml:space="preserve">, ele </w:t>
      </w:r>
      <w:r w:rsidR="00C56AA4" w:rsidRPr="00722958">
        <w:lastRenderedPageBreak/>
        <w:t>tem como objetivo montar um endereço completo a partir dos campos preenchidos pelo usuário</w:t>
      </w:r>
      <w:r w:rsidR="00C56AA4">
        <w:t>, validando os campos obrigatórios (linhas 75 a 77), e concatenando em uma string única (linha 83).</w:t>
      </w:r>
      <w:r w:rsidR="00C56AA4" w:rsidRPr="00722958">
        <w:t xml:space="preserve"> </w:t>
      </w:r>
      <w:r w:rsidR="00C56AA4">
        <w:t>E</w:t>
      </w:r>
      <w:r w:rsidR="00C56AA4" w:rsidRPr="00722958">
        <w:t xml:space="preserve">m seguida, solicita ao serviço de geocodificação </w:t>
      </w:r>
      <w:r w:rsidR="00C56AA4" w:rsidRPr="00722958">
        <w:rPr>
          <w:rStyle w:val="TF-COURIER10"/>
        </w:rPr>
        <w:t>this.occ.getGeoAddress(q</w:t>
      </w:r>
      <w:r w:rsidR="00C56AA4">
        <w:rPr>
          <w:rStyle w:val="TF-COURIER10"/>
        </w:rPr>
        <w:t xml:space="preserve">) </w:t>
      </w:r>
      <w:r w:rsidR="00C56AA4" w:rsidRPr="00EE60BC">
        <w:t>(linha 8</w:t>
      </w:r>
      <w:r w:rsidR="00C56AA4">
        <w:t>4</w:t>
      </w:r>
      <w:r w:rsidR="00C56AA4" w:rsidRPr="00EE60BC">
        <w:t>)</w:t>
      </w:r>
      <w:r w:rsidR="00C56AA4" w:rsidRPr="00722958">
        <w:t xml:space="preserve"> para obter as coordenadas (latitude</w:t>
      </w:r>
      <w:r w:rsidR="00C56AA4">
        <w:t xml:space="preserve"> e </w:t>
      </w:r>
      <w:r w:rsidR="00C56AA4" w:rsidRPr="00722958">
        <w:t xml:space="preserve">longitude) </w:t>
      </w:r>
      <w:r w:rsidR="00C56AA4">
        <w:t>desse</w:t>
      </w:r>
      <w:r w:rsidR="00C56AA4" w:rsidRPr="00722958">
        <w:t xml:space="preserve"> endereço</w:t>
      </w:r>
      <w:r w:rsidR="00C56AA4">
        <w:t xml:space="preserve">. </w:t>
      </w:r>
      <w:r w:rsidR="00C56AA4" w:rsidRPr="00736B50">
        <w:t xml:space="preserve">Se a API Geocoding for bem-sucedido, </w:t>
      </w:r>
      <w:r w:rsidR="00C56AA4">
        <w:t xml:space="preserve">a aplicação </w:t>
      </w:r>
      <w:r w:rsidR="00C56AA4" w:rsidRPr="00736B50">
        <w:t xml:space="preserve">substitui latitude, longitude e endereço com os valores resolvidos (linhas </w:t>
      </w:r>
      <w:r w:rsidR="00C56AA4">
        <w:t>52</w:t>
      </w:r>
      <w:r w:rsidR="00C56AA4" w:rsidRPr="00736B50">
        <w:t xml:space="preserve"> a </w:t>
      </w:r>
      <w:r w:rsidR="00C56AA4">
        <w:t>56</w:t>
      </w:r>
      <w:r w:rsidR="00C56AA4" w:rsidRPr="00736B50">
        <w:t>).</w:t>
      </w:r>
      <w:r w:rsidR="00C56AA4">
        <w:t xml:space="preserve"> </w:t>
      </w:r>
      <w:r w:rsidR="00C56AA4" w:rsidRPr="00736B50">
        <w:t xml:space="preserve">Com o </w:t>
      </w:r>
      <w:r w:rsidR="00C56AA4" w:rsidRPr="00736B50">
        <w:rPr>
          <w:i/>
          <w:iCs/>
        </w:rPr>
        <w:t>payload</w:t>
      </w:r>
      <w:r w:rsidR="00C56AA4" w:rsidRPr="00736B50">
        <w:t xml:space="preserve"> final preparado, o componente utiliza a função auxiliar </w:t>
      </w:r>
      <w:r w:rsidR="00C56AA4" w:rsidRPr="00736B50">
        <w:rPr>
          <w:rStyle w:val="TF-COURIER10"/>
        </w:rPr>
        <w:t>sendPayload()</w:t>
      </w:r>
      <w:r w:rsidR="00C56AA4" w:rsidRPr="00736B50">
        <w:t xml:space="preserve"> (linha 5</w:t>
      </w:r>
      <w:r w:rsidR="00C56AA4">
        <w:t>8</w:t>
      </w:r>
      <w:r w:rsidR="00C56AA4" w:rsidRPr="00736B50">
        <w:t xml:space="preserve">) para efetuar o envio ao </w:t>
      </w:r>
      <w:r w:rsidR="00C56AA4" w:rsidRPr="00736B50">
        <w:rPr>
          <w:i/>
          <w:iCs/>
        </w:rPr>
        <w:t>backend</w:t>
      </w:r>
      <w:r w:rsidR="00C56AA4" w:rsidRPr="00736B50">
        <w:t>.</w:t>
      </w:r>
      <w:r w:rsidR="00C56AA4">
        <w:t xml:space="preserve"> </w:t>
      </w:r>
    </w:p>
    <w:p w14:paraId="706A9A67" w14:textId="1471ADEC" w:rsidR="00281BD0" w:rsidRDefault="00412AA5" w:rsidP="00412AA5">
      <w:pPr>
        <w:pStyle w:val="TF-LEGENDA"/>
      </w:pPr>
      <w:bookmarkStart w:id="259" w:name="_Ref215171717"/>
      <w:bookmarkStart w:id="260" w:name="_Toc215432520"/>
      <w:r>
        <w:t xml:space="preserve">Quadro </w:t>
      </w:r>
      <w:fldSimple w:instr=" SEQ Quadro \* ARABIC ">
        <w:r w:rsidR="001C1872">
          <w:rPr>
            <w:noProof/>
          </w:rPr>
          <w:t>10</w:t>
        </w:r>
      </w:fldSimple>
      <w:bookmarkEnd w:id="259"/>
      <w:r>
        <w:t xml:space="preserve"> </w:t>
      </w:r>
      <w:r w:rsidR="00281BD0" w:rsidRPr="0056731F">
        <w:t>–</w:t>
      </w:r>
      <w:r w:rsidR="00281BD0">
        <w:t xml:space="preserve"> Codificação do </w:t>
      </w:r>
      <w:r w:rsidR="00281BD0" w:rsidRPr="00335662">
        <w:rPr>
          <w:i/>
          <w:iCs/>
        </w:rPr>
        <w:t>frontend</w:t>
      </w:r>
      <w:r w:rsidR="00281BD0">
        <w:t xml:space="preserve"> para enviar uma </w:t>
      </w:r>
      <w:r w:rsidR="00281BD0" w:rsidRPr="003076E1">
        <w:t>ocorrência</w:t>
      </w:r>
      <w:r w:rsidR="00281BD0">
        <w:t xml:space="preserve"> – </w:t>
      </w:r>
      <w:r>
        <w:t>segunda parte</w:t>
      </w:r>
      <w:bookmarkEnd w:id="260"/>
    </w:p>
    <w:tbl>
      <w:tblPr>
        <w:tblW w:w="9080" w:type="dxa"/>
        <w:tblInd w:w="-5" w:type="dxa"/>
        <w:tblBorders>
          <w:top w:val="single" w:sz="4" w:space="0" w:color="auto"/>
          <w:left w:val="single" w:sz="4" w:space="0" w:color="000000"/>
          <w:bottom w:val="single" w:sz="4" w:space="0" w:color="auto"/>
          <w:right w:val="single" w:sz="4" w:space="0" w:color="000000"/>
          <w:insideH w:val="single" w:sz="4" w:space="0" w:color="000000"/>
          <w:insideV w:val="single" w:sz="4" w:space="0" w:color="000000"/>
        </w:tblBorders>
        <w:tblLook w:val="04A0" w:firstRow="1" w:lastRow="0" w:firstColumn="1" w:lastColumn="0" w:noHBand="0" w:noVBand="1"/>
      </w:tblPr>
      <w:tblGrid>
        <w:gridCol w:w="433"/>
        <w:gridCol w:w="8647"/>
      </w:tblGrid>
      <w:tr w:rsidR="00281BD0" w:rsidRPr="00CC636E" w14:paraId="3039269F" w14:textId="77777777" w:rsidTr="00DA2238">
        <w:tc>
          <w:tcPr>
            <w:tcW w:w="433" w:type="dxa"/>
          </w:tcPr>
          <w:p w14:paraId="44B24320" w14:textId="77794335" w:rsidR="00281BD0" w:rsidRPr="00D57164" w:rsidRDefault="001929C0" w:rsidP="00547EB2">
            <w:pPr>
              <w:pStyle w:val="TF-CDIGO-FONTE"/>
              <w:jc w:val="center"/>
              <w:rPr>
                <w:rStyle w:val="TF-COURIER10"/>
                <w:sz w:val="18"/>
                <w:szCs w:val="18"/>
              </w:rPr>
            </w:pPr>
            <w:r>
              <w:rPr>
                <w:rStyle w:val="TF-COURIER10"/>
                <w:sz w:val="18"/>
                <w:szCs w:val="18"/>
              </w:rPr>
              <w:t>45</w:t>
            </w:r>
          </w:p>
          <w:p w14:paraId="05C5F713" w14:textId="4FF2BDC8" w:rsidR="00281BD0" w:rsidRPr="00D57164" w:rsidRDefault="001929C0" w:rsidP="00547EB2">
            <w:pPr>
              <w:pStyle w:val="TF-CDIGO-FONTE"/>
              <w:jc w:val="center"/>
              <w:rPr>
                <w:rStyle w:val="TF-COURIER10"/>
                <w:sz w:val="18"/>
                <w:szCs w:val="18"/>
              </w:rPr>
            </w:pPr>
            <w:r>
              <w:rPr>
                <w:rStyle w:val="TF-COURIER10"/>
                <w:sz w:val="18"/>
                <w:szCs w:val="18"/>
              </w:rPr>
              <w:t>46</w:t>
            </w:r>
          </w:p>
          <w:p w14:paraId="16A43C37" w14:textId="5FF53CBF" w:rsidR="00281BD0" w:rsidRDefault="001929C0" w:rsidP="00547EB2">
            <w:pPr>
              <w:pStyle w:val="TF-CDIGO-FONTE"/>
              <w:jc w:val="center"/>
              <w:rPr>
                <w:rStyle w:val="TF-COURIER10"/>
                <w:sz w:val="18"/>
                <w:szCs w:val="18"/>
              </w:rPr>
            </w:pPr>
            <w:r>
              <w:rPr>
                <w:rStyle w:val="TF-COURIER10"/>
                <w:sz w:val="18"/>
                <w:szCs w:val="18"/>
              </w:rPr>
              <w:t>47</w:t>
            </w:r>
          </w:p>
          <w:p w14:paraId="35A6D92E" w14:textId="42AFB38B" w:rsidR="00281BD0" w:rsidRPr="00D57164" w:rsidRDefault="00897DC2" w:rsidP="006F3D18">
            <w:pPr>
              <w:pStyle w:val="TF-CDIGO-FONTE"/>
              <w:rPr>
                <w:rStyle w:val="TF-COURIER10"/>
                <w:sz w:val="18"/>
                <w:szCs w:val="18"/>
              </w:rPr>
            </w:pPr>
            <w:r>
              <w:rPr>
                <w:rStyle w:val="TF-COURIER10"/>
                <w:sz w:val="18"/>
                <w:szCs w:val="18"/>
              </w:rPr>
              <w:t>48</w:t>
            </w:r>
          </w:p>
          <w:p w14:paraId="5CE69353" w14:textId="7872DED0" w:rsidR="00281BD0" w:rsidRDefault="00897DC2" w:rsidP="00547EB2">
            <w:pPr>
              <w:pStyle w:val="TF-CDIGO-FONTE"/>
              <w:jc w:val="center"/>
              <w:rPr>
                <w:rStyle w:val="TF-COURIER10"/>
                <w:sz w:val="18"/>
                <w:szCs w:val="18"/>
              </w:rPr>
            </w:pPr>
            <w:r>
              <w:rPr>
                <w:rStyle w:val="TF-COURIER10"/>
                <w:sz w:val="18"/>
                <w:szCs w:val="18"/>
              </w:rPr>
              <w:t>49</w:t>
            </w:r>
          </w:p>
          <w:p w14:paraId="14AEBA49" w14:textId="40030D40" w:rsidR="00281BD0" w:rsidRPr="00D57164" w:rsidRDefault="00897DC2" w:rsidP="006F3D18">
            <w:pPr>
              <w:pStyle w:val="TF-CDIGO-FONTE"/>
              <w:rPr>
                <w:rStyle w:val="TF-COURIER10"/>
                <w:sz w:val="18"/>
                <w:szCs w:val="18"/>
              </w:rPr>
            </w:pPr>
            <w:r>
              <w:rPr>
                <w:rStyle w:val="TF-COURIER10"/>
                <w:sz w:val="18"/>
                <w:szCs w:val="18"/>
              </w:rPr>
              <w:t>50</w:t>
            </w:r>
          </w:p>
          <w:p w14:paraId="0E2D41EA" w14:textId="5BE2273F" w:rsidR="00281BD0" w:rsidRDefault="00897DC2" w:rsidP="00547EB2">
            <w:pPr>
              <w:pStyle w:val="TF-CDIGO-FONTE"/>
              <w:jc w:val="center"/>
              <w:rPr>
                <w:rStyle w:val="TF-COURIER10"/>
                <w:sz w:val="18"/>
                <w:szCs w:val="18"/>
              </w:rPr>
            </w:pPr>
            <w:r>
              <w:rPr>
                <w:rStyle w:val="TF-COURIER10"/>
                <w:sz w:val="18"/>
                <w:szCs w:val="18"/>
              </w:rPr>
              <w:t>51</w:t>
            </w:r>
          </w:p>
          <w:p w14:paraId="794654BE" w14:textId="2C986AE8" w:rsidR="00281BD0" w:rsidRDefault="00897DC2" w:rsidP="006F3D18">
            <w:pPr>
              <w:pStyle w:val="TF-CDIGO-FONTE"/>
              <w:rPr>
                <w:rStyle w:val="TF-COURIER10"/>
                <w:sz w:val="18"/>
                <w:szCs w:val="18"/>
              </w:rPr>
            </w:pPr>
            <w:r>
              <w:rPr>
                <w:rStyle w:val="TF-COURIER10"/>
                <w:sz w:val="18"/>
                <w:szCs w:val="18"/>
              </w:rPr>
              <w:t>52</w:t>
            </w:r>
          </w:p>
          <w:p w14:paraId="76E4094A" w14:textId="77777777" w:rsidR="006F3D18" w:rsidRPr="00D57164" w:rsidRDefault="006F3D18" w:rsidP="006F3D18">
            <w:pPr>
              <w:pStyle w:val="TF-CDIGO-FONTE"/>
              <w:rPr>
                <w:rStyle w:val="TF-COURIER10"/>
                <w:sz w:val="18"/>
                <w:szCs w:val="18"/>
              </w:rPr>
            </w:pPr>
          </w:p>
          <w:p w14:paraId="1A2DF9B5" w14:textId="67719D62" w:rsidR="00281BD0" w:rsidRPr="00D57164" w:rsidRDefault="00897DC2" w:rsidP="00547EB2">
            <w:pPr>
              <w:pStyle w:val="TF-CDIGO-FONTE"/>
              <w:jc w:val="center"/>
              <w:rPr>
                <w:rStyle w:val="TF-COURIER10"/>
                <w:sz w:val="18"/>
                <w:szCs w:val="18"/>
              </w:rPr>
            </w:pPr>
            <w:r>
              <w:rPr>
                <w:rStyle w:val="TF-COURIER10"/>
                <w:sz w:val="18"/>
                <w:szCs w:val="18"/>
              </w:rPr>
              <w:t>53</w:t>
            </w:r>
          </w:p>
          <w:p w14:paraId="70D151D1" w14:textId="264055D4" w:rsidR="00281BD0" w:rsidRDefault="00897DC2" w:rsidP="00547EB2">
            <w:pPr>
              <w:pStyle w:val="TF-CDIGO-FONTE"/>
              <w:jc w:val="center"/>
              <w:rPr>
                <w:rStyle w:val="TF-COURIER10"/>
                <w:sz w:val="18"/>
                <w:szCs w:val="18"/>
              </w:rPr>
            </w:pPr>
            <w:r>
              <w:rPr>
                <w:rStyle w:val="TF-COURIER10"/>
                <w:sz w:val="18"/>
                <w:szCs w:val="18"/>
              </w:rPr>
              <w:t>54</w:t>
            </w:r>
          </w:p>
          <w:p w14:paraId="6F18DEB0" w14:textId="77777777" w:rsidR="006F3D18" w:rsidRPr="00D57164" w:rsidRDefault="006F3D18" w:rsidP="00547EB2">
            <w:pPr>
              <w:pStyle w:val="TF-CDIGO-FONTE"/>
              <w:jc w:val="center"/>
              <w:rPr>
                <w:rStyle w:val="TF-COURIER10"/>
                <w:sz w:val="18"/>
                <w:szCs w:val="18"/>
              </w:rPr>
            </w:pPr>
          </w:p>
          <w:p w14:paraId="293CC08E" w14:textId="434E5541" w:rsidR="00281BD0" w:rsidRPr="00D57164" w:rsidRDefault="00897DC2" w:rsidP="00547EB2">
            <w:pPr>
              <w:pStyle w:val="TF-CDIGO-FONTE"/>
              <w:jc w:val="center"/>
              <w:rPr>
                <w:rStyle w:val="TF-COURIER10"/>
                <w:sz w:val="18"/>
                <w:szCs w:val="18"/>
              </w:rPr>
            </w:pPr>
            <w:r>
              <w:rPr>
                <w:rStyle w:val="TF-COURIER10"/>
                <w:sz w:val="18"/>
                <w:szCs w:val="18"/>
              </w:rPr>
              <w:t>55</w:t>
            </w:r>
          </w:p>
          <w:p w14:paraId="1AB3C45B" w14:textId="448543AC" w:rsidR="00281BD0" w:rsidRDefault="00897DC2" w:rsidP="00547EB2">
            <w:pPr>
              <w:pStyle w:val="TF-CDIGO-FONTE"/>
              <w:jc w:val="center"/>
              <w:rPr>
                <w:rStyle w:val="TF-COURIER10"/>
                <w:sz w:val="18"/>
                <w:szCs w:val="18"/>
              </w:rPr>
            </w:pPr>
            <w:r>
              <w:rPr>
                <w:rStyle w:val="TF-COURIER10"/>
                <w:sz w:val="18"/>
                <w:szCs w:val="18"/>
              </w:rPr>
              <w:t>56</w:t>
            </w:r>
          </w:p>
          <w:p w14:paraId="0696E113" w14:textId="77777777" w:rsidR="006F3D18" w:rsidRDefault="006F3D18" w:rsidP="00547EB2">
            <w:pPr>
              <w:pStyle w:val="TF-CDIGO-FONTE"/>
              <w:jc w:val="center"/>
              <w:rPr>
                <w:rStyle w:val="TF-COURIER10"/>
                <w:sz w:val="18"/>
                <w:szCs w:val="18"/>
              </w:rPr>
            </w:pPr>
          </w:p>
          <w:p w14:paraId="3110DDE6" w14:textId="77777777" w:rsidR="006F3D18" w:rsidRPr="00D57164" w:rsidRDefault="006F3D18" w:rsidP="00547EB2">
            <w:pPr>
              <w:pStyle w:val="TF-CDIGO-FONTE"/>
              <w:jc w:val="center"/>
              <w:rPr>
                <w:rStyle w:val="TF-COURIER10"/>
                <w:sz w:val="18"/>
                <w:szCs w:val="18"/>
              </w:rPr>
            </w:pPr>
          </w:p>
          <w:p w14:paraId="7D809672" w14:textId="6FCF76D1" w:rsidR="00281BD0" w:rsidRPr="00D57164" w:rsidRDefault="00897DC2" w:rsidP="00547EB2">
            <w:pPr>
              <w:pStyle w:val="TF-CDIGO-FONTE"/>
              <w:jc w:val="center"/>
              <w:rPr>
                <w:rStyle w:val="TF-COURIER10"/>
                <w:sz w:val="18"/>
                <w:szCs w:val="18"/>
              </w:rPr>
            </w:pPr>
            <w:r>
              <w:rPr>
                <w:rStyle w:val="TF-COURIER10"/>
                <w:sz w:val="18"/>
                <w:szCs w:val="18"/>
              </w:rPr>
              <w:t>57</w:t>
            </w:r>
          </w:p>
          <w:p w14:paraId="491886E1" w14:textId="521B2091" w:rsidR="00281BD0" w:rsidRPr="00D57164" w:rsidRDefault="00897DC2" w:rsidP="00547EB2">
            <w:pPr>
              <w:pStyle w:val="TF-CDIGO-FONTE"/>
              <w:jc w:val="center"/>
              <w:rPr>
                <w:rStyle w:val="TF-COURIER10"/>
                <w:sz w:val="18"/>
                <w:szCs w:val="18"/>
              </w:rPr>
            </w:pPr>
            <w:r>
              <w:rPr>
                <w:rStyle w:val="TF-COURIER10"/>
                <w:sz w:val="18"/>
                <w:szCs w:val="18"/>
              </w:rPr>
              <w:t>58</w:t>
            </w:r>
          </w:p>
          <w:p w14:paraId="4CFB3C21" w14:textId="665A73B0" w:rsidR="00281BD0" w:rsidRPr="00D57164" w:rsidRDefault="00897DC2" w:rsidP="00547EB2">
            <w:pPr>
              <w:pStyle w:val="TF-CDIGO-FONTE"/>
              <w:jc w:val="center"/>
              <w:rPr>
                <w:rStyle w:val="TF-COURIER10"/>
                <w:sz w:val="18"/>
                <w:szCs w:val="18"/>
              </w:rPr>
            </w:pPr>
            <w:r>
              <w:rPr>
                <w:rStyle w:val="TF-COURIER10"/>
                <w:sz w:val="18"/>
                <w:szCs w:val="18"/>
              </w:rPr>
              <w:t>59</w:t>
            </w:r>
          </w:p>
          <w:p w14:paraId="5D3EA863" w14:textId="19A802F0" w:rsidR="00281BD0" w:rsidRPr="00D57164" w:rsidRDefault="00897DC2" w:rsidP="00547EB2">
            <w:pPr>
              <w:pStyle w:val="TF-CDIGO-FONTE"/>
              <w:jc w:val="center"/>
              <w:rPr>
                <w:rStyle w:val="TF-COURIER10"/>
                <w:sz w:val="18"/>
                <w:szCs w:val="18"/>
              </w:rPr>
            </w:pPr>
            <w:r>
              <w:rPr>
                <w:rStyle w:val="TF-COURIER10"/>
                <w:sz w:val="18"/>
                <w:szCs w:val="18"/>
              </w:rPr>
              <w:t>60</w:t>
            </w:r>
          </w:p>
          <w:p w14:paraId="47CEB51B" w14:textId="59044B0C" w:rsidR="00281BD0" w:rsidRPr="00D57164" w:rsidRDefault="00897DC2" w:rsidP="00547EB2">
            <w:pPr>
              <w:pStyle w:val="TF-CDIGO-FONTE"/>
              <w:jc w:val="center"/>
              <w:rPr>
                <w:rStyle w:val="TF-COURIER10"/>
                <w:sz w:val="18"/>
                <w:szCs w:val="18"/>
              </w:rPr>
            </w:pPr>
            <w:r>
              <w:rPr>
                <w:rStyle w:val="TF-COURIER10"/>
                <w:sz w:val="18"/>
                <w:szCs w:val="18"/>
              </w:rPr>
              <w:t>61</w:t>
            </w:r>
          </w:p>
          <w:p w14:paraId="6006B029" w14:textId="26879768" w:rsidR="00281BD0" w:rsidRPr="00D57164" w:rsidRDefault="00897DC2" w:rsidP="00547EB2">
            <w:pPr>
              <w:pStyle w:val="TF-CDIGO-FONTE"/>
              <w:jc w:val="center"/>
              <w:rPr>
                <w:rStyle w:val="TF-COURIER10"/>
                <w:sz w:val="18"/>
                <w:szCs w:val="18"/>
              </w:rPr>
            </w:pPr>
            <w:r>
              <w:rPr>
                <w:rStyle w:val="TF-COURIER10"/>
                <w:sz w:val="18"/>
                <w:szCs w:val="18"/>
              </w:rPr>
              <w:t>62</w:t>
            </w:r>
          </w:p>
          <w:p w14:paraId="7BA10F8C" w14:textId="56DF43A0" w:rsidR="00281BD0" w:rsidRPr="00D57164" w:rsidRDefault="00897DC2" w:rsidP="00547EB2">
            <w:pPr>
              <w:pStyle w:val="TF-CDIGO-FONTE"/>
              <w:jc w:val="center"/>
              <w:rPr>
                <w:rStyle w:val="TF-COURIER10"/>
                <w:sz w:val="18"/>
                <w:szCs w:val="18"/>
              </w:rPr>
            </w:pPr>
            <w:r>
              <w:rPr>
                <w:rStyle w:val="TF-COURIER10"/>
                <w:sz w:val="18"/>
                <w:szCs w:val="18"/>
              </w:rPr>
              <w:t>63</w:t>
            </w:r>
          </w:p>
          <w:p w14:paraId="356C05C5" w14:textId="4C8077A1" w:rsidR="0060291F" w:rsidRPr="00D57164" w:rsidRDefault="00897DC2" w:rsidP="00EE60BC">
            <w:pPr>
              <w:pStyle w:val="TF-CDIGO-FONTE"/>
              <w:jc w:val="center"/>
              <w:rPr>
                <w:rStyle w:val="TF-COURIER10"/>
                <w:sz w:val="18"/>
                <w:szCs w:val="18"/>
              </w:rPr>
            </w:pPr>
            <w:r>
              <w:rPr>
                <w:rStyle w:val="TF-COURIER10"/>
                <w:sz w:val="18"/>
                <w:szCs w:val="18"/>
              </w:rPr>
              <w:t>64</w:t>
            </w:r>
          </w:p>
          <w:p w14:paraId="2E2DF698" w14:textId="3EE4605A" w:rsidR="00281BD0" w:rsidRPr="00D57164" w:rsidRDefault="00897DC2" w:rsidP="00547EB2">
            <w:pPr>
              <w:pStyle w:val="TF-CDIGO-FONTE"/>
              <w:jc w:val="center"/>
              <w:rPr>
                <w:rStyle w:val="TF-COURIER10"/>
                <w:sz w:val="18"/>
                <w:szCs w:val="18"/>
              </w:rPr>
            </w:pPr>
            <w:r>
              <w:rPr>
                <w:rStyle w:val="TF-COURIER10"/>
                <w:sz w:val="18"/>
                <w:szCs w:val="18"/>
              </w:rPr>
              <w:t>65</w:t>
            </w:r>
          </w:p>
          <w:p w14:paraId="2DC0329D" w14:textId="3797641F" w:rsidR="0060291F" w:rsidRPr="00D57164" w:rsidRDefault="00897DC2" w:rsidP="00EE60BC">
            <w:pPr>
              <w:pStyle w:val="TF-CDIGO-FONTE"/>
              <w:jc w:val="center"/>
              <w:rPr>
                <w:rStyle w:val="TF-COURIER10"/>
                <w:sz w:val="18"/>
                <w:szCs w:val="18"/>
              </w:rPr>
            </w:pPr>
            <w:r>
              <w:rPr>
                <w:rStyle w:val="TF-COURIER10"/>
                <w:sz w:val="18"/>
                <w:szCs w:val="18"/>
              </w:rPr>
              <w:t>66</w:t>
            </w:r>
          </w:p>
          <w:p w14:paraId="7B7835AB" w14:textId="6E6A6BD0" w:rsidR="00281BD0" w:rsidRPr="00D57164" w:rsidRDefault="00897DC2" w:rsidP="00547EB2">
            <w:pPr>
              <w:pStyle w:val="TF-CDIGO-FONTE"/>
              <w:jc w:val="center"/>
              <w:rPr>
                <w:rStyle w:val="TF-COURIER10"/>
                <w:sz w:val="18"/>
                <w:szCs w:val="18"/>
              </w:rPr>
            </w:pPr>
            <w:r>
              <w:rPr>
                <w:rStyle w:val="TF-COURIER10"/>
                <w:sz w:val="18"/>
                <w:szCs w:val="18"/>
              </w:rPr>
              <w:t>67</w:t>
            </w:r>
          </w:p>
          <w:p w14:paraId="795E8FA9" w14:textId="7E557F9F" w:rsidR="0060291F" w:rsidRPr="00D57164" w:rsidRDefault="00897DC2" w:rsidP="00EE60BC">
            <w:pPr>
              <w:pStyle w:val="TF-CDIGO-FONTE"/>
              <w:jc w:val="center"/>
              <w:rPr>
                <w:rStyle w:val="TF-COURIER10"/>
                <w:sz w:val="18"/>
                <w:szCs w:val="18"/>
              </w:rPr>
            </w:pPr>
            <w:r>
              <w:rPr>
                <w:rStyle w:val="TF-COURIER10"/>
                <w:sz w:val="18"/>
                <w:szCs w:val="18"/>
              </w:rPr>
              <w:t>68</w:t>
            </w:r>
          </w:p>
          <w:p w14:paraId="20A960E8" w14:textId="350C8154" w:rsidR="00281BD0" w:rsidRPr="00D57164" w:rsidRDefault="00897DC2" w:rsidP="005C0D7B">
            <w:pPr>
              <w:pStyle w:val="TF-CDIGO-FONTE"/>
              <w:jc w:val="center"/>
              <w:rPr>
                <w:rStyle w:val="TF-COURIER10"/>
                <w:sz w:val="18"/>
                <w:szCs w:val="18"/>
              </w:rPr>
            </w:pPr>
            <w:r>
              <w:rPr>
                <w:rStyle w:val="TF-COURIER10"/>
                <w:sz w:val="18"/>
                <w:szCs w:val="18"/>
              </w:rPr>
              <w:t>69</w:t>
            </w:r>
          </w:p>
          <w:p w14:paraId="1CF76F10" w14:textId="5A6854D8" w:rsidR="00281BD0" w:rsidRPr="00D57164" w:rsidRDefault="00897DC2" w:rsidP="00547EB2">
            <w:pPr>
              <w:pStyle w:val="TF-CDIGO-FONTE"/>
              <w:jc w:val="center"/>
              <w:rPr>
                <w:rStyle w:val="TF-COURIER10"/>
                <w:sz w:val="18"/>
                <w:szCs w:val="18"/>
              </w:rPr>
            </w:pPr>
            <w:r>
              <w:rPr>
                <w:rStyle w:val="TF-COURIER10"/>
                <w:sz w:val="18"/>
                <w:szCs w:val="18"/>
              </w:rPr>
              <w:t>70</w:t>
            </w:r>
          </w:p>
          <w:p w14:paraId="5B6C76ED" w14:textId="6958E644" w:rsidR="00281BD0" w:rsidRPr="00D57164" w:rsidRDefault="00897DC2" w:rsidP="00547EB2">
            <w:pPr>
              <w:pStyle w:val="TF-CDIGO-FONTE"/>
              <w:jc w:val="center"/>
              <w:rPr>
                <w:rStyle w:val="TF-COURIER10"/>
                <w:sz w:val="18"/>
                <w:szCs w:val="18"/>
              </w:rPr>
            </w:pPr>
            <w:r>
              <w:rPr>
                <w:rStyle w:val="TF-COURIER10"/>
                <w:sz w:val="18"/>
                <w:szCs w:val="18"/>
              </w:rPr>
              <w:t>71</w:t>
            </w:r>
          </w:p>
          <w:p w14:paraId="6B1B5230" w14:textId="2C2A76DF" w:rsidR="00281BD0" w:rsidRPr="00D57164" w:rsidRDefault="00897DC2" w:rsidP="00547EB2">
            <w:pPr>
              <w:pStyle w:val="TF-CDIGO-FONTE"/>
              <w:jc w:val="center"/>
              <w:rPr>
                <w:rStyle w:val="TF-COURIER10"/>
                <w:sz w:val="18"/>
                <w:szCs w:val="18"/>
              </w:rPr>
            </w:pPr>
            <w:r>
              <w:rPr>
                <w:rStyle w:val="TF-COURIER10"/>
                <w:sz w:val="18"/>
                <w:szCs w:val="18"/>
              </w:rPr>
              <w:t>72</w:t>
            </w:r>
          </w:p>
          <w:p w14:paraId="4D515D51" w14:textId="75A07AAA" w:rsidR="00AD65BF" w:rsidRPr="00D57164" w:rsidRDefault="00897DC2" w:rsidP="00EE60BC">
            <w:pPr>
              <w:pStyle w:val="TF-CDIGO-FONTE"/>
              <w:jc w:val="center"/>
              <w:rPr>
                <w:rStyle w:val="TF-COURIER10"/>
                <w:sz w:val="18"/>
                <w:szCs w:val="18"/>
              </w:rPr>
            </w:pPr>
            <w:r>
              <w:rPr>
                <w:rStyle w:val="TF-COURIER10"/>
                <w:sz w:val="18"/>
                <w:szCs w:val="18"/>
              </w:rPr>
              <w:t>73</w:t>
            </w:r>
          </w:p>
          <w:p w14:paraId="61645621" w14:textId="7F4C7DA9" w:rsidR="006F3D18" w:rsidRPr="00D57164" w:rsidRDefault="00897DC2" w:rsidP="00AD65BF">
            <w:pPr>
              <w:pStyle w:val="TF-CDIGO-FONTE"/>
              <w:jc w:val="center"/>
              <w:rPr>
                <w:rStyle w:val="TF-COURIER10"/>
                <w:sz w:val="18"/>
                <w:szCs w:val="18"/>
              </w:rPr>
            </w:pPr>
            <w:r>
              <w:rPr>
                <w:rStyle w:val="TF-COURIER10"/>
                <w:sz w:val="18"/>
                <w:szCs w:val="18"/>
              </w:rPr>
              <w:t>74</w:t>
            </w:r>
          </w:p>
          <w:p w14:paraId="0773024B" w14:textId="6E0BFE14" w:rsidR="00EE60BC" w:rsidRPr="00D57164" w:rsidRDefault="00897DC2" w:rsidP="00EE60BC">
            <w:pPr>
              <w:pStyle w:val="TF-CDIGO-FONTE"/>
              <w:jc w:val="center"/>
              <w:rPr>
                <w:rStyle w:val="TF-COURIER10"/>
                <w:sz w:val="18"/>
                <w:szCs w:val="18"/>
              </w:rPr>
            </w:pPr>
            <w:r>
              <w:rPr>
                <w:rStyle w:val="TF-COURIER10"/>
                <w:sz w:val="18"/>
                <w:szCs w:val="18"/>
              </w:rPr>
              <w:t>75</w:t>
            </w:r>
          </w:p>
          <w:p w14:paraId="40DE8268" w14:textId="4066ACEB" w:rsidR="006F3D18" w:rsidRPr="00D57164" w:rsidRDefault="00897DC2" w:rsidP="00AD65BF">
            <w:pPr>
              <w:pStyle w:val="TF-CDIGO-FONTE"/>
              <w:jc w:val="center"/>
              <w:rPr>
                <w:rStyle w:val="TF-COURIER10"/>
                <w:sz w:val="18"/>
                <w:szCs w:val="18"/>
              </w:rPr>
            </w:pPr>
            <w:r>
              <w:rPr>
                <w:rStyle w:val="TF-COURIER10"/>
                <w:sz w:val="18"/>
                <w:szCs w:val="18"/>
              </w:rPr>
              <w:t>76</w:t>
            </w:r>
          </w:p>
          <w:p w14:paraId="34A6A19C" w14:textId="278C533A" w:rsidR="00281BD0" w:rsidRDefault="00897DC2" w:rsidP="00547EB2">
            <w:pPr>
              <w:pStyle w:val="TF-CDIGO-FONTE"/>
              <w:jc w:val="center"/>
              <w:rPr>
                <w:rStyle w:val="TF-COURIER10"/>
                <w:sz w:val="18"/>
                <w:szCs w:val="18"/>
              </w:rPr>
            </w:pPr>
            <w:r>
              <w:rPr>
                <w:rStyle w:val="TF-COURIER10"/>
                <w:sz w:val="18"/>
                <w:szCs w:val="18"/>
              </w:rPr>
              <w:t>77</w:t>
            </w:r>
          </w:p>
          <w:p w14:paraId="2DB76E25" w14:textId="77777777" w:rsidR="00EE60BC" w:rsidRPr="00D57164" w:rsidRDefault="00EE60BC" w:rsidP="00547EB2">
            <w:pPr>
              <w:pStyle w:val="TF-CDIGO-FONTE"/>
              <w:jc w:val="center"/>
              <w:rPr>
                <w:rStyle w:val="TF-COURIER10"/>
                <w:sz w:val="18"/>
                <w:szCs w:val="18"/>
              </w:rPr>
            </w:pPr>
          </w:p>
          <w:p w14:paraId="7792A7EC" w14:textId="0194EE73" w:rsidR="00281BD0" w:rsidRPr="00D57164" w:rsidRDefault="00EE60BC" w:rsidP="00547EB2">
            <w:pPr>
              <w:pStyle w:val="TF-CDIGO-FONTE"/>
              <w:jc w:val="center"/>
              <w:rPr>
                <w:rStyle w:val="TF-COURIER10"/>
                <w:sz w:val="18"/>
                <w:szCs w:val="18"/>
              </w:rPr>
            </w:pPr>
            <w:r>
              <w:rPr>
                <w:rStyle w:val="TF-COURIER10"/>
                <w:sz w:val="18"/>
                <w:szCs w:val="18"/>
              </w:rPr>
              <w:t>78</w:t>
            </w:r>
          </w:p>
          <w:p w14:paraId="50410929" w14:textId="65679097" w:rsidR="00281BD0" w:rsidRPr="00D57164" w:rsidRDefault="00EE60BC" w:rsidP="00547EB2">
            <w:pPr>
              <w:pStyle w:val="TF-CDIGO-FONTE"/>
              <w:jc w:val="center"/>
              <w:rPr>
                <w:rStyle w:val="TF-COURIER10"/>
                <w:sz w:val="18"/>
                <w:szCs w:val="18"/>
              </w:rPr>
            </w:pPr>
            <w:r>
              <w:rPr>
                <w:rStyle w:val="TF-COURIER10"/>
                <w:sz w:val="18"/>
                <w:szCs w:val="18"/>
              </w:rPr>
              <w:t>79</w:t>
            </w:r>
          </w:p>
          <w:p w14:paraId="6A09509E" w14:textId="101D81E4" w:rsidR="00281BD0" w:rsidRDefault="00EE60BC" w:rsidP="00547EB2">
            <w:pPr>
              <w:pStyle w:val="TF-CDIGO-FONTE"/>
              <w:jc w:val="center"/>
              <w:rPr>
                <w:rStyle w:val="TF-COURIER10"/>
                <w:sz w:val="18"/>
                <w:szCs w:val="18"/>
              </w:rPr>
            </w:pPr>
            <w:r>
              <w:rPr>
                <w:rStyle w:val="TF-COURIER10"/>
                <w:sz w:val="18"/>
                <w:szCs w:val="18"/>
              </w:rPr>
              <w:t>80</w:t>
            </w:r>
          </w:p>
          <w:p w14:paraId="10EA3EAD" w14:textId="77777777" w:rsidR="00EE60BC" w:rsidRPr="00D57164" w:rsidRDefault="00EE60BC" w:rsidP="00547EB2">
            <w:pPr>
              <w:pStyle w:val="TF-CDIGO-FONTE"/>
              <w:jc w:val="center"/>
              <w:rPr>
                <w:rStyle w:val="TF-COURIER10"/>
                <w:sz w:val="18"/>
                <w:szCs w:val="18"/>
              </w:rPr>
            </w:pPr>
          </w:p>
          <w:p w14:paraId="0CA6E5DC" w14:textId="77777777" w:rsidR="00281BD0" w:rsidRDefault="00EE60BC" w:rsidP="006F3D18">
            <w:pPr>
              <w:pStyle w:val="TF-CDIGO-FONTE"/>
              <w:jc w:val="center"/>
              <w:rPr>
                <w:rStyle w:val="TF-COURIER10"/>
                <w:sz w:val="18"/>
                <w:szCs w:val="18"/>
              </w:rPr>
            </w:pPr>
            <w:r>
              <w:rPr>
                <w:rStyle w:val="TF-COURIER10"/>
                <w:sz w:val="18"/>
                <w:szCs w:val="18"/>
              </w:rPr>
              <w:t>81</w:t>
            </w:r>
          </w:p>
          <w:p w14:paraId="1CCE076C" w14:textId="77777777" w:rsidR="00EE60BC" w:rsidRDefault="00EE60BC" w:rsidP="006F3D18">
            <w:pPr>
              <w:pStyle w:val="TF-CDIGO-FONTE"/>
              <w:jc w:val="center"/>
              <w:rPr>
                <w:rStyle w:val="TF-COURIER10"/>
                <w:sz w:val="18"/>
                <w:szCs w:val="18"/>
              </w:rPr>
            </w:pPr>
            <w:r>
              <w:rPr>
                <w:rStyle w:val="TF-COURIER10"/>
                <w:sz w:val="18"/>
                <w:szCs w:val="18"/>
              </w:rPr>
              <w:t>82</w:t>
            </w:r>
          </w:p>
          <w:p w14:paraId="633104CC" w14:textId="77777777" w:rsidR="00EE60BC" w:rsidRDefault="00EE60BC" w:rsidP="006F3D18">
            <w:pPr>
              <w:pStyle w:val="TF-CDIGO-FONTE"/>
              <w:jc w:val="center"/>
              <w:rPr>
                <w:rStyle w:val="TF-COURIER10"/>
                <w:sz w:val="18"/>
                <w:szCs w:val="18"/>
              </w:rPr>
            </w:pPr>
            <w:r>
              <w:rPr>
                <w:rStyle w:val="TF-COURIER10"/>
                <w:sz w:val="18"/>
                <w:szCs w:val="18"/>
              </w:rPr>
              <w:t>83</w:t>
            </w:r>
          </w:p>
          <w:p w14:paraId="755183B7" w14:textId="77777777" w:rsidR="00EE60BC" w:rsidRDefault="00EE60BC" w:rsidP="006F3D18">
            <w:pPr>
              <w:pStyle w:val="TF-CDIGO-FONTE"/>
              <w:jc w:val="center"/>
              <w:rPr>
                <w:rStyle w:val="TF-COURIER10"/>
                <w:sz w:val="18"/>
                <w:szCs w:val="18"/>
              </w:rPr>
            </w:pPr>
            <w:r>
              <w:rPr>
                <w:rStyle w:val="TF-COURIER10"/>
                <w:sz w:val="18"/>
                <w:szCs w:val="18"/>
              </w:rPr>
              <w:t>84</w:t>
            </w:r>
          </w:p>
          <w:p w14:paraId="78C2F26F" w14:textId="7D7EA5CF" w:rsidR="00EE60BC" w:rsidRPr="00D57164" w:rsidRDefault="00EE60BC" w:rsidP="006F3D18">
            <w:pPr>
              <w:pStyle w:val="TF-CDIGO-FONTE"/>
              <w:jc w:val="center"/>
              <w:rPr>
                <w:rStyle w:val="TF-COURIER10"/>
                <w:sz w:val="18"/>
                <w:szCs w:val="18"/>
              </w:rPr>
            </w:pPr>
            <w:r>
              <w:rPr>
                <w:rStyle w:val="TF-COURIER10"/>
                <w:sz w:val="18"/>
                <w:szCs w:val="18"/>
              </w:rPr>
              <w:t>85</w:t>
            </w:r>
          </w:p>
        </w:tc>
        <w:tc>
          <w:tcPr>
            <w:tcW w:w="8647" w:type="dxa"/>
            <w:vAlign w:val="center"/>
          </w:tcPr>
          <w:p w14:paraId="29119F3A" w14:textId="77777777" w:rsidR="004875FC" w:rsidRPr="004875FC" w:rsidRDefault="004875FC" w:rsidP="004875FC">
            <w:pPr>
              <w:pStyle w:val="TF-CDIGO-FONTE"/>
              <w:rPr>
                <w:rStyle w:val="TF-COURIER10"/>
                <w:sz w:val="18"/>
                <w:szCs w:val="18"/>
              </w:rPr>
            </w:pPr>
            <w:r w:rsidRPr="004875FC">
              <w:rPr>
                <w:rStyle w:val="TF-COURIER10"/>
                <w:sz w:val="18"/>
                <w:szCs w:val="18"/>
              </w:rPr>
              <w:t>const lookup$ = this.lookupAddress();</w:t>
            </w:r>
          </w:p>
          <w:p w14:paraId="01B2CF21" w14:textId="76867398" w:rsidR="004875FC" w:rsidRPr="004875FC" w:rsidRDefault="004875FC" w:rsidP="004875FC">
            <w:pPr>
              <w:pStyle w:val="TF-CDIGO-FONTE"/>
              <w:rPr>
                <w:rStyle w:val="TF-COURIER10"/>
                <w:sz w:val="18"/>
                <w:szCs w:val="18"/>
              </w:rPr>
            </w:pPr>
            <w:r w:rsidRPr="004875FC">
              <w:rPr>
                <w:rStyle w:val="TF-COURIER10"/>
                <w:sz w:val="18"/>
                <w:szCs w:val="18"/>
              </w:rPr>
              <w:t>if (!lookup$) { return; }</w:t>
            </w:r>
          </w:p>
          <w:p w14:paraId="43C0D8B0" w14:textId="77777777" w:rsidR="004875FC" w:rsidRPr="004875FC" w:rsidRDefault="004875FC" w:rsidP="004875FC">
            <w:pPr>
              <w:pStyle w:val="TF-CDIGO-FONTE"/>
              <w:rPr>
                <w:rStyle w:val="TF-COURIER10"/>
                <w:sz w:val="18"/>
                <w:szCs w:val="18"/>
              </w:rPr>
            </w:pPr>
            <w:r w:rsidRPr="004875FC">
              <w:rPr>
                <w:rStyle w:val="TF-COURIER10"/>
                <w:sz w:val="18"/>
                <w:szCs w:val="18"/>
              </w:rPr>
              <w:t>lookup$.subscribe({</w:t>
            </w:r>
          </w:p>
          <w:p w14:paraId="5845BE84" w14:textId="77777777" w:rsidR="004875FC" w:rsidRPr="004875FC" w:rsidRDefault="004875FC" w:rsidP="004875FC">
            <w:pPr>
              <w:pStyle w:val="TF-CDIGO-FONTE"/>
              <w:rPr>
                <w:rStyle w:val="TF-COURIER10"/>
                <w:sz w:val="18"/>
                <w:szCs w:val="18"/>
              </w:rPr>
            </w:pPr>
            <w:r w:rsidRPr="004875FC">
              <w:rPr>
                <w:rStyle w:val="TF-COURIER10"/>
                <w:sz w:val="18"/>
                <w:szCs w:val="18"/>
              </w:rPr>
              <w:t xml:space="preserve">  next: (res: any) =&gt; {</w:t>
            </w:r>
          </w:p>
          <w:p w14:paraId="06AAB1FC" w14:textId="77777777" w:rsidR="004875FC" w:rsidRPr="004875FC" w:rsidRDefault="004875FC" w:rsidP="004875FC">
            <w:pPr>
              <w:pStyle w:val="TF-CDIGO-FONTE"/>
              <w:rPr>
                <w:rStyle w:val="TF-COURIER10"/>
                <w:sz w:val="18"/>
                <w:szCs w:val="18"/>
              </w:rPr>
            </w:pPr>
            <w:r w:rsidRPr="004875FC">
              <w:rPr>
                <w:rStyle w:val="TF-COURIER10"/>
                <w:sz w:val="18"/>
                <w:szCs w:val="18"/>
              </w:rPr>
              <w:t xml:space="preserve">    this.geoResults = res;</w:t>
            </w:r>
          </w:p>
          <w:p w14:paraId="5D7AD6D4" w14:textId="77777777" w:rsidR="004875FC" w:rsidRPr="004875FC" w:rsidRDefault="004875FC" w:rsidP="004875FC">
            <w:pPr>
              <w:pStyle w:val="TF-CDIGO-FONTE"/>
              <w:rPr>
                <w:rStyle w:val="TF-COURIER10"/>
                <w:sz w:val="18"/>
                <w:szCs w:val="18"/>
              </w:rPr>
            </w:pPr>
            <w:r w:rsidRPr="004875FC">
              <w:rPr>
                <w:rStyle w:val="TF-COURIER10"/>
                <w:sz w:val="18"/>
                <w:szCs w:val="18"/>
              </w:rPr>
              <w:t xml:space="preserve">    const g = res || {};</w:t>
            </w:r>
          </w:p>
          <w:p w14:paraId="4C906B64" w14:textId="77777777" w:rsidR="004875FC" w:rsidRPr="004875FC" w:rsidRDefault="004875FC" w:rsidP="004875FC">
            <w:pPr>
              <w:pStyle w:val="TF-CDIGO-FONTE"/>
              <w:rPr>
                <w:rStyle w:val="TF-COURIER10"/>
                <w:sz w:val="18"/>
                <w:szCs w:val="18"/>
              </w:rPr>
            </w:pPr>
          </w:p>
          <w:p w14:paraId="5B74B624" w14:textId="77777777" w:rsidR="004875FC" w:rsidRPr="004875FC" w:rsidRDefault="004875FC" w:rsidP="004875FC">
            <w:pPr>
              <w:pStyle w:val="TF-CDIGO-FONTE"/>
              <w:rPr>
                <w:rStyle w:val="TF-COURIER10"/>
                <w:sz w:val="18"/>
                <w:szCs w:val="18"/>
              </w:rPr>
            </w:pPr>
            <w:r w:rsidRPr="004875FC">
              <w:rPr>
                <w:rStyle w:val="TF-COURIER10"/>
                <w:sz w:val="18"/>
                <w:szCs w:val="18"/>
              </w:rPr>
              <w:t xml:space="preserve">    payload.latitude =</w:t>
            </w:r>
          </w:p>
          <w:p w14:paraId="69DFEB36" w14:textId="4F8A0E92" w:rsidR="004875FC" w:rsidRPr="004875FC" w:rsidRDefault="004875FC" w:rsidP="004875FC">
            <w:pPr>
              <w:pStyle w:val="TF-CDIGO-FONTE"/>
              <w:rPr>
                <w:rStyle w:val="TF-COURIER10"/>
                <w:sz w:val="18"/>
                <w:szCs w:val="18"/>
              </w:rPr>
            </w:pPr>
            <w:r w:rsidRPr="004875FC">
              <w:rPr>
                <w:rStyle w:val="TF-COURIER10"/>
                <w:sz w:val="18"/>
                <w:szCs w:val="18"/>
              </w:rPr>
              <w:t xml:space="preserve">    g.lat !== undefined &amp;&amp; g.lat !== null ? Number(g.lat):payload.latitude;</w:t>
            </w:r>
          </w:p>
          <w:p w14:paraId="4E4F7013" w14:textId="77777777" w:rsidR="004875FC" w:rsidRPr="004875FC" w:rsidRDefault="004875FC" w:rsidP="004875FC">
            <w:pPr>
              <w:pStyle w:val="TF-CDIGO-FONTE"/>
              <w:rPr>
                <w:rStyle w:val="TF-COURIER10"/>
                <w:sz w:val="18"/>
                <w:szCs w:val="18"/>
              </w:rPr>
            </w:pPr>
          </w:p>
          <w:p w14:paraId="588B7399" w14:textId="77777777" w:rsidR="004875FC" w:rsidRPr="004875FC" w:rsidRDefault="004875FC" w:rsidP="004875FC">
            <w:pPr>
              <w:pStyle w:val="TF-CDIGO-FONTE"/>
              <w:rPr>
                <w:rStyle w:val="TF-COURIER10"/>
                <w:sz w:val="18"/>
                <w:szCs w:val="18"/>
              </w:rPr>
            </w:pPr>
            <w:r w:rsidRPr="004875FC">
              <w:rPr>
                <w:rStyle w:val="TF-COURIER10"/>
                <w:sz w:val="18"/>
                <w:szCs w:val="18"/>
              </w:rPr>
              <w:t xml:space="preserve">    payload.longitude =</w:t>
            </w:r>
          </w:p>
          <w:p w14:paraId="10D06B75" w14:textId="66430AD2" w:rsidR="004875FC" w:rsidRPr="004875FC" w:rsidRDefault="004875FC" w:rsidP="004875FC">
            <w:pPr>
              <w:pStyle w:val="TF-CDIGO-FONTE"/>
              <w:rPr>
                <w:rStyle w:val="TF-COURIER10"/>
                <w:sz w:val="18"/>
                <w:szCs w:val="18"/>
              </w:rPr>
            </w:pPr>
            <w:r w:rsidRPr="004875FC">
              <w:rPr>
                <w:rStyle w:val="TF-COURIER10"/>
                <w:sz w:val="18"/>
                <w:szCs w:val="18"/>
              </w:rPr>
              <w:t xml:space="preserve">    g.lng !== undefined &amp;&amp; g.lng !==</w:t>
            </w:r>
            <w:r>
              <w:rPr>
                <w:rStyle w:val="TF-COURIER10"/>
                <w:sz w:val="18"/>
                <w:szCs w:val="18"/>
              </w:rPr>
              <w:t xml:space="preserve"> </w:t>
            </w:r>
            <w:r w:rsidRPr="004875FC">
              <w:rPr>
                <w:rStyle w:val="TF-COURIER10"/>
                <w:sz w:val="18"/>
                <w:szCs w:val="18"/>
              </w:rPr>
              <w:t>null ? Number(g.lng</w:t>
            </w:r>
            <w:r>
              <w:rPr>
                <w:rStyle w:val="TF-COURIER10"/>
                <w:sz w:val="18"/>
                <w:szCs w:val="18"/>
              </w:rPr>
              <w:t xml:space="preserve"> </w:t>
            </w:r>
            <w:r w:rsidRPr="004875FC">
              <w:rPr>
                <w:rStyle w:val="TF-COURIER10"/>
                <w:sz w:val="18"/>
                <w:szCs w:val="18"/>
              </w:rPr>
              <w:t>:</w:t>
            </w:r>
            <w:r>
              <w:rPr>
                <w:rStyle w:val="TF-COURIER10"/>
                <w:sz w:val="18"/>
                <w:szCs w:val="18"/>
              </w:rPr>
              <w:t xml:space="preserve"> </w:t>
            </w:r>
            <w:r w:rsidRPr="004875FC">
              <w:rPr>
                <w:rStyle w:val="TF-COURIER10"/>
                <w:sz w:val="18"/>
                <w:szCs w:val="18"/>
              </w:rPr>
              <w:t>payload.longitude;</w:t>
            </w:r>
          </w:p>
          <w:p w14:paraId="26B71716" w14:textId="77777777" w:rsidR="004875FC" w:rsidRPr="004875FC" w:rsidRDefault="004875FC" w:rsidP="004875FC">
            <w:pPr>
              <w:pStyle w:val="TF-CDIGO-FONTE"/>
              <w:rPr>
                <w:rStyle w:val="TF-COURIER10"/>
                <w:sz w:val="18"/>
                <w:szCs w:val="18"/>
              </w:rPr>
            </w:pPr>
          </w:p>
          <w:p w14:paraId="58FD6794" w14:textId="77777777" w:rsidR="004875FC" w:rsidRPr="004875FC" w:rsidRDefault="004875FC" w:rsidP="004875FC">
            <w:pPr>
              <w:pStyle w:val="TF-CDIGO-FONTE"/>
              <w:rPr>
                <w:rStyle w:val="TF-COURIER10"/>
                <w:sz w:val="18"/>
                <w:szCs w:val="18"/>
              </w:rPr>
            </w:pPr>
            <w:r w:rsidRPr="004875FC">
              <w:rPr>
                <w:rStyle w:val="TF-COURIER10"/>
                <w:sz w:val="18"/>
                <w:szCs w:val="18"/>
              </w:rPr>
              <w:t xml:space="preserve">    payload.address =</w:t>
            </w:r>
          </w:p>
          <w:p w14:paraId="7A358FF5" w14:textId="14E65090" w:rsidR="004875FC" w:rsidRPr="004875FC" w:rsidRDefault="004875FC" w:rsidP="004875FC">
            <w:pPr>
              <w:pStyle w:val="TF-CDIGO-FONTE"/>
              <w:rPr>
                <w:rStyle w:val="TF-COURIER10"/>
                <w:sz w:val="18"/>
                <w:szCs w:val="18"/>
              </w:rPr>
            </w:pPr>
            <w:r w:rsidRPr="004875FC">
              <w:rPr>
                <w:rStyle w:val="TF-COURIER10"/>
                <w:sz w:val="18"/>
                <w:szCs w:val="18"/>
              </w:rPr>
              <w:t xml:space="preserve">    g.address !== undefined &amp;&amp; g.address !== null</w:t>
            </w:r>
            <w:r>
              <w:rPr>
                <w:rStyle w:val="TF-COURIER10"/>
                <w:sz w:val="18"/>
                <w:szCs w:val="18"/>
              </w:rPr>
              <w:t xml:space="preserve"> </w:t>
            </w:r>
            <w:r w:rsidRPr="004875FC">
              <w:rPr>
                <w:rStyle w:val="TF-COURIER10"/>
                <w:sz w:val="18"/>
                <w:szCs w:val="18"/>
              </w:rPr>
              <w:t>? String(g.address)</w:t>
            </w:r>
          </w:p>
          <w:p w14:paraId="0984AC52" w14:textId="0D8C51D9" w:rsidR="004875FC" w:rsidRDefault="004875FC" w:rsidP="004875FC">
            <w:pPr>
              <w:pStyle w:val="TF-CDIGO-FONTE"/>
              <w:rPr>
                <w:rStyle w:val="TF-COURIER10"/>
                <w:sz w:val="18"/>
                <w:szCs w:val="18"/>
              </w:rPr>
            </w:pPr>
            <w:r w:rsidRPr="004875FC">
              <w:rPr>
                <w:rStyle w:val="TF-COURIER10"/>
                <w:sz w:val="18"/>
                <w:szCs w:val="18"/>
              </w:rPr>
              <w:t xml:space="preserve">    : payload.address;</w:t>
            </w:r>
          </w:p>
          <w:p w14:paraId="5D8ED9AF" w14:textId="77777777" w:rsidR="004875FC" w:rsidRPr="004875FC" w:rsidRDefault="004875FC" w:rsidP="004875FC">
            <w:pPr>
              <w:pStyle w:val="TF-CDIGO-FONTE"/>
              <w:rPr>
                <w:rStyle w:val="TF-COURIER10"/>
                <w:sz w:val="18"/>
                <w:szCs w:val="18"/>
              </w:rPr>
            </w:pPr>
          </w:p>
          <w:p w14:paraId="41D372AC" w14:textId="77777777" w:rsidR="004875FC" w:rsidRPr="00C37022" w:rsidRDefault="004875FC" w:rsidP="004875FC">
            <w:pPr>
              <w:pStyle w:val="TF-CDIGO-FONTE"/>
              <w:rPr>
                <w:rStyle w:val="TF-COURIER10"/>
                <w:sz w:val="18"/>
                <w:szCs w:val="18"/>
                <w:lang w:val="pt-BR"/>
              </w:rPr>
            </w:pPr>
            <w:r w:rsidRPr="004875FC">
              <w:rPr>
                <w:rStyle w:val="TF-COURIER10"/>
                <w:sz w:val="18"/>
                <w:szCs w:val="18"/>
              </w:rPr>
              <w:t xml:space="preserve">    </w:t>
            </w:r>
            <w:r w:rsidRPr="00C37022">
              <w:rPr>
                <w:rStyle w:val="TF-COURIER10"/>
                <w:sz w:val="18"/>
                <w:szCs w:val="18"/>
                <w:lang w:val="pt-BR"/>
              </w:rPr>
              <w:t>sendPayload();</w:t>
            </w:r>
          </w:p>
          <w:p w14:paraId="0AED90E4" w14:textId="17982A9A" w:rsidR="004875FC" w:rsidRPr="00C37022" w:rsidRDefault="004875FC" w:rsidP="004875FC">
            <w:pPr>
              <w:pStyle w:val="TF-CDIGO-FONTE"/>
              <w:rPr>
                <w:rStyle w:val="TF-COURIER10"/>
                <w:sz w:val="18"/>
                <w:szCs w:val="18"/>
                <w:lang w:val="pt-BR"/>
              </w:rPr>
            </w:pPr>
            <w:r w:rsidRPr="00C37022">
              <w:rPr>
                <w:rStyle w:val="TF-COURIER10"/>
                <w:sz w:val="18"/>
                <w:szCs w:val="18"/>
                <w:lang w:val="pt-BR"/>
              </w:rPr>
              <w:t xml:space="preserve">  },</w:t>
            </w:r>
          </w:p>
          <w:p w14:paraId="56DC2815" w14:textId="77777777" w:rsidR="004875FC" w:rsidRPr="00C37022" w:rsidRDefault="004875FC" w:rsidP="004875FC">
            <w:pPr>
              <w:pStyle w:val="TF-CDIGO-FONTE"/>
              <w:rPr>
                <w:rStyle w:val="TF-COURIER10"/>
                <w:sz w:val="18"/>
                <w:szCs w:val="18"/>
                <w:lang w:val="pt-BR"/>
              </w:rPr>
            </w:pPr>
            <w:r w:rsidRPr="00C37022">
              <w:rPr>
                <w:rStyle w:val="TF-COURIER10"/>
                <w:sz w:val="18"/>
                <w:szCs w:val="18"/>
                <w:lang w:val="pt-BR"/>
              </w:rPr>
              <w:t xml:space="preserve">  error: (err: any) =&gt; {</w:t>
            </w:r>
          </w:p>
          <w:p w14:paraId="68422930" w14:textId="074417AC" w:rsidR="004875FC" w:rsidRPr="00C37022" w:rsidRDefault="004875FC" w:rsidP="004875FC">
            <w:pPr>
              <w:pStyle w:val="TF-CDIGO-FONTE"/>
              <w:rPr>
                <w:rStyle w:val="TF-COURIER10"/>
                <w:sz w:val="18"/>
                <w:szCs w:val="18"/>
                <w:lang w:val="pt-BR"/>
              </w:rPr>
            </w:pPr>
            <w:r w:rsidRPr="00C37022">
              <w:rPr>
                <w:rStyle w:val="TF-COURIER10"/>
                <w:sz w:val="18"/>
                <w:szCs w:val="18"/>
                <w:lang w:val="pt-BR"/>
              </w:rPr>
              <w:t xml:space="preserve">    alert('Erro ao consultar endereço');</w:t>
            </w:r>
          </w:p>
          <w:p w14:paraId="4D33124B" w14:textId="77777777" w:rsidR="004875FC" w:rsidRPr="004875FC" w:rsidRDefault="004875FC" w:rsidP="004875FC">
            <w:pPr>
              <w:pStyle w:val="TF-CDIGO-FONTE"/>
              <w:rPr>
                <w:rStyle w:val="TF-COURIER10"/>
                <w:sz w:val="18"/>
                <w:szCs w:val="18"/>
              </w:rPr>
            </w:pPr>
            <w:r w:rsidRPr="00C37022">
              <w:rPr>
                <w:rStyle w:val="TF-COURIER10"/>
                <w:sz w:val="18"/>
                <w:szCs w:val="18"/>
                <w:lang w:val="pt-BR"/>
              </w:rPr>
              <w:t xml:space="preserve">    </w:t>
            </w:r>
            <w:r w:rsidRPr="004875FC">
              <w:rPr>
                <w:rStyle w:val="TF-COURIER10"/>
                <w:sz w:val="18"/>
                <w:szCs w:val="18"/>
              </w:rPr>
              <w:t>this.occ.createOccurrence(payload).subscribe({</w:t>
            </w:r>
          </w:p>
          <w:p w14:paraId="3B51AAC0" w14:textId="77777777" w:rsidR="004875FC" w:rsidRPr="004875FC" w:rsidRDefault="004875FC" w:rsidP="004875FC">
            <w:pPr>
              <w:pStyle w:val="TF-CDIGO-FONTE"/>
              <w:rPr>
                <w:rStyle w:val="TF-COURIER10"/>
                <w:sz w:val="18"/>
                <w:szCs w:val="18"/>
              </w:rPr>
            </w:pPr>
            <w:r w:rsidRPr="004875FC">
              <w:rPr>
                <w:rStyle w:val="TF-COURIER10"/>
                <w:sz w:val="18"/>
                <w:szCs w:val="18"/>
              </w:rPr>
              <w:t xml:space="preserve">      next: () =&gt; {</w:t>
            </w:r>
          </w:p>
          <w:p w14:paraId="471069FB" w14:textId="77777777" w:rsidR="004875FC" w:rsidRPr="004875FC" w:rsidRDefault="004875FC" w:rsidP="004875FC">
            <w:pPr>
              <w:pStyle w:val="TF-CDIGO-FONTE"/>
              <w:rPr>
                <w:rStyle w:val="TF-COURIER10"/>
                <w:sz w:val="18"/>
                <w:szCs w:val="18"/>
              </w:rPr>
            </w:pPr>
            <w:r w:rsidRPr="004875FC">
              <w:rPr>
                <w:rStyle w:val="TF-COURIER10"/>
                <w:sz w:val="18"/>
                <w:szCs w:val="18"/>
              </w:rPr>
              <w:t xml:space="preserve">        this.loading = false;</w:t>
            </w:r>
          </w:p>
          <w:p w14:paraId="5BBEA10B" w14:textId="77777777" w:rsidR="004875FC" w:rsidRPr="004875FC" w:rsidRDefault="004875FC" w:rsidP="004875FC">
            <w:pPr>
              <w:pStyle w:val="TF-CDIGO-FONTE"/>
              <w:rPr>
                <w:rStyle w:val="TF-COURIER10"/>
                <w:sz w:val="18"/>
                <w:szCs w:val="18"/>
              </w:rPr>
            </w:pPr>
            <w:r w:rsidRPr="004875FC">
              <w:rPr>
                <w:rStyle w:val="TF-COURIER10"/>
                <w:sz w:val="18"/>
                <w:szCs w:val="18"/>
              </w:rPr>
              <w:t xml:space="preserve">        this.router.navigate(['/profile']);</w:t>
            </w:r>
          </w:p>
          <w:p w14:paraId="3B34FB30" w14:textId="77777777" w:rsidR="004875FC" w:rsidRPr="004875FC" w:rsidRDefault="004875FC" w:rsidP="004875FC">
            <w:pPr>
              <w:pStyle w:val="TF-CDIGO-FONTE"/>
              <w:rPr>
                <w:rStyle w:val="TF-COURIER10"/>
                <w:sz w:val="18"/>
                <w:szCs w:val="18"/>
              </w:rPr>
            </w:pPr>
            <w:r w:rsidRPr="004875FC">
              <w:rPr>
                <w:rStyle w:val="TF-COURIER10"/>
                <w:sz w:val="18"/>
                <w:szCs w:val="18"/>
              </w:rPr>
              <w:t xml:space="preserve">      },</w:t>
            </w:r>
          </w:p>
          <w:p w14:paraId="7A953242" w14:textId="77777777" w:rsidR="004875FC" w:rsidRPr="004875FC" w:rsidRDefault="004875FC" w:rsidP="004875FC">
            <w:pPr>
              <w:pStyle w:val="TF-CDIGO-FONTE"/>
              <w:rPr>
                <w:rStyle w:val="TF-COURIER10"/>
                <w:sz w:val="18"/>
                <w:szCs w:val="18"/>
              </w:rPr>
            </w:pPr>
            <w:r w:rsidRPr="004875FC">
              <w:rPr>
                <w:rStyle w:val="TF-COURIER10"/>
                <w:sz w:val="18"/>
                <w:szCs w:val="18"/>
              </w:rPr>
              <w:t xml:space="preserve">      error: (err: any) =&gt; {</w:t>
            </w:r>
          </w:p>
          <w:p w14:paraId="48B5F54D" w14:textId="77777777" w:rsidR="004875FC" w:rsidRPr="004875FC" w:rsidRDefault="004875FC" w:rsidP="004875FC">
            <w:pPr>
              <w:pStyle w:val="TF-CDIGO-FONTE"/>
              <w:rPr>
                <w:rStyle w:val="TF-COURIER10"/>
                <w:sz w:val="18"/>
                <w:szCs w:val="18"/>
              </w:rPr>
            </w:pPr>
            <w:r w:rsidRPr="004875FC">
              <w:rPr>
                <w:rStyle w:val="TF-COURIER10"/>
                <w:sz w:val="18"/>
                <w:szCs w:val="18"/>
              </w:rPr>
              <w:t xml:space="preserve">        this.loading = false;</w:t>
            </w:r>
          </w:p>
          <w:p w14:paraId="07907766" w14:textId="77777777" w:rsidR="004875FC" w:rsidRPr="00C37022" w:rsidRDefault="004875FC" w:rsidP="004875FC">
            <w:pPr>
              <w:pStyle w:val="TF-CDIGO-FONTE"/>
              <w:rPr>
                <w:rStyle w:val="TF-COURIER10"/>
                <w:sz w:val="18"/>
                <w:szCs w:val="18"/>
                <w:lang w:val="pt-BR"/>
              </w:rPr>
            </w:pPr>
            <w:r w:rsidRPr="004875FC">
              <w:rPr>
                <w:rStyle w:val="TF-COURIER10"/>
                <w:sz w:val="18"/>
                <w:szCs w:val="18"/>
              </w:rPr>
              <w:t xml:space="preserve">        </w:t>
            </w:r>
            <w:r w:rsidRPr="00C37022">
              <w:rPr>
                <w:rStyle w:val="TF-COURIER10"/>
                <w:sz w:val="18"/>
                <w:szCs w:val="18"/>
                <w:lang w:val="pt-BR"/>
              </w:rPr>
              <w:t>console.error(err);</w:t>
            </w:r>
          </w:p>
          <w:p w14:paraId="4C413129" w14:textId="77777777" w:rsidR="004875FC" w:rsidRPr="00C37022" w:rsidRDefault="004875FC" w:rsidP="004875FC">
            <w:pPr>
              <w:pStyle w:val="TF-CDIGO-FONTE"/>
              <w:rPr>
                <w:rStyle w:val="TF-COURIER10"/>
                <w:sz w:val="18"/>
                <w:szCs w:val="18"/>
                <w:lang w:val="pt-BR"/>
              </w:rPr>
            </w:pPr>
            <w:r w:rsidRPr="00C37022">
              <w:rPr>
                <w:rStyle w:val="TF-COURIER10"/>
                <w:sz w:val="18"/>
                <w:szCs w:val="18"/>
                <w:lang w:val="pt-BR"/>
              </w:rPr>
              <w:t xml:space="preserve">        alert('Erro ao enviar reporte');</w:t>
            </w:r>
          </w:p>
          <w:p w14:paraId="7C07D911" w14:textId="77777777" w:rsidR="004875FC" w:rsidRPr="004875FC" w:rsidRDefault="004875FC" w:rsidP="004875FC">
            <w:pPr>
              <w:pStyle w:val="TF-CDIGO-FONTE"/>
              <w:rPr>
                <w:rStyle w:val="TF-COURIER10"/>
                <w:sz w:val="18"/>
                <w:szCs w:val="18"/>
              </w:rPr>
            </w:pPr>
            <w:r w:rsidRPr="00C37022">
              <w:rPr>
                <w:rStyle w:val="TF-COURIER10"/>
                <w:sz w:val="18"/>
                <w:szCs w:val="18"/>
                <w:lang w:val="pt-BR"/>
              </w:rPr>
              <w:t xml:space="preserve">      </w:t>
            </w:r>
            <w:r w:rsidRPr="004875FC">
              <w:rPr>
                <w:rStyle w:val="TF-COURIER10"/>
                <w:sz w:val="18"/>
                <w:szCs w:val="18"/>
              </w:rPr>
              <w:t>}</w:t>
            </w:r>
          </w:p>
          <w:p w14:paraId="541F65F3" w14:textId="77777777" w:rsidR="004875FC" w:rsidRPr="004875FC" w:rsidRDefault="004875FC" w:rsidP="004875FC">
            <w:pPr>
              <w:pStyle w:val="TF-CDIGO-FONTE"/>
              <w:rPr>
                <w:rStyle w:val="TF-COURIER10"/>
                <w:sz w:val="18"/>
                <w:szCs w:val="18"/>
              </w:rPr>
            </w:pPr>
            <w:r w:rsidRPr="004875FC">
              <w:rPr>
                <w:rStyle w:val="TF-COURIER10"/>
                <w:sz w:val="18"/>
                <w:szCs w:val="18"/>
              </w:rPr>
              <w:t xml:space="preserve">    });</w:t>
            </w:r>
          </w:p>
          <w:p w14:paraId="46309808" w14:textId="77777777" w:rsidR="00DA2238" w:rsidRDefault="004875FC" w:rsidP="004875FC">
            <w:pPr>
              <w:pStyle w:val="TF-CDIGO-FONTE"/>
              <w:rPr>
                <w:rStyle w:val="TF-COURIER10"/>
                <w:sz w:val="18"/>
                <w:szCs w:val="18"/>
              </w:rPr>
            </w:pPr>
            <w:r w:rsidRPr="004875FC">
              <w:rPr>
                <w:rStyle w:val="TF-COURIER10"/>
                <w:sz w:val="18"/>
                <w:szCs w:val="18"/>
              </w:rPr>
              <w:t xml:space="preserve">  }</w:t>
            </w:r>
          </w:p>
          <w:p w14:paraId="699EE2BA" w14:textId="77777777" w:rsidR="000B74D2" w:rsidRDefault="000B74D2" w:rsidP="004875FC">
            <w:pPr>
              <w:pStyle w:val="TF-CDIGO-FONTE"/>
              <w:rPr>
                <w:rStyle w:val="TF-COURIER10"/>
                <w:sz w:val="18"/>
                <w:szCs w:val="18"/>
              </w:rPr>
            </w:pPr>
          </w:p>
          <w:p w14:paraId="07B3DC85" w14:textId="77777777" w:rsidR="006F3D18" w:rsidRPr="006F3D18" w:rsidRDefault="006F3D18" w:rsidP="006F3D18">
            <w:pPr>
              <w:pStyle w:val="TF-CDIGO-FONTE"/>
              <w:rPr>
                <w:rStyle w:val="TF-COURIER10"/>
                <w:sz w:val="18"/>
                <w:szCs w:val="18"/>
              </w:rPr>
            </w:pPr>
            <w:r w:rsidRPr="006F3D18">
              <w:rPr>
                <w:rStyle w:val="TF-COURIER10"/>
                <w:sz w:val="18"/>
                <w:szCs w:val="18"/>
              </w:rPr>
              <w:t xml:space="preserve">  lookupAddress() {</w:t>
            </w:r>
          </w:p>
          <w:p w14:paraId="1A1F9BCE" w14:textId="77777777" w:rsidR="006F3D18" w:rsidRPr="006F3D18" w:rsidRDefault="006F3D18" w:rsidP="006F3D18">
            <w:pPr>
              <w:pStyle w:val="TF-CDIGO-FONTE"/>
              <w:rPr>
                <w:rStyle w:val="TF-COURIER10"/>
                <w:sz w:val="18"/>
                <w:szCs w:val="18"/>
              </w:rPr>
            </w:pPr>
            <w:r w:rsidRPr="006F3D18">
              <w:rPr>
                <w:rStyle w:val="TF-COURIER10"/>
                <w:sz w:val="18"/>
                <w:szCs w:val="18"/>
              </w:rPr>
              <w:t xml:space="preserve">    const parts = [this.addressStreet, this.addressNumber,</w:t>
            </w:r>
          </w:p>
          <w:p w14:paraId="49A8FE3C" w14:textId="77777777" w:rsidR="006F3D18" w:rsidRPr="006F3D18" w:rsidRDefault="006F3D18" w:rsidP="006F3D18">
            <w:pPr>
              <w:pStyle w:val="TF-CDIGO-FONTE"/>
              <w:rPr>
                <w:rStyle w:val="TF-COURIER10"/>
                <w:sz w:val="18"/>
                <w:szCs w:val="18"/>
              </w:rPr>
            </w:pPr>
            <w:r w:rsidRPr="006F3D18">
              <w:rPr>
                <w:rStyle w:val="TF-COURIER10"/>
                <w:sz w:val="18"/>
                <w:szCs w:val="18"/>
              </w:rPr>
              <w:t xml:space="preserve">    this.addressNeighborhood, this.addressCity].filter(p =&gt; p != null &amp;&amp;</w:t>
            </w:r>
          </w:p>
          <w:p w14:paraId="732E19D0" w14:textId="77777777" w:rsidR="006F3D18" w:rsidRPr="006F3D18" w:rsidRDefault="006F3D18" w:rsidP="006F3D18">
            <w:pPr>
              <w:pStyle w:val="TF-CDIGO-FONTE"/>
              <w:rPr>
                <w:rStyle w:val="TF-COURIER10"/>
                <w:sz w:val="18"/>
                <w:szCs w:val="18"/>
              </w:rPr>
            </w:pPr>
            <w:r w:rsidRPr="006F3D18">
              <w:rPr>
                <w:rStyle w:val="TF-COURIER10"/>
                <w:sz w:val="18"/>
                <w:szCs w:val="18"/>
              </w:rPr>
              <w:t xml:space="preserve">    String(p).trim() !== '');</w:t>
            </w:r>
          </w:p>
          <w:p w14:paraId="4AA12E7B" w14:textId="77777777" w:rsidR="006F3D18" w:rsidRPr="006F3D18" w:rsidRDefault="006F3D18" w:rsidP="006F3D18">
            <w:pPr>
              <w:pStyle w:val="TF-CDIGO-FONTE"/>
              <w:rPr>
                <w:rStyle w:val="TF-COURIER10"/>
                <w:sz w:val="18"/>
                <w:szCs w:val="18"/>
              </w:rPr>
            </w:pPr>
            <w:r w:rsidRPr="006F3D18">
              <w:rPr>
                <w:rStyle w:val="TF-COURIER10"/>
                <w:sz w:val="18"/>
                <w:szCs w:val="18"/>
              </w:rPr>
              <w:t xml:space="preserve">    </w:t>
            </w:r>
          </w:p>
          <w:p w14:paraId="06630D51" w14:textId="08816F96" w:rsidR="006F3D18" w:rsidRPr="006F3D18" w:rsidRDefault="006F3D18" w:rsidP="006F3D18">
            <w:pPr>
              <w:pStyle w:val="TF-CDIGO-FONTE"/>
              <w:rPr>
                <w:rStyle w:val="TF-COURIER10"/>
                <w:sz w:val="18"/>
                <w:szCs w:val="18"/>
              </w:rPr>
            </w:pPr>
            <w:r w:rsidRPr="006F3D18">
              <w:rPr>
                <w:rStyle w:val="TF-COURIER10"/>
                <w:sz w:val="18"/>
                <w:szCs w:val="18"/>
              </w:rPr>
              <w:t xml:space="preserve">    if((this.addressNeighborhood == null || this.addressNeighborhood ==='')</w:t>
            </w:r>
            <w:r>
              <w:rPr>
                <w:rStyle w:val="TF-COURIER10"/>
                <w:sz w:val="18"/>
                <w:szCs w:val="18"/>
              </w:rPr>
              <w:t xml:space="preserve"> </w:t>
            </w:r>
            <w:r w:rsidRPr="006F3D18">
              <w:rPr>
                <w:rStyle w:val="TF-COURIER10"/>
                <w:sz w:val="18"/>
                <w:szCs w:val="18"/>
              </w:rPr>
              <w:t xml:space="preserve">|| </w:t>
            </w:r>
          </w:p>
          <w:p w14:paraId="210297D9" w14:textId="77777777" w:rsidR="006F3D18" w:rsidRPr="006F3D18" w:rsidRDefault="006F3D18" w:rsidP="006F3D18">
            <w:pPr>
              <w:pStyle w:val="TF-CDIGO-FONTE"/>
              <w:rPr>
                <w:rStyle w:val="TF-COURIER10"/>
                <w:sz w:val="18"/>
                <w:szCs w:val="18"/>
              </w:rPr>
            </w:pPr>
            <w:r w:rsidRPr="006F3D18">
              <w:rPr>
                <w:rStyle w:val="TF-COURIER10"/>
                <w:sz w:val="18"/>
                <w:szCs w:val="18"/>
              </w:rPr>
              <w:t xml:space="preserve">        (this.addressCity == null || this.addressCity === '')) {</w:t>
            </w:r>
          </w:p>
          <w:p w14:paraId="67628772" w14:textId="77777777" w:rsidR="00A615DD" w:rsidRPr="00C37022" w:rsidRDefault="006F3D18" w:rsidP="006F3D18">
            <w:pPr>
              <w:pStyle w:val="TF-CDIGO-FONTE"/>
              <w:rPr>
                <w:rStyle w:val="TF-COURIER10"/>
                <w:sz w:val="18"/>
                <w:szCs w:val="18"/>
                <w:lang w:val="pt-BR"/>
              </w:rPr>
            </w:pPr>
            <w:r w:rsidRPr="006F3D18">
              <w:rPr>
                <w:rStyle w:val="TF-COURIER10"/>
                <w:sz w:val="18"/>
                <w:szCs w:val="18"/>
              </w:rPr>
              <w:t xml:space="preserve">          </w:t>
            </w:r>
            <w:r w:rsidRPr="00C37022">
              <w:rPr>
                <w:rStyle w:val="TF-COURIER10"/>
                <w:sz w:val="18"/>
                <w:szCs w:val="18"/>
                <w:lang w:val="pt-BR"/>
              </w:rPr>
              <w:t xml:space="preserve">alert('Preencha ao menos o campo bairro e cidade.'); </w:t>
            </w:r>
          </w:p>
          <w:p w14:paraId="2E95ECA8" w14:textId="5F6EE10D" w:rsidR="006F3D18" w:rsidRPr="006F3D18" w:rsidRDefault="00A615DD" w:rsidP="006F3D18">
            <w:pPr>
              <w:pStyle w:val="TF-CDIGO-FONTE"/>
              <w:rPr>
                <w:rStyle w:val="TF-COURIER10"/>
                <w:sz w:val="18"/>
                <w:szCs w:val="18"/>
              </w:rPr>
            </w:pPr>
            <w:r w:rsidRPr="00C37022">
              <w:rPr>
                <w:rStyle w:val="TF-COURIER10"/>
                <w:sz w:val="18"/>
                <w:szCs w:val="18"/>
                <w:lang w:val="pt-BR"/>
              </w:rPr>
              <w:t xml:space="preserve">          </w:t>
            </w:r>
            <w:r w:rsidR="006F3D18" w:rsidRPr="006F3D18">
              <w:rPr>
                <w:rStyle w:val="TF-COURIER10"/>
                <w:sz w:val="18"/>
                <w:szCs w:val="18"/>
              </w:rPr>
              <w:t>return</w:t>
            </w:r>
            <w:r>
              <w:rPr>
                <w:rStyle w:val="TF-COURIER10"/>
                <w:sz w:val="18"/>
                <w:szCs w:val="18"/>
              </w:rPr>
              <w:t xml:space="preserve"> </w:t>
            </w:r>
            <w:r w:rsidR="006F3D18" w:rsidRPr="006F3D18">
              <w:rPr>
                <w:rStyle w:val="TF-COURIER10"/>
                <w:sz w:val="18"/>
                <w:szCs w:val="18"/>
              </w:rPr>
              <w:t xml:space="preserve">null; </w:t>
            </w:r>
          </w:p>
          <w:p w14:paraId="48A4B8AE" w14:textId="77777777" w:rsidR="006F3D18" w:rsidRPr="006F3D18" w:rsidRDefault="006F3D18" w:rsidP="006F3D18">
            <w:pPr>
              <w:pStyle w:val="TF-CDIGO-FONTE"/>
              <w:rPr>
                <w:rStyle w:val="TF-COURIER10"/>
                <w:sz w:val="18"/>
                <w:szCs w:val="18"/>
              </w:rPr>
            </w:pPr>
            <w:r w:rsidRPr="006F3D18">
              <w:rPr>
                <w:rStyle w:val="TF-COURIER10"/>
                <w:sz w:val="18"/>
                <w:szCs w:val="18"/>
              </w:rPr>
              <w:t xml:space="preserve">    }</w:t>
            </w:r>
          </w:p>
          <w:p w14:paraId="724DC845" w14:textId="77777777" w:rsidR="006F3D18" w:rsidRPr="006F3D18" w:rsidRDefault="006F3D18" w:rsidP="006F3D18">
            <w:pPr>
              <w:pStyle w:val="TF-CDIGO-FONTE"/>
              <w:rPr>
                <w:rStyle w:val="TF-COURIER10"/>
                <w:sz w:val="18"/>
                <w:szCs w:val="18"/>
              </w:rPr>
            </w:pPr>
            <w:r w:rsidRPr="006F3D18">
              <w:rPr>
                <w:rStyle w:val="TF-COURIER10"/>
                <w:sz w:val="18"/>
                <w:szCs w:val="18"/>
              </w:rPr>
              <w:t xml:space="preserve">    const q = parts.join(', ');</w:t>
            </w:r>
          </w:p>
          <w:p w14:paraId="2D08EFD6" w14:textId="77777777" w:rsidR="006F3D18" w:rsidRPr="006F3D18" w:rsidRDefault="006F3D18" w:rsidP="006F3D18">
            <w:pPr>
              <w:pStyle w:val="TF-CDIGO-FONTE"/>
              <w:rPr>
                <w:rStyle w:val="TF-COURIER10"/>
                <w:sz w:val="18"/>
                <w:szCs w:val="18"/>
              </w:rPr>
            </w:pPr>
            <w:r w:rsidRPr="006F3D18">
              <w:rPr>
                <w:rStyle w:val="TF-COURIER10"/>
                <w:sz w:val="18"/>
                <w:szCs w:val="18"/>
              </w:rPr>
              <w:t xml:space="preserve">    return this.occ.getGeoAddress(q);</w:t>
            </w:r>
          </w:p>
          <w:p w14:paraId="6A6E9AE5" w14:textId="55D33554" w:rsidR="000B74D2" w:rsidRPr="00DA2238" w:rsidRDefault="006F3D18" w:rsidP="004875FC">
            <w:pPr>
              <w:pStyle w:val="TF-CDIGO-FONTE"/>
              <w:rPr>
                <w:rStyle w:val="TF-COURIER10"/>
                <w:sz w:val="18"/>
                <w:szCs w:val="18"/>
              </w:rPr>
            </w:pPr>
            <w:r w:rsidRPr="006F3D18">
              <w:rPr>
                <w:rStyle w:val="TF-COURIER10"/>
                <w:sz w:val="18"/>
                <w:szCs w:val="18"/>
              </w:rPr>
              <w:t xml:space="preserve">  }</w:t>
            </w:r>
          </w:p>
        </w:tc>
      </w:tr>
    </w:tbl>
    <w:p w14:paraId="16E341CC" w14:textId="04BF90B1" w:rsidR="00004214" w:rsidRDefault="00281BD0" w:rsidP="00281BD0">
      <w:pPr>
        <w:pStyle w:val="TF-FONTE"/>
      </w:pPr>
      <w:r>
        <w:t>Fonte: elaborada pela autora (2025).</w:t>
      </w:r>
    </w:p>
    <w:p w14:paraId="4852E09E" w14:textId="67F26660" w:rsidR="00581B91" w:rsidRDefault="00581B91" w:rsidP="00836516">
      <w:pPr>
        <w:pStyle w:val="TF-TEXTO"/>
      </w:pPr>
      <w:r w:rsidRPr="00736B50">
        <w:lastRenderedPageBreak/>
        <w:t>Dentro dessa função</w:t>
      </w:r>
      <w:r w:rsidR="00514257">
        <w:t xml:space="preserve"> </w:t>
      </w:r>
      <w:r w:rsidR="00514257" w:rsidRPr="00514257">
        <w:rPr>
          <w:rStyle w:val="TF-COURIER10"/>
        </w:rPr>
        <w:t>sendPayload()</w:t>
      </w:r>
      <w:r w:rsidRPr="00514257">
        <w:rPr>
          <w:rStyle w:val="TF-COURIER10"/>
        </w:rPr>
        <w:t>,</w:t>
      </w:r>
      <w:r w:rsidRPr="00736B50">
        <w:t xml:space="preserve"> inicia-se o estado de </w:t>
      </w:r>
      <w:r w:rsidRPr="00736B50">
        <w:rPr>
          <w:i/>
          <w:iCs/>
        </w:rPr>
        <w:t>loading</w:t>
      </w:r>
      <w:r w:rsidRPr="00736B50">
        <w:t xml:space="preserve"> e então ocorre a chamada ao método </w:t>
      </w:r>
      <w:r w:rsidR="006A360F" w:rsidRPr="00F621A9">
        <w:rPr>
          <w:rStyle w:val="TF-COURIER10"/>
          <w:sz w:val="18"/>
          <w:szCs w:val="18"/>
        </w:rPr>
        <w:t>this.occ.createOccurrence(payload)</w:t>
      </w:r>
      <w:r w:rsidRPr="00736B50">
        <w:t xml:space="preserve">(linha </w:t>
      </w:r>
      <w:r w:rsidR="006A360F">
        <w:t>9</w:t>
      </w:r>
      <w:r w:rsidR="00354B35" w:rsidRPr="00736B50">
        <w:t>4</w:t>
      </w:r>
      <w:r w:rsidRPr="00736B50">
        <w:t>)</w:t>
      </w:r>
      <w:r w:rsidR="00F15879">
        <w:t xml:space="preserve">, conforme apresentado no </w:t>
      </w:r>
      <w:r w:rsidR="00F15879">
        <w:fldChar w:fldCharType="begin"/>
      </w:r>
      <w:r w:rsidR="00F15879">
        <w:instrText xml:space="preserve"> REF _Ref215171867 \h </w:instrText>
      </w:r>
      <w:r w:rsidR="00F15879">
        <w:fldChar w:fldCharType="separate"/>
      </w:r>
      <w:r w:rsidR="001C1872">
        <w:t xml:space="preserve">Quadro </w:t>
      </w:r>
      <w:r w:rsidR="001C1872">
        <w:rPr>
          <w:noProof/>
        </w:rPr>
        <w:t>11</w:t>
      </w:r>
      <w:r w:rsidR="00F15879">
        <w:fldChar w:fldCharType="end"/>
      </w:r>
      <w:r w:rsidR="00F15879">
        <w:t>.</w:t>
      </w:r>
      <w:r w:rsidR="00281BD0">
        <w:t xml:space="preserve"> </w:t>
      </w:r>
    </w:p>
    <w:p w14:paraId="71D98AF6" w14:textId="1D594E86" w:rsidR="00A668C9" w:rsidRDefault="00A668C9" w:rsidP="00A668C9">
      <w:pPr>
        <w:pStyle w:val="TF-LEGENDA"/>
      </w:pPr>
      <w:bookmarkStart w:id="261" w:name="_Ref215171867"/>
      <w:bookmarkStart w:id="262" w:name="_Toc215432521"/>
      <w:r>
        <w:t xml:space="preserve">Quadro </w:t>
      </w:r>
      <w:fldSimple w:instr=" SEQ Quadro \* ARABIC ">
        <w:r w:rsidR="001C1872">
          <w:rPr>
            <w:noProof/>
          </w:rPr>
          <w:t>11</w:t>
        </w:r>
      </w:fldSimple>
      <w:bookmarkEnd w:id="261"/>
      <w:r>
        <w:t xml:space="preserve">  </w:t>
      </w:r>
      <w:r w:rsidRPr="0056731F">
        <w:t>–</w:t>
      </w:r>
      <w:r>
        <w:t xml:space="preserve"> Codificação do </w:t>
      </w:r>
      <w:r w:rsidRPr="00335662">
        <w:rPr>
          <w:i/>
          <w:iCs/>
        </w:rPr>
        <w:t>frontend</w:t>
      </w:r>
      <w:r>
        <w:t xml:space="preserve"> para enviar uma </w:t>
      </w:r>
      <w:r w:rsidRPr="003076E1">
        <w:t>ocorrência</w:t>
      </w:r>
      <w:r>
        <w:t xml:space="preserve"> – terceira parte</w:t>
      </w:r>
      <w:bookmarkEnd w:id="262"/>
    </w:p>
    <w:tbl>
      <w:tblPr>
        <w:tblW w:w="9214" w:type="dxa"/>
        <w:tblInd w:w="-5" w:type="dxa"/>
        <w:tblBorders>
          <w:top w:val="single" w:sz="4" w:space="0" w:color="auto"/>
          <w:left w:val="single" w:sz="4" w:space="0" w:color="000000"/>
          <w:bottom w:val="single" w:sz="4" w:space="0" w:color="auto"/>
          <w:right w:val="single" w:sz="4" w:space="0" w:color="000000"/>
          <w:insideH w:val="single" w:sz="4" w:space="0" w:color="000000"/>
          <w:insideV w:val="single" w:sz="4" w:space="0" w:color="000000"/>
        </w:tblBorders>
        <w:tblLook w:val="04A0" w:firstRow="1" w:lastRow="0" w:firstColumn="1" w:lastColumn="0" w:noHBand="0" w:noVBand="1"/>
      </w:tblPr>
      <w:tblGrid>
        <w:gridCol w:w="541"/>
        <w:gridCol w:w="8673"/>
      </w:tblGrid>
      <w:tr w:rsidR="00A668C9" w:rsidRPr="00CC636E" w14:paraId="1CE22419" w14:textId="77777777" w:rsidTr="00C37022">
        <w:tc>
          <w:tcPr>
            <w:tcW w:w="426" w:type="dxa"/>
          </w:tcPr>
          <w:p w14:paraId="41B4F3BB" w14:textId="6B740E42" w:rsidR="00A668C9" w:rsidRPr="00D57164" w:rsidRDefault="00BF3F84" w:rsidP="00C37022">
            <w:pPr>
              <w:pStyle w:val="TF-CDIGO-FONTE"/>
              <w:rPr>
                <w:rStyle w:val="TF-COURIER10"/>
                <w:sz w:val="18"/>
                <w:szCs w:val="18"/>
              </w:rPr>
            </w:pPr>
            <w:r>
              <w:rPr>
                <w:rStyle w:val="TF-COURIER10"/>
                <w:sz w:val="18"/>
                <w:szCs w:val="18"/>
              </w:rPr>
              <w:t>86</w:t>
            </w:r>
          </w:p>
          <w:p w14:paraId="55F72A38" w14:textId="0D0C7B5F" w:rsidR="00A668C9" w:rsidRPr="00D57164" w:rsidRDefault="00BF3F84" w:rsidP="00C37022">
            <w:pPr>
              <w:pStyle w:val="TF-CDIGO-FONTE"/>
              <w:rPr>
                <w:rStyle w:val="TF-COURIER10"/>
                <w:sz w:val="18"/>
                <w:szCs w:val="18"/>
              </w:rPr>
            </w:pPr>
            <w:r>
              <w:rPr>
                <w:rStyle w:val="TF-COURIER10"/>
                <w:sz w:val="18"/>
                <w:szCs w:val="18"/>
              </w:rPr>
              <w:t>87</w:t>
            </w:r>
          </w:p>
          <w:p w14:paraId="061B85A8" w14:textId="4A46112D" w:rsidR="00A668C9" w:rsidRDefault="00BF3F84" w:rsidP="00C37022">
            <w:pPr>
              <w:pStyle w:val="TF-CDIGO-FONTE"/>
              <w:rPr>
                <w:rStyle w:val="TF-COURIER10"/>
                <w:sz w:val="18"/>
                <w:szCs w:val="18"/>
              </w:rPr>
            </w:pPr>
            <w:r>
              <w:rPr>
                <w:rStyle w:val="TF-COURIER10"/>
                <w:sz w:val="18"/>
                <w:szCs w:val="18"/>
              </w:rPr>
              <w:t>88</w:t>
            </w:r>
          </w:p>
          <w:p w14:paraId="68E3334E" w14:textId="396E635D" w:rsidR="00A668C9" w:rsidRPr="00D57164" w:rsidRDefault="00BF3F84" w:rsidP="00547EB2">
            <w:pPr>
              <w:pStyle w:val="TF-CDIGO-FONTE"/>
              <w:rPr>
                <w:rStyle w:val="TF-COURIER10"/>
                <w:sz w:val="18"/>
                <w:szCs w:val="18"/>
              </w:rPr>
            </w:pPr>
            <w:r>
              <w:rPr>
                <w:rStyle w:val="TF-COURIER10"/>
                <w:sz w:val="18"/>
                <w:szCs w:val="18"/>
              </w:rPr>
              <w:t>89</w:t>
            </w:r>
          </w:p>
          <w:p w14:paraId="6F3416CB" w14:textId="67C1D2F6" w:rsidR="00A668C9" w:rsidRDefault="00BF3F84" w:rsidP="00C37022">
            <w:pPr>
              <w:pStyle w:val="TF-CDIGO-FONTE"/>
              <w:rPr>
                <w:rStyle w:val="TF-COURIER10"/>
                <w:sz w:val="18"/>
                <w:szCs w:val="18"/>
              </w:rPr>
            </w:pPr>
            <w:r>
              <w:rPr>
                <w:rStyle w:val="TF-COURIER10"/>
                <w:sz w:val="18"/>
                <w:szCs w:val="18"/>
              </w:rPr>
              <w:t>90</w:t>
            </w:r>
          </w:p>
          <w:p w14:paraId="3C5B5352" w14:textId="795ACD65" w:rsidR="00A668C9" w:rsidRPr="00D57164" w:rsidRDefault="00BF3F84" w:rsidP="00547EB2">
            <w:pPr>
              <w:pStyle w:val="TF-CDIGO-FONTE"/>
              <w:rPr>
                <w:rStyle w:val="TF-COURIER10"/>
                <w:sz w:val="18"/>
                <w:szCs w:val="18"/>
              </w:rPr>
            </w:pPr>
            <w:r>
              <w:rPr>
                <w:rStyle w:val="TF-COURIER10"/>
                <w:sz w:val="18"/>
                <w:szCs w:val="18"/>
              </w:rPr>
              <w:t>91</w:t>
            </w:r>
          </w:p>
          <w:p w14:paraId="16984815" w14:textId="008961D1" w:rsidR="00A668C9" w:rsidRDefault="00BF3F84" w:rsidP="00C37022">
            <w:pPr>
              <w:pStyle w:val="TF-CDIGO-FONTE"/>
              <w:rPr>
                <w:rStyle w:val="TF-COURIER10"/>
                <w:sz w:val="18"/>
                <w:szCs w:val="18"/>
              </w:rPr>
            </w:pPr>
            <w:r>
              <w:rPr>
                <w:rStyle w:val="TF-COURIER10"/>
                <w:sz w:val="18"/>
                <w:szCs w:val="18"/>
              </w:rPr>
              <w:t>92</w:t>
            </w:r>
          </w:p>
          <w:p w14:paraId="6B12188E" w14:textId="05D676EB" w:rsidR="00A668C9" w:rsidRDefault="00BF3F84" w:rsidP="00547EB2">
            <w:pPr>
              <w:pStyle w:val="TF-CDIGO-FONTE"/>
              <w:rPr>
                <w:rStyle w:val="TF-COURIER10"/>
                <w:sz w:val="18"/>
                <w:szCs w:val="18"/>
              </w:rPr>
            </w:pPr>
            <w:r>
              <w:rPr>
                <w:rStyle w:val="TF-COURIER10"/>
                <w:sz w:val="18"/>
                <w:szCs w:val="18"/>
              </w:rPr>
              <w:t>93</w:t>
            </w:r>
          </w:p>
          <w:p w14:paraId="3044F201" w14:textId="0E47ADB2" w:rsidR="00A668C9" w:rsidRPr="00D57164" w:rsidRDefault="00BF3F84" w:rsidP="00547EB2">
            <w:pPr>
              <w:pStyle w:val="TF-CDIGO-FONTE"/>
              <w:rPr>
                <w:rStyle w:val="TF-COURIER10"/>
                <w:sz w:val="18"/>
                <w:szCs w:val="18"/>
              </w:rPr>
            </w:pPr>
            <w:r>
              <w:rPr>
                <w:rStyle w:val="TF-COURIER10"/>
                <w:sz w:val="18"/>
                <w:szCs w:val="18"/>
              </w:rPr>
              <w:t>94</w:t>
            </w:r>
          </w:p>
          <w:p w14:paraId="6004D1ED" w14:textId="4460AA28" w:rsidR="00A668C9" w:rsidRPr="00D57164" w:rsidRDefault="00422E6A" w:rsidP="00C37022">
            <w:pPr>
              <w:pStyle w:val="TF-CDIGO-FONTE"/>
              <w:rPr>
                <w:rStyle w:val="TF-COURIER10"/>
                <w:sz w:val="18"/>
                <w:szCs w:val="18"/>
              </w:rPr>
            </w:pPr>
            <w:r>
              <w:rPr>
                <w:rStyle w:val="TF-COURIER10"/>
                <w:sz w:val="18"/>
                <w:szCs w:val="18"/>
              </w:rPr>
              <w:t>95</w:t>
            </w:r>
          </w:p>
          <w:p w14:paraId="33F64877" w14:textId="268F8BC1" w:rsidR="00A668C9" w:rsidRDefault="00422E6A" w:rsidP="00C37022">
            <w:pPr>
              <w:pStyle w:val="TF-CDIGO-FONTE"/>
              <w:rPr>
                <w:rStyle w:val="TF-COURIER10"/>
                <w:sz w:val="18"/>
                <w:szCs w:val="18"/>
              </w:rPr>
            </w:pPr>
            <w:r>
              <w:rPr>
                <w:rStyle w:val="TF-COURIER10"/>
                <w:sz w:val="18"/>
                <w:szCs w:val="18"/>
              </w:rPr>
              <w:t>96</w:t>
            </w:r>
          </w:p>
          <w:p w14:paraId="0A46CF21" w14:textId="1D576B36" w:rsidR="00A668C9" w:rsidRPr="00D57164" w:rsidRDefault="00422E6A" w:rsidP="00C37022">
            <w:pPr>
              <w:pStyle w:val="TF-CDIGO-FONTE"/>
              <w:rPr>
                <w:rStyle w:val="TF-COURIER10"/>
                <w:sz w:val="18"/>
                <w:szCs w:val="18"/>
              </w:rPr>
            </w:pPr>
            <w:r>
              <w:rPr>
                <w:rStyle w:val="TF-COURIER10"/>
                <w:sz w:val="18"/>
                <w:szCs w:val="18"/>
              </w:rPr>
              <w:t>97</w:t>
            </w:r>
          </w:p>
          <w:p w14:paraId="5984ECEB" w14:textId="241F6671" w:rsidR="00A668C9" w:rsidRPr="00D57164" w:rsidRDefault="00422E6A" w:rsidP="00C37022">
            <w:pPr>
              <w:pStyle w:val="TF-CDIGO-FONTE"/>
              <w:rPr>
                <w:rStyle w:val="TF-COURIER10"/>
                <w:sz w:val="18"/>
                <w:szCs w:val="18"/>
              </w:rPr>
            </w:pPr>
            <w:r>
              <w:rPr>
                <w:rStyle w:val="TF-COURIER10"/>
                <w:sz w:val="18"/>
                <w:szCs w:val="18"/>
              </w:rPr>
              <w:t>98</w:t>
            </w:r>
          </w:p>
          <w:p w14:paraId="5B81DB98" w14:textId="2CE0B5AB" w:rsidR="00A668C9" w:rsidRDefault="00422E6A" w:rsidP="00C37022">
            <w:pPr>
              <w:pStyle w:val="TF-CDIGO-FONTE"/>
              <w:rPr>
                <w:rStyle w:val="TF-COURIER10"/>
                <w:sz w:val="18"/>
                <w:szCs w:val="18"/>
              </w:rPr>
            </w:pPr>
            <w:r>
              <w:rPr>
                <w:rStyle w:val="TF-COURIER10"/>
                <w:sz w:val="18"/>
                <w:szCs w:val="18"/>
              </w:rPr>
              <w:t>99</w:t>
            </w:r>
          </w:p>
          <w:p w14:paraId="1FD24976" w14:textId="5B286A6C" w:rsidR="00A668C9" w:rsidRDefault="00422E6A" w:rsidP="00547EB2">
            <w:pPr>
              <w:pStyle w:val="TF-CDIGO-FONTE"/>
              <w:jc w:val="center"/>
              <w:rPr>
                <w:rStyle w:val="TF-COURIER10"/>
                <w:sz w:val="18"/>
                <w:szCs w:val="18"/>
              </w:rPr>
            </w:pPr>
            <w:r>
              <w:rPr>
                <w:rStyle w:val="TF-COURIER10"/>
                <w:sz w:val="18"/>
                <w:szCs w:val="18"/>
              </w:rPr>
              <w:t>100</w:t>
            </w:r>
          </w:p>
          <w:p w14:paraId="6158F547" w14:textId="289B6666" w:rsidR="00A668C9" w:rsidRPr="00D57164" w:rsidRDefault="00422E6A" w:rsidP="00547EB2">
            <w:pPr>
              <w:pStyle w:val="TF-CDIGO-FONTE"/>
              <w:jc w:val="center"/>
              <w:rPr>
                <w:rStyle w:val="TF-COURIER10"/>
                <w:sz w:val="18"/>
                <w:szCs w:val="18"/>
              </w:rPr>
            </w:pPr>
            <w:r>
              <w:rPr>
                <w:rStyle w:val="TF-COURIER10"/>
                <w:sz w:val="18"/>
                <w:szCs w:val="18"/>
              </w:rPr>
              <w:t>101</w:t>
            </w:r>
          </w:p>
          <w:p w14:paraId="2CC69496" w14:textId="0DC2757D" w:rsidR="00A668C9" w:rsidRPr="00D57164" w:rsidRDefault="00422E6A" w:rsidP="00547EB2">
            <w:pPr>
              <w:pStyle w:val="TF-CDIGO-FONTE"/>
              <w:jc w:val="center"/>
              <w:rPr>
                <w:rStyle w:val="TF-COURIER10"/>
                <w:sz w:val="18"/>
                <w:szCs w:val="18"/>
              </w:rPr>
            </w:pPr>
            <w:r>
              <w:rPr>
                <w:rStyle w:val="TF-COURIER10"/>
                <w:sz w:val="18"/>
                <w:szCs w:val="18"/>
              </w:rPr>
              <w:t>102</w:t>
            </w:r>
          </w:p>
          <w:p w14:paraId="593F18A1" w14:textId="67408C6C" w:rsidR="00A668C9" w:rsidRPr="00D57164" w:rsidRDefault="00422E6A" w:rsidP="00547EB2">
            <w:pPr>
              <w:pStyle w:val="TF-CDIGO-FONTE"/>
              <w:jc w:val="center"/>
              <w:rPr>
                <w:rStyle w:val="TF-COURIER10"/>
                <w:sz w:val="18"/>
                <w:szCs w:val="18"/>
              </w:rPr>
            </w:pPr>
            <w:r>
              <w:rPr>
                <w:rStyle w:val="TF-COURIER10"/>
                <w:sz w:val="18"/>
                <w:szCs w:val="18"/>
              </w:rPr>
              <w:t>103</w:t>
            </w:r>
          </w:p>
          <w:p w14:paraId="64A0C608" w14:textId="1139A2B1" w:rsidR="00A668C9" w:rsidRPr="00D57164" w:rsidRDefault="00A508BD" w:rsidP="00547EB2">
            <w:pPr>
              <w:pStyle w:val="TF-CDIGO-FONTE"/>
              <w:jc w:val="center"/>
              <w:rPr>
                <w:rStyle w:val="TF-COURIER10"/>
                <w:sz w:val="18"/>
                <w:szCs w:val="18"/>
              </w:rPr>
            </w:pPr>
            <w:r>
              <w:rPr>
                <w:rStyle w:val="TF-COURIER10"/>
                <w:sz w:val="18"/>
                <w:szCs w:val="18"/>
              </w:rPr>
              <w:t>104</w:t>
            </w:r>
          </w:p>
          <w:p w14:paraId="06DA102E" w14:textId="15D95919" w:rsidR="00A668C9" w:rsidRPr="00D57164" w:rsidRDefault="00A508BD" w:rsidP="00547EB2">
            <w:pPr>
              <w:pStyle w:val="TF-CDIGO-FONTE"/>
              <w:jc w:val="center"/>
              <w:rPr>
                <w:rStyle w:val="TF-COURIER10"/>
                <w:sz w:val="18"/>
                <w:szCs w:val="18"/>
              </w:rPr>
            </w:pPr>
            <w:r>
              <w:rPr>
                <w:rStyle w:val="TF-COURIER10"/>
                <w:sz w:val="18"/>
                <w:szCs w:val="18"/>
              </w:rPr>
              <w:t>105</w:t>
            </w:r>
          </w:p>
          <w:p w14:paraId="76AB5E11" w14:textId="7D56DBDE" w:rsidR="00A668C9" w:rsidRPr="00D57164" w:rsidRDefault="00A508BD" w:rsidP="00547EB2">
            <w:pPr>
              <w:pStyle w:val="TF-CDIGO-FONTE"/>
              <w:jc w:val="center"/>
              <w:rPr>
                <w:rStyle w:val="TF-COURIER10"/>
                <w:sz w:val="18"/>
                <w:szCs w:val="18"/>
              </w:rPr>
            </w:pPr>
            <w:r>
              <w:rPr>
                <w:rStyle w:val="TF-COURIER10"/>
                <w:sz w:val="18"/>
                <w:szCs w:val="18"/>
              </w:rPr>
              <w:t>106</w:t>
            </w:r>
          </w:p>
          <w:p w14:paraId="2744BC92" w14:textId="2A16E39D" w:rsidR="00A668C9" w:rsidRPr="00D57164" w:rsidRDefault="00A508BD" w:rsidP="00547EB2">
            <w:pPr>
              <w:pStyle w:val="TF-CDIGO-FONTE"/>
              <w:jc w:val="center"/>
              <w:rPr>
                <w:rStyle w:val="TF-COURIER10"/>
                <w:sz w:val="18"/>
                <w:szCs w:val="18"/>
              </w:rPr>
            </w:pPr>
            <w:r>
              <w:rPr>
                <w:rStyle w:val="TF-COURIER10"/>
                <w:sz w:val="18"/>
                <w:szCs w:val="18"/>
              </w:rPr>
              <w:t>107</w:t>
            </w:r>
          </w:p>
          <w:p w14:paraId="1302F366" w14:textId="00B014C9" w:rsidR="00A668C9" w:rsidRPr="00D57164" w:rsidRDefault="00A508BD" w:rsidP="00547EB2">
            <w:pPr>
              <w:pStyle w:val="TF-CDIGO-FONTE"/>
              <w:jc w:val="center"/>
              <w:rPr>
                <w:rStyle w:val="TF-COURIER10"/>
                <w:sz w:val="18"/>
                <w:szCs w:val="18"/>
              </w:rPr>
            </w:pPr>
            <w:r>
              <w:rPr>
                <w:rStyle w:val="TF-COURIER10"/>
                <w:sz w:val="18"/>
                <w:szCs w:val="18"/>
              </w:rPr>
              <w:t>108</w:t>
            </w:r>
          </w:p>
          <w:p w14:paraId="73405908" w14:textId="378EEB27" w:rsidR="00A668C9" w:rsidRPr="00D57164" w:rsidRDefault="00A508BD" w:rsidP="00547EB2">
            <w:pPr>
              <w:pStyle w:val="TF-CDIGO-FONTE"/>
              <w:jc w:val="center"/>
              <w:rPr>
                <w:rStyle w:val="TF-COURIER10"/>
                <w:sz w:val="18"/>
                <w:szCs w:val="18"/>
              </w:rPr>
            </w:pPr>
            <w:r>
              <w:rPr>
                <w:rStyle w:val="TF-COURIER10"/>
                <w:sz w:val="18"/>
                <w:szCs w:val="18"/>
              </w:rPr>
              <w:t>109</w:t>
            </w:r>
          </w:p>
          <w:p w14:paraId="06A484F7" w14:textId="76C843D0" w:rsidR="00A668C9" w:rsidRPr="00D57164" w:rsidRDefault="00A508BD" w:rsidP="00547EB2">
            <w:pPr>
              <w:pStyle w:val="TF-CDIGO-FONTE"/>
              <w:jc w:val="center"/>
              <w:rPr>
                <w:rStyle w:val="TF-COURIER10"/>
                <w:sz w:val="18"/>
                <w:szCs w:val="18"/>
              </w:rPr>
            </w:pPr>
            <w:r>
              <w:rPr>
                <w:rStyle w:val="TF-COURIER10"/>
                <w:sz w:val="18"/>
                <w:szCs w:val="18"/>
              </w:rPr>
              <w:t>110</w:t>
            </w:r>
          </w:p>
          <w:p w14:paraId="708DB159" w14:textId="3C7DD0A6" w:rsidR="00A668C9" w:rsidRPr="00D57164" w:rsidRDefault="00A508BD" w:rsidP="00547EB2">
            <w:pPr>
              <w:pStyle w:val="TF-CDIGO-FONTE"/>
              <w:jc w:val="center"/>
              <w:rPr>
                <w:rStyle w:val="TF-COURIER10"/>
                <w:sz w:val="18"/>
                <w:szCs w:val="18"/>
              </w:rPr>
            </w:pPr>
            <w:r>
              <w:rPr>
                <w:rStyle w:val="TF-COURIER10"/>
                <w:sz w:val="18"/>
                <w:szCs w:val="18"/>
              </w:rPr>
              <w:t>111</w:t>
            </w:r>
          </w:p>
          <w:p w14:paraId="06D99753" w14:textId="29D6780D" w:rsidR="00A668C9" w:rsidRPr="00D57164" w:rsidRDefault="00A508BD" w:rsidP="00547EB2">
            <w:pPr>
              <w:pStyle w:val="TF-CDIGO-FONTE"/>
              <w:jc w:val="center"/>
              <w:rPr>
                <w:rStyle w:val="TF-COURIER10"/>
                <w:sz w:val="18"/>
                <w:szCs w:val="18"/>
              </w:rPr>
            </w:pPr>
            <w:r>
              <w:rPr>
                <w:rStyle w:val="TF-COURIER10"/>
                <w:sz w:val="18"/>
                <w:szCs w:val="18"/>
              </w:rPr>
              <w:t>112</w:t>
            </w:r>
          </w:p>
          <w:p w14:paraId="648F0585" w14:textId="76F56B76" w:rsidR="00A668C9" w:rsidRPr="00D57164" w:rsidRDefault="00A508BD" w:rsidP="00547EB2">
            <w:pPr>
              <w:pStyle w:val="TF-CDIGO-FONTE"/>
              <w:jc w:val="center"/>
              <w:rPr>
                <w:rStyle w:val="TF-COURIER10"/>
                <w:sz w:val="18"/>
                <w:szCs w:val="18"/>
              </w:rPr>
            </w:pPr>
            <w:r>
              <w:rPr>
                <w:rStyle w:val="TF-COURIER10"/>
                <w:sz w:val="18"/>
                <w:szCs w:val="18"/>
              </w:rPr>
              <w:t>113</w:t>
            </w:r>
          </w:p>
          <w:p w14:paraId="5DD3AC43" w14:textId="2FA4781F" w:rsidR="00A668C9" w:rsidRPr="00D57164" w:rsidRDefault="00A508BD" w:rsidP="00547EB2">
            <w:pPr>
              <w:pStyle w:val="TF-CDIGO-FONTE"/>
              <w:jc w:val="center"/>
              <w:rPr>
                <w:rStyle w:val="TF-COURIER10"/>
                <w:sz w:val="18"/>
                <w:szCs w:val="18"/>
              </w:rPr>
            </w:pPr>
            <w:r>
              <w:rPr>
                <w:rStyle w:val="TF-COURIER10"/>
                <w:sz w:val="18"/>
                <w:szCs w:val="18"/>
              </w:rPr>
              <w:t>114</w:t>
            </w:r>
          </w:p>
          <w:p w14:paraId="1C84643A" w14:textId="26915EA2" w:rsidR="00A668C9" w:rsidRPr="00D57164" w:rsidRDefault="00A508BD" w:rsidP="00547EB2">
            <w:pPr>
              <w:pStyle w:val="TF-CDIGO-FONTE"/>
              <w:jc w:val="center"/>
              <w:rPr>
                <w:rStyle w:val="TF-COURIER10"/>
                <w:sz w:val="18"/>
                <w:szCs w:val="18"/>
              </w:rPr>
            </w:pPr>
            <w:r>
              <w:rPr>
                <w:rStyle w:val="TF-COURIER10"/>
                <w:sz w:val="18"/>
                <w:szCs w:val="18"/>
              </w:rPr>
              <w:t>115</w:t>
            </w:r>
          </w:p>
          <w:p w14:paraId="1E05CF67" w14:textId="1B35A964" w:rsidR="00A668C9" w:rsidRPr="00D57164" w:rsidRDefault="00A508BD" w:rsidP="00547EB2">
            <w:pPr>
              <w:pStyle w:val="TF-CDIGO-FONTE"/>
              <w:jc w:val="center"/>
              <w:rPr>
                <w:rStyle w:val="TF-COURIER10"/>
                <w:sz w:val="18"/>
                <w:szCs w:val="18"/>
              </w:rPr>
            </w:pPr>
            <w:r>
              <w:rPr>
                <w:rStyle w:val="TF-COURIER10"/>
                <w:sz w:val="18"/>
                <w:szCs w:val="18"/>
              </w:rPr>
              <w:t>116</w:t>
            </w:r>
          </w:p>
          <w:p w14:paraId="5FF25D16" w14:textId="6180F0B3" w:rsidR="00A668C9" w:rsidRPr="00D57164" w:rsidRDefault="00A508BD" w:rsidP="00547EB2">
            <w:pPr>
              <w:pStyle w:val="TF-CDIGO-FONTE"/>
              <w:jc w:val="center"/>
              <w:rPr>
                <w:rStyle w:val="TF-COURIER10"/>
                <w:sz w:val="18"/>
                <w:szCs w:val="18"/>
              </w:rPr>
            </w:pPr>
            <w:r>
              <w:rPr>
                <w:rStyle w:val="TF-COURIER10"/>
                <w:sz w:val="18"/>
                <w:szCs w:val="18"/>
              </w:rPr>
              <w:t>117</w:t>
            </w:r>
          </w:p>
          <w:p w14:paraId="6FE9F772" w14:textId="53CDB2C2" w:rsidR="00A668C9" w:rsidRPr="00D57164" w:rsidRDefault="00A508BD" w:rsidP="00547EB2">
            <w:pPr>
              <w:pStyle w:val="TF-CDIGO-FONTE"/>
              <w:jc w:val="center"/>
              <w:rPr>
                <w:rStyle w:val="TF-COURIER10"/>
                <w:sz w:val="18"/>
                <w:szCs w:val="18"/>
              </w:rPr>
            </w:pPr>
            <w:r>
              <w:rPr>
                <w:rStyle w:val="TF-COURIER10"/>
                <w:sz w:val="18"/>
                <w:szCs w:val="18"/>
              </w:rPr>
              <w:t>118</w:t>
            </w:r>
          </w:p>
          <w:p w14:paraId="7DC6C42D" w14:textId="2EDBF764" w:rsidR="00A668C9" w:rsidRPr="00D57164" w:rsidRDefault="00A508BD" w:rsidP="00547EB2">
            <w:pPr>
              <w:pStyle w:val="TF-CDIGO-FONTE"/>
              <w:jc w:val="center"/>
              <w:rPr>
                <w:rStyle w:val="TF-COURIER10"/>
                <w:sz w:val="18"/>
                <w:szCs w:val="18"/>
              </w:rPr>
            </w:pPr>
            <w:r>
              <w:rPr>
                <w:rStyle w:val="TF-COURIER10"/>
                <w:sz w:val="18"/>
                <w:szCs w:val="18"/>
              </w:rPr>
              <w:t>119</w:t>
            </w:r>
          </w:p>
          <w:p w14:paraId="4D60E49D" w14:textId="1A3C4B70" w:rsidR="00A668C9" w:rsidRPr="00D57164" w:rsidRDefault="00A508BD" w:rsidP="00547EB2">
            <w:pPr>
              <w:pStyle w:val="TF-CDIGO-FONTE"/>
              <w:jc w:val="center"/>
              <w:rPr>
                <w:rStyle w:val="TF-COURIER10"/>
                <w:sz w:val="18"/>
                <w:szCs w:val="18"/>
              </w:rPr>
            </w:pPr>
            <w:r>
              <w:rPr>
                <w:rStyle w:val="TF-COURIER10"/>
                <w:sz w:val="18"/>
                <w:szCs w:val="18"/>
              </w:rPr>
              <w:t>120</w:t>
            </w:r>
          </w:p>
          <w:p w14:paraId="192F3507" w14:textId="39043428" w:rsidR="00A668C9" w:rsidRPr="00D57164" w:rsidRDefault="00C754E4" w:rsidP="00547EB2">
            <w:pPr>
              <w:pStyle w:val="TF-CDIGO-FONTE"/>
              <w:jc w:val="center"/>
              <w:rPr>
                <w:rStyle w:val="TF-COURIER10"/>
                <w:sz w:val="18"/>
                <w:szCs w:val="18"/>
              </w:rPr>
            </w:pPr>
            <w:r>
              <w:rPr>
                <w:rStyle w:val="TF-COURIER10"/>
                <w:sz w:val="18"/>
                <w:szCs w:val="18"/>
              </w:rPr>
              <w:t>121</w:t>
            </w:r>
          </w:p>
          <w:p w14:paraId="431206CA" w14:textId="3A09B262" w:rsidR="00A668C9" w:rsidRDefault="00C754E4" w:rsidP="00547EB2">
            <w:pPr>
              <w:pStyle w:val="TF-CDIGO-FONTE"/>
              <w:jc w:val="center"/>
              <w:rPr>
                <w:rStyle w:val="TF-COURIER10"/>
                <w:sz w:val="18"/>
                <w:szCs w:val="18"/>
              </w:rPr>
            </w:pPr>
            <w:r>
              <w:rPr>
                <w:rStyle w:val="TF-COURIER10"/>
                <w:sz w:val="18"/>
                <w:szCs w:val="18"/>
              </w:rPr>
              <w:t>122</w:t>
            </w:r>
          </w:p>
          <w:p w14:paraId="259B4488" w14:textId="285B293D" w:rsidR="00A668C9" w:rsidRPr="00D57164" w:rsidRDefault="00C754E4" w:rsidP="00C754E4">
            <w:pPr>
              <w:pStyle w:val="TF-CDIGO-FONTE"/>
              <w:rPr>
                <w:rStyle w:val="TF-COURIER10"/>
                <w:sz w:val="18"/>
                <w:szCs w:val="18"/>
              </w:rPr>
            </w:pPr>
            <w:r>
              <w:rPr>
                <w:rStyle w:val="TF-COURIER10"/>
                <w:sz w:val="18"/>
                <w:szCs w:val="18"/>
              </w:rPr>
              <w:t>123</w:t>
            </w:r>
          </w:p>
          <w:p w14:paraId="50A0E461" w14:textId="0E7A22D5" w:rsidR="00A668C9" w:rsidRPr="00D57164" w:rsidRDefault="00C754E4" w:rsidP="00547EB2">
            <w:pPr>
              <w:pStyle w:val="TF-CDIGO-FONTE"/>
              <w:jc w:val="center"/>
              <w:rPr>
                <w:rStyle w:val="TF-COURIER10"/>
                <w:sz w:val="18"/>
                <w:szCs w:val="18"/>
              </w:rPr>
            </w:pPr>
            <w:r>
              <w:rPr>
                <w:rStyle w:val="TF-COURIER10"/>
                <w:sz w:val="18"/>
                <w:szCs w:val="18"/>
              </w:rPr>
              <w:t>124</w:t>
            </w:r>
          </w:p>
          <w:p w14:paraId="47664850" w14:textId="04C6F74E" w:rsidR="00A668C9" w:rsidRPr="00D57164" w:rsidRDefault="00C754E4" w:rsidP="00547EB2">
            <w:pPr>
              <w:pStyle w:val="TF-CDIGO-FONTE"/>
              <w:jc w:val="center"/>
              <w:rPr>
                <w:rStyle w:val="TF-COURIER10"/>
                <w:sz w:val="18"/>
                <w:szCs w:val="18"/>
              </w:rPr>
            </w:pPr>
            <w:r>
              <w:rPr>
                <w:rStyle w:val="TF-COURIER10"/>
                <w:sz w:val="18"/>
                <w:szCs w:val="18"/>
              </w:rPr>
              <w:t>125</w:t>
            </w:r>
          </w:p>
          <w:p w14:paraId="39F0EE31" w14:textId="17C8E1C6" w:rsidR="00A668C9" w:rsidRDefault="00C754E4" w:rsidP="00547EB2">
            <w:pPr>
              <w:pStyle w:val="TF-CDIGO-FONTE"/>
              <w:jc w:val="center"/>
              <w:rPr>
                <w:rStyle w:val="TF-COURIER10"/>
                <w:sz w:val="18"/>
                <w:szCs w:val="18"/>
              </w:rPr>
            </w:pPr>
            <w:r>
              <w:rPr>
                <w:rStyle w:val="TF-COURIER10"/>
                <w:sz w:val="18"/>
                <w:szCs w:val="18"/>
              </w:rPr>
              <w:t>126</w:t>
            </w:r>
          </w:p>
          <w:p w14:paraId="6AEEB26D" w14:textId="3FFB4C6F" w:rsidR="00A668C9" w:rsidRPr="00D57164" w:rsidRDefault="00C754E4" w:rsidP="00547EB2">
            <w:pPr>
              <w:pStyle w:val="TF-CDIGO-FONTE"/>
              <w:jc w:val="center"/>
              <w:rPr>
                <w:rStyle w:val="TF-COURIER10"/>
                <w:sz w:val="18"/>
                <w:szCs w:val="18"/>
              </w:rPr>
            </w:pPr>
            <w:r>
              <w:rPr>
                <w:rStyle w:val="TF-COURIER10"/>
                <w:sz w:val="18"/>
                <w:szCs w:val="18"/>
              </w:rPr>
              <w:t>127</w:t>
            </w:r>
          </w:p>
          <w:p w14:paraId="623FFDA0" w14:textId="5ABA2017" w:rsidR="00A668C9" w:rsidRDefault="00C754E4" w:rsidP="00547EB2">
            <w:pPr>
              <w:pStyle w:val="TF-CDIGO-FONTE"/>
              <w:jc w:val="center"/>
              <w:rPr>
                <w:rStyle w:val="TF-COURIER10"/>
                <w:sz w:val="18"/>
                <w:szCs w:val="18"/>
              </w:rPr>
            </w:pPr>
            <w:r>
              <w:rPr>
                <w:rStyle w:val="TF-COURIER10"/>
                <w:sz w:val="18"/>
                <w:szCs w:val="18"/>
              </w:rPr>
              <w:t>128</w:t>
            </w:r>
          </w:p>
          <w:p w14:paraId="4BF1D10B" w14:textId="53738E8B" w:rsidR="00A668C9" w:rsidRDefault="00C754E4" w:rsidP="00547EB2">
            <w:pPr>
              <w:pStyle w:val="TF-CDIGO-FONTE"/>
              <w:jc w:val="center"/>
              <w:rPr>
                <w:rStyle w:val="TF-COURIER10"/>
                <w:sz w:val="18"/>
                <w:szCs w:val="18"/>
              </w:rPr>
            </w:pPr>
            <w:r>
              <w:rPr>
                <w:rStyle w:val="TF-COURIER10"/>
                <w:sz w:val="18"/>
                <w:szCs w:val="18"/>
              </w:rPr>
              <w:t>129</w:t>
            </w:r>
          </w:p>
          <w:p w14:paraId="16ED7EBF" w14:textId="112F9B4D" w:rsidR="00A668C9" w:rsidRDefault="00C754E4" w:rsidP="00547EB2">
            <w:pPr>
              <w:pStyle w:val="TF-CDIGO-FONTE"/>
              <w:jc w:val="center"/>
              <w:rPr>
                <w:rStyle w:val="TF-COURIER10"/>
                <w:sz w:val="18"/>
                <w:szCs w:val="18"/>
              </w:rPr>
            </w:pPr>
            <w:r>
              <w:rPr>
                <w:rStyle w:val="TF-COURIER10"/>
                <w:sz w:val="18"/>
                <w:szCs w:val="18"/>
              </w:rPr>
              <w:t>130</w:t>
            </w:r>
          </w:p>
          <w:p w14:paraId="30242082" w14:textId="1ED365B9" w:rsidR="00A668C9" w:rsidRDefault="00C754E4" w:rsidP="00547EB2">
            <w:pPr>
              <w:pStyle w:val="TF-CDIGO-FONTE"/>
              <w:jc w:val="center"/>
              <w:rPr>
                <w:rStyle w:val="TF-COURIER10"/>
                <w:sz w:val="18"/>
                <w:szCs w:val="18"/>
              </w:rPr>
            </w:pPr>
            <w:r>
              <w:rPr>
                <w:rStyle w:val="TF-COURIER10"/>
                <w:sz w:val="18"/>
                <w:szCs w:val="18"/>
              </w:rPr>
              <w:t>131</w:t>
            </w:r>
          </w:p>
          <w:p w14:paraId="76F1123D" w14:textId="77777777" w:rsidR="00A668C9" w:rsidRDefault="00C754E4" w:rsidP="00547EB2">
            <w:pPr>
              <w:pStyle w:val="TF-CDIGO-FONTE"/>
              <w:jc w:val="center"/>
              <w:rPr>
                <w:rStyle w:val="TF-COURIER10"/>
                <w:sz w:val="18"/>
                <w:szCs w:val="18"/>
              </w:rPr>
            </w:pPr>
            <w:r>
              <w:rPr>
                <w:rStyle w:val="TF-COURIER10"/>
                <w:sz w:val="18"/>
                <w:szCs w:val="18"/>
              </w:rPr>
              <w:t>132</w:t>
            </w:r>
          </w:p>
          <w:p w14:paraId="74FFDAC3" w14:textId="4EB0BEA8" w:rsidR="00C754E4" w:rsidRPr="00D57164" w:rsidRDefault="00C754E4" w:rsidP="00547EB2">
            <w:pPr>
              <w:pStyle w:val="TF-CDIGO-FONTE"/>
              <w:jc w:val="center"/>
              <w:rPr>
                <w:rStyle w:val="TF-COURIER10"/>
                <w:sz w:val="18"/>
                <w:szCs w:val="18"/>
              </w:rPr>
            </w:pPr>
            <w:r>
              <w:rPr>
                <w:rStyle w:val="TF-COURIER10"/>
                <w:sz w:val="18"/>
                <w:szCs w:val="18"/>
              </w:rPr>
              <w:t>133</w:t>
            </w:r>
          </w:p>
        </w:tc>
        <w:tc>
          <w:tcPr>
            <w:tcW w:w="8788" w:type="dxa"/>
            <w:vAlign w:val="center"/>
          </w:tcPr>
          <w:p w14:paraId="3352307C" w14:textId="77777777" w:rsidR="00F621A9" w:rsidRPr="00F621A9" w:rsidRDefault="00F621A9" w:rsidP="00F621A9">
            <w:pPr>
              <w:pStyle w:val="TF-CDIGO-FONTE"/>
              <w:rPr>
                <w:rStyle w:val="TF-COURIER10"/>
                <w:sz w:val="18"/>
                <w:szCs w:val="18"/>
              </w:rPr>
            </w:pPr>
            <w:r w:rsidRPr="00F621A9">
              <w:rPr>
                <w:rStyle w:val="TF-COURIER10"/>
                <w:sz w:val="18"/>
                <w:szCs w:val="18"/>
              </w:rPr>
              <w:t>const extractOccurrenceId = (res: any): string | null =&gt; {</w:t>
            </w:r>
          </w:p>
          <w:p w14:paraId="731ACC4D" w14:textId="77777777" w:rsidR="00F621A9" w:rsidRPr="00F621A9" w:rsidRDefault="00F621A9" w:rsidP="00F621A9">
            <w:pPr>
              <w:pStyle w:val="TF-CDIGO-FONTE"/>
              <w:rPr>
                <w:rStyle w:val="TF-COURIER10"/>
                <w:sz w:val="18"/>
                <w:szCs w:val="18"/>
              </w:rPr>
            </w:pPr>
            <w:r w:rsidRPr="00F621A9">
              <w:rPr>
                <w:rStyle w:val="TF-COURIER10"/>
                <w:sz w:val="18"/>
                <w:szCs w:val="18"/>
              </w:rPr>
              <w:t xml:space="preserve">  if (!res) { return null; }</w:t>
            </w:r>
          </w:p>
          <w:p w14:paraId="661C9C35" w14:textId="36C90ECB" w:rsidR="00F621A9" w:rsidRPr="00F621A9" w:rsidRDefault="00F621A9" w:rsidP="00F621A9">
            <w:pPr>
              <w:pStyle w:val="TF-CDIGO-FONTE"/>
              <w:rPr>
                <w:rStyle w:val="TF-COURIER10"/>
                <w:sz w:val="18"/>
                <w:szCs w:val="18"/>
              </w:rPr>
            </w:pPr>
            <w:r w:rsidRPr="00F621A9">
              <w:rPr>
                <w:rStyle w:val="TF-COURIER10"/>
                <w:sz w:val="18"/>
                <w:szCs w:val="18"/>
              </w:rPr>
              <w:t xml:space="preserve">  if (res.id) { return String(res.id);}</w:t>
            </w:r>
          </w:p>
          <w:p w14:paraId="72A18F5E" w14:textId="77777777" w:rsidR="00F621A9" w:rsidRPr="00F621A9" w:rsidRDefault="00F621A9" w:rsidP="00F621A9">
            <w:pPr>
              <w:pStyle w:val="TF-CDIGO-FONTE"/>
              <w:rPr>
                <w:rStyle w:val="TF-COURIER10"/>
                <w:sz w:val="18"/>
                <w:szCs w:val="18"/>
              </w:rPr>
            </w:pPr>
            <w:r w:rsidRPr="00F621A9">
              <w:rPr>
                <w:rStyle w:val="TF-COURIER10"/>
                <w:sz w:val="18"/>
                <w:szCs w:val="18"/>
              </w:rPr>
              <w:t xml:space="preserve">  return null;</w:t>
            </w:r>
          </w:p>
          <w:p w14:paraId="3B05FB7D" w14:textId="77777777" w:rsidR="00F621A9" w:rsidRPr="00F621A9" w:rsidRDefault="00F621A9" w:rsidP="00F621A9">
            <w:pPr>
              <w:pStyle w:val="TF-CDIGO-FONTE"/>
              <w:rPr>
                <w:rStyle w:val="TF-COURIER10"/>
                <w:sz w:val="18"/>
                <w:szCs w:val="18"/>
              </w:rPr>
            </w:pPr>
            <w:r w:rsidRPr="00F621A9">
              <w:rPr>
                <w:rStyle w:val="TF-COURIER10"/>
                <w:sz w:val="18"/>
                <w:szCs w:val="18"/>
              </w:rPr>
              <w:t>};</w:t>
            </w:r>
          </w:p>
          <w:p w14:paraId="6F8DCB71" w14:textId="77777777" w:rsidR="00F621A9" w:rsidRPr="00F621A9" w:rsidRDefault="00F621A9" w:rsidP="00F621A9">
            <w:pPr>
              <w:pStyle w:val="TF-CDIGO-FONTE"/>
              <w:rPr>
                <w:rStyle w:val="TF-COURIER10"/>
                <w:sz w:val="18"/>
                <w:szCs w:val="18"/>
              </w:rPr>
            </w:pPr>
          </w:p>
          <w:p w14:paraId="2DC29082" w14:textId="77777777" w:rsidR="00F621A9" w:rsidRPr="00F621A9" w:rsidRDefault="00F621A9" w:rsidP="00F621A9">
            <w:pPr>
              <w:pStyle w:val="TF-CDIGO-FONTE"/>
              <w:rPr>
                <w:rStyle w:val="TF-COURIER10"/>
                <w:sz w:val="18"/>
                <w:szCs w:val="18"/>
              </w:rPr>
            </w:pPr>
            <w:r w:rsidRPr="00F621A9">
              <w:rPr>
                <w:rStyle w:val="TF-COURIER10"/>
                <w:sz w:val="18"/>
                <w:szCs w:val="18"/>
              </w:rPr>
              <w:t>const sendPayload = () =&gt; {</w:t>
            </w:r>
          </w:p>
          <w:p w14:paraId="42A7E40F" w14:textId="69828A88" w:rsidR="00F621A9" w:rsidRPr="00F621A9" w:rsidRDefault="00F621A9" w:rsidP="00F621A9">
            <w:pPr>
              <w:pStyle w:val="TF-CDIGO-FONTE"/>
              <w:rPr>
                <w:rStyle w:val="TF-COURIER10"/>
                <w:sz w:val="18"/>
                <w:szCs w:val="18"/>
              </w:rPr>
            </w:pPr>
            <w:r w:rsidRPr="00F621A9">
              <w:rPr>
                <w:rStyle w:val="TF-COURIER10"/>
                <w:sz w:val="18"/>
                <w:szCs w:val="18"/>
              </w:rPr>
              <w:t xml:space="preserve">  this.loading = true;</w:t>
            </w:r>
          </w:p>
          <w:p w14:paraId="3DE4DE27" w14:textId="77777777" w:rsidR="00F621A9" w:rsidRPr="00F621A9" w:rsidRDefault="00F621A9" w:rsidP="00F621A9">
            <w:pPr>
              <w:pStyle w:val="TF-CDIGO-FONTE"/>
              <w:rPr>
                <w:rStyle w:val="TF-COURIER10"/>
                <w:sz w:val="18"/>
                <w:szCs w:val="18"/>
              </w:rPr>
            </w:pPr>
            <w:r w:rsidRPr="00F621A9">
              <w:rPr>
                <w:rStyle w:val="TF-COURIER10"/>
                <w:sz w:val="18"/>
                <w:szCs w:val="18"/>
              </w:rPr>
              <w:t xml:space="preserve">  this.occ.createOccurrence(payload).subscribe({</w:t>
            </w:r>
          </w:p>
          <w:p w14:paraId="102B5BAF" w14:textId="77777777" w:rsidR="00F621A9" w:rsidRPr="00F621A9" w:rsidRDefault="00F621A9" w:rsidP="00F621A9">
            <w:pPr>
              <w:pStyle w:val="TF-CDIGO-FONTE"/>
              <w:rPr>
                <w:rStyle w:val="TF-COURIER10"/>
                <w:sz w:val="18"/>
                <w:szCs w:val="18"/>
              </w:rPr>
            </w:pPr>
            <w:r w:rsidRPr="00F621A9">
              <w:rPr>
                <w:rStyle w:val="TF-COURIER10"/>
                <w:sz w:val="18"/>
                <w:szCs w:val="18"/>
              </w:rPr>
              <w:t xml:space="preserve">    next: (res: any) =&gt; {</w:t>
            </w:r>
          </w:p>
          <w:p w14:paraId="4708DD93" w14:textId="30592DE3" w:rsidR="00F621A9" w:rsidRDefault="00F621A9" w:rsidP="00F621A9">
            <w:pPr>
              <w:pStyle w:val="TF-CDIGO-FONTE"/>
              <w:rPr>
                <w:rStyle w:val="TF-COURIER10"/>
                <w:sz w:val="18"/>
                <w:szCs w:val="18"/>
              </w:rPr>
            </w:pPr>
            <w:r w:rsidRPr="00F621A9">
              <w:rPr>
                <w:rStyle w:val="TF-COURIER10"/>
                <w:sz w:val="18"/>
                <w:szCs w:val="18"/>
              </w:rPr>
              <w:t xml:space="preserve">     </w:t>
            </w:r>
            <w:r>
              <w:rPr>
                <w:rStyle w:val="TF-COURIER10"/>
                <w:sz w:val="18"/>
                <w:szCs w:val="18"/>
              </w:rPr>
              <w:t xml:space="preserve"> </w:t>
            </w:r>
            <w:r w:rsidRPr="00F621A9">
              <w:rPr>
                <w:rStyle w:val="TF-COURIER10"/>
                <w:sz w:val="18"/>
                <w:szCs w:val="18"/>
              </w:rPr>
              <w:t>const createdId = extractOccurrenceId(res) || (res &amp;&amp; res.id) ||</w:t>
            </w:r>
            <w:r>
              <w:rPr>
                <w:rStyle w:val="TF-COURIER10"/>
                <w:sz w:val="18"/>
                <w:szCs w:val="18"/>
              </w:rPr>
              <w:t xml:space="preserve"> </w:t>
            </w:r>
            <w:r w:rsidRPr="00F621A9">
              <w:rPr>
                <w:rStyle w:val="TF-COURIER10"/>
                <w:sz w:val="18"/>
                <w:szCs w:val="18"/>
              </w:rPr>
              <w:t>null;</w:t>
            </w:r>
          </w:p>
          <w:p w14:paraId="4F3C5DEA" w14:textId="77777777" w:rsidR="00F621A9" w:rsidRPr="00F621A9" w:rsidRDefault="00F621A9" w:rsidP="00F621A9">
            <w:pPr>
              <w:pStyle w:val="TF-CDIGO-FONTE"/>
              <w:rPr>
                <w:rStyle w:val="TF-COURIER10"/>
                <w:sz w:val="18"/>
                <w:szCs w:val="18"/>
              </w:rPr>
            </w:pPr>
          </w:p>
          <w:p w14:paraId="3A292F69" w14:textId="77777777" w:rsidR="00F621A9" w:rsidRPr="00F621A9" w:rsidRDefault="00F621A9" w:rsidP="00F621A9">
            <w:pPr>
              <w:pStyle w:val="TF-CDIGO-FONTE"/>
              <w:rPr>
                <w:rStyle w:val="TF-COURIER10"/>
                <w:sz w:val="18"/>
                <w:szCs w:val="18"/>
              </w:rPr>
            </w:pPr>
            <w:r w:rsidRPr="00F621A9">
              <w:rPr>
                <w:rStyle w:val="TF-COURIER10"/>
                <w:sz w:val="18"/>
                <w:szCs w:val="18"/>
              </w:rPr>
              <w:t xml:space="preserve">      if (this.imageFiles &amp;&amp; this.imageFiles.length &amp;&amp; createdId) {</w:t>
            </w:r>
          </w:p>
          <w:p w14:paraId="57930802" w14:textId="329D77CB" w:rsidR="00F621A9" w:rsidRPr="00F621A9" w:rsidRDefault="00F621A9" w:rsidP="00F621A9">
            <w:pPr>
              <w:pStyle w:val="TF-CDIGO-FONTE"/>
              <w:rPr>
                <w:rStyle w:val="TF-COURIER10"/>
                <w:sz w:val="18"/>
                <w:szCs w:val="18"/>
              </w:rPr>
            </w:pPr>
            <w:r w:rsidRPr="00F621A9">
              <w:rPr>
                <w:rStyle w:val="TF-COURIER10"/>
                <w:sz w:val="18"/>
                <w:szCs w:val="18"/>
              </w:rPr>
              <w:t xml:space="preserve">        const uploads: Array&lt;any&gt; = [];</w:t>
            </w:r>
          </w:p>
          <w:p w14:paraId="3EA71CCD" w14:textId="0A653B27" w:rsidR="00F621A9" w:rsidRPr="00F621A9" w:rsidRDefault="00F621A9" w:rsidP="00F621A9">
            <w:pPr>
              <w:pStyle w:val="TF-CDIGO-FONTE"/>
              <w:rPr>
                <w:rStyle w:val="TF-COURIER10"/>
                <w:sz w:val="18"/>
                <w:szCs w:val="18"/>
              </w:rPr>
            </w:pPr>
            <w:r w:rsidRPr="00F621A9">
              <w:rPr>
                <w:rStyle w:val="TF-COURIER10"/>
                <w:sz w:val="18"/>
                <w:szCs w:val="18"/>
              </w:rPr>
              <w:t xml:space="preserve">      </w:t>
            </w:r>
            <w:r w:rsidR="00836516">
              <w:rPr>
                <w:rStyle w:val="TF-COURIER10"/>
                <w:sz w:val="18"/>
                <w:szCs w:val="18"/>
              </w:rPr>
              <w:t xml:space="preserve">  </w:t>
            </w:r>
            <w:r w:rsidRPr="00F621A9">
              <w:rPr>
                <w:rStyle w:val="TF-COURIER10"/>
                <w:sz w:val="18"/>
                <w:szCs w:val="18"/>
              </w:rPr>
              <w:t>for (let i = 0; i&lt;this.imageFiles.length; i++) {</w:t>
            </w:r>
          </w:p>
          <w:p w14:paraId="1B936230" w14:textId="1A459BE5" w:rsidR="00F621A9" w:rsidRPr="00F621A9" w:rsidRDefault="00F621A9" w:rsidP="00F621A9">
            <w:pPr>
              <w:pStyle w:val="TF-CDIGO-FONTE"/>
              <w:rPr>
                <w:rStyle w:val="TF-COURIER10"/>
                <w:sz w:val="18"/>
                <w:szCs w:val="18"/>
              </w:rPr>
            </w:pPr>
            <w:r w:rsidRPr="00F621A9">
              <w:rPr>
                <w:rStyle w:val="TF-COURIER10"/>
                <w:sz w:val="18"/>
                <w:szCs w:val="18"/>
              </w:rPr>
              <w:t>uploads.push(this.occ.uploadImage(this.imageFiles[i],</w:t>
            </w:r>
            <w:r>
              <w:rPr>
                <w:rStyle w:val="TF-COURIER10"/>
                <w:sz w:val="18"/>
                <w:szCs w:val="18"/>
              </w:rPr>
              <w:t xml:space="preserve"> </w:t>
            </w:r>
            <w:r w:rsidRPr="00F621A9">
              <w:rPr>
                <w:rStyle w:val="TF-COURIER10"/>
                <w:sz w:val="18"/>
                <w:szCs w:val="18"/>
              </w:rPr>
              <w:t>createdId).toPromise());</w:t>
            </w:r>
          </w:p>
          <w:p w14:paraId="7CB4E1C0" w14:textId="5179946E" w:rsidR="00F621A9" w:rsidRPr="00F621A9" w:rsidRDefault="00F621A9" w:rsidP="00F621A9">
            <w:pPr>
              <w:pStyle w:val="TF-CDIGO-FONTE"/>
              <w:rPr>
                <w:rStyle w:val="TF-COURIER10"/>
                <w:sz w:val="18"/>
                <w:szCs w:val="18"/>
              </w:rPr>
            </w:pPr>
            <w:r w:rsidRPr="00F621A9">
              <w:rPr>
                <w:rStyle w:val="TF-COURIER10"/>
                <w:sz w:val="18"/>
                <w:szCs w:val="18"/>
              </w:rPr>
              <w:t xml:space="preserve">     </w:t>
            </w:r>
            <w:r w:rsidR="00836516">
              <w:rPr>
                <w:rStyle w:val="TF-COURIER10"/>
                <w:sz w:val="18"/>
                <w:szCs w:val="18"/>
              </w:rPr>
              <w:t xml:space="preserve">   </w:t>
            </w:r>
            <w:r w:rsidRPr="00F621A9">
              <w:rPr>
                <w:rStyle w:val="TF-COURIER10"/>
                <w:sz w:val="18"/>
                <w:szCs w:val="18"/>
              </w:rPr>
              <w:t>}</w:t>
            </w:r>
          </w:p>
          <w:p w14:paraId="7DC0E196" w14:textId="0D48DAA0" w:rsidR="00F621A9" w:rsidRPr="00F621A9" w:rsidRDefault="00F621A9" w:rsidP="00F621A9">
            <w:pPr>
              <w:pStyle w:val="TF-CDIGO-FONTE"/>
              <w:rPr>
                <w:rStyle w:val="TF-COURIER10"/>
                <w:sz w:val="18"/>
                <w:szCs w:val="18"/>
              </w:rPr>
            </w:pPr>
            <w:r w:rsidRPr="00F621A9">
              <w:rPr>
                <w:rStyle w:val="TF-COURIER10"/>
                <w:sz w:val="18"/>
                <w:szCs w:val="18"/>
              </w:rPr>
              <w:t xml:space="preserve">       Promise.all(uploads</w:t>
            </w:r>
            <w:r>
              <w:rPr>
                <w:rStyle w:val="TF-COURIER10"/>
                <w:sz w:val="18"/>
                <w:szCs w:val="18"/>
              </w:rPr>
              <w:t>)</w:t>
            </w:r>
            <w:r w:rsidRPr="00F621A9">
              <w:rPr>
                <w:rStyle w:val="TF-COURIER10"/>
                <w:sz w:val="18"/>
                <w:szCs w:val="18"/>
              </w:rPr>
              <w:t>.then(() =&gt; {</w:t>
            </w:r>
          </w:p>
          <w:p w14:paraId="3BFF617C" w14:textId="7C425339" w:rsidR="00F621A9" w:rsidRPr="00F621A9" w:rsidRDefault="00F621A9" w:rsidP="00F621A9">
            <w:pPr>
              <w:pStyle w:val="TF-CDIGO-FONTE"/>
              <w:rPr>
                <w:rStyle w:val="TF-COURIER10"/>
                <w:sz w:val="18"/>
                <w:szCs w:val="18"/>
              </w:rPr>
            </w:pPr>
            <w:r w:rsidRPr="00F621A9">
              <w:rPr>
                <w:rStyle w:val="TF-COURIER10"/>
                <w:sz w:val="18"/>
                <w:szCs w:val="18"/>
              </w:rPr>
              <w:t xml:space="preserve">       this.occ.triggerGenaiForOccurrence(String(createdId)).subscribe({</w:t>
            </w:r>
          </w:p>
          <w:p w14:paraId="4F4BA298" w14:textId="487A6F66" w:rsidR="00F621A9" w:rsidRPr="00F621A9" w:rsidRDefault="00F621A9" w:rsidP="00F621A9">
            <w:pPr>
              <w:pStyle w:val="TF-CDIGO-FONTE"/>
              <w:rPr>
                <w:rStyle w:val="TF-COURIER10"/>
                <w:sz w:val="18"/>
                <w:szCs w:val="18"/>
              </w:rPr>
            </w:pPr>
            <w:r w:rsidRPr="00F621A9">
              <w:rPr>
                <w:rStyle w:val="TF-COURIER10"/>
                <w:sz w:val="18"/>
                <w:szCs w:val="18"/>
              </w:rPr>
              <w:t xml:space="preserve">            next: () =&gt; {</w:t>
            </w:r>
          </w:p>
          <w:p w14:paraId="23A9852D" w14:textId="1C107778" w:rsidR="00F621A9" w:rsidRPr="00F621A9" w:rsidRDefault="00F621A9" w:rsidP="00F621A9">
            <w:pPr>
              <w:pStyle w:val="TF-CDIGO-FONTE"/>
              <w:rPr>
                <w:rStyle w:val="TF-COURIER10"/>
                <w:sz w:val="18"/>
                <w:szCs w:val="18"/>
              </w:rPr>
            </w:pPr>
            <w:r w:rsidRPr="00F621A9">
              <w:rPr>
                <w:rStyle w:val="TF-COURIER10"/>
                <w:sz w:val="18"/>
                <w:szCs w:val="18"/>
              </w:rPr>
              <w:t xml:space="preserve">               this.loading = false;</w:t>
            </w:r>
          </w:p>
          <w:p w14:paraId="3966CEAA" w14:textId="3EC40126" w:rsidR="00F621A9" w:rsidRPr="00F621A9" w:rsidRDefault="00F621A9" w:rsidP="00F621A9">
            <w:pPr>
              <w:pStyle w:val="TF-CDIGO-FONTE"/>
              <w:rPr>
                <w:rStyle w:val="TF-COURIER10"/>
                <w:sz w:val="18"/>
                <w:szCs w:val="18"/>
              </w:rPr>
            </w:pPr>
            <w:r w:rsidRPr="00F621A9">
              <w:rPr>
                <w:rStyle w:val="TF-COURIER10"/>
                <w:sz w:val="18"/>
                <w:szCs w:val="18"/>
              </w:rPr>
              <w:t xml:space="preserve">               this.router.navigate(['/profile']);</w:t>
            </w:r>
          </w:p>
          <w:p w14:paraId="381315E4" w14:textId="6B9C0554" w:rsidR="00F621A9" w:rsidRPr="00F621A9" w:rsidRDefault="00F621A9" w:rsidP="00F621A9">
            <w:pPr>
              <w:pStyle w:val="TF-CDIGO-FONTE"/>
              <w:rPr>
                <w:rStyle w:val="TF-COURIER10"/>
                <w:sz w:val="18"/>
                <w:szCs w:val="18"/>
              </w:rPr>
            </w:pPr>
            <w:r w:rsidRPr="00F621A9">
              <w:rPr>
                <w:rStyle w:val="TF-COURIER10"/>
                <w:sz w:val="18"/>
                <w:szCs w:val="18"/>
              </w:rPr>
              <w:t xml:space="preserve">            },</w:t>
            </w:r>
          </w:p>
          <w:p w14:paraId="4F3BA644" w14:textId="77777777" w:rsidR="00F621A9" w:rsidRPr="00F621A9" w:rsidRDefault="00F621A9" w:rsidP="00F621A9">
            <w:pPr>
              <w:pStyle w:val="TF-CDIGO-FONTE"/>
              <w:rPr>
                <w:rStyle w:val="TF-COURIER10"/>
                <w:sz w:val="18"/>
                <w:szCs w:val="18"/>
              </w:rPr>
            </w:pPr>
            <w:r w:rsidRPr="00F621A9">
              <w:rPr>
                <w:rStyle w:val="TF-COURIER10"/>
                <w:sz w:val="18"/>
                <w:szCs w:val="18"/>
              </w:rPr>
              <w:t xml:space="preserve">              error: (err: any) =&gt; {</w:t>
            </w:r>
          </w:p>
          <w:p w14:paraId="3E6661C2" w14:textId="77777777" w:rsidR="00F621A9" w:rsidRPr="00F621A9" w:rsidRDefault="00F621A9" w:rsidP="00F621A9">
            <w:pPr>
              <w:pStyle w:val="TF-CDIGO-FONTE"/>
              <w:rPr>
                <w:rStyle w:val="TF-COURIER10"/>
                <w:sz w:val="18"/>
                <w:szCs w:val="18"/>
              </w:rPr>
            </w:pPr>
            <w:r w:rsidRPr="00F621A9">
              <w:rPr>
                <w:rStyle w:val="TF-COURIER10"/>
                <w:sz w:val="18"/>
                <w:szCs w:val="18"/>
              </w:rPr>
              <w:t xml:space="preserve">                console.error('GenAI trigger failed', err);</w:t>
            </w:r>
          </w:p>
          <w:p w14:paraId="78C12E42" w14:textId="77777777" w:rsidR="00F621A9" w:rsidRPr="00F621A9" w:rsidRDefault="00F621A9" w:rsidP="00F621A9">
            <w:pPr>
              <w:pStyle w:val="TF-CDIGO-FONTE"/>
              <w:rPr>
                <w:rStyle w:val="TF-COURIER10"/>
                <w:sz w:val="18"/>
                <w:szCs w:val="18"/>
              </w:rPr>
            </w:pPr>
            <w:r w:rsidRPr="00F621A9">
              <w:rPr>
                <w:rStyle w:val="TF-COURIER10"/>
                <w:sz w:val="18"/>
                <w:szCs w:val="18"/>
              </w:rPr>
              <w:t xml:space="preserve">                this.loading = false;</w:t>
            </w:r>
          </w:p>
          <w:p w14:paraId="26189190" w14:textId="77777777" w:rsidR="00F621A9" w:rsidRPr="00F621A9" w:rsidRDefault="00F621A9" w:rsidP="00F621A9">
            <w:pPr>
              <w:pStyle w:val="TF-CDIGO-FONTE"/>
              <w:rPr>
                <w:rStyle w:val="TF-COURIER10"/>
                <w:sz w:val="18"/>
                <w:szCs w:val="18"/>
              </w:rPr>
            </w:pPr>
            <w:r w:rsidRPr="00F621A9">
              <w:rPr>
                <w:rStyle w:val="TF-COURIER10"/>
                <w:sz w:val="18"/>
                <w:szCs w:val="18"/>
              </w:rPr>
              <w:t xml:space="preserve">                this.router.navigate(['/profile']);</w:t>
            </w:r>
          </w:p>
          <w:p w14:paraId="17951742" w14:textId="77777777" w:rsidR="00F621A9" w:rsidRPr="00F621A9" w:rsidRDefault="00F621A9" w:rsidP="00F621A9">
            <w:pPr>
              <w:pStyle w:val="TF-CDIGO-FONTE"/>
              <w:rPr>
                <w:rStyle w:val="TF-COURIER10"/>
                <w:sz w:val="18"/>
                <w:szCs w:val="18"/>
              </w:rPr>
            </w:pPr>
            <w:r w:rsidRPr="00F621A9">
              <w:rPr>
                <w:rStyle w:val="TF-COURIER10"/>
                <w:sz w:val="18"/>
                <w:szCs w:val="18"/>
              </w:rPr>
              <w:t xml:space="preserve">              }</w:t>
            </w:r>
          </w:p>
          <w:p w14:paraId="4DA9FF90" w14:textId="77777777" w:rsidR="00F621A9" w:rsidRPr="00F621A9" w:rsidRDefault="00F621A9" w:rsidP="00F621A9">
            <w:pPr>
              <w:pStyle w:val="TF-CDIGO-FONTE"/>
              <w:rPr>
                <w:rStyle w:val="TF-COURIER10"/>
                <w:sz w:val="18"/>
                <w:szCs w:val="18"/>
              </w:rPr>
            </w:pPr>
            <w:r w:rsidRPr="00F621A9">
              <w:rPr>
                <w:rStyle w:val="TF-COURIER10"/>
                <w:sz w:val="18"/>
                <w:szCs w:val="18"/>
              </w:rPr>
              <w:t xml:space="preserve">            });</w:t>
            </w:r>
          </w:p>
          <w:p w14:paraId="0DBE272F" w14:textId="77777777" w:rsidR="00F621A9" w:rsidRPr="00F621A9" w:rsidRDefault="00F621A9" w:rsidP="00F621A9">
            <w:pPr>
              <w:pStyle w:val="TF-CDIGO-FONTE"/>
              <w:rPr>
                <w:rStyle w:val="TF-COURIER10"/>
                <w:sz w:val="18"/>
                <w:szCs w:val="18"/>
              </w:rPr>
            </w:pPr>
            <w:r w:rsidRPr="00F621A9">
              <w:rPr>
                <w:rStyle w:val="TF-COURIER10"/>
                <w:sz w:val="18"/>
                <w:szCs w:val="18"/>
              </w:rPr>
              <w:t xml:space="preserve">          })</w:t>
            </w:r>
          </w:p>
          <w:p w14:paraId="52F1F0D1" w14:textId="77777777" w:rsidR="00F621A9" w:rsidRPr="00F621A9" w:rsidRDefault="00F621A9" w:rsidP="00F621A9">
            <w:pPr>
              <w:pStyle w:val="TF-CDIGO-FONTE"/>
              <w:rPr>
                <w:rStyle w:val="TF-COURIER10"/>
                <w:sz w:val="18"/>
                <w:szCs w:val="18"/>
              </w:rPr>
            </w:pPr>
            <w:r w:rsidRPr="00F621A9">
              <w:rPr>
                <w:rStyle w:val="TF-COURIER10"/>
                <w:sz w:val="18"/>
                <w:szCs w:val="18"/>
              </w:rPr>
              <w:t xml:space="preserve">          .catch((err) =&gt; {</w:t>
            </w:r>
          </w:p>
          <w:p w14:paraId="26B06B5A" w14:textId="77777777" w:rsidR="00F621A9" w:rsidRPr="00F621A9" w:rsidRDefault="00F621A9" w:rsidP="00F621A9">
            <w:pPr>
              <w:pStyle w:val="TF-CDIGO-FONTE"/>
              <w:rPr>
                <w:rStyle w:val="TF-COURIER10"/>
                <w:sz w:val="18"/>
                <w:szCs w:val="18"/>
              </w:rPr>
            </w:pPr>
            <w:r w:rsidRPr="00F621A9">
              <w:rPr>
                <w:rStyle w:val="TF-COURIER10"/>
                <w:sz w:val="18"/>
                <w:szCs w:val="18"/>
              </w:rPr>
              <w:t xml:space="preserve">            this.loading = false;</w:t>
            </w:r>
          </w:p>
          <w:p w14:paraId="5FDD509A" w14:textId="52010A67" w:rsidR="00F621A9" w:rsidRPr="00C37022" w:rsidRDefault="00F621A9" w:rsidP="00F621A9">
            <w:pPr>
              <w:pStyle w:val="TF-CDIGO-FONTE"/>
              <w:rPr>
                <w:rStyle w:val="TF-COURIER10"/>
                <w:sz w:val="18"/>
                <w:szCs w:val="18"/>
                <w:lang w:val="pt-BR"/>
              </w:rPr>
            </w:pPr>
            <w:r w:rsidRPr="00F621A9">
              <w:rPr>
                <w:rStyle w:val="TF-COURIER10"/>
                <w:sz w:val="18"/>
                <w:szCs w:val="18"/>
              </w:rPr>
              <w:t xml:space="preserve">            </w:t>
            </w:r>
            <w:r w:rsidRPr="00C37022">
              <w:rPr>
                <w:rStyle w:val="TF-COURIER10"/>
                <w:sz w:val="18"/>
                <w:szCs w:val="18"/>
                <w:lang w:val="pt-BR"/>
              </w:rPr>
              <w:t>alert('Reporte criado, mas ocorreu um erro ao enviar imagens');</w:t>
            </w:r>
          </w:p>
          <w:p w14:paraId="28533600" w14:textId="1765B398" w:rsidR="00F621A9" w:rsidRPr="00F621A9" w:rsidRDefault="00F621A9" w:rsidP="00F621A9">
            <w:pPr>
              <w:pStyle w:val="TF-CDIGO-FONTE"/>
              <w:rPr>
                <w:rStyle w:val="TF-COURIER10"/>
                <w:sz w:val="18"/>
                <w:szCs w:val="18"/>
              </w:rPr>
            </w:pPr>
            <w:r w:rsidRPr="00C37022">
              <w:rPr>
                <w:rStyle w:val="TF-COURIER10"/>
                <w:sz w:val="18"/>
                <w:szCs w:val="18"/>
                <w:lang w:val="pt-BR"/>
              </w:rPr>
              <w:t xml:space="preserve">            </w:t>
            </w:r>
            <w:r w:rsidRPr="00F621A9">
              <w:rPr>
                <w:rStyle w:val="TF-COURIER10"/>
                <w:sz w:val="18"/>
                <w:szCs w:val="18"/>
              </w:rPr>
              <w:t>this.occ.triggerGenaiForOccurrence(String(createdId)).subscribe({</w:t>
            </w:r>
          </w:p>
          <w:p w14:paraId="1B4B5E84" w14:textId="77777777" w:rsidR="00F621A9" w:rsidRPr="00F621A9" w:rsidRDefault="00F621A9" w:rsidP="00F621A9">
            <w:pPr>
              <w:pStyle w:val="TF-CDIGO-FONTE"/>
              <w:rPr>
                <w:rStyle w:val="TF-COURIER10"/>
                <w:sz w:val="18"/>
                <w:szCs w:val="18"/>
              </w:rPr>
            </w:pPr>
            <w:r w:rsidRPr="00F621A9">
              <w:rPr>
                <w:rStyle w:val="TF-COURIER10"/>
                <w:sz w:val="18"/>
                <w:szCs w:val="18"/>
              </w:rPr>
              <w:t xml:space="preserve">              next: () =&gt; { this.router.navigate(['/profile']); },</w:t>
            </w:r>
          </w:p>
          <w:p w14:paraId="3575B07E" w14:textId="77777777" w:rsidR="00F621A9" w:rsidRPr="00F621A9" w:rsidRDefault="00F621A9" w:rsidP="00F621A9">
            <w:pPr>
              <w:pStyle w:val="TF-CDIGO-FONTE"/>
              <w:rPr>
                <w:rStyle w:val="TF-COURIER10"/>
                <w:sz w:val="18"/>
                <w:szCs w:val="18"/>
              </w:rPr>
            </w:pPr>
            <w:r w:rsidRPr="00F621A9">
              <w:rPr>
                <w:rStyle w:val="TF-COURIER10"/>
                <w:sz w:val="18"/>
                <w:szCs w:val="18"/>
              </w:rPr>
              <w:t xml:space="preserve">              error: () =&gt; { this.router.navigate(['/profile']); }</w:t>
            </w:r>
          </w:p>
          <w:p w14:paraId="7F0090A2" w14:textId="77777777" w:rsidR="00F621A9" w:rsidRPr="00F621A9" w:rsidRDefault="00F621A9" w:rsidP="00F621A9">
            <w:pPr>
              <w:pStyle w:val="TF-CDIGO-FONTE"/>
              <w:rPr>
                <w:rStyle w:val="TF-COURIER10"/>
                <w:sz w:val="18"/>
                <w:szCs w:val="18"/>
              </w:rPr>
            </w:pPr>
            <w:r w:rsidRPr="00F621A9">
              <w:rPr>
                <w:rStyle w:val="TF-COURIER10"/>
                <w:sz w:val="18"/>
                <w:szCs w:val="18"/>
              </w:rPr>
              <w:t xml:space="preserve">            });</w:t>
            </w:r>
          </w:p>
          <w:p w14:paraId="53B9A643" w14:textId="77777777" w:rsidR="00F621A9" w:rsidRPr="00F621A9" w:rsidRDefault="00F621A9" w:rsidP="00F621A9">
            <w:pPr>
              <w:pStyle w:val="TF-CDIGO-FONTE"/>
              <w:rPr>
                <w:rStyle w:val="TF-COURIER10"/>
                <w:sz w:val="18"/>
                <w:szCs w:val="18"/>
              </w:rPr>
            </w:pPr>
            <w:r w:rsidRPr="00F621A9">
              <w:rPr>
                <w:rStyle w:val="TF-COURIER10"/>
                <w:sz w:val="18"/>
                <w:szCs w:val="18"/>
              </w:rPr>
              <w:t xml:space="preserve">          });</w:t>
            </w:r>
          </w:p>
          <w:p w14:paraId="142C4BA8" w14:textId="77777777" w:rsidR="00F621A9" w:rsidRPr="00F621A9" w:rsidRDefault="00F621A9" w:rsidP="00F621A9">
            <w:pPr>
              <w:pStyle w:val="TF-CDIGO-FONTE"/>
              <w:rPr>
                <w:rStyle w:val="TF-COURIER10"/>
                <w:sz w:val="18"/>
                <w:szCs w:val="18"/>
              </w:rPr>
            </w:pPr>
            <w:r w:rsidRPr="00F621A9">
              <w:rPr>
                <w:rStyle w:val="TF-COURIER10"/>
                <w:sz w:val="18"/>
                <w:szCs w:val="18"/>
              </w:rPr>
              <w:t xml:space="preserve">        return;</w:t>
            </w:r>
          </w:p>
          <w:p w14:paraId="025F346B" w14:textId="77777777" w:rsidR="00F621A9" w:rsidRPr="00F621A9" w:rsidRDefault="00F621A9" w:rsidP="00F621A9">
            <w:pPr>
              <w:pStyle w:val="TF-CDIGO-FONTE"/>
              <w:rPr>
                <w:rStyle w:val="TF-COURIER10"/>
                <w:sz w:val="18"/>
                <w:szCs w:val="18"/>
              </w:rPr>
            </w:pPr>
            <w:r w:rsidRPr="00F621A9">
              <w:rPr>
                <w:rStyle w:val="TF-COURIER10"/>
                <w:sz w:val="18"/>
                <w:szCs w:val="18"/>
              </w:rPr>
              <w:t xml:space="preserve">      }</w:t>
            </w:r>
          </w:p>
          <w:p w14:paraId="196A8BD2" w14:textId="77777777" w:rsidR="00F621A9" w:rsidRPr="00F621A9" w:rsidRDefault="00F621A9" w:rsidP="00F621A9">
            <w:pPr>
              <w:pStyle w:val="TF-CDIGO-FONTE"/>
              <w:rPr>
                <w:rStyle w:val="TF-COURIER10"/>
                <w:sz w:val="18"/>
                <w:szCs w:val="18"/>
              </w:rPr>
            </w:pPr>
            <w:r w:rsidRPr="00F621A9">
              <w:rPr>
                <w:rStyle w:val="TF-COURIER10"/>
                <w:sz w:val="18"/>
                <w:szCs w:val="18"/>
              </w:rPr>
              <w:t xml:space="preserve">      this.loading = false;</w:t>
            </w:r>
          </w:p>
          <w:p w14:paraId="2782AB71" w14:textId="77777777" w:rsidR="00F621A9" w:rsidRPr="00F621A9" w:rsidRDefault="00F621A9" w:rsidP="00F621A9">
            <w:pPr>
              <w:pStyle w:val="TF-CDIGO-FONTE"/>
              <w:rPr>
                <w:rStyle w:val="TF-COURIER10"/>
                <w:sz w:val="18"/>
                <w:szCs w:val="18"/>
              </w:rPr>
            </w:pPr>
            <w:r w:rsidRPr="00F621A9">
              <w:rPr>
                <w:rStyle w:val="TF-COURIER10"/>
                <w:sz w:val="18"/>
                <w:szCs w:val="18"/>
              </w:rPr>
              <w:t xml:space="preserve">      this.router.navigate(['/profile']);</w:t>
            </w:r>
          </w:p>
          <w:p w14:paraId="73A78613" w14:textId="7CA110AA" w:rsidR="00F621A9" w:rsidRPr="00F621A9" w:rsidRDefault="00F621A9" w:rsidP="00F621A9">
            <w:pPr>
              <w:pStyle w:val="TF-CDIGO-FONTE"/>
              <w:rPr>
                <w:rStyle w:val="TF-COURIER10"/>
                <w:sz w:val="18"/>
                <w:szCs w:val="18"/>
              </w:rPr>
            </w:pPr>
            <w:r w:rsidRPr="00F621A9">
              <w:rPr>
                <w:rStyle w:val="TF-COURIER10"/>
                <w:sz w:val="18"/>
                <w:szCs w:val="18"/>
              </w:rPr>
              <w:t xml:space="preserve">    },</w:t>
            </w:r>
          </w:p>
          <w:p w14:paraId="7CCF7FAF" w14:textId="77777777" w:rsidR="00F621A9" w:rsidRPr="00F621A9" w:rsidRDefault="00F621A9" w:rsidP="00F621A9">
            <w:pPr>
              <w:pStyle w:val="TF-CDIGO-FONTE"/>
              <w:rPr>
                <w:rStyle w:val="TF-COURIER10"/>
                <w:sz w:val="18"/>
                <w:szCs w:val="18"/>
              </w:rPr>
            </w:pPr>
            <w:r w:rsidRPr="00F621A9">
              <w:rPr>
                <w:rStyle w:val="TF-COURIER10"/>
                <w:sz w:val="18"/>
                <w:szCs w:val="18"/>
              </w:rPr>
              <w:t xml:space="preserve">    error: (err: any) =&gt; {</w:t>
            </w:r>
          </w:p>
          <w:p w14:paraId="3F625549" w14:textId="77777777" w:rsidR="00F621A9" w:rsidRPr="00F621A9" w:rsidRDefault="00F621A9" w:rsidP="00F621A9">
            <w:pPr>
              <w:pStyle w:val="TF-CDIGO-FONTE"/>
              <w:rPr>
                <w:rStyle w:val="TF-COURIER10"/>
                <w:sz w:val="18"/>
                <w:szCs w:val="18"/>
              </w:rPr>
            </w:pPr>
            <w:r w:rsidRPr="00F621A9">
              <w:rPr>
                <w:rStyle w:val="TF-COURIER10"/>
                <w:sz w:val="18"/>
                <w:szCs w:val="18"/>
              </w:rPr>
              <w:t xml:space="preserve">      this.loading = false;</w:t>
            </w:r>
          </w:p>
          <w:p w14:paraId="3A6E9CF9" w14:textId="77777777" w:rsidR="00F621A9" w:rsidRPr="00C37022" w:rsidRDefault="00F621A9" w:rsidP="00F621A9">
            <w:pPr>
              <w:pStyle w:val="TF-CDIGO-FONTE"/>
              <w:rPr>
                <w:rStyle w:val="TF-COURIER10"/>
                <w:sz w:val="18"/>
                <w:szCs w:val="18"/>
                <w:lang w:val="pt-BR"/>
              </w:rPr>
            </w:pPr>
            <w:r w:rsidRPr="00F621A9">
              <w:rPr>
                <w:rStyle w:val="TF-COURIER10"/>
                <w:sz w:val="18"/>
                <w:szCs w:val="18"/>
              </w:rPr>
              <w:t xml:space="preserve">      </w:t>
            </w:r>
            <w:r w:rsidRPr="00C37022">
              <w:rPr>
                <w:rStyle w:val="TF-COURIER10"/>
                <w:sz w:val="18"/>
                <w:szCs w:val="18"/>
                <w:lang w:val="pt-BR"/>
              </w:rPr>
              <w:t>console.error(err);</w:t>
            </w:r>
          </w:p>
          <w:p w14:paraId="4088D2ED" w14:textId="77777777" w:rsidR="00F621A9" w:rsidRPr="00C37022" w:rsidRDefault="00F621A9" w:rsidP="00F621A9">
            <w:pPr>
              <w:pStyle w:val="TF-CDIGO-FONTE"/>
              <w:rPr>
                <w:rStyle w:val="TF-COURIER10"/>
                <w:sz w:val="18"/>
                <w:szCs w:val="18"/>
                <w:lang w:val="pt-BR"/>
              </w:rPr>
            </w:pPr>
            <w:r w:rsidRPr="00C37022">
              <w:rPr>
                <w:rStyle w:val="TF-COURIER10"/>
                <w:sz w:val="18"/>
                <w:szCs w:val="18"/>
                <w:lang w:val="pt-BR"/>
              </w:rPr>
              <w:t xml:space="preserve">      </w:t>
            </w:r>
            <w:bookmarkStart w:id="263" w:name="_Hlk214927827"/>
            <w:r w:rsidRPr="00C37022">
              <w:rPr>
                <w:rStyle w:val="TF-COURIER10"/>
                <w:sz w:val="18"/>
                <w:szCs w:val="18"/>
                <w:lang w:val="pt-BR"/>
              </w:rPr>
              <w:t>alert('Erro ao enviar reporte');</w:t>
            </w:r>
          </w:p>
          <w:bookmarkEnd w:id="263"/>
          <w:p w14:paraId="6D98E04F" w14:textId="6D8F0D05" w:rsidR="00A668C9" w:rsidRPr="00DA2238" w:rsidRDefault="00F621A9" w:rsidP="00F621A9">
            <w:pPr>
              <w:pStyle w:val="TF-CDIGO-FONTE"/>
              <w:rPr>
                <w:rStyle w:val="TF-COURIER10"/>
                <w:sz w:val="18"/>
                <w:szCs w:val="18"/>
              </w:rPr>
            </w:pPr>
            <w:r w:rsidRPr="00C37022">
              <w:rPr>
                <w:rStyle w:val="TF-COURIER10"/>
                <w:sz w:val="18"/>
                <w:szCs w:val="18"/>
                <w:lang w:val="pt-BR"/>
              </w:rPr>
              <w:t xml:space="preserve">  </w:t>
            </w:r>
            <w:r w:rsidRPr="00F621A9">
              <w:rPr>
                <w:rStyle w:val="TF-COURIER10"/>
                <w:sz w:val="18"/>
                <w:szCs w:val="18"/>
              </w:rPr>
              <w:t>}});</w:t>
            </w:r>
          </w:p>
        </w:tc>
      </w:tr>
    </w:tbl>
    <w:p w14:paraId="2A8F8E0D" w14:textId="77777777" w:rsidR="00A668C9" w:rsidRDefault="00A668C9" w:rsidP="00A668C9">
      <w:pPr>
        <w:pStyle w:val="TF-FONTE"/>
      </w:pPr>
      <w:r>
        <w:t>Fonte: elaborada pela autora (2025).</w:t>
      </w:r>
    </w:p>
    <w:p w14:paraId="21CECD28" w14:textId="65D331F6" w:rsidR="00F15879" w:rsidRDefault="00BD2BA8" w:rsidP="00F15879">
      <w:pPr>
        <w:pStyle w:val="TF-TEXTO"/>
      </w:pPr>
      <w:r>
        <w:t xml:space="preserve">Ainda no </w:t>
      </w:r>
      <w:r>
        <w:fldChar w:fldCharType="begin"/>
      </w:r>
      <w:r>
        <w:instrText xml:space="preserve"> REF _Ref215171867 \h </w:instrText>
      </w:r>
      <w:r>
        <w:fldChar w:fldCharType="separate"/>
      </w:r>
      <w:r w:rsidR="001C1872">
        <w:t xml:space="preserve">Quadro </w:t>
      </w:r>
      <w:r w:rsidR="001C1872">
        <w:rPr>
          <w:noProof/>
        </w:rPr>
        <w:t>11</w:t>
      </w:r>
      <w:r>
        <w:fldChar w:fldCharType="end"/>
      </w:r>
      <w:r>
        <w:t>, a</w:t>
      </w:r>
      <w:r w:rsidR="00F15879" w:rsidRPr="00736B50">
        <w:t xml:space="preserve">pós o </w:t>
      </w:r>
      <w:r w:rsidR="00F15879" w:rsidRPr="00736B50">
        <w:rPr>
          <w:i/>
          <w:iCs/>
        </w:rPr>
        <w:t>backend</w:t>
      </w:r>
      <w:r w:rsidR="00F15879" w:rsidRPr="00736B50">
        <w:t xml:space="preserve"> confirmar a criação, </w:t>
      </w:r>
      <w:r w:rsidR="00F15879">
        <w:t xml:space="preserve">a aplicação </w:t>
      </w:r>
      <w:r w:rsidR="00F15879" w:rsidRPr="00736B50">
        <w:t xml:space="preserve">extrai o identificador da ocorrência por meio da função </w:t>
      </w:r>
      <w:r w:rsidR="00F15879" w:rsidRPr="00736B50">
        <w:rPr>
          <w:rStyle w:val="TF-COURIER10"/>
        </w:rPr>
        <w:t>extractOccurrenceId</w:t>
      </w:r>
      <w:r w:rsidR="00F15879">
        <w:rPr>
          <w:rStyle w:val="TF-COURIER10"/>
        </w:rPr>
        <w:t xml:space="preserve"> </w:t>
      </w:r>
      <w:r w:rsidR="00F15879" w:rsidRPr="00736B50">
        <w:t xml:space="preserve">(linhas </w:t>
      </w:r>
      <w:r w:rsidR="00F15879">
        <w:t>86</w:t>
      </w:r>
      <w:r w:rsidR="00F15879" w:rsidRPr="00736B50">
        <w:t xml:space="preserve"> a </w:t>
      </w:r>
      <w:r w:rsidR="00F15879">
        <w:t>90</w:t>
      </w:r>
      <w:r w:rsidR="00F15879" w:rsidRPr="00736B50">
        <w:t xml:space="preserve">, chamada em linha </w:t>
      </w:r>
      <w:r w:rsidR="00F15879">
        <w:t>96</w:t>
      </w:r>
      <w:r w:rsidR="00F15879" w:rsidRPr="00736B50">
        <w:t xml:space="preserve">). Caso o usuário tenha adicionado imagens, cada arquivo é enviado </w:t>
      </w:r>
      <w:r w:rsidR="00F15879" w:rsidRPr="00836516">
        <w:t>paralelamente</w:t>
      </w:r>
      <w:r w:rsidR="00F15879" w:rsidRPr="00736B50">
        <w:t xml:space="preserve"> ao </w:t>
      </w:r>
      <w:r w:rsidR="00F15879" w:rsidRPr="00736B50">
        <w:rPr>
          <w:i/>
          <w:iCs/>
        </w:rPr>
        <w:t>endpoint</w:t>
      </w:r>
      <w:r w:rsidR="00F15879" w:rsidRPr="00736B50">
        <w:t xml:space="preserve"> de mídia </w:t>
      </w:r>
      <w:r w:rsidR="00F15879">
        <w:t>por meio</w:t>
      </w:r>
      <w:r w:rsidR="00F15879" w:rsidRPr="00736B50">
        <w:t xml:space="preserve"> do método </w:t>
      </w:r>
      <w:r w:rsidR="00F15879" w:rsidRPr="00736B50">
        <w:rPr>
          <w:rStyle w:val="TF-COURIER10"/>
        </w:rPr>
        <w:t>uploadImage()</w:t>
      </w:r>
      <w:r w:rsidR="00F15879" w:rsidRPr="00736B50">
        <w:t xml:space="preserve"> (linha </w:t>
      </w:r>
      <w:r w:rsidR="00F15879">
        <w:t>101</w:t>
      </w:r>
      <w:r w:rsidR="00F15879" w:rsidRPr="00736B50">
        <w:t xml:space="preserve">). Após o envio das imagens, o </w:t>
      </w:r>
      <w:r w:rsidR="00F15879" w:rsidRPr="00736B50">
        <w:rPr>
          <w:i/>
          <w:iCs/>
        </w:rPr>
        <w:t>frontend</w:t>
      </w:r>
      <w:r w:rsidR="00F15879" w:rsidRPr="00736B50">
        <w:t xml:space="preserve"> chama o método </w:t>
      </w:r>
      <w:r w:rsidR="00F15879" w:rsidRPr="00C37022">
        <w:rPr>
          <w:rStyle w:val="TF-COURIER10"/>
        </w:rPr>
        <w:t>triggerGenaiForOccurrence</w:t>
      </w:r>
      <w:r w:rsidR="00F15879" w:rsidRPr="00736B50">
        <w:t xml:space="preserve">() (linha </w:t>
      </w:r>
      <w:r w:rsidR="00F15879">
        <w:t>104</w:t>
      </w:r>
      <w:r w:rsidR="00F15879" w:rsidRPr="00736B50">
        <w:t xml:space="preserve">), </w:t>
      </w:r>
      <w:r w:rsidR="00F15879" w:rsidRPr="00736B50">
        <w:lastRenderedPageBreak/>
        <w:t xml:space="preserve">que irá analisar o conteúdo das imagens no </w:t>
      </w:r>
      <w:r w:rsidR="00F15879" w:rsidRPr="00736B50">
        <w:rPr>
          <w:i/>
          <w:iCs/>
        </w:rPr>
        <w:t>backend</w:t>
      </w:r>
      <w:r w:rsidR="00F15879" w:rsidRPr="00736B50">
        <w:t>.</w:t>
      </w:r>
      <w:r w:rsidR="00F15879">
        <w:t xml:space="preserve"> Caso de erro ao enviar as imagens para a IA, é salvo a ocorrência sem imagem, mas o usuário é notificado (linha 118). </w:t>
      </w:r>
      <w:r w:rsidR="00F15879" w:rsidRPr="00736B50">
        <w:t xml:space="preserve">Por fim, independentemente da existência de imagens e do sucesso do processamento de IA, o componente encerra o fluxo desabilitando o estado de carregamento (linhas </w:t>
      </w:r>
      <w:r w:rsidR="00F15879">
        <w:t>106</w:t>
      </w:r>
      <w:r w:rsidR="00F15879" w:rsidRPr="00736B50">
        <w:t xml:space="preserve">, </w:t>
      </w:r>
      <w:r w:rsidR="00F15879">
        <w:t>117</w:t>
      </w:r>
      <w:r w:rsidR="00F15879" w:rsidRPr="00736B50">
        <w:t xml:space="preserve">, </w:t>
      </w:r>
      <w:r w:rsidR="00F15879">
        <w:t>126 e</w:t>
      </w:r>
      <w:r w:rsidR="00F15879" w:rsidRPr="00736B50">
        <w:t xml:space="preserve"> 1</w:t>
      </w:r>
      <w:r w:rsidR="00F15879">
        <w:t>30</w:t>
      </w:r>
      <w:r w:rsidR="00F15879" w:rsidRPr="00736B50">
        <w:t xml:space="preserve">) e redirecionando o usuário para a página de perfil (linhas </w:t>
      </w:r>
      <w:r w:rsidR="00F15879">
        <w:t>107</w:t>
      </w:r>
      <w:r w:rsidR="00F15879" w:rsidRPr="00736B50">
        <w:t xml:space="preserve">, </w:t>
      </w:r>
      <w:r w:rsidR="00F15879">
        <w:t>112</w:t>
      </w:r>
      <w:r w:rsidR="00F15879" w:rsidRPr="00736B50">
        <w:t xml:space="preserve">, </w:t>
      </w:r>
      <w:r w:rsidR="00F15879">
        <w:t>120,</w:t>
      </w:r>
      <w:r w:rsidR="00F15879" w:rsidRPr="00736B50">
        <w:t xml:space="preserve"> 1</w:t>
      </w:r>
      <w:r w:rsidR="00F15879">
        <w:t>21 e 127</w:t>
      </w:r>
      <w:r w:rsidR="00F15879" w:rsidRPr="00736B50">
        <w:t>).</w:t>
      </w:r>
      <w:r w:rsidR="00F15879">
        <w:t xml:space="preserve"> </w:t>
      </w:r>
      <w:r w:rsidR="00F15879" w:rsidRPr="00736B50">
        <w:t>Caso ocorra erro</w:t>
      </w:r>
      <w:r w:rsidR="00F15879">
        <w:t xml:space="preserve"> em outra parte desse processo</w:t>
      </w:r>
      <w:r w:rsidR="00F15879" w:rsidRPr="00736B50">
        <w:t xml:space="preserve">, o usuário é notificado </w:t>
      </w:r>
      <w:r w:rsidR="00F15879">
        <w:t xml:space="preserve">com </w:t>
      </w:r>
      <w:r w:rsidR="00F15879" w:rsidRPr="00A1287E">
        <w:rPr>
          <w:rStyle w:val="TF-COURIER10"/>
        </w:rPr>
        <w:t xml:space="preserve">alert('Erro ao enviar reporte’) </w:t>
      </w:r>
      <w:r w:rsidR="00F15879" w:rsidRPr="006039F9">
        <w:t>(</w:t>
      </w:r>
      <w:r w:rsidR="00F15879" w:rsidRPr="00736B50">
        <w:t xml:space="preserve">linha </w:t>
      </w:r>
      <w:r w:rsidR="00F15879">
        <w:t>132</w:t>
      </w:r>
      <w:r w:rsidR="00F15879" w:rsidRPr="00736B50">
        <w:t>).</w:t>
      </w:r>
    </w:p>
    <w:p w14:paraId="56E37185" w14:textId="102F093F" w:rsidR="0099088A" w:rsidRPr="00E07581" w:rsidRDefault="00C56AA4" w:rsidP="0084171B">
      <w:pPr>
        <w:pStyle w:val="TF-TEXTO"/>
      </w:pPr>
      <w:r>
        <w:t>Por sua vez, o</w:t>
      </w:r>
      <w:r w:rsidR="00F6470B">
        <w:t xml:space="preserve"> </w:t>
      </w:r>
      <w:r w:rsidR="00F6470B">
        <w:fldChar w:fldCharType="begin"/>
      </w:r>
      <w:r w:rsidR="00F6470B">
        <w:instrText xml:space="preserve"> REF _Ref214581492 \h </w:instrText>
      </w:r>
      <w:r w:rsidR="00F6470B">
        <w:fldChar w:fldCharType="separate"/>
      </w:r>
      <w:r w:rsidR="001C1872">
        <w:t xml:space="preserve">Quadro </w:t>
      </w:r>
      <w:r w:rsidR="001C1872">
        <w:rPr>
          <w:noProof/>
        </w:rPr>
        <w:t>12</w:t>
      </w:r>
      <w:r w:rsidR="00F6470B">
        <w:fldChar w:fldCharType="end"/>
      </w:r>
      <w:r w:rsidR="00F6470B">
        <w:t xml:space="preserve"> apresenta </w:t>
      </w:r>
      <w:r w:rsidR="00967E09">
        <w:t>quatro</w:t>
      </w:r>
      <w:r w:rsidR="000A3F15">
        <w:t xml:space="preserve"> funções utilizadas </w:t>
      </w:r>
      <w:r w:rsidR="006D24BD">
        <w:t xml:space="preserve">no </w:t>
      </w:r>
      <w:r w:rsidR="000A3F15" w:rsidRPr="008949CF">
        <w:rPr>
          <w:rStyle w:val="TF-COURIER10"/>
        </w:rPr>
        <w:t>OccurrenceService</w:t>
      </w:r>
      <w:r w:rsidR="00F6470B">
        <w:t xml:space="preserve">. O </w:t>
      </w:r>
      <w:r w:rsidR="000A3F15" w:rsidRPr="008949CF">
        <w:rPr>
          <w:rStyle w:val="TF-COURIER10"/>
        </w:rPr>
        <w:t>uploadImage</w:t>
      </w:r>
      <w:r w:rsidR="000A3F15" w:rsidRPr="000A3F15">
        <w:t xml:space="preserve"> en</w:t>
      </w:r>
      <w:r w:rsidR="006606FA">
        <w:t xml:space="preserve">carrega-se de transmitir </w:t>
      </w:r>
      <w:r w:rsidR="000A3F15" w:rsidRPr="000A3F15">
        <w:t>arquivo</w:t>
      </w:r>
      <w:r w:rsidR="006606FA">
        <w:t>s</w:t>
      </w:r>
      <w:r w:rsidR="000A3F15" w:rsidRPr="000A3F15">
        <w:t xml:space="preserve"> para o </w:t>
      </w:r>
      <w:r w:rsidR="000A3F15" w:rsidRPr="008949CF">
        <w:rPr>
          <w:i/>
          <w:iCs/>
        </w:rPr>
        <w:t>endpoint</w:t>
      </w:r>
      <w:r w:rsidR="000A3F15" w:rsidRPr="000A3F15">
        <w:t xml:space="preserve"> de </w:t>
      </w:r>
      <w:r w:rsidR="00F6470B" w:rsidRPr="000A3F15">
        <w:t>m</w:t>
      </w:r>
      <w:r w:rsidR="00515B92">
        <w:t>í</w:t>
      </w:r>
      <w:r w:rsidR="00F6470B" w:rsidRPr="000A3F15">
        <w:t>dia</w:t>
      </w:r>
      <w:r w:rsidR="00A94734">
        <w:t xml:space="preserve"> (</w:t>
      </w:r>
      <w:r w:rsidR="00A94734" w:rsidRPr="00182E5A">
        <w:rPr>
          <w:rStyle w:val="TF-COURIER10"/>
        </w:rPr>
        <w:t>/v1/media/</w:t>
      </w:r>
      <w:r w:rsidR="006606FA" w:rsidRPr="00182E5A">
        <w:rPr>
          <w:rStyle w:val="TF-COURIER10"/>
        </w:rPr>
        <w:t>upload</w:t>
      </w:r>
      <w:r w:rsidR="006606FA">
        <w:t xml:space="preserve">) </w:t>
      </w:r>
      <w:r w:rsidR="006606FA" w:rsidRPr="000A3F15">
        <w:t>usando</w:t>
      </w:r>
      <w:r w:rsidR="000A3F15" w:rsidRPr="000A3F15">
        <w:t xml:space="preserve"> </w:t>
      </w:r>
      <w:r w:rsidR="000A3F15" w:rsidRPr="008949CF">
        <w:rPr>
          <w:rStyle w:val="TF-COURIER10"/>
        </w:rPr>
        <w:t>FormData</w:t>
      </w:r>
      <w:r w:rsidR="000A3F15" w:rsidRPr="000A3F15">
        <w:t xml:space="preserve"> (campo chamado </w:t>
      </w:r>
      <w:r w:rsidR="000A3F15" w:rsidRPr="00D57164">
        <w:rPr>
          <w:rStyle w:val="TF-COURIER10"/>
        </w:rPr>
        <w:t>file</w:t>
      </w:r>
      <w:r w:rsidR="000A3F15" w:rsidRPr="000A3F15">
        <w:t xml:space="preserve">) e associa o upload a uma ocorrência via campo </w:t>
      </w:r>
      <w:r w:rsidR="000A3F15" w:rsidRPr="008949CF">
        <w:rPr>
          <w:rStyle w:val="TF-COURIER10"/>
        </w:rPr>
        <w:t>occurrenceId</w:t>
      </w:r>
      <w:r w:rsidR="008949CF">
        <w:t xml:space="preserve"> (linhas </w:t>
      </w:r>
      <w:r w:rsidR="0090760E">
        <w:t>4</w:t>
      </w:r>
      <w:r w:rsidR="008949CF">
        <w:t xml:space="preserve"> a 11)</w:t>
      </w:r>
      <w:r w:rsidR="006606FA">
        <w:t>. Já</w:t>
      </w:r>
      <w:r w:rsidR="00A94734">
        <w:t xml:space="preserve"> o</w:t>
      </w:r>
      <w:r w:rsidR="000A3F15" w:rsidRPr="000A3F15">
        <w:t xml:space="preserve"> </w:t>
      </w:r>
      <w:r w:rsidR="000A3F15" w:rsidRPr="008949CF">
        <w:rPr>
          <w:rStyle w:val="TF-COURIER10"/>
        </w:rPr>
        <w:t>createOccurrence</w:t>
      </w:r>
      <w:r w:rsidR="000A3F15" w:rsidRPr="000A3F15">
        <w:t xml:space="preserve"> </w:t>
      </w:r>
      <w:r w:rsidR="006606FA">
        <w:t>submete</w:t>
      </w:r>
      <w:r w:rsidR="006606FA" w:rsidRPr="000A3F15">
        <w:t xml:space="preserve"> </w:t>
      </w:r>
      <w:r w:rsidR="000A3F15" w:rsidRPr="000A3F15">
        <w:t xml:space="preserve">o objeto JSON da ocorrência ao </w:t>
      </w:r>
      <w:r w:rsidR="000A3F15" w:rsidRPr="008949CF">
        <w:rPr>
          <w:i/>
          <w:iCs/>
        </w:rPr>
        <w:t>endpoint</w:t>
      </w:r>
      <w:r w:rsidR="000A3F15" w:rsidRPr="000A3F15">
        <w:t xml:space="preserve"> de criação (/</w:t>
      </w:r>
      <w:r w:rsidR="000A3F15" w:rsidRPr="008949CF">
        <w:rPr>
          <w:rStyle w:val="TF-COURIER10"/>
        </w:rPr>
        <w:t>v1/occurrence</w:t>
      </w:r>
      <w:r w:rsidR="000A3F15" w:rsidRPr="000A3F15">
        <w:t>)</w:t>
      </w:r>
      <w:r w:rsidR="008949CF">
        <w:t xml:space="preserve"> (linhas 1</w:t>
      </w:r>
      <w:r w:rsidR="004E678B">
        <w:t>3</w:t>
      </w:r>
      <w:r w:rsidR="008949CF">
        <w:t xml:space="preserve"> a 1</w:t>
      </w:r>
      <w:r w:rsidR="006D179A">
        <w:t>6</w:t>
      </w:r>
      <w:r w:rsidR="008949CF">
        <w:t>)</w:t>
      </w:r>
      <w:r w:rsidR="006606FA">
        <w:t xml:space="preserve">. </w:t>
      </w:r>
      <w:r>
        <w:t xml:space="preserve">No que tange a IA, a função </w:t>
      </w:r>
      <w:r w:rsidRPr="008949CF">
        <w:rPr>
          <w:rStyle w:val="TF-COURIER10"/>
        </w:rPr>
        <w:t>triggerGenaiForOccurrence</w:t>
      </w:r>
      <w:r w:rsidR="0084171B">
        <w:t xml:space="preserve"> </w:t>
      </w:r>
      <w:r>
        <w:t>aciona o recurso (</w:t>
      </w:r>
      <w:r w:rsidRPr="008949CF">
        <w:rPr>
          <w:rStyle w:val="TF-COURIER10"/>
        </w:rPr>
        <w:t>/v1/genai/occurrence?id</w:t>
      </w:r>
      <w:r>
        <w:t>), o qual</w:t>
      </w:r>
      <w:r w:rsidRPr="000A3F15">
        <w:t xml:space="preserve"> </w:t>
      </w:r>
      <w:r>
        <w:t>desencadeia</w:t>
      </w:r>
      <w:r w:rsidRPr="000A3F15">
        <w:t xml:space="preserve"> o processamento </w:t>
      </w:r>
      <w:r>
        <w:t xml:space="preserve">da </w:t>
      </w:r>
      <w:r w:rsidRPr="000A3F15">
        <w:t>GenAI para a ocorrência especificada</w:t>
      </w:r>
      <w:r>
        <w:t xml:space="preserve"> (linhas 1</w:t>
      </w:r>
      <w:r w:rsidR="004E678B">
        <w:t>8</w:t>
      </w:r>
      <w:r>
        <w:t xml:space="preserve"> a 2</w:t>
      </w:r>
      <w:r w:rsidR="004E678B">
        <w:t>1</w:t>
      </w:r>
      <w:r>
        <w:t xml:space="preserve">). Por fim, a função </w:t>
      </w:r>
      <w:r w:rsidRPr="003631E4">
        <w:rPr>
          <w:rStyle w:val="TF-COURIER10"/>
        </w:rPr>
        <w:t>getGeoAddress</w:t>
      </w:r>
      <w:r>
        <w:t xml:space="preserve"> converte </w:t>
      </w:r>
      <w:r w:rsidRPr="00E07581">
        <w:t xml:space="preserve">uma </w:t>
      </w:r>
      <w:r>
        <w:t xml:space="preserve">cadeia de caracteres </w:t>
      </w:r>
      <w:r w:rsidRPr="00E07581">
        <w:t>de endereço (</w:t>
      </w:r>
      <w:r>
        <w:t xml:space="preserve">string </w:t>
      </w:r>
      <w:r w:rsidRPr="00E07581">
        <w:t>q) em dados geográficos para enriquecer a</w:t>
      </w:r>
      <w:r>
        <w:t>s informações da</w:t>
      </w:r>
      <w:r w:rsidRPr="00E07581">
        <w:t xml:space="preserve"> ocorrência antes de salvar</w:t>
      </w:r>
      <w:r>
        <w:t xml:space="preserve"> chamando a API (</w:t>
      </w:r>
      <w:r w:rsidRPr="003631E4">
        <w:rPr>
          <w:rStyle w:val="TF-COURIER10"/>
        </w:rPr>
        <w:t>/v1/geo/address</w:t>
      </w:r>
      <w:r>
        <w:t>) (linhas 2</w:t>
      </w:r>
      <w:r w:rsidR="007125DF">
        <w:t>3</w:t>
      </w:r>
      <w:r>
        <w:t xml:space="preserve"> a 26).</w:t>
      </w:r>
    </w:p>
    <w:p w14:paraId="55798DB3" w14:textId="2FC6CB9F" w:rsidR="00C35E64" w:rsidRPr="0099088A" w:rsidRDefault="001549D5" w:rsidP="001549D5">
      <w:pPr>
        <w:pStyle w:val="TF-LEGENDA"/>
      </w:pPr>
      <w:bookmarkStart w:id="264" w:name="_Ref214581492"/>
      <w:bookmarkStart w:id="265" w:name="_Toc215432522"/>
      <w:r>
        <w:t xml:space="preserve">Quadro </w:t>
      </w:r>
      <w:fldSimple w:instr=" SEQ Quadro \* ARABIC ">
        <w:r w:rsidR="001C1872">
          <w:rPr>
            <w:noProof/>
          </w:rPr>
          <w:t>12</w:t>
        </w:r>
      </w:fldSimple>
      <w:bookmarkEnd w:id="264"/>
      <w:r>
        <w:t xml:space="preserve"> </w:t>
      </w:r>
      <w:r w:rsidRPr="0056731F">
        <w:t>–</w:t>
      </w:r>
      <w:r>
        <w:t xml:space="preserve"> </w:t>
      </w:r>
      <w:r w:rsidR="006606FA">
        <w:t>Trecho da c</w:t>
      </w:r>
      <w:r>
        <w:t xml:space="preserve">odificação </w:t>
      </w:r>
      <w:r w:rsidR="00B00DB9">
        <w:t xml:space="preserve">do </w:t>
      </w:r>
      <w:r w:rsidR="00B00DB9" w:rsidRPr="00776D30">
        <w:rPr>
          <w:i/>
          <w:iCs/>
        </w:rPr>
        <w:t>frontend</w:t>
      </w:r>
      <w:r>
        <w:t xml:space="preserve"> para</w:t>
      </w:r>
      <w:r w:rsidR="00B00DB9">
        <w:t xml:space="preserve"> chamar </w:t>
      </w:r>
      <w:r w:rsidR="0071788C">
        <w:t xml:space="preserve">APIs </w:t>
      </w:r>
      <w:r w:rsidR="00776D30">
        <w:t xml:space="preserve">do </w:t>
      </w:r>
      <w:r w:rsidR="00776D30" w:rsidRPr="00776D30">
        <w:rPr>
          <w:i/>
          <w:iCs/>
        </w:rPr>
        <w:t>backend</w:t>
      </w:r>
      <w:bookmarkEnd w:id="265"/>
    </w:p>
    <w:tbl>
      <w:tblPr>
        <w:tblW w:w="92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62"/>
        <w:gridCol w:w="8738"/>
      </w:tblGrid>
      <w:tr w:rsidR="00C56AA4" w:rsidRPr="006606FA" w14:paraId="663AF05A" w14:textId="77777777" w:rsidTr="0084171B">
        <w:trPr>
          <w:trHeight w:val="4960"/>
        </w:trPr>
        <w:tc>
          <w:tcPr>
            <w:tcW w:w="462" w:type="dxa"/>
            <w:tcBorders>
              <w:top w:val="single" w:sz="4" w:space="0" w:color="auto"/>
              <w:left w:val="single" w:sz="4" w:space="0" w:color="auto"/>
              <w:right w:val="single" w:sz="4" w:space="0" w:color="auto"/>
            </w:tcBorders>
          </w:tcPr>
          <w:p w14:paraId="0D614898" w14:textId="6146993B" w:rsidR="00C56AA4" w:rsidRPr="00D57164" w:rsidRDefault="00C56AA4" w:rsidP="00D34345">
            <w:pPr>
              <w:pStyle w:val="TF-CDIGO-FONTE"/>
              <w:rPr>
                <w:rStyle w:val="TF-COURIER10"/>
                <w:sz w:val="18"/>
                <w:szCs w:val="18"/>
              </w:rPr>
            </w:pPr>
            <w:r w:rsidRPr="00D57164">
              <w:rPr>
                <w:rStyle w:val="TF-COURIER10"/>
                <w:sz w:val="18"/>
                <w:szCs w:val="18"/>
              </w:rPr>
              <w:t>01</w:t>
            </w:r>
          </w:p>
          <w:p w14:paraId="41AF42D4" w14:textId="77777777" w:rsidR="00C56AA4" w:rsidRPr="00D57164" w:rsidRDefault="00C56AA4" w:rsidP="00D34345">
            <w:pPr>
              <w:pStyle w:val="TF-CDIGO-FONTE"/>
              <w:rPr>
                <w:rStyle w:val="TF-COURIER10"/>
                <w:sz w:val="18"/>
                <w:szCs w:val="18"/>
              </w:rPr>
            </w:pPr>
            <w:r w:rsidRPr="00D57164">
              <w:rPr>
                <w:rStyle w:val="TF-COURIER10"/>
                <w:sz w:val="18"/>
                <w:szCs w:val="18"/>
              </w:rPr>
              <w:t>02</w:t>
            </w:r>
          </w:p>
          <w:p w14:paraId="2C77C566" w14:textId="77777777" w:rsidR="00C56AA4" w:rsidRPr="00D57164" w:rsidRDefault="00C56AA4" w:rsidP="00D34345">
            <w:pPr>
              <w:pStyle w:val="TF-CDIGO-FONTE"/>
              <w:rPr>
                <w:rStyle w:val="TF-COURIER10"/>
                <w:sz w:val="18"/>
                <w:szCs w:val="18"/>
              </w:rPr>
            </w:pPr>
            <w:r w:rsidRPr="00D57164">
              <w:rPr>
                <w:rStyle w:val="TF-COURIER10"/>
                <w:sz w:val="18"/>
                <w:szCs w:val="18"/>
              </w:rPr>
              <w:t>03</w:t>
            </w:r>
          </w:p>
          <w:p w14:paraId="09DCB279" w14:textId="77777777" w:rsidR="00C56AA4" w:rsidRPr="00D57164" w:rsidRDefault="00C56AA4" w:rsidP="00D34345">
            <w:pPr>
              <w:pStyle w:val="TF-CDIGO-FONTE"/>
              <w:rPr>
                <w:rStyle w:val="TF-COURIER10"/>
                <w:sz w:val="18"/>
                <w:szCs w:val="18"/>
              </w:rPr>
            </w:pPr>
            <w:r w:rsidRPr="00D57164">
              <w:rPr>
                <w:rStyle w:val="TF-COURIER10"/>
                <w:sz w:val="18"/>
                <w:szCs w:val="18"/>
              </w:rPr>
              <w:t>04</w:t>
            </w:r>
          </w:p>
          <w:p w14:paraId="72B78C51" w14:textId="77777777" w:rsidR="00C56AA4" w:rsidRPr="00D57164" w:rsidRDefault="00C56AA4" w:rsidP="00D34345">
            <w:pPr>
              <w:pStyle w:val="TF-CDIGO-FONTE"/>
              <w:rPr>
                <w:rStyle w:val="TF-COURIER10"/>
                <w:sz w:val="18"/>
                <w:szCs w:val="18"/>
              </w:rPr>
            </w:pPr>
            <w:r w:rsidRPr="00D57164">
              <w:rPr>
                <w:rStyle w:val="TF-COURIER10"/>
                <w:sz w:val="18"/>
                <w:szCs w:val="18"/>
              </w:rPr>
              <w:t>05</w:t>
            </w:r>
          </w:p>
          <w:p w14:paraId="068F00C1" w14:textId="77777777" w:rsidR="00C56AA4" w:rsidRPr="00D57164" w:rsidRDefault="00C56AA4" w:rsidP="00D34345">
            <w:pPr>
              <w:pStyle w:val="TF-CDIGO-FONTE"/>
              <w:rPr>
                <w:rStyle w:val="TF-COURIER10"/>
                <w:sz w:val="18"/>
                <w:szCs w:val="18"/>
              </w:rPr>
            </w:pPr>
            <w:r w:rsidRPr="00D57164">
              <w:rPr>
                <w:rStyle w:val="TF-COURIER10"/>
                <w:sz w:val="18"/>
                <w:szCs w:val="18"/>
              </w:rPr>
              <w:t>06</w:t>
            </w:r>
          </w:p>
          <w:p w14:paraId="371CB35F" w14:textId="77777777" w:rsidR="00C56AA4" w:rsidRPr="00D57164" w:rsidRDefault="00C56AA4" w:rsidP="00D34345">
            <w:pPr>
              <w:pStyle w:val="TF-CDIGO-FONTE"/>
              <w:rPr>
                <w:rStyle w:val="TF-COURIER10"/>
                <w:sz w:val="18"/>
                <w:szCs w:val="18"/>
              </w:rPr>
            </w:pPr>
            <w:r w:rsidRPr="00D57164">
              <w:rPr>
                <w:rStyle w:val="TF-COURIER10"/>
                <w:sz w:val="18"/>
                <w:szCs w:val="18"/>
              </w:rPr>
              <w:t>07</w:t>
            </w:r>
          </w:p>
          <w:p w14:paraId="631A1362" w14:textId="77777777" w:rsidR="00C56AA4" w:rsidRPr="00D57164" w:rsidRDefault="00C56AA4" w:rsidP="00D34345">
            <w:pPr>
              <w:pStyle w:val="TF-CDIGO-FONTE"/>
              <w:rPr>
                <w:rStyle w:val="TF-COURIER10"/>
                <w:sz w:val="18"/>
                <w:szCs w:val="18"/>
              </w:rPr>
            </w:pPr>
            <w:r w:rsidRPr="00D57164">
              <w:rPr>
                <w:rStyle w:val="TF-COURIER10"/>
                <w:sz w:val="18"/>
                <w:szCs w:val="18"/>
              </w:rPr>
              <w:t>08</w:t>
            </w:r>
          </w:p>
          <w:p w14:paraId="7A668890" w14:textId="77777777" w:rsidR="00C56AA4" w:rsidRPr="00D57164" w:rsidRDefault="00C56AA4" w:rsidP="00D34345">
            <w:pPr>
              <w:pStyle w:val="TF-CDIGO-FONTE"/>
              <w:rPr>
                <w:rStyle w:val="TF-COURIER10"/>
                <w:sz w:val="18"/>
                <w:szCs w:val="18"/>
              </w:rPr>
            </w:pPr>
            <w:r w:rsidRPr="00D57164">
              <w:rPr>
                <w:rStyle w:val="TF-COURIER10"/>
                <w:sz w:val="18"/>
                <w:szCs w:val="18"/>
              </w:rPr>
              <w:t>09</w:t>
            </w:r>
          </w:p>
          <w:p w14:paraId="4A920714" w14:textId="77777777" w:rsidR="00C56AA4" w:rsidRPr="00D57164" w:rsidRDefault="00C56AA4" w:rsidP="00D34345">
            <w:pPr>
              <w:pStyle w:val="TF-CDIGO-FONTE"/>
              <w:rPr>
                <w:rStyle w:val="TF-COURIER10"/>
                <w:sz w:val="18"/>
                <w:szCs w:val="18"/>
              </w:rPr>
            </w:pPr>
            <w:r w:rsidRPr="00D57164">
              <w:rPr>
                <w:rStyle w:val="TF-COURIER10"/>
                <w:sz w:val="18"/>
                <w:szCs w:val="18"/>
              </w:rPr>
              <w:t>10</w:t>
            </w:r>
          </w:p>
          <w:p w14:paraId="5F267363" w14:textId="77777777" w:rsidR="00C56AA4" w:rsidRPr="00D57164" w:rsidRDefault="00C56AA4" w:rsidP="00D34345">
            <w:pPr>
              <w:pStyle w:val="TF-CDIGO-FONTE"/>
              <w:rPr>
                <w:rStyle w:val="TF-COURIER10"/>
                <w:sz w:val="18"/>
                <w:szCs w:val="18"/>
              </w:rPr>
            </w:pPr>
            <w:r w:rsidRPr="00D57164">
              <w:rPr>
                <w:rStyle w:val="TF-COURIER10"/>
                <w:sz w:val="18"/>
                <w:szCs w:val="18"/>
              </w:rPr>
              <w:t>11</w:t>
            </w:r>
          </w:p>
          <w:p w14:paraId="61259719" w14:textId="77777777" w:rsidR="00C56AA4" w:rsidRPr="00D57164" w:rsidRDefault="00C56AA4" w:rsidP="00D34345">
            <w:pPr>
              <w:pStyle w:val="TF-CDIGO-FONTE"/>
              <w:rPr>
                <w:rStyle w:val="TF-COURIER10"/>
                <w:sz w:val="18"/>
                <w:szCs w:val="18"/>
              </w:rPr>
            </w:pPr>
            <w:r w:rsidRPr="00D57164">
              <w:rPr>
                <w:rStyle w:val="TF-COURIER10"/>
                <w:sz w:val="18"/>
                <w:szCs w:val="18"/>
              </w:rPr>
              <w:t>12</w:t>
            </w:r>
          </w:p>
          <w:p w14:paraId="7A2276C4" w14:textId="77777777" w:rsidR="00C56AA4" w:rsidRPr="00D57164" w:rsidRDefault="00C56AA4" w:rsidP="00D34345">
            <w:pPr>
              <w:pStyle w:val="TF-CDIGO-FONTE"/>
              <w:rPr>
                <w:rStyle w:val="TF-COURIER10"/>
                <w:sz w:val="18"/>
                <w:szCs w:val="18"/>
              </w:rPr>
            </w:pPr>
            <w:r w:rsidRPr="00D57164">
              <w:rPr>
                <w:rStyle w:val="TF-COURIER10"/>
                <w:sz w:val="18"/>
                <w:szCs w:val="18"/>
              </w:rPr>
              <w:t>13</w:t>
            </w:r>
          </w:p>
          <w:p w14:paraId="1733317F" w14:textId="77777777" w:rsidR="00C56AA4" w:rsidRPr="00D57164" w:rsidRDefault="00C56AA4" w:rsidP="00D34345">
            <w:pPr>
              <w:pStyle w:val="TF-CDIGO-FONTE"/>
              <w:rPr>
                <w:rStyle w:val="TF-COURIER10"/>
                <w:sz w:val="18"/>
                <w:szCs w:val="18"/>
              </w:rPr>
            </w:pPr>
            <w:r w:rsidRPr="00D57164">
              <w:rPr>
                <w:rStyle w:val="TF-COURIER10"/>
                <w:sz w:val="18"/>
                <w:szCs w:val="18"/>
              </w:rPr>
              <w:t>14</w:t>
            </w:r>
          </w:p>
          <w:p w14:paraId="21FE8505" w14:textId="77777777" w:rsidR="00C56AA4" w:rsidRPr="00D57164" w:rsidRDefault="00C56AA4" w:rsidP="00D34345">
            <w:pPr>
              <w:pStyle w:val="TF-CDIGO-FONTE"/>
              <w:rPr>
                <w:rStyle w:val="TF-COURIER10"/>
                <w:sz w:val="18"/>
                <w:szCs w:val="18"/>
              </w:rPr>
            </w:pPr>
            <w:r w:rsidRPr="00D57164">
              <w:rPr>
                <w:rStyle w:val="TF-COURIER10"/>
                <w:sz w:val="18"/>
                <w:szCs w:val="18"/>
              </w:rPr>
              <w:t>15</w:t>
            </w:r>
          </w:p>
          <w:p w14:paraId="3C41C6EA" w14:textId="77777777" w:rsidR="00C56AA4" w:rsidRPr="00D57164" w:rsidRDefault="00C56AA4" w:rsidP="00D34345">
            <w:pPr>
              <w:pStyle w:val="TF-CDIGO-FONTE"/>
              <w:rPr>
                <w:rStyle w:val="TF-COURIER10"/>
                <w:sz w:val="18"/>
                <w:szCs w:val="18"/>
              </w:rPr>
            </w:pPr>
            <w:r w:rsidRPr="00D57164">
              <w:rPr>
                <w:rStyle w:val="TF-COURIER10"/>
                <w:sz w:val="18"/>
                <w:szCs w:val="18"/>
              </w:rPr>
              <w:t>16</w:t>
            </w:r>
          </w:p>
          <w:p w14:paraId="4278DE64" w14:textId="77777777" w:rsidR="00C56AA4" w:rsidRPr="00D57164" w:rsidRDefault="00C56AA4" w:rsidP="00D34345">
            <w:pPr>
              <w:pStyle w:val="TF-CDIGO-FONTE"/>
              <w:rPr>
                <w:rStyle w:val="TF-COURIER10"/>
                <w:sz w:val="18"/>
                <w:szCs w:val="18"/>
              </w:rPr>
            </w:pPr>
            <w:r w:rsidRPr="00D57164">
              <w:rPr>
                <w:rStyle w:val="TF-COURIER10"/>
                <w:sz w:val="18"/>
                <w:szCs w:val="18"/>
              </w:rPr>
              <w:t>17</w:t>
            </w:r>
          </w:p>
          <w:p w14:paraId="31F884EF" w14:textId="77777777" w:rsidR="00C56AA4" w:rsidRPr="00D57164" w:rsidRDefault="00C56AA4" w:rsidP="00D34345">
            <w:pPr>
              <w:pStyle w:val="TF-CDIGO-FONTE"/>
              <w:rPr>
                <w:rStyle w:val="TF-COURIER10"/>
                <w:sz w:val="18"/>
                <w:szCs w:val="18"/>
              </w:rPr>
            </w:pPr>
            <w:r w:rsidRPr="00D57164">
              <w:rPr>
                <w:rStyle w:val="TF-COURIER10"/>
                <w:sz w:val="18"/>
                <w:szCs w:val="18"/>
              </w:rPr>
              <w:t>1819</w:t>
            </w:r>
          </w:p>
          <w:p w14:paraId="2610A02A" w14:textId="77777777" w:rsidR="00C56AA4" w:rsidRPr="00D57164" w:rsidRDefault="00C56AA4" w:rsidP="00D34345">
            <w:pPr>
              <w:pStyle w:val="TF-CDIGO-FONTE"/>
              <w:rPr>
                <w:rStyle w:val="TF-COURIER10"/>
                <w:sz w:val="18"/>
                <w:szCs w:val="18"/>
              </w:rPr>
            </w:pPr>
            <w:r w:rsidRPr="00D57164">
              <w:rPr>
                <w:rStyle w:val="TF-COURIER10"/>
                <w:sz w:val="18"/>
                <w:szCs w:val="18"/>
              </w:rPr>
              <w:t>20</w:t>
            </w:r>
          </w:p>
          <w:p w14:paraId="66DD2ED7" w14:textId="77777777" w:rsidR="00C56AA4" w:rsidRPr="00D57164" w:rsidRDefault="00C56AA4" w:rsidP="00D34345">
            <w:pPr>
              <w:pStyle w:val="TF-CDIGO-FONTE"/>
              <w:rPr>
                <w:rStyle w:val="TF-COURIER10"/>
                <w:sz w:val="18"/>
                <w:szCs w:val="18"/>
              </w:rPr>
            </w:pPr>
            <w:r w:rsidRPr="00D57164">
              <w:rPr>
                <w:rStyle w:val="TF-COURIER10"/>
                <w:sz w:val="18"/>
                <w:szCs w:val="18"/>
              </w:rPr>
              <w:t>21</w:t>
            </w:r>
          </w:p>
          <w:p w14:paraId="4E5AE82A" w14:textId="77777777" w:rsidR="00C56AA4" w:rsidRPr="00D57164" w:rsidRDefault="00C56AA4" w:rsidP="00D34345">
            <w:pPr>
              <w:pStyle w:val="TF-CDIGO-FONTE"/>
              <w:rPr>
                <w:rStyle w:val="TF-COURIER10"/>
                <w:sz w:val="18"/>
                <w:szCs w:val="18"/>
              </w:rPr>
            </w:pPr>
          </w:p>
          <w:p w14:paraId="108968FB" w14:textId="77777777" w:rsidR="00C56AA4" w:rsidRPr="00D57164" w:rsidRDefault="00C56AA4" w:rsidP="00D34345">
            <w:pPr>
              <w:pStyle w:val="TF-CDIGO-FONTE"/>
              <w:rPr>
                <w:rStyle w:val="TF-COURIER10"/>
                <w:sz w:val="18"/>
                <w:szCs w:val="18"/>
              </w:rPr>
            </w:pPr>
            <w:r w:rsidRPr="00D57164">
              <w:rPr>
                <w:rStyle w:val="TF-COURIER10"/>
                <w:sz w:val="18"/>
                <w:szCs w:val="18"/>
              </w:rPr>
              <w:t>22</w:t>
            </w:r>
          </w:p>
          <w:p w14:paraId="028D10DF" w14:textId="77777777" w:rsidR="00C56AA4" w:rsidRPr="00D57164" w:rsidRDefault="00C56AA4" w:rsidP="00D34345">
            <w:pPr>
              <w:pStyle w:val="TF-CDIGO-FONTE"/>
              <w:rPr>
                <w:rStyle w:val="TF-COURIER10"/>
                <w:sz w:val="18"/>
                <w:szCs w:val="18"/>
              </w:rPr>
            </w:pPr>
            <w:r w:rsidRPr="00D57164">
              <w:rPr>
                <w:rStyle w:val="TF-COURIER10"/>
                <w:sz w:val="18"/>
                <w:szCs w:val="18"/>
              </w:rPr>
              <w:t>23</w:t>
            </w:r>
          </w:p>
          <w:p w14:paraId="78CCEA83" w14:textId="77777777" w:rsidR="00C56AA4" w:rsidRPr="00D57164" w:rsidRDefault="00C56AA4" w:rsidP="00D34345">
            <w:pPr>
              <w:pStyle w:val="TF-CDIGO-FONTE"/>
              <w:rPr>
                <w:rStyle w:val="TF-COURIER10"/>
                <w:sz w:val="18"/>
                <w:szCs w:val="18"/>
              </w:rPr>
            </w:pPr>
            <w:r w:rsidRPr="00D57164">
              <w:rPr>
                <w:rStyle w:val="TF-COURIER10"/>
                <w:sz w:val="18"/>
                <w:szCs w:val="18"/>
              </w:rPr>
              <w:t>24</w:t>
            </w:r>
          </w:p>
          <w:p w14:paraId="684DA9F0" w14:textId="77777777" w:rsidR="00C56AA4" w:rsidRPr="00D57164" w:rsidRDefault="00C56AA4" w:rsidP="00D34345">
            <w:pPr>
              <w:pStyle w:val="TF-CDIGO-FONTE"/>
              <w:rPr>
                <w:rStyle w:val="TF-COURIER10"/>
                <w:sz w:val="18"/>
                <w:szCs w:val="18"/>
              </w:rPr>
            </w:pPr>
            <w:r w:rsidRPr="00D57164">
              <w:rPr>
                <w:rStyle w:val="TF-COURIER10"/>
                <w:sz w:val="18"/>
                <w:szCs w:val="18"/>
              </w:rPr>
              <w:t>25</w:t>
            </w:r>
          </w:p>
          <w:p w14:paraId="067D40D2" w14:textId="77777777" w:rsidR="00C56AA4" w:rsidRPr="00D57164" w:rsidRDefault="00C56AA4" w:rsidP="00D34345">
            <w:pPr>
              <w:pStyle w:val="TF-CDIGO-FONTE"/>
              <w:rPr>
                <w:rStyle w:val="TF-COURIER10"/>
                <w:sz w:val="18"/>
                <w:szCs w:val="18"/>
              </w:rPr>
            </w:pPr>
            <w:r w:rsidRPr="00D57164">
              <w:rPr>
                <w:rStyle w:val="TF-COURIER10"/>
                <w:sz w:val="18"/>
                <w:szCs w:val="18"/>
              </w:rPr>
              <w:t>26</w:t>
            </w:r>
          </w:p>
          <w:p w14:paraId="1EDF6F88" w14:textId="6C9E78C9" w:rsidR="00C56AA4" w:rsidRPr="00D57164" w:rsidRDefault="00C56AA4" w:rsidP="00D34345">
            <w:pPr>
              <w:pStyle w:val="TF-CDIGO-FONTE"/>
              <w:rPr>
                <w:rStyle w:val="TF-COURIER10"/>
                <w:sz w:val="18"/>
                <w:szCs w:val="18"/>
              </w:rPr>
            </w:pPr>
            <w:r w:rsidRPr="00D57164">
              <w:rPr>
                <w:rStyle w:val="TF-COURIER10"/>
                <w:sz w:val="18"/>
                <w:szCs w:val="18"/>
              </w:rPr>
              <w:t>27</w:t>
            </w:r>
          </w:p>
        </w:tc>
        <w:tc>
          <w:tcPr>
            <w:tcW w:w="8738" w:type="dxa"/>
            <w:tcBorders>
              <w:top w:val="single" w:sz="4" w:space="0" w:color="auto"/>
              <w:left w:val="single" w:sz="4" w:space="0" w:color="auto"/>
              <w:right w:val="single" w:sz="4" w:space="0" w:color="auto"/>
            </w:tcBorders>
            <w:vAlign w:val="center"/>
          </w:tcPr>
          <w:p w14:paraId="387FDD44" w14:textId="71925F5C" w:rsidR="00C56AA4" w:rsidRPr="00C37022" w:rsidRDefault="00C56AA4" w:rsidP="00D34345">
            <w:pPr>
              <w:pStyle w:val="TF-CDIGO-FONTE"/>
              <w:rPr>
                <w:rFonts w:ascii="Courier New" w:hAnsi="Courier New"/>
                <w:sz w:val="18"/>
                <w:szCs w:val="18"/>
              </w:rPr>
            </w:pPr>
            <w:r w:rsidRPr="00C37022">
              <w:rPr>
                <w:rFonts w:ascii="Courier New" w:hAnsi="Courier New"/>
                <w:sz w:val="18"/>
                <w:szCs w:val="18"/>
              </w:rPr>
              <w:t>@Service</w:t>
            </w:r>
          </w:p>
          <w:p w14:paraId="619DECC1" w14:textId="3BCB6C0C" w:rsidR="00C56AA4" w:rsidRPr="00D57164" w:rsidRDefault="00C56AA4" w:rsidP="00182E5A">
            <w:pPr>
              <w:pStyle w:val="TF-CDIGO-FONTE"/>
              <w:rPr>
                <w:rStyle w:val="TF-COURIER10"/>
                <w:sz w:val="18"/>
                <w:szCs w:val="18"/>
              </w:rPr>
            </w:pPr>
            <w:r w:rsidRPr="00C37022">
              <w:rPr>
                <w:rFonts w:ascii="Courier New" w:hAnsi="Courier New"/>
                <w:sz w:val="18"/>
                <w:szCs w:val="18"/>
              </w:rPr>
              <w:t>export class OccurrenceService {</w:t>
            </w:r>
            <w:r w:rsidRPr="00D57164">
              <w:rPr>
                <w:rStyle w:val="TF-COURIER10"/>
                <w:sz w:val="18"/>
                <w:szCs w:val="18"/>
              </w:rPr>
              <w:t xml:space="preserve"> uploadImage(file: File, occurrenceId?: string) {</w:t>
            </w:r>
          </w:p>
          <w:p w14:paraId="02909789" w14:textId="77777777" w:rsidR="00C56AA4" w:rsidRPr="00D57164" w:rsidRDefault="00C56AA4" w:rsidP="00182E5A">
            <w:pPr>
              <w:pStyle w:val="TF-CDIGO-FONTE"/>
              <w:rPr>
                <w:rStyle w:val="TF-COURIER10"/>
                <w:sz w:val="18"/>
                <w:szCs w:val="18"/>
              </w:rPr>
            </w:pPr>
            <w:r w:rsidRPr="00D57164">
              <w:rPr>
                <w:rStyle w:val="TF-COURIER10"/>
                <w:sz w:val="18"/>
                <w:szCs w:val="18"/>
              </w:rPr>
              <w:t xml:space="preserve">    const url = `${apiUrl}/v1/media/upload`;</w:t>
            </w:r>
          </w:p>
          <w:p w14:paraId="00121A12" w14:textId="77777777" w:rsidR="00C56AA4" w:rsidRPr="00D57164" w:rsidRDefault="00C56AA4" w:rsidP="00182E5A">
            <w:pPr>
              <w:pStyle w:val="TF-CDIGO-FONTE"/>
              <w:rPr>
                <w:rStyle w:val="TF-COURIER10"/>
                <w:sz w:val="18"/>
                <w:szCs w:val="18"/>
              </w:rPr>
            </w:pPr>
            <w:r w:rsidRPr="00D57164">
              <w:rPr>
                <w:rStyle w:val="TF-COURIER10"/>
                <w:sz w:val="18"/>
                <w:szCs w:val="18"/>
              </w:rPr>
              <w:t xml:space="preserve">    const fd = new FormData();</w:t>
            </w:r>
          </w:p>
          <w:p w14:paraId="517ED9F7" w14:textId="77777777" w:rsidR="00C56AA4" w:rsidRPr="00D57164" w:rsidRDefault="00C56AA4" w:rsidP="00182E5A">
            <w:pPr>
              <w:pStyle w:val="TF-CDIGO-FONTE"/>
              <w:rPr>
                <w:rStyle w:val="TF-COURIER10"/>
                <w:sz w:val="18"/>
                <w:szCs w:val="18"/>
              </w:rPr>
            </w:pPr>
            <w:r w:rsidRPr="00D57164">
              <w:rPr>
                <w:rStyle w:val="TF-COURIER10"/>
                <w:sz w:val="18"/>
                <w:szCs w:val="18"/>
              </w:rPr>
              <w:t xml:space="preserve">    fd.append('file', file, file.name);</w:t>
            </w:r>
          </w:p>
          <w:p w14:paraId="0A7CB6C3" w14:textId="77777777" w:rsidR="00C56AA4" w:rsidRPr="00D57164" w:rsidRDefault="00C56AA4" w:rsidP="00182E5A">
            <w:pPr>
              <w:pStyle w:val="TF-CDIGO-FONTE"/>
              <w:rPr>
                <w:rStyle w:val="TF-COURIER10"/>
                <w:sz w:val="18"/>
                <w:szCs w:val="18"/>
              </w:rPr>
            </w:pPr>
            <w:r w:rsidRPr="00D57164">
              <w:rPr>
                <w:rStyle w:val="TF-COURIER10"/>
                <w:sz w:val="18"/>
                <w:szCs w:val="18"/>
              </w:rPr>
              <w:t xml:space="preserve">    if (occurrenceId) { fd.append('occurrenceId',</w:t>
            </w:r>
          </w:p>
          <w:p w14:paraId="6D7C1E2B" w14:textId="77777777" w:rsidR="00C56AA4" w:rsidRPr="00D57164" w:rsidRDefault="00C56AA4" w:rsidP="00182E5A">
            <w:pPr>
              <w:pStyle w:val="TF-CDIGO-FONTE"/>
              <w:rPr>
                <w:rStyle w:val="TF-COURIER10"/>
                <w:sz w:val="18"/>
                <w:szCs w:val="18"/>
              </w:rPr>
            </w:pPr>
            <w:r w:rsidRPr="00D57164">
              <w:rPr>
                <w:rStyle w:val="TF-COURIER10"/>
                <w:sz w:val="18"/>
                <w:szCs w:val="18"/>
              </w:rPr>
              <w:t xml:space="preserve">     String(occurrenceId)); </w:t>
            </w:r>
          </w:p>
          <w:p w14:paraId="4D9E54D3" w14:textId="77777777" w:rsidR="00C56AA4" w:rsidRPr="00D57164" w:rsidRDefault="00C56AA4" w:rsidP="00182E5A">
            <w:pPr>
              <w:pStyle w:val="TF-CDIGO-FONTE"/>
              <w:rPr>
                <w:rStyle w:val="TF-COURIER10"/>
                <w:sz w:val="18"/>
                <w:szCs w:val="18"/>
              </w:rPr>
            </w:pPr>
            <w:r w:rsidRPr="00D57164">
              <w:rPr>
                <w:rStyle w:val="TF-COURIER10"/>
                <w:sz w:val="18"/>
                <w:szCs w:val="18"/>
              </w:rPr>
              <w:t xml:space="preserve">    }</w:t>
            </w:r>
          </w:p>
          <w:p w14:paraId="4E291092" w14:textId="77777777" w:rsidR="00C56AA4" w:rsidRPr="00D57164" w:rsidRDefault="00C56AA4" w:rsidP="00182E5A">
            <w:pPr>
              <w:pStyle w:val="TF-CDIGO-FONTE"/>
              <w:rPr>
                <w:rStyle w:val="TF-COURIER10"/>
                <w:sz w:val="18"/>
                <w:szCs w:val="18"/>
              </w:rPr>
            </w:pPr>
            <w:r w:rsidRPr="00D57164">
              <w:rPr>
                <w:rStyle w:val="TF-COURIER10"/>
                <w:sz w:val="18"/>
                <w:szCs w:val="18"/>
              </w:rPr>
              <w:t xml:space="preserve">    return this.http.post(url, fd);</w:t>
            </w:r>
          </w:p>
          <w:p w14:paraId="186D9CCA" w14:textId="77777777" w:rsidR="00C56AA4" w:rsidRPr="00D57164" w:rsidRDefault="00C56AA4" w:rsidP="00182E5A">
            <w:pPr>
              <w:pStyle w:val="TF-CDIGO-FONTE"/>
              <w:rPr>
                <w:rStyle w:val="TF-COURIER10"/>
                <w:sz w:val="18"/>
                <w:szCs w:val="18"/>
              </w:rPr>
            </w:pPr>
            <w:r w:rsidRPr="00D57164">
              <w:rPr>
                <w:rStyle w:val="TF-COURIER10"/>
                <w:sz w:val="18"/>
                <w:szCs w:val="18"/>
              </w:rPr>
              <w:t xml:space="preserve">  }</w:t>
            </w:r>
          </w:p>
          <w:p w14:paraId="4024AC80" w14:textId="77777777" w:rsidR="00C56AA4" w:rsidRPr="00D57164" w:rsidRDefault="00C56AA4" w:rsidP="00182E5A">
            <w:pPr>
              <w:pStyle w:val="TF-CDIGO-FONTE"/>
              <w:rPr>
                <w:rStyle w:val="TF-COURIER10"/>
                <w:sz w:val="18"/>
                <w:szCs w:val="18"/>
              </w:rPr>
            </w:pPr>
          </w:p>
          <w:p w14:paraId="59FA9067" w14:textId="77777777" w:rsidR="00C56AA4" w:rsidRPr="00D57164" w:rsidRDefault="00C56AA4" w:rsidP="00182E5A">
            <w:pPr>
              <w:pStyle w:val="TF-CDIGO-FONTE"/>
              <w:rPr>
                <w:rStyle w:val="TF-COURIER10"/>
                <w:sz w:val="18"/>
                <w:szCs w:val="18"/>
              </w:rPr>
            </w:pPr>
            <w:r w:rsidRPr="00D57164">
              <w:rPr>
                <w:rStyle w:val="TF-COURIER10"/>
                <w:sz w:val="18"/>
                <w:szCs w:val="18"/>
              </w:rPr>
              <w:t xml:space="preserve">  createOccurrence(payload: any) {</w:t>
            </w:r>
          </w:p>
          <w:p w14:paraId="7C829A74" w14:textId="77777777" w:rsidR="00C56AA4" w:rsidRPr="00D57164" w:rsidRDefault="00C56AA4" w:rsidP="00182E5A">
            <w:pPr>
              <w:pStyle w:val="TF-CDIGO-FONTE"/>
              <w:rPr>
                <w:rStyle w:val="TF-COURIER10"/>
                <w:sz w:val="18"/>
                <w:szCs w:val="18"/>
              </w:rPr>
            </w:pPr>
            <w:r w:rsidRPr="00D57164">
              <w:rPr>
                <w:rStyle w:val="TF-COURIER10"/>
                <w:sz w:val="18"/>
                <w:szCs w:val="18"/>
              </w:rPr>
              <w:t xml:space="preserve">    const url = `${apiUrl}/v1/occurrence`;</w:t>
            </w:r>
          </w:p>
          <w:p w14:paraId="396C4894" w14:textId="77777777" w:rsidR="00C56AA4" w:rsidRPr="00D57164" w:rsidRDefault="00C56AA4" w:rsidP="00182E5A">
            <w:pPr>
              <w:pStyle w:val="TF-CDIGO-FONTE"/>
              <w:rPr>
                <w:rStyle w:val="TF-COURIER10"/>
                <w:sz w:val="18"/>
                <w:szCs w:val="18"/>
              </w:rPr>
            </w:pPr>
            <w:r w:rsidRPr="00D57164">
              <w:rPr>
                <w:rStyle w:val="TF-COURIER10"/>
                <w:sz w:val="18"/>
                <w:szCs w:val="18"/>
              </w:rPr>
              <w:t xml:space="preserve">    return this.http.post(url, payload);</w:t>
            </w:r>
          </w:p>
          <w:p w14:paraId="0A293A19" w14:textId="77777777" w:rsidR="00C56AA4" w:rsidRPr="00D57164" w:rsidRDefault="00C56AA4" w:rsidP="00182E5A">
            <w:pPr>
              <w:pStyle w:val="TF-CDIGO-FONTE"/>
              <w:rPr>
                <w:rStyle w:val="TF-COURIER10"/>
                <w:sz w:val="18"/>
                <w:szCs w:val="18"/>
              </w:rPr>
            </w:pPr>
            <w:r w:rsidRPr="00D57164">
              <w:rPr>
                <w:rStyle w:val="TF-COURIER10"/>
                <w:sz w:val="18"/>
                <w:szCs w:val="18"/>
              </w:rPr>
              <w:t xml:space="preserve">  }</w:t>
            </w:r>
          </w:p>
          <w:p w14:paraId="6AA68CDF" w14:textId="77777777" w:rsidR="00C56AA4" w:rsidRPr="00D57164" w:rsidRDefault="00C56AA4" w:rsidP="00182E5A">
            <w:pPr>
              <w:pStyle w:val="TF-CDIGO-FONTE"/>
              <w:rPr>
                <w:rStyle w:val="TF-COURIER10"/>
                <w:sz w:val="18"/>
                <w:szCs w:val="18"/>
              </w:rPr>
            </w:pPr>
          </w:p>
          <w:p w14:paraId="12774545" w14:textId="77777777" w:rsidR="00C56AA4" w:rsidRPr="00D57164" w:rsidRDefault="00C56AA4" w:rsidP="00182E5A">
            <w:pPr>
              <w:pStyle w:val="TF-CDIGO-FONTE"/>
              <w:rPr>
                <w:rStyle w:val="TF-COURIER10"/>
                <w:sz w:val="18"/>
                <w:szCs w:val="18"/>
              </w:rPr>
            </w:pPr>
            <w:r w:rsidRPr="00D57164">
              <w:rPr>
                <w:rStyle w:val="TF-COURIER10"/>
                <w:sz w:val="18"/>
                <w:szCs w:val="18"/>
              </w:rPr>
              <w:t xml:space="preserve">  triggerGenaiForOccurrence(occurrenceId: string) {</w:t>
            </w:r>
          </w:p>
          <w:p w14:paraId="04A91E05" w14:textId="77777777" w:rsidR="00C56AA4" w:rsidRPr="00D57164" w:rsidRDefault="00C56AA4" w:rsidP="00182E5A">
            <w:pPr>
              <w:pStyle w:val="TF-CDIGO-FONTE"/>
              <w:rPr>
                <w:rStyle w:val="TF-COURIER10"/>
                <w:sz w:val="18"/>
                <w:szCs w:val="18"/>
              </w:rPr>
            </w:pPr>
            <w:r w:rsidRPr="00D57164">
              <w:rPr>
                <w:rStyle w:val="TF-COURIER10"/>
                <w:sz w:val="18"/>
                <w:szCs w:val="18"/>
              </w:rPr>
              <w:t xml:space="preserve">    const url = `${apiUrl}/v1/genai/occurrence?id=${encodeURIComponent(occurrenceId)}`;</w:t>
            </w:r>
          </w:p>
          <w:p w14:paraId="66F150E6" w14:textId="77777777" w:rsidR="00C56AA4" w:rsidRPr="00C37022" w:rsidRDefault="00C56AA4" w:rsidP="00182E5A">
            <w:pPr>
              <w:pStyle w:val="TF-CDIGO-FONTE"/>
              <w:rPr>
                <w:rStyle w:val="TF-COURIER10"/>
                <w:sz w:val="18"/>
                <w:szCs w:val="18"/>
              </w:rPr>
            </w:pPr>
            <w:r w:rsidRPr="00D57164">
              <w:rPr>
                <w:rStyle w:val="TF-COURIER10"/>
                <w:sz w:val="18"/>
                <w:szCs w:val="18"/>
              </w:rPr>
              <w:t xml:space="preserve">    </w:t>
            </w:r>
            <w:r w:rsidRPr="00C37022">
              <w:rPr>
                <w:rFonts w:ascii="Courier New" w:hAnsi="Courier New"/>
                <w:sz w:val="18"/>
                <w:szCs w:val="18"/>
              </w:rPr>
              <w:t>return this.http.get(url);</w:t>
            </w:r>
          </w:p>
          <w:p w14:paraId="52B97267" w14:textId="77777777" w:rsidR="00C56AA4" w:rsidRPr="00D57164" w:rsidRDefault="00C56AA4" w:rsidP="00182E5A">
            <w:pPr>
              <w:pStyle w:val="TF-CDIGO-FONTE"/>
              <w:rPr>
                <w:rStyle w:val="TF-COURIER10"/>
                <w:sz w:val="18"/>
                <w:szCs w:val="18"/>
              </w:rPr>
            </w:pPr>
            <w:r w:rsidRPr="00D57164">
              <w:rPr>
                <w:rStyle w:val="TF-COURIER10"/>
                <w:sz w:val="18"/>
                <w:szCs w:val="18"/>
              </w:rPr>
              <w:t xml:space="preserve">  }</w:t>
            </w:r>
          </w:p>
          <w:p w14:paraId="2F66B402" w14:textId="77777777" w:rsidR="00C56AA4" w:rsidRPr="00D57164" w:rsidRDefault="00C56AA4" w:rsidP="00182E5A">
            <w:pPr>
              <w:pStyle w:val="TF-CDIGO-FONTE"/>
              <w:rPr>
                <w:rStyle w:val="TF-COURIER10"/>
                <w:sz w:val="18"/>
                <w:szCs w:val="18"/>
              </w:rPr>
            </w:pPr>
          </w:p>
          <w:p w14:paraId="12147B5C" w14:textId="77777777" w:rsidR="00C56AA4" w:rsidRPr="00C37022" w:rsidRDefault="00C56AA4" w:rsidP="000477BE">
            <w:pPr>
              <w:pStyle w:val="TF-CDIGO-FONTE"/>
              <w:rPr>
                <w:rFonts w:ascii="Courier New" w:hAnsi="Courier New"/>
                <w:sz w:val="18"/>
                <w:szCs w:val="18"/>
              </w:rPr>
            </w:pPr>
            <w:r w:rsidRPr="00C37022">
              <w:rPr>
                <w:rFonts w:ascii="Courier New" w:hAnsi="Courier New"/>
                <w:sz w:val="18"/>
                <w:szCs w:val="18"/>
              </w:rPr>
              <w:t>  getGeoAddress(q: string) {</w:t>
            </w:r>
          </w:p>
          <w:p w14:paraId="36CD289A" w14:textId="77777777" w:rsidR="00C56AA4" w:rsidRPr="00C37022" w:rsidRDefault="00C56AA4" w:rsidP="000477BE">
            <w:pPr>
              <w:pStyle w:val="TF-CDIGO-FONTE"/>
              <w:rPr>
                <w:rFonts w:ascii="Courier New" w:hAnsi="Courier New"/>
                <w:sz w:val="18"/>
                <w:szCs w:val="18"/>
              </w:rPr>
            </w:pPr>
            <w:r w:rsidRPr="00C37022">
              <w:rPr>
                <w:rFonts w:ascii="Courier New" w:hAnsi="Courier New"/>
                <w:sz w:val="18"/>
                <w:szCs w:val="18"/>
              </w:rPr>
              <w:t>    const url = `${apiUrl}/v1/geo/address?q=${encodeURIComponent(q)}`;</w:t>
            </w:r>
          </w:p>
          <w:p w14:paraId="779B6DEA" w14:textId="77777777" w:rsidR="00C56AA4" w:rsidRPr="00C37022" w:rsidRDefault="00C56AA4" w:rsidP="000477BE">
            <w:pPr>
              <w:pStyle w:val="TF-CDIGO-FONTE"/>
              <w:rPr>
                <w:rFonts w:ascii="Courier New" w:hAnsi="Courier New"/>
                <w:sz w:val="18"/>
                <w:szCs w:val="18"/>
              </w:rPr>
            </w:pPr>
            <w:r w:rsidRPr="00C37022">
              <w:rPr>
                <w:rFonts w:ascii="Courier New" w:hAnsi="Courier New"/>
                <w:sz w:val="18"/>
                <w:szCs w:val="18"/>
              </w:rPr>
              <w:t>    return this.http.get(url);</w:t>
            </w:r>
          </w:p>
          <w:p w14:paraId="20D49F46" w14:textId="77777777" w:rsidR="00C56AA4" w:rsidRDefault="00C56AA4" w:rsidP="006606FA">
            <w:pPr>
              <w:pStyle w:val="TF-CDIGO-FONTE"/>
              <w:rPr>
                <w:rFonts w:ascii="Courier New" w:hAnsi="Courier New"/>
                <w:sz w:val="18"/>
                <w:szCs w:val="18"/>
              </w:rPr>
            </w:pPr>
            <w:r w:rsidRPr="00D57164">
              <w:rPr>
                <w:rFonts w:ascii="Courier New" w:hAnsi="Courier New"/>
                <w:sz w:val="18"/>
                <w:szCs w:val="18"/>
              </w:rPr>
              <w:t>  }</w:t>
            </w:r>
          </w:p>
          <w:p w14:paraId="7CC68075" w14:textId="2CE24F44" w:rsidR="00367EBB" w:rsidRPr="00D57164" w:rsidRDefault="00C56AA4" w:rsidP="006606FA">
            <w:pPr>
              <w:pStyle w:val="TF-CDIGO-FONTE"/>
              <w:rPr>
                <w:rStyle w:val="TF-COURIER10"/>
                <w:sz w:val="18"/>
                <w:szCs w:val="18"/>
                <w:lang w:val="pt-BR"/>
              </w:rPr>
            </w:pPr>
            <w:r>
              <w:rPr>
                <w:rStyle w:val="TF-COURIER10"/>
                <w:sz w:val="18"/>
                <w:szCs w:val="18"/>
                <w:lang w:val="pt-BR"/>
              </w:rPr>
              <w:t>}</w:t>
            </w:r>
          </w:p>
        </w:tc>
      </w:tr>
    </w:tbl>
    <w:p w14:paraId="44BA6007" w14:textId="6E839940" w:rsidR="005E1377" w:rsidRDefault="0099088A" w:rsidP="00C35E64">
      <w:pPr>
        <w:pStyle w:val="TF-FONTE"/>
      </w:pPr>
      <w:r w:rsidRPr="00D57164">
        <w:rPr>
          <w:sz w:val="18"/>
          <w:szCs w:val="18"/>
        </w:rPr>
        <w:t>Fonte: e</w:t>
      </w:r>
      <w:r>
        <w:t>laborada pela autora (2025).</w:t>
      </w:r>
    </w:p>
    <w:p w14:paraId="1326DDAA" w14:textId="24561518" w:rsidR="002A6F70" w:rsidRDefault="00A97622" w:rsidP="007850C7">
      <w:pPr>
        <w:pStyle w:val="TF-TEXTO"/>
      </w:pPr>
      <w:r>
        <w:lastRenderedPageBreak/>
        <w:t xml:space="preserve">Quando o </w:t>
      </w:r>
      <w:r w:rsidR="00487042">
        <w:t xml:space="preserve">cidadão manda a imagem ele chama </w:t>
      </w:r>
      <w:r w:rsidR="00556CB9">
        <w:t>a API da IA que cai n</w:t>
      </w:r>
      <w:r w:rsidR="005314BD">
        <w:t xml:space="preserve">a classe </w:t>
      </w:r>
      <w:r w:rsidR="00556CB9" w:rsidRPr="00C37022">
        <w:rPr>
          <w:rStyle w:val="TF-COURIER10"/>
        </w:rPr>
        <w:t>GenAIServic</w:t>
      </w:r>
      <w:r w:rsidR="00213A12" w:rsidRPr="00C37022">
        <w:rPr>
          <w:rStyle w:val="TF-COURIER10"/>
        </w:rPr>
        <w:t>e</w:t>
      </w:r>
      <w:r w:rsidR="007E11A6" w:rsidRPr="00C37022">
        <w:rPr>
          <w:rStyle w:val="TF-COURIER10"/>
        </w:rPr>
        <w:t xml:space="preserve"> </w:t>
      </w:r>
      <w:r w:rsidR="007E11A6" w:rsidRPr="007E11A6">
        <w:t>no</w:t>
      </w:r>
      <w:r w:rsidR="007E11A6" w:rsidRPr="00C37022">
        <w:rPr>
          <w:rStyle w:val="TF-COURIER10"/>
        </w:rPr>
        <w:t xml:space="preserve"> </w:t>
      </w:r>
      <w:r w:rsidR="007E11A6">
        <w:rPr>
          <w:rStyle w:val="TF-COURIER10"/>
          <w:lang w:val="en-US"/>
        </w:rPr>
        <w:fldChar w:fldCharType="begin"/>
      </w:r>
      <w:r w:rsidR="007E11A6" w:rsidRPr="00C37022">
        <w:rPr>
          <w:rStyle w:val="TF-COURIER10"/>
        </w:rPr>
        <w:instrText xml:space="preserve"> REF _Ref214959367 \h </w:instrText>
      </w:r>
      <w:r w:rsidR="007E11A6">
        <w:rPr>
          <w:rStyle w:val="TF-COURIER10"/>
          <w:lang w:val="en-US"/>
        </w:rPr>
      </w:r>
      <w:r w:rsidR="007E11A6">
        <w:rPr>
          <w:rStyle w:val="TF-COURIER10"/>
          <w:lang w:val="en-US"/>
        </w:rPr>
        <w:fldChar w:fldCharType="separate"/>
      </w:r>
      <w:r w:rsidR="001C1872">
        <w:t xml:space="preserve">Quadro </w:t>
      </w:r>
      <w:r w:rsidR="001C1872">
        <w:rPr>
          <w:noProof/>
        </w:rPr>
        <w:t>13</w:t>
      </w:r>
      <w:r w:rsidR="007E11A6">
        <w:rPr>
          <w:rStyle w:val="TF-COURIER10"/>
          <w:lang w:val="en-US"/>
        </w:rPr>
        <w:fldChar w:fldCharType="end"/>
      </w:r>
      <w:r>
        <w:t xml:space="preserve">. </w:t>
      </w:r>
      <w:r w:rsidR="00362548">
        <w:t>No começo da classe é definido o prompt que será enviado para a IA Gemini</w:t>
      </w:r>
      <w:r w:rsidR="005734BD">
        <w:t xml:space="preserve"> (linhas </w:t>
      </w:r>
      <w:r w:rsidR="00C907C0">
        <w:t>04 a 30</w:t>
      </w:r>
      <w:r w:rsidR="005734BD">
        <w:t>)</w:t>
      </w:r>
      <w:r w:rsidR="00F76FCF">
        <w:t xml:space="preserve"> salvando-o na variável </w:t>
      </w:r>
      <w:r w:rsidR="00F76FCF" w:rsidRPr="00D67690">
        <w:rPr>
          <w:rStyle w:val="TF-COURIER10"/>
        </w:rPr>
        <w:t>ANALYZE_MEDIA_PROMPT</w:t>
      </w:r>
      <w:r w:rsidR="00F76FCF">
        <w:rPr>
          <w:rStyle w:val="TF-COURIER10"/>
        </w:rPr>
        <w:t xml:space="preserve"> </w:t>
      </w:r>
      <w:r w:rsidR="00F76FCF" w:rsidRPr="00C907C0">
        <w:t>(linha</w:t>
      </w:r>
      <w:r w:rsidR="00C907C0" w:rsidRPr="00C907C0">
        <w:t xml:space="preserve"> 03</w:t>
      </w:r>
      <w:r w:rsidR="00F76FCF" w:rsidRPr="00C907C0">
        <w:t>)</w:t>
      </w:r>
      <w:r w:rsidR="005734BD" w:rsidRPr="00C907C0">
        <w:t>,</w:t>
      </w:r>
      <w:r w:rsidR="005734BD">
        <w:t xml:space="preserve"> </w:t>
      </w:r>
      <w:r w:rsidR="006F0468">
        <w:t xml:space="preserve">ele serve para orientar a IA a interpretar a imagem corretamente e retornar </w:t>
      </w:r>
      <w:r w:rsidR="007850C7">
        <w:t>o formato esperado. O</w:t>
      </w:r>
      <w:r w:rsidR="005734BD">
        <w:t xml:space="preserve"> prompt contém </w:t>
      </w:r>
      <w:r w:rsidR="00B00F5E">
        <w:t xml:space="preserve">as </w:t>
      </w:r>
      <w:r w:rsidR="005734BD">
        <w:t>definições de classificação válidas, níveis de severidade possíveis,</w:t>
      </w:r>
      <w:r w:rsidR="0014335D">
        <w:t xml:space="preserve"> critérios para cada nível, formato obrigatório do </w:t>
      </w:r>
      <w:r w:rsidR="0014335D" w:rsidRPr="00F66840">
        <w:rPr>
          <w:i/>
          <w:iCs/>
        </w:rPr>
        <w:t>JSON</w:t>
      </w:r>
      <w:r w:rsidR="0014335D">
        <w:t xml:space="preserve"> de saída e regras específicas de interpretação.</w:t>
      </w:r>
    </w:p>
    <w:p w14:paraId="43F3B0B6" w14:textId="530C3E11" w:rsidR="007850C7" w:rsidRDefault="007850C7" w:rsidP="007850C7">
      <w:pPr>
        <w:pStyle w:val="TF-LEGENDA"/>
      </w:pPr>
      <w:bookmarkStart w:id="266" w:name="_Ref214959367"/>
      <w:bookmarkStart w:id="267" w:name="_Toc215432523"/>
      <w:r>
        <w:t xml:space="preserve">Quadro </w:t>
      </w:r>
      <w:fldSimple w:instr=" SEQ Quadro \* ARABIC ">
        <w:r w:rsidR="001C1872">
          <w:rPr>
            <w:noProof/>
          </w:rPr>
          <w:t>13</w:t>
        </w:r>
      </w:fldSimple>
      <w:bookmarkEnd w:id="266"/>
      <w:r>
        <w:t xml:space="preserve"> </w:t>
      </w:r>
      <w:r w:rsidRPr="0056731F">
        <w:t>–</w:t>
      </w:r>
      <w:r>
        <w:t xml:space="preserve"> Parte da codificação do </w:t>
      </w:r>
      <w:r>
        <w:rPr>
          <w:i/>
          <w:iCs/>
        </w:rPr>
        <w:t>backend</w:t>
      </w:r>
      <w:r>
        <w:t xml:space="preserve"> para chamar a IA</w:t>
      </w:r>
      <w:r w:rsidR="00CA2E52">
        <w:t xml:space="preserve"> – primeira parte</w:t>
      </w:r>
      <w:bookmarkEnd w:id="267"/>
    </w:p>
    <w:tbl>
      <w:tblPr>
        <w:tblpPr w:leftFromText="141" w:rightFromText="141" w:vertAnchor="page" w:horzAnchor="margin" w:tblpY="4561"/>
        <w:tblW w:w="9188" w:type="dxa"/>
        <w:tblBorders>
          <w:top w:val="single" w:sz="4" w:space="0" w:color="auto"/>
          <w:left w:val="single" w:sz="4" w:space="0" w:color="auto"/>
          <w:bottom w:val="single" w:sz="4" w:space="0" w:color="auto"/>
          <w:right w:val="single" w:sz="4" w:space="0" w:color="auto"/>
          <w:insideH w:val="single" w:sz="4" w:space="0" w:color="000000"/>
          <w:insideV w:val="single" w:sz="4" w:space="0" w:color="000000"/>
        </w:tblBorders>
        <w:tblLook w:val="04A0" w:firstRow="1" w:lastRow="0" w:firstColumn="1" w:lastColumn="0" w:noHBand="0" w:noVBand="1"/>
      </w:tblPr>
      <w:tblGrid>
        <w:gridCol w:w="433"/>
        <w:gridCol w:w="8755"/>
      </w:tblGrid>
      <w:tr w:rsidR="0084171B" w:rsidRPr="00CC636E" w14:paraId="571D3726" w14:textId="77777777" w:rsidTr="0084171B">
        <w:trPr>
          <w:trHeight w:val="10480"/>
        </w:trPr>
        <w:tc>
          <w:tcPr>
            <w:tcW w:w="433" w:type="dxa"/>
          </w:tcPr>
          <w:p w14:paraId="1FD73B0C" w14:textId="77777777" w:rsidR="0084171B" w:rsidRPr="00D57164" w:rsidRDefault="0084171B" w:rsidP="0084171B">
            <w:pPr>
              <w:pStyle w:val="TF-CDIGO-FONTE"/>
              <w:rPr>
                <w:rStyle w:val="TF-COURIER10"/>
                <w:rFonts w:ascii="Courier" w:hAnsi="Courier"/>
                <w:sz w:val="18"/>
                <w:szCs w:val="18"/>
              </w:rPr>
            </w:pPr>
            <w:r w:rsidRPr="00D57164">
              <w:rPr>
                <w:rStyle w:val="TF-COURIER10"/>
                <w:rFonts w:ascii="Courier" w:hAnsi="Courier"/>
                <w:sz w:val="18"/>
                <w:szCs w:val="18"/>
              </w:rPr>
              <w:t>01</w:t>
            </w:r>
          </w:p>
          <w:p w14:paraId="1F010517" w14:textId="77777777" w:rsidR="0084171B" w:rsidRPr="00D57164" w:rsidRDefault="0084171B" w:rsidP="0084171B">
            <w:pPr>
              <w:pStyle w:val="TF-CDIGO-FONTE"/>
              <w:rPr>
                <w:rStyle w:val="TF-COURIER10"/>
                <w:rFonts w:ascii="Courier" w:hAnsi="Courier"/>
                <w:sz w:val="18"/>
                <w:szCs w:val="18"/>
              </w:rPr>
            </w:pPr>
            <w:r w:rsidRPr="00D57164">
              <w:rPr>
                <w:rStyle w:val="TF-COURIER10"/>
                <w:rFonts w:ascii="Courier" w:hAnsi="Courier"/>
                <w:sz w:val="18"/>
                <w:szCs w:val="18"/>
              </w:rPr>
              <w:t>02</w:t>
            </w:r>
          </w:p>
          <w:p w14:paraId="052D1302" w14:textId="77777777" w:rsidR="0084171B" w:rsidRPr="00D57164" w:rsidRDefault="0084171B" w:rsidP="0084171B">
            <w:pPr>
              <w:pStyle w:val="TF-CDIGO-FONTE"/>
              <w:rPr>
                <w:rStyle w:val="TF-COURIER10"/>
                <w:rFonts w:ascii="Courier" w:hAnsi="Courier"/>
                <w:sz w:val="18"/>
                <w:szCs w:val="18"/>
              </w:rPr>
            </w:pPr>
            <w:r w:rsidRPr="00D57164">
              <w:rPr>
                <w:rStyle w:val="TF-COURIER10"/>
                <w:rFonts w:ascii="Courier" w:hAnsi="Courier"/>
                <w:sz w:val="18"/>
                <w:szCs w:val="18"/>
              </w:rPr>
              <w:t>03</w:t>
            </w:r>
          </w:p>
          <w:p w14:paraId="2D3EEA6D" w14:textId="77777777" w:rsidR="0084171B" w:rsidRPr="00D57164" w:rsidRDefault="0084171B" w:rsidP="0084171B">
            <w:pPr>
              <w:pStyle w:val="TF-CDIGO-FONTE"/>
              <w:rPr>
                <w:rStyle w:val="TF-COURIER10"/>
                <w:rFonts w:ascii="Courier" w:hAnsi="Courier"/>
                <w:sz w:val="18"/>
                <w:szCs w:val="18"/>
              </w:rPr>
            </w:pPr>
            <w:r w:rsidRPr="00D57164">
              <w:rPr>
                <w:rStyle w:val="TF-COURIER10"/>
                <w:rFonts w:ascii="Courier" w:hAnsi="Courier"/>
                <w:sz w:val="18"/>
                <w:szCs w:val="18"/>
              </w:rPr>
              <w:t>04</w:t>
            </w:r>
          </w:p>
          <w:p w14:paraId="61B42200" w14:textId="77777777" w:rsidR="0084171B" w:rsidRPr="00D57164" w:rsidRDefault="0084171B" w:rsidP="0084171B">
            <w:pPr>
              <w:pStyle w:val="TF-CDIGO-FONTE"/>
              <w:rPr>
                <w:rStyle w:val="TF-COURIER10"/>
                <w:rFonts w:ascii="Courier" w:hAnsi="Courier"/>
                <w:sz w:val="18"/>
                <w:szCs w:val="18"/>
              </w:rPr>
            </w:pPr>
            <w:r w:rsidRPr="00D57164">
              <w:rPr>
                <w:rStyle w:val="TF-COURIER10"/>
                <w:rFonts w:ascii="Courier" w:hAnsi="Courier"/>
                <w:sz w:val="18"/>
                <w:szCs w:val="18"/>
              </w:rPr>
              <w:t>05</w:t>
            </w:r>
          </w:p>
          <w:p w14:paraId="56894200" w14:textId="77777777" w:rsidR="0084171B" w:rsidRPr="00D57164" w:rsidRDefault="0084171B" w:rsidP="0084171B">
            <w:pPr>
              <w:pStyle w:val="TF-CDIGO-FONTE"/>
              <w:rPr>
                <w:rStyle w:val="TF-COURIER10"/>
                <w:rFonts w:ascii="Courier" w:hAnsi="Courier"/>
                <w:sz w:val="18"/>
                <w:szCs w:val="18"/>
              </w:rPr>
            </w:pPr>
            <w:r w:rsidRPr="00D57164">
              <w:rPr>
                <w:rStyle w:val="TF-COURIER10"/>
                <w:rFonts w:ascii="Courier" w:hAnsi="Courier"/>
                <w:sz w:val="18"/>
                <w:szCs w:val="18"/>
              </w:rPr>
              <w:t>06</w:t>
            </w:r>
          </w:p>
          <w:p w14:paraId="6AB5D855" w14:textId="77777777" w:rsidR="0084171B" w:rsidRDefault="0084171B" w:rsidP="0084171B">
            <w:pPr>
              <w:pStyle w:val="TF-CDIGO-FONTE"/>
              <w:rPr>
                <w:rStyle w:val="TF-COURIER10"/>
                <w:rFonts w:ascii="Courier" w:hAnsi="Courier"/>
                <w:sz w:val="18"/>
                <w:szCs w:val="18"/>
              </w:rPr>
            </w:pPr>
            <w:r w:rsidRPr="00D57164">
              <w:rPr>
                <w:rStyle w:val="TF-COURIER10"/>
                <w:rFonts w:ascii="Courier" w:hAnsi="Courier"/>
                <w:sz w:val="18"/>
                <w:szCs w:val="18"/>
              </w:rPr>
              <w:t>07</w:t>
            </w:r>
          </w:p>
          <w:p w14:paraId="5D392904" w14:textId="77777777" w:rsidR="0084171B" w:rsidRPr="00D57164" w:rsidRDefault="0084171B" w:rsidP="0084171B">
            <w:pPr>
              <w:pStyle w:val="TF-CDIGO-FONTE"/>
              <w:rPr>
                <w:rStyle w:val="TF-COURIER10"/>
                <w:rFonts w:ascii="Courier" w:hAnsi="Courier"/>
                <w:sz w:val="18"/>
                <w:szCs w:val="18"/>
              </w:rPr>
            </w:pPr>
          </w:p>
          <w:p w14:paraId="74E76D1F" w14:textId="77777777" w:rsidR="0084171B" w:rsidRDefault="0084171B" w:rsidP="0084171B">
            <w:pPr>
              <w:pStyle w:val="TF-CDIGO-FONTE"/>
              <w:rPr>
                <w:rStyle w:val="TF-COURIER10"/>
                <w:rFonts w:ascii="Courier" w:hAnsi="Courier"/>
                <w:sz w:val="18"/>
                <w:szCs w:val="18"/>
              </w:rPr>
            </w:pPr>
            <w:r w:rsidRPr="00D57164">
              <w:rPr>
                <w:rStyle w:val="TF-COURIER10"/>
                <w:rFonts w:ascii="Courier" w:hAnsi="Courier"/>
                <w:sz w:val="18"/>
                <w:szCs w:val="18"/>
              </w:rPr>
              <w:t>08</w:t>
            </w:r>
          </w:p>
          <w:p w14:paraId="6D5222F7" w14:textId="77777777" w:rsidR="0084171B" w:rsidRPr="00D57164" w:rsidRDefault="0084171B" w:rsidP="0084171B">
            <w:pPr>
              <w:pStyle w:val="TF-CDIGO-FONTE"/>
              <w:rPr>
                <w:rStyle w:val="TF-COURIER10"/>
                <w:rFonts w:ascii="Courier" w:hAnsi="Courier"/>
                <w:sz w:val="18"/>
                <w:szCs w:val="18"/>
              </w:rPr>
            </w:pPr>
          </w:p>
          <w:p w14:paraId="03143C5E" w14:textId="77777777" w:rsidR="0084171B" w:rsidRDefault="0084171B" w:rsidP="0084171B">
            <w:pPr>
              <w:pStyle w:val="TF-CDIGO-FONTE"/>
              <w:rPr>
                <w:rStyle w:val="TF-COURIER10"/>
                <w:rFonts w:ascii="Courier" w:hAnsi="Courier"/>
                <w:sz w:val="18"/>
                <w:szCs w:val="18"/>
              </w:rPr>
            </w:pPr>
            <w:r w:rsidRPr="00D57164">
              <w:rPr>
                <w:rStyle w:val="TF-COURIER10"/>
                <w:rFonts w:ascii="Courier" w:hAnsi="Courier"/>
                <w:sz w:val="18"/>
                <w:szCs w:val="18"/>
              </w:rPr>
              <w:t>09</w:t>
            </w:r>
          </w:p>
          <w:p w14:paraId="3A5CA582" w14:textId="77777777" w:rsidR="0084171B" w:rsidRPr="00D57164" w:rsidRDefault="0084171B" w:rsidP="0084171B">
            <w:pPr>
              <w:pStyle w:val="TF-CDIGO-FONTE"/>
              <w:rPr>
                <w:rStyle w:val="TF-COURIER10"/>
                <w:rFonts w:ascii="Courier" w:hAnsi="Courier"/>
                <w:sz w:val="18"/>
                <w:szCs w:val="18"/>
              </w:rPr>
            </w:pPr>
          </w:p>
          <w:p w14:paraId="0F465163" w14:textId="77777777" w:rsidR="0084171B" w:rsidRDefault="0084171B" w:rsidP="0084171B">
            <w:pPr>
              <w:pStyle w:val="TF-CDIGO-FONTE"/>
              <w:rPr>
                <w:rStyle w:val="TF-COURIER10"/>
                <w:rFonts w:ascii="Courier" w:hAnsi="Courier"/>
                <w:sz w:val="18"/>
                <w:szCs w:val="18"/>
              </w:rPr>
            </w:pPr>
            <w:r w:rsidRPr="00D57164">
              <w:rPr>
                <w:rStyle w:val="TF-COURIER10"/>
                <w:rFonts w:ascii="Courier" w:hAnsi="Courier"/>
                <w:sz w:val="18"/>
                <w:szCs w:val="18"/>
              </w:rPr>
              <w:t>10</w:t>
            </w:r>
          </w:p>
          <w:p w14:paraId="17ACEF53" w14:textId="77777777" w:rsidR="0084171B" w:rsidRPr="00D57164" w:rsidRDefault="0084171B" w:rsidP="0084171B">
            <w:pPr>
              <w:pStyle w:val="TF-CDIGO-FONTE"/>
              <w:rPr>
                <w:rStyle w:val="TF-COURIER10"/>
                <w:rFonts w:ascii="Courier" w:hAnsi="Courier"/>
                <w:sz w:val="18"/>
                <w:szCs w:val="18"/>
              </w:rPr>
            </w:pPr>
          </w:p>
          <w:p w14:paraId="60660B02" w14:textId="77777777" w:rsidR="0084171B" w:rsidRPr="00D57164" w:rsidRDefault="0084171B" w:rsidP="0084171B">
            <w:pPr>
              <w:pStyle w:val="TF-CDIGO-FONTE"/>
              <w:rPr>
                <w:rStyle w:val="TF-COURIER10"/>
                <w:rFonts w:ascii="Courier" w:hAnsi="Courier"/>
                <w:sz w:val="18"/>
                <w:szCs w:val="18"/>
              </w:rPr>
            </w:pPr>
            <w:r w:rsidRPr="00D57164">
              <w:rPr>
                <w:rStyle w:val="TF-COURIER10"/>
                <w:rFonts w:ascii="Courier" w:hAnsi="Courier"/>
                <w:sz w:val="18"/>
                <w:szCs w:val="18"/>
              </w:rPr>
              <w:t>11</w:t>
            </w:r>
          </w:p>
          <w:p w14:paraId="45C12CFC" w14:textId="77777777" w:rsidR="0084171B" w:rsidRPr="00D57164" w:rsidRDefault="0084171B" w:rsidP="0084171B">
            <w:pPr>
              <w:pStyle w:val="TF-CDIGO-FONTE"/>
              <w:rPr>
                <w:rStyle w:val="TF-COURIER10"/>
                <w:rFonts w:ascii="Courier" w:hAnsi="Courier"/>
                <w:sz w:val="18"/>
                <w:szCs w:val="18"/>
              </w:rPr>
            </w:pPr>
          </w:p>
          <w:p w14:paraId="1EE7908C" w14:textId="77777777" w:rsidR="0084171B" w:rsidRPr="00D57164" w:rsidRDefault="0084171B" w:rsidP="0084171B">
            <w:pPr>
              <w:pStyle w:val="TF-CDIGO-FONTE"/>
              <w:rPr>
                <w:rStyle w:val="TF-COURIER10"/>
                <w:rFonts w:ascii="Courier" w:hAnsi="Courier"/>
                <w:sz w:val="18"/>
                <w:szCs w:val="18"/>
              </w:rPr>
            </w:pPr>
            <w:r w:rsidRPr="00D57164">
              <w:rPr>
                <w:rStyle w:val="TF-COURIER10"/>
                <w:rFonts w:ascii="Courier" w:hAnsi="Courier"/>
                <w:sz w:val="18"/>
                <w:szCs w:val="18"/>
              </w:rPr>
              <w:t>12</w:t>
            </w:r>
          </w:p>
          <w:p w14:paraId="34A10BE6" w14:textId="77777777" w:rsidR="0084171B" w:rsidRPr="00D57164" w:rsidRDefault="0084171B" w:rsidP="0084171B">
            <w:pPr>
              <w:pStyle w:val="TF-CDIGO-FONTE"/>
              <w:rPr>
                <w:rStyle w:val="TF-COURIER10"/>
                <w:rFonts w:ascii="Courier" w:hAnsi="Courier"/>
                <w:sz w:val="18"/>
                <w:szCs w:val="18"/>
              </w:rPr>
            </w:pPr>
          </w:p>
          <w:p w14:paraId="21524382" w14:textId="77777777" w:rsidR="0084171B" w:rsidRPr="00D57164" w:rsidRDefault="0084171B" w:rsidP="0084171B">
            <w:pPr>
              <w:pStyle w:val="TF-CDIGO-FONTE"/>
              <w:rPr>
                <w:rStyle w:val="TF-COURIER10"/>
                <w:rFonts w:ascii="Courier" w:hAnsi="Courier"/>
                <w:sz w:val="18"/>
                <w:szCs w:val="18"/>
              </w:rPr>
            </w:pPr>
            <w:r w:rsidRPr="00D57164">
              <w:rPr>
                <w:rStyle w:val="TF-COURIER10"/>
                <w:rFonts w:ascii="Courier" w:hAnsi="Courier"/>
                <w:sz w:val="18"/>
                <w:szCs w:val="18"/>
              </w:rPr>
              <w:t>13</w:t>
            </w:r>
          </w:p>
          <w:p w14:paraId="6BF49A9B" w14:textId="77777777" w:rsidR="0084171B" w:rsidRPr="00D57164" w:rsidRDefault="0084171B" w:rsidP="0084171B">
            <w:pPr>
              <w:pStyle w:val="TF-CDIGO-FONTE"/>
              <w:rPr>
                <w:rStyle w:val="TF-COURIER10"/>
                <w:rFonts w:ascii="Courier" w:hAnsi="Courier"/>
                <w:sz w:val="18"/>
                <w:szCs w:val="18"/>
              </w:rPr>
            </w:pPr>
          </w:p>
          <w:p w14:paraId="21DC17FC" w14:textId="77777777" w:rsidR="0084171B" w:rsidRPr="00D57164" w:rsidRDefault="0084171B" w:rsidP="0084171B">
            <w:pPr>
              <w:pStyle w:val="TF-CDIGO-FONTE"/>
              <w:rPr>
                <w:rStyle w:val="TF-COURIER10"/>
                <w:rFonts w:ascii="Courier" w:hAnsi="Courier"/>
                <w:sz w:val="18"/>
                <w:szCs w:val="18"/>
              </w:rPr>
            </w:pPr>
            <w:r w:rsidRPr="00D57164">
              <w:rPr>
                <w:rStyle w:val="TF-COURIER10"/>
                <w:rFonts w:ascii="Courier" w:hAnsi="Courier"/>
                <w:sz w:val="18"/>
                <w:szCs w:val="18"/>
              </w:rPr>
              <w:t>14</w:t>
            </w:r>
          </w:p>
          <w:p w14:paraId="1390D2C6" w14:textId="77777777" w:rsidR="0084171B" w:rsidRPr="00D57164" w:rsidRDefault="0084171B" w:rsidP="0084171B">
            <w:pPr>
              <w:pStyle w:val="TF-CDIGO-FONTE"/>
              <w:rPr>
                <w:rStyle w:val="TF-COURIER10"/>
                <w:rFonts w:ascii="Courier" w:hAnsi="Courier"/>
                <w:sz w:val="18"/>
                <w:szCs w:val="18"/>
              </w:rPr>
            </w:pPr>
          </w:p>
          <w:p w14:paraId="35F2C08F" w14:textId="77777777" w:rsidR="0084171B" w:rsidRPr="00D57164" w:rsidRDefault="0084171B" w:rsidP="0084171B">
            <w:pPr>
              <w:pStyle w:val="TF-CDIGO-FONTE"/>
              <w:rPr>
                <w:rStyle w:val="TF-COURIER10"/>
                <w:rFonts w:ascii="Courier" w:hAnsi="Courier"/>
                <w:sz w:val="18"/>
                <w:szCs w:val="18"/>
              </w:rPr>
            </w:pPr>
            <w:r w:rsidRPr="00D57164">
              <w:rPr>
                <w:rStyle w:val="TF-COURIER10"/>
                <w:rFonts w:ascii="Courier" w:hAnsi="Courier"/>
                <w:sz w:val="18"/>
                <w:szCs w:val="18"/>
              </w:rPr>
              <w:t>15</w:t>
            </w:r>
          </w:p>
          <w:p w14:paraId="3CD2047E" w14:textId="77777777" w:rsidR="0084171B" w:rsidRPr="00D57164" w:rsidRDefault="0084171B" w:rsidP="0084171B">
            <w:pPr>
              <w:pStyle w:val="TF-CDIGO-FONTE"/>
              <w:rPr>
                <w:rStyle w:val="TF-COURIER10"/>
                <w:rFonts w:ascii="Courier" w:hAnsi="Courier"/>
                <w:sz w:val="18"/>
                <w:szCs w:val="18"/>
              </w:rPr>
            </w:pPr>
          </w:p>
          <w:p w14:paraId="600327BE" w14:textId="77777777" w:rsidR="0084171B" w:rsidRPr="00D57164" w:rsidRDefault="0084171B" w:rsidP="0084171B">
            <w:pPr>
              <w:pStyle w:val="TF-CDIGO-FONTE"/>
              <w:rPr>
                <w:rStyle w:val="TF-COURIER10"/>
                <w:rFonts w:ascii="Courier" w:hAnsi="Courier"/>
                <w:sz w:val="18"/>
                <w:szCs w:val="18"/>
              </w:rPr>
            </w:pPr>
            <w:r w:rsidRPr="00D57164">
              <w:rPr>
                <w:rStyle w:val="TF-COURIER10"/>
                <w:rFonts w:ascii="Courier" w:hAnsi="Courier"/>
                <w:sz w:val="18"/>
                <w:szCs w:val="18"/>
              </w:rPr>
              <w:t>16</w:t>
            </w:r>
          </w:p>
          <w:p w14:paraId="74189949" w14:textId="77777777" w:rsidR="0084171B" w:rsidRPr="00D57164" w:rsidRDefault="0084171B" w:rsidP="0084171B">
            <w:pPr>
              <w:pStyle w:val="TF-CDIGO-FONTE"/>
              <w:rPr>
                <w:rStyle w:val="TF-COURIER10"/>
                <w:rFonts w:ascii="Courier" w:hAnsi="Courier"/>
                <w:sz w:val="18"/>
                <w:szCs w:val="18"/>
              </w:rPr>
            </w:pPr>
          </w:p>
          <w:p w14:paraId="6EBD699F" w14:textId="77777777" w:rsidR="0084171B" w:rsidRPr="00D57164" w:rsidRDefault="0084171B" w:rsidP="0084171B">
            <w:pPr>
              <w:pStyle w:val="TF-CDIGO-FONTE"/>
              <w:rPr>
                <w:rStyle w:val="TF-COURIER10"/>
                <w:rFonts w:ascii="Courier" w:hAnsi="Courier"/>
                <w:sz w:val="18"/>
                <w:szCs w:val="18"/>
              </w:rPr>
            </w:pPr>
            <w:r w:rsidRPr="00D57164">
              <w:rPr>
                <w:rStyle w:val="TF-COURIER10"/>
                <w:rFonts w:ascii="Courier" w:hAnsi="Courier"/>
                <w:sz w:val="18"/>
                <w:szCs w:val="18"/>
              </w:rPr>
              <w:t>17</w:t>
            </w:r>
          </w:p>
          <w:p w14:paraId="7389EC60" w14:textId="77777777" w:rsidR="0084171B" w:rsidRPr="00D57164" w:rsidRDefault="0084171B" w:rsidP="0084171B">
            <w:pPr>
              <w:pStyle w:val="TF-CDIGO-FONTE"/>
              <w:rPr>
                <w:rStyle w:val="TF-COURIER10"/>
                <w:rFonts w:ascii="Courier" w:hAnsi="Courier"/>
                <w:sz w:val="18"/>
                <w:szCs w:val="18"/>
              </w:rPr>
            </w:pPr>
          </w:p>
          <w:p w14:paraId="0D3E0335" w14:textId="77777777" w:rsidR="0084171B" w:rsidRPr="00D57164" w:rsidRDefault="0084171B" w:rsidP="0084171B">
            <w:pPr>
              <w:pStyle w:val="TF-CDIGO-FONTE"/>
              <w:rPr>
                <w:rStyle w:val="TF-COURIER10"/>
                <w:rFonts w:ascii="Courier" w:hAnsi="Courier"/>
                <w:sz w:val="18"/>
                <w:szCs w:val="18"/>
              </w:rPr>
            </w:pPr>
            <w:r w:rsidRPr="00D57164">
              <w:rPr>
                <w:rStyle w:val="TF-COURIER10"/>
                <w:rFonts w:ascii="Courier" w:hAnsi="Courier"/>
                <w:sz w:val="18"/>
                <w:szCs w:val="18"/>
              </w:rPr>
              <w:t>18</w:t>
            </w:r>
          </w:p>
          <w:p w14:paraId="1F0DC420" w14:textId="77777777" w:rsidR="0084171B" w:rsidRPr="00D57164" w:rsidRDefault="0084171B" w:rsidP="0084171B">
            <w:pPr>
              <w:pStyle w:val="TF-CDIGO-FONTE"/>
              <w:rPr>
                <w:rStyle w:val="TF-COURIER10"/>
                <w:rFonts w:ascii="Courier" w:hAnsi="Courier"/>
                <w:sz w:val="18"/>
                <w:szCs w:val="18"/>
              </w:rPr>
            </w:pPr>
          </w:p>
          <w:p w14:paraId="6E29B81E" w14:textId="77777777" w:rsidR="0084171B" w:rsidRPr="00D57164" w:rsidRDefault="0084171B" w:rsidP="0084171B">
            <w:pPr>
              <w:pStyle w:val="TF-CDIGO-FONTE"/>
              <w:rPr>
                <w:rStyle w:val="TF-COURIER10"/>
                <w:rFonts w:ascii="Courier" w:hAnsi="Courier"/>
                <w:sz w:val="18"/>
                <w:szCs w:val="18"/>
              </w:rPr>
            </w:pPr>
            <w:r w:rsidRPr="00D57164">
              <w:rPr>
                <w:rStyle w:val="TF-COURIER10"/>
                <w:rFonts w:ascii="Courier" w:hAnsi="Courier"/>
                <w:sz w:val="18"/>
                <w:szCs w:val="18"/>
              </w:rPr>
              <w:t>19</w:t>
            </w:r>
          </w:p>
          <w:p w14:paraId="51895574" w14:textId="77777777" w:rsidR="0084171B" w:rsidRPr="00D57164" w:rsidRDefault="0084171B" w:rsidP="0084171B">
            <w:pPr>
              <w:pStyle w:val="TF-CDIGO-FONTE"/>
              <w:rPr>
                <w:rStyle w:val="TF-COURIER10"/>
                <w:rFonts w:ascii="Courier" w:hAnsi="Courier"/>
                <w:sz w:val="18"/>
                <w:szCs w:val="18"/>
              </w:rPr>
            </w:pPr>
          </w:p>
          <w:p w14:paraId="1CA0150A" w14:textId="77777777" w:rsidR="0084171B" w:rsidRPr="00D57164" w:rsidRDefault="0084171B" w:rsidP="0084171B">
            <w:pPr>
              <w:pStyle w:val="TF-CDIGO-FONTE"/>
              <w:rPr>
                <w:rStyle w:val="TF-COURIER10"/>
                <w:rFonts w:ascii="Courier" w:hAnsi="Courier"/>
                <w:sz w:val="18"/>
                <w:szCs w:val="18"/>
              </w:rPr>
            </w:pPr>
            <w:r w:rsidRPr="00D57164">
              <w:rPr>
                <w:rStyle w:val="TF-COURIER10"/>
                <w:rFonts w:ascii="Courier" w:hAnsi="Courier"/>
                <w:sz w:val="18"/>
                <w:szCs w:val="18"/>
              </w:rPr>
              <w:t>20</w:t>
            </w:r>
          </w:p>
          <w:p w14:paraId="4453E890" w14:textId="77777777" w:rsidR="0084171B" w:rsidRPr="00D57164" w:rsidRDefault="0084171B" w:rsidP="0084171B">
            <w:pPr>
              <w:pStyle w:val="TF-CDIGO-FONTE"/>
              <w:rPr>
                <w:rStyle w:val="TF-COURIER10"/>
                <w:rFonts w:ascii="Courier" w:hAnsi="Courier"/>
                <w:sz w:val="18"/>
                <w:szCs w:val="18"/>
              </w:rPr>
            </w:pPr>
            <w:r w:rsidRPr="00D57164">
              <w:rPr>
                <w:rStyle w:val="TF-COURIER10"/>
                <w:rFonts w:ascii="Courier" w:hAnsi="Courier"/>
                <w:sz w:val="18"/>
                <w:szCs w:val="18"/>
              </w:rPr>
              <w:t>21</w:t>
            </w:r>
          </w:p>
          <w:p w14:paraId="620DC489" w14:textId="77777777" w:rsidR="0084171B" w:rsidRPr="00D57164" w:rsidRDefault="0084171B" w:rsidP="0084171B">
            <w:pPr>
              <w:pStyle w:val="TF-CDIGO-FONTE"/>
              <w:rPr>
                <w:rStyle w:val="TF-COURIER10"/>
                <w:rFonts w:ascii="Courier" w:hAnsi="Courier"/>
                <w:sz w:val="18"/>
                <w:szCs w:val="18"/>
              </w:rPr>
            </w:pPr>
            <w:r w:rsidRPr="00D57164">
              <w:rPr>
                <w:rStyle w:val="TF-COURIER10"/>
                <w:rFonts w:ascii="Courier" w:hAnsi="Courier"/>
                <w:sz w:val="18"/>
                <w:szCs w:val="18"/>
              </w:rPr>
              <w:t>22</w:t>
            </w:r>
          </w:p>
          <w:p w14:paraId="4539AF02" w14:textId="77777777" w:rsidR="0084171B" w:rsidRPr="00D57164" w:rsidRDefault="0084171B" w:rsidP="0084171B">
            <w:pPr>
              <w:pStyle w:val="TF-CDIGO-FONTE"/>
              <w:rPr>
                <w:rStyle w:val="TF-COURIER10"/>
                <w:rFonts w:ascii="Courier" w:hAnsi="Courier"/>
                <w:sz w:val="18"/>
                <w:szCs w:val="18"/>
              </w:rPr>
            </w:pPr>
          </w:p>
          <w:p w14:paraId="50FBC780" w14:textId="77777777" w:rsidR="0084171B" w:rsidRPr="00D57164" w:rsidRDefault="0084171B" w:rsidP="0084171B">
            <w:pPr>
              <w:pStyle w:val="TF-CDIGO-FONTE"/>
              <w:rPr>
                <w:rStyle w:val="TF-COURIER10"/>
                <w:rFonts w:ascii="Courier" w:hAnsi="Courier"/>
                <w:sz w:val="18"/>
                <w:szCs w:val="18"/>
              </w:rPr>
            </w:pPr>
            <w:r w:rsidRPr="00D57164">
              <w:rPr>
                <w:rStyle w:val="TF-COURIER10"/>
                <w:rFonts w:ascii="Courier" w:hAnsi="Courier"/>
                <w:sz w:val="18"/>
                <w:szCs w:val="18"/>
              </w:rPr>
              <w:t>23</w:t>
            </w:r>
          </w:p>
          <w:p w14:paraId="6621694A" w14:textId="77777777" w:rsidR="0084171B" w:rsidRPr="00D57164" w:rsidRDefault="0084171B" w:rsidP="0084171B">
            <w:pPr>
              <w:pStyle w:val="TF-CDIGO-FONTE"/>
              <w:rPr>
                <w:rStyle w:val="TF-COURIER10"/>
                <w:rFonts w:ascii="Courier" w:hAnsi="Courier"/>
                <w:sz w:val="18"/>
                <w:szCs w:val="18"/>
              </w:rPr>
            </w:pPr>
          </w:p>
          <w:p w14:paraId="2AD13C63" w14:textId="77777777" w:rsidR="0084171B" w:rsidRDefault="0084171B" w:rsidP="0084171B">
            <w:pPr>
              <w:pStyle w:val="TF-CDIGO-FONTE"/>
              <w:rPr>
                <w:rStyle w:val="TF-COURIER10"/>
                <w:rFonts w:ascii="Courier" w:hAnsi="Courier"/>
                <w:sz w:val="18"/>
                <w:szCs w:val="18"/>
              </w:rPr>
            </w:pPr>
            <w:r w:rsidRPr="00D57164">
              <w:rPr>
                <w:rStyle w:val="TF-COURIER10"/>
                <w:rFonts w:ascii="Courier" w:hAnsi="Courier"/>
                <w:sz w:val="18"/>
                <w:szCs w:val="18"/>
              </w:rPr>
              <w:t>24</w:t>
            </w:r>
          </w:p>
          <w:p w14:paraId="38066926" w14:textId="77777777" w:rsidR="0084171B" w:rsidRPr="00D57164" w:rsidRDefault="0084171B" w:rsidP="0084171B">
            <w:pPr>
              <w:pStyle w:val="TF-CDIGO-FONTE"/>
              <w:rPr>
                <w:rStyle w:val="TF-COURIER10"/>
                <w:rFonts w:ascii="Courier" w:hAnsi="Courier"/>
                <w:sz w:val="18"/>
                <w:szCs w:val="18"/>
              </w:rPr>
            </w:pPr>
          </w:p>
          <w:p w14:paraId="68FC9FB5" w14:textId="77777777" w:rsidR="0084171B" w:rsidRDefault="0084171B" w:rsidP="0084171B">
            <w:pPr>
              <w:pStyle w:val="TF-CDIGO-FONTE"/>
              <w:rPr>
                <w:rStyle w:val="TF-COURIER10"/>
                <w:rFonts w:ascii="Courier" w:hAnsi="Courier"/>
                <w:sz w:val="18"/>
                <w:szCs w:val="18"/>
              </w:rPr>
            </w:pPr>
            <w:r w:rsidRPr="00D57164">
              <w:rPr>
                <w:rStyle w:val="TF-COURIER10"/>
                <w:rFonts w:ascii="Courier" w:hAnsi="Courier"/>
                <w:sz w:val="18"/>
                <w:szCs w:val="18"/>
              </w:rPr>
              <w:t>25</w:t>
            </w:r>
          </w:p>
          <w:p w14:paraId="3E87D8D7" w14:textId="77777777" w:rsidR="0084171B" w:rsidRDefault="0084171B" w:rsidP="0084171B">
            <w:pPr>
              <w:pStyle w:val="TF-CDIGO-FONTE"/>
              <w:rPr>
                <w:rStyle w:val="TF-COURIER10"/>
                <w:rFonts w:ascii="Courier" w:hAnsi="Courier"/>
                <w:sz w:val="18"/>
                <w:szCs w:val="18"/>
              </w:rPr>
            </w:pPr>
          </w:p>
          <w:p w14:paraId="7C969422" w14:textId="77777777" w:rsidR="0084171B" w:rsidRPr="00D57164" w:rsidRDefault="0084171B" w:rsidP="0084171B">
            <w:pPr>
              <w:pStyle w:val="TF-CDIGO-FONTE"/>
              <w:rPr>
                <w:rStyle w:val="TF-COURIER10"/>
                <w:rFonts w:ascii="Courier" w:hAnsi="Courier"/>
                <w:sz w:val="18"/>
                <w:szCs w:val="18"/>
              </w:rPr>
            </w:pPr>
          </w:p>
          <w:p w14:paraId="37BDC900" w14:textId="77777777" w:rsidR="0084171B" w:rsidRDefault="0084171B" w:rsidP="0084171B">
            <w:pPr>
              <w:pStyle w:val="TF-CDIGO-FONTE"/>
              <w:rPr>
                <w:rStyle w:val="TF-COURIER10"/>
                <w:rFonts w:ascii="Courier" w:hAnsi="Courier"/>
                <w:sz w:val="18"/>
                <w:szCs w:val="18"/>
              </w:rPr>
            </w:pPr>
            <w:r w:rsidRPr="00D57164">
              <w:rPr>
                <w:rStyle w:val="TF-COURIER10"/>
                <w:rFonts w:ascii="Courier" w:hAnsi="Courier"/>
                <w:sz w:val="18"/>
                <w:szCs w:val="18"/>
              </w:rPr>
              <w:t>26</w:t>
            </w:r>
          </w:p>
          <w:p w14:paraId="06D4C72A" w14:textId="77777777" w:rsidR="0084171B" w:rsidRDefault="0084171B" w:rsidP="0084171B">
            <w:pPr>
              <w:pStyle w:val="TF-CDIGO-FONTE"/>
              <w:rPr>
                <w:rStyle w:val="TF-COURIER10"/>
                <w:rFonts w:ascii="Courier" w:hAnsi="Courier"/>
                <w:sz w:val="18"/>
                <w:szCs w:val="18"/>
              </w:rPr>
            </w:pPr>
            <w:r>
              <w:rPr>
                <w:rStyle w:val="TF-COURIER10"/>
                <w:rFonts w:ascii="Courier" w:hAnsi="Courier"/>
                <w:sz w:val="18"/>
                <w:szCs w:val="18"/>
              </w:rPr>
              <w:t>27</w:t>
            </w:r>
          </w:p>
          <w:p w14:paraId="2BE958A5" w14:textId="77777777" w:rsidR="0084171B" w:rsidRDefault="0084171B" w:rsidP="0084171B">
            <w:pPr>
              <w:pStyle w:val="TF-CDIGO-FONTE"/>
              <w:rPr>
                <w:rStyle w:val="TF-COURIER10"/>
                <w:rFonts w:ascii="Courier" w:hAnsi="Courier"/>
                <w:sz w:val="18"/>
                <w:szCs w:val="18"/>
              </w:rPr>
            </w:pPr>
            <w:r>
              <w:rPr>
                <w:rStyle w:val="TF-COURIER10"/>
                <w:rFonts w:ascii="Courier" w:hAnsi="Courier"/>
                <w:sz w:val="18"/>
                <w:szCs w:val="18"/>
              </w:rPr>
              <w:t>28</w:t>
            </w:r>
          </w:p>
          <w:p w14:paraId="31FA893C" w14:textId="77777777" w:rsidR="0084171B" w:rsidRDefault="0084171B" w:rsidP="0084171B">
            <w:pPr>
              <w:pStyle w:val="TF-CDIGO-FONTE"/>
              <w:rPr>
                <w:rStyle w:val="TF-COURIER10"/>
                <w:rFonts w:ascii="Courier" w:hAnsi="Courier"/>
                <w:sz w:val="18"/>
                <w:szCs w:val="18"/>
              </w:rPr>
            </w:pPr>
          </w:p>
          <w:p w14:paraId="736F8DB9" w14:textId="77777777" w:rsidR="0084171B" w:rsidRDefault="0084171B" w:rsidP="0084171B">
            <w:pPr>
              <w:pStyle w:val="TF-CDIGO-FONTE"/>
              <w:rPr>
                <w:rStyle w:val="TF-COURIER10"/>
                <w:rFonts w:ascii="Courier" w:hAnsi="Courier"/>
                <w:sz w:val="18"/>
                <w:szCs w:val="18"/>
              </w:rPr>
            </w:pPr>
            <w:r>
              <w:rPr>
                <w:rStyle w:val="TF-COURIER10"/>
                <w:rFonts w:ascii="Courier" w:hAnsi="Courier"/>
                <w:sz w:val="18"/>
                <w:szCs w:val="18"/>
              </w:rPr>
              <w:t>29</w:t>
            </w:r>
          </w:p>
          <w:p w14:paraId="199CE4A0" w14:textId="77777777" w:rsidR="0084171B" w:rsidRDefault="0084171B" w:rsidP="0084171B">
            <w:pPr>
              <w:pStyle w:val="TF-CDIGO-FONTE"/>
              <w:rPr>
                <w:rStyle w:val="TF-COURIER10"/>
                <w:rFonts w:ascii="Courier" w:hAnsi="Courier"/>
                <w:sz w:val="18"/>
                <w:szCs w:val="18"/>
              </w:rPr>
            </w:pPr>
          </w:p>
          <w:p w14:paraId="32FB8FB0" w14:textId="77777777" w:rsidR="0084171B" w:rsidRPr="00D57164" w:rsidRDefault="0084171B" w:rsidP="0084171B">
            <w:pPr>
              <w:pStyle w:val="TF-CDIGO-FONTE"/>
              <w:rPr>
                <w:rStyle w:val="TF-COURIER10"/>
                <w:rFonts w:ascii="Courier" w:hAnsi="Courier"/>
                <w:sz w:val="18"/>
                <w:szCs w:val="18"/>
              </w:rPr>
            </w:pPr>
            <w:r>
              <w:rPr>
                <w:rStyle w:val="TF-COURIER10"/>
                <w:rFonts w:ascii="Courier" w:hAnsi="Courier"/>
                <w:sz w:val="18"/>
                <w:szCs w:val="18"/>
              </w:rPr>
              <w:t>30</w:t>
            </w:r>
          </w:p>
        </w:tc>
        <w:tc>
          <w:tcPr>
            <w:tcW w:w="8755" w:type="dxa"/>
            <w:vAlign w:val="center"/>
          </w:tcPr>
          <w:p w14:paraId="77C42A4D" w14:textId="77777777" w:rsidR="0084171B" w:rsidRPr="00D57164" w:rsidRDefault="0084171B" w:rsidP="0084171B">
            <w:pPr>
              <w:rPr>
                <w:rStyle w:val="TF-COURIER10"/>
                <w:rFonts w:ascii="Courier" w:hAnsi="Courier"/>
                <w:sz w:val="18"/>
                <w:szCs w:val="18"/>
                <w:lang w:val="en-US"/>
              </w:rPr>
            </w:pPr>
            <w:r w:rsidRPr="00D57164">
              <w:rPr>
                <w:rStyle w:val="TF-COURIER10"/>
                <w:rFonts w:ascii="Courier" w:hAnsi="Courier"/>
                <w:sz w:val="18"/>
                <w:szCs w:val="18"/>
                <w:lang w:val="en-US"/>
              </w:rPr>
              <w:t>@Service</w:t>
            </w:r>
          </w:p>
          <w:p w14:paraId="3B97C43C" w14:textId="77777777" w:rsidR="0084171B" w:rsidRPr="00D57164" w:rsidRDefault="0084171B" w:rsidP="0084171B">
            <w:pPr>
              <w:rPr>
                <w:rStyle w:val="TF-COURIER10"/>
                <w:rFonts w:ascii="Courier" w:hAnsi="Courier"/>
                <w:sz w:val="18"/>
                <w:szCs w:val="18"/>
                <w:lang w:val="en-US"/>
              </w:rPr>
            </w:pPr>
            <w:r w:rsidRPr="00D57164">
              <w:rPr>
                <w:rStyle w:val="TF-COURIER10"/>
                <w:rFonts w:ascii="Courier" w:hAnsi="Courier"/>
                <w:sz w:val="18"/>
                <w:szCs w:val="18"/>
                <w:lang w:val="en-US"/>
              </w:rPr>
              <w:t>public class GenAIService {</w:t>
            </w:r>
          </w:p>
          <w:p w14:paraId="484FF9CE" w14:textId="77777777" w:rsidR="0084171B" w:rsidRPr="00D57164" w:rsidRDefault="0084171B" w:rsidP="0084171B">
            <w:pPr>
              <w:rPr>
                <w:rStyle w:val="TF-COURIER10"/>
                <w:rFonts w:ascii="Courier" w:hAnsi="Courier"/>
                <w:sz w:val="18"/>
                <w:szCs w:val="18"/>
                <w:lang w:val="en-US"/>
              </w:rPr>
            </w:pPr>
            <w:r w:rsidRPr="00D57164">
              <w:rPr>
                <w:rStyle w:val="TF-COURIER10"/>
                <w:rFonts w:ascii="Courier" w:hAnsi="Courier"/>
                <w:sz w:val="18"/>
                <w:szCs w:val="18"/>
                <w:lang w:val="en-US"/>
              </w:rPr>
              <w:t xml:space="preserve">    private static final String ANALYZE_MEDIA_PROMPT = """</w:t>
            </w:r>
          </w:p>
          <w:p w14:paraId="3F2F1CAB" w14:textId="77777777" w:rsidR="0084171B" w:rsidRPr="00C37022" w:rsidRDefault="0084171B" w:rsidP="0084171B">
            <w:pPr>
              <w:rPr>
                <w:rStyle w:val="TF-COURIER10"/>
                <w:rFonts w:ascii="Courier" w:hAnsi="Courier"/>
                <w:sz w:val="18"/>
                <w:szCs w:val="18"/>
              </w:rPr>
            </w:pPr>
            <w:r w:rsidRPr="00D57164">
              <w:rPr>
                <w:rStyle w:val="TF-COURIER10"/>
                <w:rFonts w:ascii="Courier" w:hAnsi="Courier"/>
                <w:sz w:val="18"/>
                <w:szCs w:val="18"/>
                <w:lang w:val="en-US"/>
              </w:rPr>
              <w:t xml:space="preserve">     </w:t>
            </w:r>
            <w:r w:rsidRPr="00C37022">
              <w:rPr>
                <w:rStyle w:val="TF-COURIER10"/>
                <w:rFonts w:ascii="Courier" w:hAnsi="Courier"/>
                <w:sz w:val="18"/>
                <w:szCs w:val="18"/>
              </w:rPr>
              <w:t>Instrução: Analise a imagem em anexo e retorne APENAS um objeto JSON.</w:t>
            </w:r>
          </w:p>
          <w:p w14:paraId="0D6B94E1" w14:textId="77777777" w:rsidR="0084171B" w:rsidRPr="00C37022" w:rsidRDefault="0084171B" w:rsidP="0084171B">
            <w:pPr>
              <w:rPr>
                <w:rStyle w:val="TF-COURIER10"/>
                <w:rFonts w:ascii="Courier" w:hAnsi="Courier"/>
                <w:sz w:val="18"/>
                <w:szCs w:val="18"/>
              </w:rPr>
            </w:pPr>
            <w:r w:rsidRPr="00C37022">
              <w:rPr>
                <w:rStyle w:val="TF-COURIER10"/>
                <w:rFonts w:ascii="Courier" w:hAnsi="Courier"/>
                <w:sz w:val="18"/>
                <w:szCs w:val="18"/>
              </w:rPr>
              <w:t xml:space="preserve">     Contexto e Definições:</w:t>
            </w:r>
          </w:p>
          <w:p w14:paraId="733B3D86" w14:textId="77777777" w:rsidR="0084171B" w:rsidRPr="00C37022" w:rsidRDefault="0084171B" w:rsidP="0084171B">
            <w:pPr>
              <w:rPr>
                <w:rStyle w:val="TF-COURIER10"/>
                <w:rFonts w:ascii="Courier" w:hAnsi="Courier"/>
                <w:sz w:val="18"/>
                <w:szCs w:val="18"/>
              </w:rPr>
            </w:pPr>
            <w:r w:rsidRPr="00C37022">
              <w:rPr>
                <w:rStyle w:val="TF-COURIER10"/>
                <w:rFonts w:ascii="Courier" w:hAnsi="Courier"/>
                <w:sz w:val="18"/>
                <w:szCs w:val="18"/>
              </w:rPr>
              <w:t xml:space="preserve">     Classificações de Desastre Válidas:</w:t>
            </w:r>
          </w:p>
          <w:p w14:paraId="42B429F4" w14:textId="77777777" w:rsidR="0084171B" w:rsidRPr="00C37022" w:rsidRDefault="0084171B" w:rsidP="0084171B">
            <w:pPr>
              <w:rPr>
                <w:rStyle w:val="TF-COURIER10"/>
                <w:rFonts w:ascii="Courier" w:hAnsi="Courier"/>
                <w:sz w:val="18"/>
                <w:szCs w:val="18"/>
              </w:rPr>
            </w:pPr>
            <w:r w:rsidRPr="00C37022">
              <w:rPr>
                <w:rStyle w:val="TF-COURIER10"/>
                <w:rFonts w:ascii="Courier" w:hAnsi="Courier"/>
                <w:sz w:val="18"/>
                <w:szCs w:val="18"/>
              </w:rPr>
              <w:t xml:space="preserve">     - ENCHENTE (Elevação anormal do nível de rios ou cursos d’água, provocando transbordamento e inundação de áreas ao redor)</w:t>
            </w:r>
          </w:p>
          <w:p w14:paraId="14BA3B41" w14:textId="77777777" w:rsidR="0084171B" w:rsidRPr="00C37022" w:rsidRDefault="0084171B" w:rsidP="0084171B">
            <w:pPr>
              <w:rPr>
                <w:rStyle w:val="TF-COURIER10"/>
                <w:rFonts w:ascii="Courier" w:hAnsi="Courier"/>
                <w:sz w:val="18"/>
                <w:szCs w:val="18"/>
              </w:rPr>
            </w:pPr>
            <w:r w:rsidRPr="00C37022">
              <w:rPr>
                <w:rStyle w:val="TF-COURIER10"/>
                <w:rFonts w:ascii="Courier" w:hAnsi="Courier"/>
                <w:sz w:val="18"/>
                <w:szCs w:val="18"/>
              </w:rPr>
              <w:t xml:space="preserve">     - ALAGAMENTO_URBANO (Acúmulo de água nas ruas e áreas urbanas devido à chuva intensa, drenagem insuficiente ou entupimento de bueiros)</w:t>
            </w:r>
          </w:p>
          <w:p w14:paraId="477FD646" w14:textId="77777777" w:rsidR="0084171B" w:rsidRPr="00C37022" w:rsidRDefault="0084171B" w:rsidP="0084171B">
            <w:pPr>
              <w:rPr>
                <w:rStyle w:val="TF-COURIER10"/>
                <w:rFonts w:ascii="Courier" w:hAnsi="Courier"/>
                <w:sz w:val="18"/>
                <w:szCs w:val="18"/>
              </w:rPr>
            </w:pPr>
            <w:r w:rsidRPr="00C37022">
              <w:rPr>
                <w:rStyle w:val="TF-COURIER10"/>
                <w:rFonts w:ascii="Courier" w:hAnsi="Courier"/>
                <w:sz w:val="18"/>
                <w:szCs w:val="18"/>
              </w:rPr>
              <w:t xml:space="preserve">     - DESLIZAMENTO (Movimento de massa de terra, rochas ou lama em encostas, causado por chuvas fortes ou instabilidade do solo)</w:t>
            </w:r>
          </w:p>
          <w:p w14:paraId="0E4C14F9" w14:textId="77777777" w:rsidR="0084171B" w:rsidRPr="00C37022" w:rsidRDefault="0084171B" w:rsidP="0084171B">
            <w:pPr>
              <w:rPr>
                <w:rStyle w:val="TF-COURIER10"/>
                <w:rFonts w:ascii="Courier" w:hAnsi="Courier"/>
                <w:sz w:val="18"/>
                <w:szCs w:val="18"/>
              </w:rPr>
            </w:pPr>
            <w:r w:rsidRPr="00C37022">
              <w:rPr>
                <w:rStyle w:val="TF-COURIER10"/>
                <w:rFonts w:ascii="Courier" w:hAnsi="Courier"/>
                <w:sz w:val="18"/>
                <w:szCs w:val="18"/>
              </w:rPr>
              <w:t xml:space="preserve">     - DESMORONAMENTO (Queda repentina de estruturas naturais ou artificiais (paredes, barrancos, rochas), geralmente em áreas urbanas ou obras)</w:t>
            </w:r>
          </w:p>
          <w:p w14:paraId="17CD4A42" w14:textId="77777777" w:rsidR="0084171B" w:rsidRPr="00C37022" w:rsidRDefault="0084171B" w:rsidP="0084171B">
            <w:pPr>
              <w:rPr>
                <w:rStyle w:val="TF-COURIER10"/>
                <w:rFonts w:ascii="Courier" w:hAnsi="Courier"/>
                <w:sz w:val="18"/>
                <w:szCs w:val="18"/>
              </w:rPr>
            </w:pPr>
            <w:r w:rsidRPr="00C37022">
              <w:rPr>
                <w:rStyle w:val="TF-COURIER10"/>
                <w:rFonts w:ascii="Courier" w:hAnsi="Courier"/>
                <w:sz w:val="18"/>
                <w:szCs w:val="18"/>
              </w:rPr>
              <w:t xml:space="preserve">     - DESABAMENTO_DE_EDIFICIO (Colapso total ou parcial de construções devido a falhas estruturais, explosões ou desastres secundários)</w:t>
            </w:r>
          </w:p>
          <w:p w14:paraId="39A6897D" w14:textId="77777777" w:rsidR="0084171B" w:rsidRPr="00C37022" w:rsidRDefault="0084171B" w:rsidP="0084171B">
            <w:pPr>
              <w:rPr>
                <w:rStyle w:val="TF-COURIER10"/>
                <w:rFonts w:ascii="Courier" w:hAnsi="Courier"/>
                <w:sz w:val="18"/>
                <w:szCs w:val="18"/>
              </w:rPr>
            </w:pPr>
            <w:r w:rsidRPr="00C37022">
              <w:rPr>
                <w:rStyle w:val="TF-COURIER10"/>
                <w:rFonts w:ascii="Courier" w:hAnsi="Courier"/>
                <w:sz w:val="18"/>
                <w:szCs w:val="18"/>
              </w:rPr>
              <w:t xml:space="preserve">     - INCENDIO_FLORESTAL (Queimadas de grandes proporções que se espalham por áreas de vegetação, afetando fauna, flora e comunidades próximas)</w:t>
            </w:r>
          </w:p>
          <w:p w14:paraId="44F54D23" w14:textId="77777777" w:rsidR="0084171B" w:rsidRPr="00C37022" w:rsidRDefault="0084171B" w:rsidP="0084171B">
            <w:pPr>
              <w:rPr>
                <w:rStyle w:val="TF-COURIER10"/>
                <w:rFonts w:ascii="Courier" w:hAnsi="Courier"/>
                <w:sz w:val="18"/>
                <w:szCs w:val="18"/>
              </w:rPr>
            </w:pPr>
            <w:r w:rsidRPr="00C37022">
              <w:rPr>
                <w:rStyle w:val="TF-COURIER10"/>
                <w:rFonts w:ascii="Courier" w:hAnsi="Courier"/>
                <w:sz w:val="18"/>
                <w:szCs w:val="18"/>
              </w:rPr>
              <w:t xml:space="preserve">     - TEMPESTADE (Fenômeno atmosférico com chuva intensa, ventos fortes e, possivelmente, raios ou trovoadas)</w:t>
            </w:r>
          </w:p>
          <w:p w14:paraId="119D118F" w14:textId="77777777" w:rsidR="0084171B" w:rsidRPr="00C37022" w:rsidRDefault="0084171B" w:rsidP="0084171B">
            <w:pPr>
              <w:rPr>
                <w:rStyle w:val="TF-COURIER10"/>
                <w:rFonts w:ascii="Courier" w:hAnsi="Courier"/>
                <w:sz w:val="18"/>
                <w:szCs w:val="18"/>
              </w:rPr>
            </w:pPr>
            <w:r w:rsidRPr="00C37022">
              <w:rPr>
                <w:rStyle w:val="TF-COURIER10"/>
                <w:rFonts w:ascii="Courier" w:hAnsi="Courier"/>
                <w:sz w:val="18"/>
                <w:szCs w:val="18"/>
              </w:rPr>
              <w:t xml:space="preserve">    - VENTOS_FORTES (Rajadas intensas de vento que podem causar destelhamentos, queda de árvores ou postes)</w:t>
            </w:r>
          </w:p>
          <w:p w14:paraId="51B74642" w14:textId="77777777" w:rsidR="0084171B" w:rsidRPr="00C37022" w:rsidRDefault="0084171B" w:rsidP="0084171B">
            <w:pPr>
              <w:rPr>
                <w:rStyle w:val="TF-COURIER10"/>
                <w:rFonts w:ascii="Courier" w:hAnsi="Courier"/>
                <w:sz w:val="18"/>
                <w:szCs w:val="18"/>
              </w:rPr>
            </w:pPr>
            <w:r w:rsidRPr="00C37022">
              <w:rPr>
                <w:rStyle w:val="TF-COURIER10"/>
                <w:rFonts w:ascii="Courier" w:hAnsi="Courier"/>
                <w:sz w:val="18"/>
                <w:szCs w:val="18"/>
              </w:rPr>
              <w:t xml:space="preserve">    - GRANIZO (Precipitação de pedras de gelo que danificam plantações, veículos e construções)</w:t>
            </w:r>
          </w:p>
          <w:p w14:paraId="7F0F2B5D" w14:textId="77777777" w:rsidR="0084171B" w:rsidRPr="00C37022" w:rsidRDefault="0084171B" w:rsidP="0084171B">
            <w:pPr>
              <w:rPr>
                <w:rStyle w:val="TF-COURIER10"/>
                <w:rFonts w:ascii="Courier" w:hAnsi="Courier"/>
                <w:sz w:val="18"/>
                <w:szCs w:val="18"/>
              </w:rPr>
            </w:pPr>
            <w:r w:rsidRPr="00C37022">
              <w:rPr>
                <w:rStyle w:val="TF-COURIER10"/>
                <w:rFonts w:ascii="Courier" w:hAnsi="Courier"/>
                <w:sz w:val="18"/>
                <w:szCs w:val="18"/>
              </w:rPr>
              <w:t xml:space="preserve">    - TORNADO (Coluna de ar giratória extremamente violenta conectando nuvem e solo, capaz de causar destruição severa)</w:t>
            </w:r>
          </w:p>
          <w:p w14:paraId="03FF8361" w14:textId="77777777" w:rsidR="0084171B" w:rsidRPr="00C37022" w:rsidRDefault="0084171B" w:rsidP="0084171B">
            <w:pPr>
              <w:rPr>
                <w:rStyle w:val="TF-COURIER10"/>
                <w:rFonts w:ascii="Courier" w:hAnsi="Courier"/>
                <w:sz w:val="18"/>
                <w:szCs w:val="18"/>
              </w:rPr>
            </w:pPr>
            <w:r w:rsidRPr="00C37022">
              <w:rPr>
                <w:rStyle w:val="TF-COURIER10"/>
                <w:rFonts w:ascii="Courier" w:hAnsi="Courier"/>
                <w:sz w:val="18"/>
                <w:szCs w:val="18"/>
              </w:rPr>
              <w:t xml:space="preserve">    - ONDA_DE_CALOR (Período prolongado de temperaturas excepcionalmente altas, podendo causar problemas de saúde e secas)</w:t>
            </w:r>
          </w:p>
          <w:p w14:paraId="7C5FC5A0" w14:textId="77777777" w:rsidR="0084171B" w:rsidRPr="00C37022" w:rsidRDefault="0084171B" w:rsidP="0084171B">
            <w:pPr>
              <w:rPr>
                <w:rStyle w:val="TF-COURIER10"/>
                <w:rFonts w:ascii="Courier" w:hAnsi="Courier"/>
                <w:sz w:val="18"/>
                <w:szCs w:val="18"/>
              </w:rPr>
            </w:pPr>
            <w:r w:rsidRPr="00C37022">
              <w:rPr>
                <w:rStyle w:val="TF-COURIER10"/>
                <w:rFonts w:ascii="Courier" w:hAnsi="Courier"/>
                <w:sz w:val="18"/>
                <w:szCs w:val="18"/>
              </w:rPr>
              <w:t xml:space="preserve">    - OUTRO (Ocorrência que não se enquadra nas categorias conhecidas, mas apresenta características de desastre natural)</w:t>
            </w:r>
          </w:p>
          <w:p w14:paraId="012D7D78" w14:textId="77777777" w:rsidR="0084171B" w:rsidRPr="00C37022" w:rsidRDefault="0084171B" w:rsidP="0084171B">
            <w:pPr>
              <w:rPr>
                <w:rStyle w:val="TF-COURIER10"/>
                <w:rFonts w:ascii="Courier" w:hAnsi="Courier"/>
                <w:sz w:val="18"/>
                <w:szCs w:val="18"/>
              </w:rPr>
            </w:pPr>
            <w:r w:rsidRPr="00C37022">
              <w:rPr>
                <w:rStyle w:val="TF-COURIER10"/>
                <w:rFonts w:ascii="Courier" w:hAnsi="Courier"/>
                <w:sz w:val="18"/>
                <w:szCs w:val="18"/>
              </w:rPr>
              <w:t xml:space="preserve">   - DESCONHECIDO (Caso em que não há informações suficientes para determinar o tipo de desastre)</w:t>
            </w:r>
          </w:p>
          <w:p w14:paraId="49331F43" w14:textId="77777777" w:rsidR="0084171B" w:rsidRPr="00C37022" w:rsidRDefault="0084171B" w:rsidP="0084171B">
            <w:pPr>
              <w:rPr>
                <w:rStyle w:val="TF-COURIER10"/>
                <w:rFonts w:ascii="Courier" w:hAnsi="Courier"/>
                <w:sz w:val="18"/>
                <w:szCs w:val="18"/>
              </w:rPr>
            </w:pPr>
            <w:r w:rsidRPr="00C37022">
              <w:rPr>
                <w:rStyle w:val="TF-COURIER10"/>
                <w:rFonts w:ascii="Courier" w:hAnsi="Courier"/>
                <w:sz w:val="18"/>
                <w:szCs w:val="18"/>
              </w:rPr>
              <w:t xml:space="preserve">   Níveis de Severidade Válidos: ALTO; MEDIO; BAIXO</w:t>
            </w:r>
          </w:p>
          <w:p w14:paraId="49432FCC" w14:textId="77777777" w:rsidR="0084171B" w:rsidRPr="00C37022" w:rsidRDefault="0084171B" w:rsidP="0084171B">
            <w:pPr>
              <w:rPr>
                <w:rStyle w:val="TF-COURIER10"/>
                <w:rFonts w:ascii="Courier" w:hAnsi="Courier"/>
                <w:sz w:val="18"/>
                <w:szCs w:val="18"/>
              </w:rPr>
            </w:pPr>
            <w:r w:rsidRPr="00C37022">
              <w:rPr>
                <w:rStyle w:val="TF-COURIER10"/>
                <w:rFonts w:ascii="Courier" w:hAnsi="Courier"/>
                <w:sz w:val="18"/>
                <w:szCs w:val="18"/>
              </w:rPr>
              <w:t xml:space="preserve">   Critérios de Severidade:</w:t>
            </w:r>
          </w:p>
          <w:p w14:paraId="318D7DFA" w14:textId="77777777" w:rsidR="0084171B" w:rsidRPr="00C37022" w:rsidRDefault="0084171B" w:rsidP="0084171B">
            <w:pPr>
              <w:rPr>
                <w:rStyle w:val="TF-COURIER10"/>
                <w:rFonts w:ascii="Courier" w:hAnsi="Courier"/>
                <w:sz w:val="18"/>
                <w:szCs w:val="18"/>
              </w:rPr>
            </w:pPr>
            <w:r w:rsidRPr="00C37022">
              <w:rPr>
                <w:rStyle w:val="TF-COURIER10"/>
                <w:rFonts w:ascii="Courier" w:hAnsi="Courier"/>
                <w:sz w:val="18"/>
                <w:szCs w:val="18"/>
              </w:rPr>
              <w:t xml:space="preserve">   - ALTO: Risco iminente à vida. Impede totalmente o tráfego de moradores e forças de emergência. Destruição significativa.</w:t>
            </w:r>
          </w:p>
          <w:p w14:paraId="1C26A3A2" w14:textId="77777777" w:rsidR="0084171B" w:rsidRPr="00C37022" w:rsidRDefault="0084171B" w:rsidP="0084171B">
            <w:pPr>
              <w:rPr>
                <w:rStyle w:val="TF-COURIER10"/>
                <w:rFonts w:ascii="Courier" w:hAnsi="Courier"/>
                <w:sz w:val="18"/>
                <w:szCs w:val="18"/>
              </w:rPr>
            </w:pPr>
            <w:r w:rsidRPr="00C37022">
              <w:rPr>
                <w:rStyle w:val="TF-COURIER10"/>
                <w:rFonts w:ascii="Courier" w:hAnsi="Courier"/>
                <w:sz w:val="18"/>
                <w:szCs w:val="18"/>
              </w:rPr>
              <w:t xml:space="preserve">   - MEDIO: Risco presente. Forças de emergência conseguem trafegar (com dificuldade), mas moradores têm tráfego impossibilitado ou muito difícil.</w:t>
            </w:r>
          </w:p>
          <w:p w14:paraId="11604017" w14:textId="77777777" w:rsidR="0084171B" w:rsidRPr="00C37022" w:rsidRDefault="0084171B" w:rsidP="0084171B">
            <w:pPr>
              <w:rPr>
                <w:rStyle w:val="TF-COURIER10"/>
                <w:rFonts w:ascii="Courier" w:hAnsi="Courier"/>
                <w:sz w:val="18"/>
                <w:szCs w:val="18"/>
              </w:rPr>
            </w:pPr>
            <w:r w:rsidRPr="00C37022">
              <w:rPr>
                <w:rStyle w:val="TF-COURIER10"/>
                <w:rFonts w:ascii="Courier" w:hAnsi="Courier"/>
                <w:sz w:val="18"/>
                <w:szCs w:val="18"/>
              </w:rPr>
              <w:t xml:space="preserve">   - BAIXO: Risco mínimo. Existe um inconveniente claro, mas não impede o tráfego de moradores ou forças de emergência.</w:t>
            </w:r>
          </w:p>
          <w:p w14:paraId="34877BB6" w14:textId="77777777" w:rsidR="0084171B" w:rsidRPr="00C37022" w:rsidRDefault="0084171B" w:rsidP="0084171B">
            <w:pPr>
              <w:rPr>
                <w:rStyle w:val="TF-COURIER10"/>
                <w:rFonts w:ascii="Courier" w:hAnsi="Courier"/>
                <w:sz w:val="18"/>
                <w:szCs w:val="18"/>
              </w:rPr>
            </w:pPr>
            <w:r w:rsidRPr="00C37022">
              <w:rPr>
                <w:rStyle w:val="TF-COURIER10"/>
                <w:rFonts w:ascii="Courier" w:hAnsi="Courier"/>
                <w:sz w:val="18"/>
                <w:szCs w:val="18"/>
              </w:rPr>
              <w:t xml:space="preserve">  Formato de Saída Obrigatório(JSON:Seu retorno deve ser exclusivamente objeto JSON, sem nenhum texto explicativo antes ou depois e sem nenhuma formatação adicional(markdown ou outra qualquer). A saída deve ser exatamente assim:</w:t>
            </w:r>
          </w:p>
          <w:p w14:paraId="4CA1C84A" w14:textId="77777777" w:rsidR="0084171B" w:rsidRPr="00C37022" w:rsidRDefault="0084171B" w:rsidP="0084171B">
            <w:pPr>
              <w:rPr>
                <w:rStyle w:val="TF-COURIER10"/>
                <w:rFonts w:ascii="Courier" w:hAnsi="Courier"/>
                <w:sz w:val="18"/>
                <w:szCs w:val="18"/>
              </w:rPr>
            </w:pPr>
            <w:r w:rsidRPr="00C37022">
              <w:rPr>
                <w:rStyle w:val="TF-COURIER10"/>
                <w:rFonts w:ascii="Courier" w:hAnsi="Courier"/>
                <w:sz w:val="18"/>
                <w:szCs w:val="18"/>
              </w:rPr>
              <w:t xml:space="preserve">   {"classificacao": "VALOR_AQUI","severidade": "VALOR_AQUI"}</w:t>
            </w:r>
          </w:p>
          <w:p w14:paraId="758D8A2F" w14:textId="77777777" w:rsidR="0084171B" w:rsidRPr="00C37022" w:rsidRDefault="0084171B" w:rsidP="0084171B">
            <w:pPr>
              <w:rPr>
                <w:rStyle w:val="TF-COURIER10"/>
                <w:rFonts w:ascii="Courier" w:hAnsi="Courier"/>
                <w:sz w:val="18"/>
                <w:szCs w:val="18"/>
              </w:rPr>
            </w:pPr>
            <w:r w:rsidRPr="00C37022">
              <w:rPr>
                <w:rStyle w:val="TF-COURIER10"/>
                <w:rFonts w:ascii="Courier" w:hAnsi="Courier"/>
                <w:sz w:val="18"/>
                <w:szCs w:val="18"/>
              </w:rPr>
              <w:t xml:space="preserve">   Regras Adicionais:</w:t>
            </w:r>
          </w:p>
          <w:p w14:paraId="51FB1BF8" w14:textId="77777777" w:rsidR="0084171B" w:rsidRPr="00C37022" w:rsidRDefault="0084171B" w:rsidP="0084171B">
            <w:pPr>
              <w:rPr>
                <w:rStyle w:val="TF-COURIER10"/>
                <w:rFonts w:ascii="Courier" w:hAnsi="Courier"/>
                <w:sz w:val="18"/>
                <w:szCs w:val="18"/>
              </w:rPr>
            </w:pPr>
            <w:r w:rsidRPr="00C37022">
              <w:rPr>
                <w:rStyle w:val="TF-COURIER10"/>
                <w:rFonts w:ascii="Courier" w:hAnsi="Courier"/>
                <w:sz w:val="18"/>
                <w:szCs w:val="18"/>
              </w:rPr>
              <w:t xml:space="preserve">    - Se a imagem não representar claramente um dos desastres listados, ou se não for um desastre, use DESCONHECIDO para ambos os campos.</w:t>
            </w:r>
          </w:p>
          <w:p w14:paraId="296CCC57" w14:textId="77777777" w:rsidR="0084171B" w:rsidRPr="00C37022" w:rsidRDefault="0084171B" w:rsidP="0084171B">
            <w:pPr>
              <w:rPr>
                <w:rStyle w:val="TF-COURIER10"/>
                <w:rFonts w:ascii="Courier" w:hAnsi="Courier"/>
                <w:sz w:val="18"/>
                <w:szCs w:val="18"/>
              </w:rPr>
            </w:pPr>
            <w:r w:rsidRPr="00C37022">
              <w:rPr>
                <w:rStyle w:val="TF-COURIER10"/>
                <w:rFonts w:ascii="Courier" w:hAnsi="Courier"/>
                <w:sz w:val="18"/>
                <w:szCs w:val="18"/>
              </w:rPr>
              <w:t xml:space="preserve">    - A "classificacao" deve ser exatamente uma das Classificações Válidas (ou DESCONHECIDO).</w:t>
            </w:r>
          </w:p>
          <w:p w14:paraId="4DE7F7E0" w14:textId="77777777" w:rsidR="0084171B" w:rsidRPr="003C7D96" w:rsidRDefault="0084171B" w:rsidP="0084171B">
            <w:pPr>
              <w:rPr>
                <w:rStyle w:val="TF-COURIER10"/>
                <w:rFonts w:ascii="Courier" w:hAnsi="Courier"/>
                <w:sz w:val="18"/>
                <w:szCs w:val="18"/>
                <w:lang w:val="en-US"/>
              </w:rPr>
            </w:pPr>
            <w:r w:rsidRPr="00C37022">
              <w:rPr>
                <w:rStyle w:val="TF-COURIER10"/>
                <w:rFonts w:ascii="Courier" w:hAnsi="Courier"/>
                <w:sz w:val="18"/>
                <w:szCs w:val="18"/>
              </w:rPr>
              <w:t xml:space="preserve">   - A "severidade" deve ser exatamente um dos Níveis de Severidade Válidos (ou DESCONHECIDO), com base nos Critérios de Severidade. </w:t>
            </w:r>
            <w:r w:rsidRPr="00D57164">
              <w:rPr>
                <w:rStyle w:val="TF-COURIER10"/>
                <w:rFonts w:ascii="Courier" w:hAnsi="Courier"/>
                <w:sz w:val="18"/>
                <w:szCs w:val="18"/>
                <w:lang w:val="en-US"/>
              </w:rPr>
              <w:t>""";</w:t>
            </w:r>
          </w:p>
        </w:tc>
      </w:tr>
    </w:tbl>
    <w:p w14:paraId="1055B578" w14:textId="4BEA51CE" w:rsidR="00350E08" w:rsidRDefault="00350E08" w:rsidP="007850C7">
      <w:pPr>
        <w:pStyle w:val="TF-FONTE"/>
      </w:pPr>
      <w:r>
        <w:t>Fonte: elaborada pela autora (2025).</w:t>
      </w:r>
    </w:p>
    <w:p w14:paraId="72AF613C" w14:textId="68F1D064" w:rsidR="007850C7" w:rsidRDefault="00485B05" w:rsidP="007850C7">
      <w:pPr>
        <w:pStyle w:val="TF-TEXTO"/>
      </w:pPr>
      <w:r>
        <w:lastRenderedPageBreak/>
        <w:t xml:space="preserve">Então </w:t>
      </w:r>
      <w:r w:rsidR="00C158B4">
        <w:t xml:space="preserve">no  </w:t>
      </w:r>
      <w:r w:rsidR="00C158B4">
        <w:fldChar w:fldCharType="begin"/>
      </w:r>
      <w:r w:rsidR="00C158B4">
        <w:instrText xml:space="preserve"> REF _Ref214959476 \h </w:instrText>
      </w:r>
      <w:r w:rsidR="00C158B4">
        <w:fldChar w:fldCharType="separate"/>
      </w:r>
      <w:r w:rsidR="001C1872">
        <w:t xml:space="preserve">Quadro </w:t>
      </w:r>
      <w:r w:rsidR="001C1872">
        <w:rPr>
          <w:noProof/>
        </w:rPr>
        <w:t>14</w:t>
      </w:r>
      <w:r w:rsidR="00C158B4">
        <w:fldChar w:fldCharType="end"/>
      </w:r>
      <w:r w:rsidR="00C158B4">
        <w:t xml:space="preserve"> é </w:t>
      </w:r>
      <w:r>
        <w:t>c</w:t>
      </w:r>
      <w:r w:rsidR="007850C7">
        <w:t>arrega</w:t>
      </w:r>
      <w:r w:rsidR="00C158B4">
        <w:t>da</w:t>
      </w:r>
      <w:r w:rsidR="007850C7">
        <w:t xml:space="preserve"> a ocorrência do </w:t>
      </w:r>
      <w:r w:rsidR="007850C7" w:rsidRPr="00F67B3F">
        <w:rPr>
          <w:rStyle w:val="TF-COURIER10"/>
        </w:rPr>
        <w:t>OccurenceRepository</w:t>
      </w:r>
      <w:r w:rsidR="00132A08">
        <w:rPr>
          <w:rStyle w:val="TF-COURIER10"/>
        </w:rPr>
        <w:t xml:space="preserve"> </w:t>
      </w:r>
      <w:r w:rsidR="00132A08" w:rsidRPr="00B61436">
        <w:t>(linha 34)</w:t>
      </w:r>
      <w:r w:rsidR="007850C7" w:rsidRPr="00B61436">
        <w:t>,</w:t>
      </w:r>
      <w:r w:rsidR="007850C7">
        <w:t xml:space="preserve"> se a ocorrência não existir, uma exceção é lançada e propagada</w:t>
      </w:r>
      <w:r w:rsidR="00132A08">
        <w:t xml:space="preserve">, </w:t>
      </w:r>
      <w:r w:rsidR="007850C7">
        <w:t xml:space="preserve">busca todas as mídias associadas via </w:t>
      </w:r>
      <w:r w:rsidR="007850C7" w:rsidRPr="0077537B">
        <w:rPr>
          <w:rStyle w:val="TF-COURIER10"/>
        </w:rPr>
        <w:t>MediaRepository</w:t>
      </w:r>
      <w:r w:rsidR="007850C7">
        <w:rPr>
          <w:rStyle w:val="TF-COURIER10"/>
        </w:rPr>
        <w:t xml:space="preserve"> </w:t>
      </w:r>
      <w:r w:rsidR="007850C7" w:rsidRPr="00ED6075">
        <w:t xml:space="preserve">(linha </w:t>
      </w:r>
      <w:r w:rsidR="00132A08">
        <w:t>3</w:t>
      </w:r>
      <w:r w:rsidR="007850C7" w:rsidRPr="00ED6075">
        <w:t>5).</w:t>
      </w:r>
      <w:r w:rsidR="007850C7">
        <w:t xml:space="preserve"> Para cada mídia o serviço monta um conteúdo composto por dois </w:t>
      </w:r>
      <w:r w:rsidR="007850C7" w:rsidRPr="0077537B">
        <w:rPr>
          <w:rStyle w:val="TF-COURIER10"/>
        </w:rPr>
        <w:t>Parts</w:t>
      </w:r>
      <w:r w:rsidR="007850C7">
        <w:t xml:space="preserve"> formado pela imagem em bytes e o prompt textual e chama o método de geração do modelo </w:t>
      </w:r>
      <w:r w:rsidR="007850C7" w:rsidRPr="0077537B">
        <w:rPr>
          <w:rStyle w:val="TF-COURIER10"/>
        </w:rPr>
        <w:t>generateContent</w:t>
      </w:r>
      <w:r w:rsidR="007850C7">
        <w:rPr>
          <w:rStyle w:val="TF-COURIER10"/>
        </w:rPr>
        <w:t xml:space="preserve"> </w:t>
      </w:r>
      <w:r w:rsidR="007850C7" w:rsidRPr="00ED6075">
        <w:t xml:space="preserve">(linhas </w:t>
      </w:r>
      <w:r w:rsidR="00297F76">
        <w:t>46</w:t>
      </w:r>
      <w:r w:rsidR="007850C7" w:rsidRPr="00ED6075">
        <w:t>)</w:t>
      </w:r>
      <w:r w:rsidR="007850C7">
        <w:t xml:space="preserve">. A resposta textual esperada é um </w:t>
      </w:r>
      <w:r w:rsidR="007850C7" w:rsidRPr="00C37022">
        <w:t>JSON</w:t>
      </w:r>
      <w:r w:rsidR="007850C7" w:rsidRPr="00BD2BA8">
        <w:t xml:space="preserve"> </w:t>
      </w:r>
      <w:r w:rsidR="007850C7">
        <w:t xml:space="preserve">estrito com os campos classificação e severidade. O serviço desserializa esse </w:t>
      </w:r>
      <w:r w:rsidR="007850C7" w:rsidRPr="00C37022">
        <w:t>JSON</w:t>
      </w:r>
      <w:r w:rsidR="007850C7">
        <w:t xml:space="preserve">, atualiza os campos </w:t>
      </w:r>
      <w:r w:rsidR="007850C7" w:rsidRPr="00723E1E">
        <w:rPr>
          <w:rStyle w:val="TF-COURIER10"/>
        </w:rPr>
        <w:t>aiType</w:t>
      </w:r>
      <w:r w:rsidR="007850C7">
        <w:t xml:space="preserve"> e </w:t>
      </w:r>
      <w:r w:rsidR="007850C7" w:rsidRPr="00723E1E">
        <w:rPr>
          <w:rStyle w:val="TF-COURIER10"/>
        </w:rPr>
        <w:t>aiSeverity</w:t>
      </w:r>
      <w:r w:rsidR="007850C7">
        <w:t xml:space="preserve"> da </w:t>
      </w:r>
      <w:r w:rsidR="007850C7" w:rsidRPr="00723E1E">
        <w:rPr>
          <w:rStyle w:val="TF-COURIER10"/>
        </w:rPr>
        <w:t>Media</w:t>
      </w:r>
      <w:r w:rsidR="007850C7">
        <w:t xml:space="preserve"> e persiste essa mídia, paralelamente acumula as severidades e tipos (linhas </w:t>
      </w:r>
      <w:r w:rsidR="007F38D2">
        <w:t>47</w:t>
      </w:r>
      <w:r w:rsidR="007850C7">
        <w:t xml:space="preserve"> a </w:t>
      </w:r>
      <w:r w:rsidR="007F38D2">
        <w:t>54</w:t>
      </w:r>
      <w:r w:rsidR="007850C7">
        <w:t xml:space="preserve">) para, ao final, agregar e decidir a severidade dominante (maior ordinal) e o tipo mais frequente para atualizar a </w:t>
      </w:r>
      <w:r w:rsidR="007850C7" w:rsidRPr="00723E1E">
        <w:rPr>
          <w:rStyle w:val="TF-COURIER10"/>
        </w:rPr>
        <w:t>Occurrence</w:t>
      </w:r>
      <w:r w:rsidR="007850C7">
        <w:t xml:space="preserve"> (linhas </w:t>
      </w:r>
      <w:r w:rsidR="002B4B5E">
        <w:t>57</w:t>
      </w:r>
      <w:r w:rsidR="007850C7">
        <w:t xml:space="preserve"> a </w:t>
      </w:r>
      <w:r w:rsidR="002B4B5E">
        <w:t>69</w:t>
      </w:r>
      <w:r w:rsidR="007850C7">
        <w:t xml:space="preserve">), que é salva no repositório (linha </w:t>
      </w:r>
      <w:r w:rsidR="002B4B5E">
        <w:t>68</w:t>
      </w:r>
      <w:r w:rsidR="007850C7">
        <w:t>).</w:t>
      </w:r>
    </w:p>
    <w:p w14:paraId="7C22E121" w14:textId="74843B6C" w:rsidR="00115E7F" w:rsidRDefault="00115E7F" w:rsidP="00115E7F">
      <w:pPr>
        <w:pStyle w:val="TF-LEGENDA"/>
      </w:pPr>
      <w:bookmarkStart w:id="268" w:name="_Ref214959476"/>
      <w:bookmarkStart w:id="269" w:name="_Toc215432524"/>
      <w:r>
        <w:t xml:space="preserve">Quadro </w:t>
      </w:r>
      <w:fldSimple w:instr=" SEQ Quadro \* ARABIC ">
        <w:r w:rsidR="001C1872">
          <w:rPr>
            <w:noProof/>
          </w:rPr>
          <w:t>14</w:t>
        </w:r>
      </w:fldSimple>
      <w:bookmarkEnd w:id="268"/>
      <w:r>
        <w:t xml:space="preserve"> </w:t>
      </w:r>
      <w:r w:rsidRPr="0056731F">
        <w:t>–</w:t>
      </w:r>
      <w:r>
        <w:t xml:space="preserve"> Parte da codificação do </w:t>
      </w:r>
      <w:r>
        <w:rPr>
          <w:i/>
          <w:iCs/>
        </w:rPr>
        <w:t>backend</w:t>
      </w:r>
      <w:r>
        <w:t xml:space="preserve"> para chamar a IA – </w:t>
      </w:r>
      <w:r w:rsidR="00BA2FD5">
        <w:t>segunda</w:t>
      </w:r>
      <w:r>
        <w:t xml:space="preserve"> parte</w:t>
      </w:r>
      <w:bookmarkEnd w:id="269"/>
    </w:p>
    <w:tbl>
      <w:tblPr>
        <w:tblW w:w="9075" w:type="dxa"/>
        <w:tblBorders>
          <w:top w:val="single" w:sz="4" w:space="0" w:color="auto"/>
          <w:left w:val="single" w:sz="4" w:space="0" w:color="000000"/>
          <w:bottom w:val="single" w:sz="4" w:space="0" w:color="auto"/>
          <w:right w:val="single" w:sz="4" w:space="0" w:color="000000"/>
          <w:insideH w:val="single" w:sz="4" w:space="0" w:color="000000"/>
          <w:insideV w:val="single" w:sz="4" w:space="0" w:color="000000"/>
        </w:tblBorders>
        <w:tblLook w:val="04A0" w:firstRow="1" w:lastRow="0" w:firstColumn="1" w:lastColumn="0" w:noHBand="0" w:noVBand="1"/>
      </w:tblPr>
      <w:tblGrid>
        <w:gridCol w:w="457"/>
        <w:gridCol w:w="8618"/>
      </w:tblGrid>
      <w:tr w:rsidR="00115E7F" w:rsidRPr="00CC636E" w14:paraId="63FF8699" w14:textId="77777777" w:rsidTr="006E3D5D">
        <w:tc>
          <w:tcPr>
            <w:tcW w:w="457" w:type="dxa"/>
          </w:tcPr>
          <w:p w14:paraId="6123B64F" w14:textId="39677022" w:rsidR="00115E7F" w:rsidRPr="00D57164" w:rsidRDefault="002A0709" w:rsidP="000921B6">
            <w:pPr>
              <w:pStyle w:val="TF-CDIGO-FONTE"/>
              <w:rPr>
                <w:rStyle w:val="TF-COURIER10"/>
                <w:sz w:val="18"/>
                <w:szCs w:val="18"/>
              </w:rPr>
            </w:pPr>
            <w:r>
              <w:rPr>
                <w:rStyle w:val="TF-COURIER10"/>
                <w:sz w:val="18"/>
                <w:szCs w:val="18"/>
              </w:rPr>
              <w:t>3</w:t>
            </w:r>
            <w:r w:rsidR="00115E7F" w:rsidRPr="00D57164">
              <w:rPr>
                <w:rStyle w:val="TF-COURIER10"/>
                <w:sz w:val="18"/>
                <w:szCs w:val="18"/>
              </w:rPr>
              <w:t>1</w:t>
            </w:r>
          </w:p>
          <w:p w14:paraId="32B3BEC0" w14:textId="192CF1D5" w:rsidR="00115E7F" w:rsidRDefault="002A0709" w:rsidP="000921B6">
            <w:pPr>
              <w:pStyle w:val="TF-CDIGO-FONTE"/>
              <w:rPr>
                <w:rStyle w:val="TF-COURIER10"/>
                <w:sz w:val="18"/>
                <w:szCs w:val="18"/>
              </w:rPr>
            </w:pPr>
            <w:r>
              <w:rPr>
                <w:rStyle w:val="TF-COURIER10"/>
                <w:sz w:val="18"/>
                <w:szCs w:val="18"/>
              </w:rPr>
              <w:t>3</w:t>
            </w:r>
            <w:r w:rsidR="00115E7F" w:rsidRPr="00D57164">
              <w:rPr>
                <w:rStyle w:val="TF-COURIER10"/>
                <w:sz w:val="18"/>
                <w:szCs w:val="18"/>
              </w:rPr>
              <w:t>2</w:t>
            </w:r>
          </w:p>
          <w:p w14:paraId="5A0D4634" w14:textId="1AE8F5A0" w:rsidR="002A0709" w:rsidRDefault="002A0709" w:rsidP="000921B6">
            <w:pPr>
              <w:pStyle w:val="TF-CDIGO-FONTE"/>
              <w:rPr>
                <w:rStyle w:val="TF-COURIER10"/>
                <w:sz w:val="18"/>
                <w:szCs w:val="18"/>
              </w:rPr>
            </w:pPr>
            <w:r>
              <w:rPr>
                <w:rStyle w:val="TF-COURIER10"/>
                <w:sz w:val="18"/>
                <w:szCs w:val="18"/>
              </w:rPr>
              <w:t>33</w:t>
            </w:r>
          </w:p>
          <w:p w14:paraId="59CCEC67" w14:textId="55B3F02A" w:rsidR="002A0709" w:rsidRDefault="002A0709" w:rsidP="000921B6">
            <w:pPr>
              <w:pStyle w:val="TF-CDIGO-FONTE"/>
              <w:rPr>
                <w:rStyle w:val="TF-COURIER10"/>
                <w:sz w:val="18"/>
                <w:szCs w:val="18"/>
              </w:rPr>
            </w:pPr>
            <w:r>
              <w:rPr>
                <w:rStyle w:val="TF-COURIER10"/>
                <w:sz w:val="18"/>
                <w:szCs w:val="18"/>
              </w:rPr>
              <w:t>34</w:t>
            </w:r>
          </w:p>
          <w:p w14:paraId="0DBE9285" w14:textId="7A64F87A" w:rsidR="002A0709" w:rsidRDefault="002A0709" w:rsidP="000921B6">
            <w:pPr>
              <w:pStyle w:val="TF-CDIGO-FONTE"/>
              <w:rPr>
                <w:rStyle w:val="TF-COURIER10"/>
                <w:sz w:val="18"/>
                <w:szCs w:val="18"/>
              </w:rPr>
            </w:pPr>
            <w:r>
              <w:rPr>
                <w:rStyle w:val="TF-COURIER10"/>
                <w:sz w:val="18"/>
                <w:szCs w:val="18"/>
              </w:rPr>
              <w:t>35</w:t>
            </w:r>
          </w:p>
          <w:p w14:paraId="441FE25C" w14:textId="77777777" w:rsidR="002A0709" w:rsidRDefault="002A0709" w:rsidP="000921B6">
            <w:pPr>
              <w:pStyle w:val="TF-CDIGO-FONTE"/>
              <w:rPr>
                <w:rStyle w:val="TF-COURIER10"/>
                <w:sz w:val="18"/>
                <w:szCs w:val="18"/>
              </w:rPr>
            </w:pPr>
          </w:p>
          <w:p w14:paraId="3B17A9E5" w14:textId="709D8C8F" w:rsidR="006E3D5D" w:rsidRDefault="006E3D5D" w:rsidP="000921B6">
            <w:pPr>
              <w:pStyle w:val="TF-CDIGO-FONTE"/>
              <w:rPr>
                <w:rStyle w:val="TF-COURIER10"/>
                <w:sz w:val="18"/>
                <w:szCs w:val="18"/>
              </w:rPr>
            </w:pPr>
            <w:r>
              <w:rPr>
                <w:rStyle w:val="TF-COURIER10"/>
                <w:sz w:val="18"/>
                <w:szCs w:val="18"/>
              </w:rPr>
              <w:t>36</w:t>
            </w:r>
          </w:p>
          <w:p w14:paraId="3F1AB867" w14:textId="35BACA80" w:rsidR="006E3D5D" w:rsidRDefault="006E3D5D" w:rsidP="000921B6">
            <w:pPr>
              <w:pStyle w:val="TF-CDIGO-FONTE"/>
              <w:rPr>
                <w:rStyle w:val="TF-COURIER10"/>
                <w:sz w:val="18"/>
                <w:szCs w:val="18"/>
              </w:rPr>
            </w:pPr>
            <w:r>
              <w:rPr>
                <w:rStyle w:val="TF-COURIER10"/>
                <w:sz w:val="18"/>
                <w:szCs w:val="18"/>
              </w:rPr>
              <w:t>37</w:t>
            </w:r>
          </w:p>
          <w:p w14:paraId="04FF0E8A" w14:textId="14C6FE6B" w:rsidR="006E3D5D" w:rsidRDefault="006E3D5D" w:rsidP="000921B6">
            <w:pPr>
              <w:pStyle w:val="TF-CDIGO-FONTE"/>
              <w:rPr>
                <w:rStyle w:val="TF-COURIER10"/>
                <w:sz w:val="18"/>
                <w:szCs w:val="18"/>
              </w:rPr>
            </w:pPr>
            <w:r>
              <w:rPr>
                <w:rStyle w:val="TF-COURIER10"/>
                <w:sz w:val="18"/>
                <w:szCs w:val="18"/>
              </w:rPr>
              <w:t>38</w:t>
            </w:r>
          </w:p>
          <w:p w14:paraId="752D16E1" w14:textId="1C87C0DB" w:rsidR="006E3D5D" w:rsidRDefault="006E3D5D" w:rsidP="000921B6">
            <w:pPr>
              <w:pStyle w:val="TF-CDIGO-FONTE"/>
              <w:rPr>
                <w:rStyle w:val="TF-COURIER10"/>
                <w:sz w:val="18"/>
                <w:szCs w:val="18"/>
              </w:rPr>
            </w:pPr>
            <w:r>
              <w:rPr>
                <w:rStyle w:val="TF-COURIER10"/>
                <w:sz w:val="18"/>
                <w:szCs w:val="18"/>
              </w:rPr>
              <w:t>39</w:t>
            </w:r>
          </w:p>
          <w:p w14:paraId="1B35613F" w14:textId="6245C476" w:rsidR="006E3D5D" w:rsidRDefault="006E3D5D" w:rsidP="000921B6">
            <w:pPr>
              <w:pStyle w:val="TF-CDIGO-FONTE"/>
              <w:rPr>
                <w:rStyle w:val="TF-COURIER10"/>
                <w:sz w:val="18"/>
                <w:szCs w:val="18"/>
              </w:rPr>
            </w:pPr>
            <w:r>
              <w:rPr>
                <w:rStyle w:val="TF-COURIER10"/>
                <w:sz w:val="18"/>
                <w:szCs w:val="18"/>
              </w:rPr>
              <w:t>40</w:t>
            </w:r>
          </w:p>
          <w:p w14:paraId="6631C32C" w14:textId="4C16EC4C" w:rsidR="006E3D5D" w:rsidRDefault="006E3D5D" w:rsidP="000921B6">
            <w:pPr>
              <w:pStyle w:val="TF-CDIGO-FONTE"/>
              <w:rPr>
                <w:rStyle w:val="TF-COURIER10"/>
                <w:sz w:val="18"/>
                <w:szCs w:val="18"/>
              </w:rPr>
            </w:pPr>
            <w:r>
              <w:rPr>
                <w:rStyle w:val="TF-COURIER10"/>
                <w:sz w:val="18"/>
                <w:szCs w:val="18"/>
              </w:rPr>
              <w:t>41</w:t>
            </w:r>
          </w:p>
          <w:p w14:paraId="4A32A294" w14:textId="2BCFA2A5" w:rsidR="006E3D5D" w:rsidRDefault="006E3D5D" w:rsidP="000921B6">
            <w:pPr>
              <w:pStyle w:val="TF-CDIGO-FONTE"/>
              <w:rPr>
                <w:rStyle w:val="TF-COURIER10"/>
                <w:sz w:val="18"/>
                <w:szCs w:val="18"/>
              </w:rPr>
            </w:pPr>
            <w:r>
              <w:rPr>
                <w:rStyle w:val="TF-COURIER10"/>
                <w:sz w:val="18"/>
                <w:szCs w:val="18"/>
              </w:rPr>
              <w:t>42</w:t>
            </w:r>
          </w:p>
          <w:p w14:paraId="18AE1591" w14:textId="24DE73EB" w:rsidR="006E3D5D" w:rsidRDefault="006E3D5D" w:rsidP="000921B6">
            <w:pPr>
              <w:pStyle w:val="TF-CDIGO-FONTE"/>
              <w:rPr>
                <w:rStyle w:val="TF-COURIER10"/>
                <w:sz w:val="18"/>
                <w:szCs w:val="18"/>
              </w:rPr>
            </w:pPr>
            <w:r>
              <w:rPr>
                <w:rStyle w:val="TF-COURIER10"/>
                <w:sz w:val="18"/>
                <w:szCs w:val="18"/>
              </w:rPr>
              <w:t>43</w:t>
            </w:r>
          </w:p>
          <w:p w14:paraId="16309D5B" w14:textId="5142A8A7" w:rsidR="006E3D5D" w:rsidRDefault="006E3D5D" w:rsidP="000921B6">
            <w:pPr>
              <w:pStyle w:val="TF-CDIGO-FONTE"/>
              <w:rPr>
                <w:rStyle w:val="TF-COURIER10"/>
                <w:sz w:val="18"/>
                <w:szCs w:val="18"/>
              </w:rPr>
            </w:pPr>
            <w:r>
              <w:rPr>
                <w:rStyle w:val="TF-COURIER10"/>
                <w:sz w:val="18"/>
                <w:szCs w:val="18"/>
              </w:rPr>
              <w:t>44</w:t>
            </w:r>
          </w:p>
          <w:p w14:paraId="75AE104C" w14:textId="66D5FF85" w:rsidR="006E3D5D" w:rsidRDefault="006E3D5D" w:rsidP="000921B6">
            <w:pPr>
              <w:pStyle w:val="TF-CDIGO-FONTE"/>
              <w:rPr>
                <w:rStyle w:val="TF-COURIER10"/>
                <w:sz w:val="18"/>
                <w:szCs w:val="18"/>
              </w:rPr>
            </w:pPr>
          </w:p>
          <w:p w14:paraId="53B6A3E1" w14:textId="12538750" w:rsidR="006E3D5D" w:rsidRDefault="006E3D5D" w:rsidP="000921B6">
            <w:pPr>
              <w:pStyle w:val="TF-CDIGO-FONTE"/>
              <w:rPr>
                <w:rStyle w:val="TF-COURIER10"/>
                <w:sz w:val="18"/>
                <w:szCs w:val="18"/>
              </w:rPr>
            </w:pPr>
            <w:r>
              <w:rPr>
                <w:rStyle w:val="TF-COURIER10"/>
                <w:sz w:val="18"/>
                <w:szCs w:val="18"/>
              </w:rPr>
              <w:t>45</w:t>
            </w:r>
          </w:p>
          <w:p w14:paraId="63CA16B1" w14:textId="49A598ED" w:rsidR="006E3D5D" w:rsidRDefault="006E3D5D" w:rsidP="000921B6">
            <w:pPr>
              <w:pStyle w:val="TF-CDIGO-FONTE"/>
              <w:rPr>
                <w:rStyle w:val="TF-COURIER10"/>
                <w:sz w:val="18"/>
                <w:szCs w:val="18"/>
              </w:rPr>
            </w:pPr>
            <w:r>
              <w:rPr>
                <w:rStyle w:val="TF-COURIER10"/>
                <w:sz w:val="18"/>
                <w:szCs w:val="18"/>
              </w:rPr>
              <w:t>46</w:t>
            </w:r>
          </w:p>
          <w:p w14:paraId="27947C43" w14:textId="77777777" w:rsidR="00297F76" w:rsidRDefault="00297F76" w:rsidP="000921B6">
            <w:pPr>
              <w:pStyle w:val="TF-CDIGO-FONTE"/>
              <w:rPr>
                <w:rStyle w:val="TF-COURIER10"/>
                <w:sz w:val="18"/>
                <w:szCs w:val="18"/>
              </w:rPr>
            </w:pPr>
          </w:p>
          <w:p w14:paraId="2722FA79" w14:textId="1D27D14A" w:rsidR="006E3D5D" w:rsidRDefault="006E3D5D" w:rsidP="000921B6">
            <w:pPr>
              <w:pStyle w:val="TF-CDIGO-FONTE"/>
              <w:rPr>
                <w:rStyle w:val="TF-COURIER10"/>
                <w:sz w:val="18"/>
                <w:szCs w:val="18"/>
              </w:rPr>
            </w:pPr>
            <w:r>
              <w:rPr>
                <w:rStyle w:val="TF-COURIER10"/>
                <w:sz w:val="18"/>
                <w:szCs w:val="18"/>
              </w:rPr>
              <w:t>47</w:t>
            </w:r>
          </w:p>
          <w:p w14:paraId="36C06E43" w14:textId="77F92ED9" w:rsidR="006E3D5D" w:rsidRDefault="006E3D5D" w:rsidP="000921B6">
            <w:pPr>
              <w:pStyle w:val="TF-CDIGO-FONTE"/>
              <w:rPr>
                <w:rStyle w:val="TF-COURIER10"/>
                <w:sz w:val="18"/>
                <w:szCs w:val="18"/>
              </w:rPr>
            </w:pPr>
            <w:r>
              <w:rPr>
                <w:rStyle w:val="TF-COURIER10"/>
                <w:sz w:val="18"/>
                <w:szCs w:val="18"/>
              </w:rPr>
              <w:t>48</w:t>
            </w:r>
          </w:p>
          <w:p w14:paraId="3441C470" w14:textId="28DB1229" w:rsidR="006E3D5D" w:rsidRDefault="006E3D5D" w:rsidP="000921B6">
            <w:pPr>
              <w:pStyle w:val="TF-CDIGO-FONTE"/>
              <w:rPr>
                <w:rStyle w:val="TF-COURIER10"/>
                <w:sz w:val="18"/>
                <w:szCs w:val="18"/>
              </w:rPr>
            </w:pPr>
            <w:r>
              <w:rPr>
                <w:rStyle w:val="TF-COURIER10"/>
                <w:sz w:val="18"/>
                <w:szCs w:val="18"/>
              </w:rPr>
              <w:t>49</w:t>
            </w:r>
          </w:p>
          <w:p w14:paraId="7FA15664" w14:textId="15C1DD78" w:rsidR="006E3D5D" w:rsidRDefault="006E3D5D" w:rsidP="000921B6">
            <w:pPr>
              <w:pStyle w:val="TF-CDIGO-FONTE"/>
              <w:rPr>
                <w:rStyle w:val="TF-COURIER10"/>
                <w:sz w:val="18"/>
                <w:szCs w:val="18"/>
              </w:rPr>
            </w:pPr>
            <w:r>
              <w:rPr>
                <w:rStyle w:val="TF-COURIER10"/>
                <w:sz w:val="18"/>
                <w:szCs w:val="18"/>
              </w:rPr>
              <w:t>50</w:t>
            </w:r>
          </w:p>
          <w:p w14:paraId="1DAB03E6" w14:textId="499E0A12" w:rsidR="006E3D5D" w:rsidRDefault="006E3D5D" w:rsidP="000921B6">
            <w:pPr>
              <w:pStyle w:val="TF-CDIGO-FONTE"/>
              <w:rPr>
                <w:rStyle w:val="TF-COURIER10"/>
                <w:sz w:val="18"/>
                <w:szCs w:val="18"/>
              </w:rPr>
            </w:pPr>
            <w:r>
              <w:rPr>
                <w:rStyle w:val="TF-COURIER10"/>
                <w:sz w:val="18"/>
                <w:szCs w:val="18"/>
              </w:rPr>
              <w:t>51</w:t>
            </w:r>
          </w:p>
          <w:p w14:paraId="3128F815" w14:textId="2C62126D" w:rsidR="006E3D5D" w:rsidRDefault="006E3D5D" w:rsidP="000921B6">
            <w:pPr>
              <w:pStyle w:val="TF-CDIGO-FONTE"/>
              <w:rPr>
                <w:rStyle w:val="TF-COURIER10"/>
                <w:sz w:val="18"/>
                <w:szCs w:val="18"/>
              </w:rPr>
            </w:pPr>
            <w:r>
              <w:rPr>
                <w:rStyle w:val="TF-COURIER10"/>
                <w:sz w:val="18"/>
                <w:szCs w:val="18"/>
              </w:rPr>
              <w:t>52</w:t>
            </w:r>
          </w:p>
          <w:p w14:paraId="78074ED7" w14:textId="026A5737" w:rsidR="006E3D5D" w:rsidRDefault="006E3D5D" w:rsidP="000921B6">
            <w:pPr>
              <w:pStyle w:val="TF-CDIGO-FONTE"/>
              <w:rPr>
                <w:rStyle w:val="TF-COURIER10"/>
                <w:sz w:val="18"/>
                <w:szCs w:val="18"/>
              </w:rPr>
            </w:pPr>
            <w:r>
              <w:rPr>
                <w:rStyle w:val="TF-COURIER10"/>
                <w:sz w:val="18"/>
                <w:szCs w:val="18"/>
              </w:rPr>
              <w:t>53</w:t>
            </w:r>
          </w:p>
          <w:p w14:paraId="5E27F6F4" w14:textId="4B22F8F7" w:rsidR="006E3D5D" w:rsidRDefault="006E3D5D" w:rsidP="000921B6">
            <w:pPr>
              <w:pStyle w:val="TF-CDIGO-FONTE"/>
              <w:rPr>
                <w:rStyle w:val="TF-COURIER10"/>
                <w:sz w:val="18"/>
                <w:szCs w:val="18"/>
              </w:rPr>
            </w:pPr>
            <w:r>
              <w:rPr>
                <w:rStyle w:val="TF-COURIER10"/>
                <w:sz w:val="18"/>
                <w:szCs w:val="18"/>
              </w:rPr>
              <w:t>54</w:t>
            </w:r>
          </w:p>
          <w:p w14:paraId="3BC88622" w14:textId="0E37FCBF" w:rsidR="006E3D5D" w:rsidRDefault="006E3D5D" w:rsidP="000921B6">
            <w:pPr>
              <w:pStyle w:val="TF-CDIGO-FONTE"/>
              <w:rPr>
                <w:rStyle w:val="TF-COURIER10"/>
                <w:sz w:val="18"/>
                <w:szCs w:val="18"/>
              </w:rPr>
            </w:pPr>
            <w:r>
              <w:rPr>
                <w:rStyle w:val="TF-COURIER10"/>
                <w:sz w:val="18"/>
                <w:szCs w:val="18"/>
              </w:rPr>
              <w:t>55</w:t>
            </w:r>
          </w:p>
          <w:p w14:paraId="1E54F659" w14:textId="67134D4E" w:rsidR="006E3D5D" w:rsidRDefault="006E3D5D" w:rsidP="000921B6">
            <w:pPr>
              <w:pStyle w:val="TF-CDIGO-FONTE"/>
              <w:rPr>
                <w:rStyle w:val="TF-COURIER10"/>
                <w:sz w:val="18"/>
                <w:szCs w:val="18"/>
              </w:rPr>
            </w:pPr>
            <w:r>
              <w:rPr>
                <w:rStyle w:val="TF-COURIER10"/>
                <w:sz w:val="18"/>
                <w:szCs w:val="18"/>
              </w:rPr>
              <w:t>56</w:t>
            </w:r>
          </w:p>
          <w:p w14:paraId="3DB2CAE2" w14:textId="110CA1C5" w:rsidR="006E3D5D" w:rsidRDefault="006E3D5D" w:rsidP="000921B6">
            <w:pPr>
              <w:pStyle w:val="TF-CDIGO-FONTE"/>
              <w:rPr>
                <w:rStyle w:val="TF-COURIER10"/>
                <w:sz w:val="18"/>
                <w:szCs w:val="18"/>
              </w:rPr>
            </w:pPr>
            <w:r>
              <w:rPr>
                <w:rStyle w:val="TF-COURIER10"/>
                <w:sz w:val="18"/>
                <w:szCs w:val="18"/>
              </w:rPr>
              <w:t>57</w:t>
            </w:r>
          </w:p>
          <w:p w14:paraId="1254F92A" w14:textId="29ABEC58" w:rsidR="006E3D5D" w:rsidRDefault="006E3D5D" w:rsidP="000921B6">
            <w:pPr>
              <w:pStyle w:val="TF-CDIGO-FONTE"/>
              <w:rPr>
                <w:rStyle w:val="TF-COURIER10"/>
                <w:sz w:val="18"/>
                <w:szCs w:val="18"/>
              </w:rPr>
            </w:pPr>
            <w:r>
              <w:rPr>
                <w:rStyle w:val="TF-COURIER10"/>
                <w:sz w:val="18"/>
                <w:szCs w:val="18"/>
              </w:rPr>
              <w:t>58</w:t>
            </w:r>
          </w:p>
          <w:p w14:paraId="051382B8" w14:textId="53A34462" w:rsidR="006E3D5D" w:rsidRDefault="006E3D5D" w:rsidP="000921B6">
            <w:pPr>
              <w:pStyle w:val="TF-CDIGO-FONTE"/>
              <w:rPr>
                <w:rStyle w:val="TF-COURIER10"/>
                <w:sz w:val="18"/>
                <w:szCs w:val="18"/>
              </w:rPr>
            </w:pPr>
            <w:r>
              <w:rPr>
                <w:rStyle w:val="TF-COURIER10"/>
                <w:sz w:val="18"/>
                <w:szCs w:val="18"/>
              </w:rPr>
              <w:t>59</w:t>
            </w:r>
          </w:p>
          <w:p w14:paraId="7D262F35" w14:textId="11FCF087" w:rsidR="006E3D5D" w:rsidRDefault="006E3D5D" w:rsidP="000921B6">
            <w:pPr>
              <w:pStyle w:val="TF-CDIGO-FONTE"/>
              <w:rPr>
                <w:rStyle w:val="TF-COURIER10"/>
                <w:sz w:val="18"/>
                <w:szCs w:val="18"/>
              </w:rPr>
            </w:pPr>
            <w:r>
              <w:rPr>
                <w:rStyle w:val="TF-COURIER10"/>
                <w:sz w:val="18"/>
                <w:szCs w:val="18"/>
              </w:rPr>
              <w:t>60</w:t>
            </w:r>
          </w:p>
          <w:p w14:paraId="47393A38" w14:textId="0BF93EA7" w:rsidR="006E3D5D" w:rsidRDefault="006E3D5D" w:rsidP="000921B6">
            <w:pPr>
              <w:pStyle w:val="TF-CDIGO-FONTE"/>
              <w:rPr>
                <w:rStyle w:val="TF-COURIER10"/>
                <w:sz w:val="18"/>
                <w:szCs w:val="18"/>
              </w:rPr>
            </w:pPr>
            <w:r>
              <w:rPr>
                <w:rStyle w:val="TF-COURIER10"/>
                <w:sz w:val="18"/>
                <w:szCs w:val="18"/>
              </w:rPr>
              <w:t>61</w:t>
            </w:r>
          </w:p>
          <w:p w14:paraId="3E788A7E" w14:textId="41F7C631" w:rsidR="006E3D5D" w:rsidRDefault="006E3D5D" w:rsidP="000921B6">
            <w:pPr>
              <w:pStyle w:val="TF-CDIGO-FONTE"/>
              <w:rPr>
                <w:rStyle w:val="TF-COURIER10"/>
                <w:sz w:val="18"/>
                <w:szCs w:val="18"/>
              </w:rPr>
            </w:pPr>
            <w:r>
              <w:rPr>
                <w:rStyle w:val="TF-COURIER10"/>
                <w:sz w:val="18"/>
                <w:szCs w:val="18"/>
              </w:rPr>
              <w:t>62</w:t>
            </w:r>
          </w:p>
          <w:p w14:paraId="63A7A62E" w14:textId="3F3DFD0C" w:rsidR="006E3D5D" w:rsidRDefault="006E3D5D" w:rsidP="000921B6">
            <w:pPr>
              <w:pStyle w:val="TF-CDIGO-FONTE"/>
              <w:rPr>
                <w:rStyle w:val="TF-COURIER10"/>
                <w:sz w:val="18"/>
                <w:szCs w:val="18"/>
              </w:rPr>
            </w:pPr>
            <w:r>
              <w:rPr>
                <w:rStyle w:val="TF-COURIER10"/>
                <w:sz w:val="18"/>
                <w:szCs w:val="18"/>
              </w:rPr>
              <w:t>63</w:t>
            </w:r>
          </w:p>
          <w:p w14:paraId="4B70DE56" w14:textId="76C830A0" w:rsidR="006E3D5D" w:rsidRDefault="006E3D5D" w:rsidP="000921B6">
            <w:pPr>
              <w:pStyle w:val="TF-CDIGO-FONTE"/>
              <w:rPr>
                <w:rStyle w:val="TF-COURIER10"/>
                <w:sz w:val="18"/>
                <w:szCs w:val="18"/>
              </w:rPr>
            </w:pPr>
            <w:r>
              <w:rPr>
                <w:rStyle w:val="TF-COURIER10"/>
                <w:sz w:val="18"/>
                <w:szCs w:val="18"/>
              </w:rPr>
              <w:t>64</w:t>
            </w:r>
          </w:p>
          <w:p w14:paraId="52CEEF6F" w14:textId="73CFB0E3" w:rsidR="006E3D5D" w:rsidRDefault="006E3D5D" w:rsidP="000921B6">
            <w:pPr>
              <w:pStyle w:val="TF-CDIGO-FONTE"/>
              <w:rPr>
                <w:rStyle w:val="TF-COURIER10"/>
                <w:sz w:val="18"/>
                <w:szCs w:val="18"/>
              </w:rPr>
            </w:pPr>
            <w:r>
              <w:rPr>
                <w:rStyle w:val="TF-COURIER10"/>
                <w:sz w:val="18"/>
                <w:szCs w:val="18"/>
              </w:rPr>
              <w:t>65</w:t>
            </w:r>
          </w:p>
          <w:p w14:paraId="0A04C82A" w14:textId="5EED5151" w:rsidR="006E3D5D" w:rsidRDefault="006E3D5D" w:rsidP="000921B6">
            <w:pPr>
              <w:pStyle w:val="TF-CDIGO-FONTE"/>
              <w:rPr>
                <w:rStyle w:val="TF-COURIER10"/>
                <w:sz w:val="18"/>
                <w:szCs w:val="18"/>
              </w:rPr>
            </w:pPr>
            <w:r>
              <w:rPr>
                <w:rStyle w:val="TF-COURIER10"/>
                <w:sz w:val="18"/>
                <w:szCs w:val="18"/>
              </w:rPr>
              <w:t>66</w:t>
            </w:r>
          </w:p>
          <w:p w14:paraId="567871C0" w14:textId="48D68C20" w:rsidR="006E3D5D" w:rsidRDefault="006E3D5D" w:rsidP="000921B6">
            <w:pPr>
              <w:pStyle w:val="TF-CDIGO-FONTE"/>
              <w:rPr>
                <w:rStyle w:val="TF-COURIER10"/>
                <w:sz w:val="18"/>
                <w:szCs w:val="18"/>
              </w:rPr>
            </w:pPr>
            <w:r>
              <w:rPr>
                <w:rStyle w:val="TF-COURIER10"/>
                <w:sz w:val="18"/>
                <w:szCs w:val="18"/>
              </w:rPr>
              <w:t>67</w:t>
            </w:r>
          </w:p>
          <w:p w14:paraId="1B36E87D" w14:textId="208E25EA" w:rsidR="006E3D5D" w:rsidRDefault="006E3D5D" w:rsidP="000921B6">
            <w:pPr>
              <w:pStyle w:val="TF-CDIGO-FONTE"/>
              <w:rPr>
                <w:rStyle w:val="TF-COURIER10"/>
                <w:sz w:val="18"/>
                <w:szCs w:val="18"/>
              </w:rPr>
            </w:pPr>
            <w:r>
              <w:rPr>
                <w:rStyle w:val="TF-COURIER10"/>
                <w:sz w:val="18"/>
                <w:szCs w:val="18"/>
              </w:rPr>
              <w:t>68</w:t>
            </w:r>
          </w:p>
          <w:p w14:paraId="2F7A9C57" w14:textId="78FBB8DD" w:rsidR="006E3D5D" w:rsidRDefault="006E3D5D" w:rsidP="000921B6">
            <w:pPr>
              <w:pStyle w:val="TF-CDIGO-FONTE"/>
              <w:rPr>
                <w:rStyle w:val="TF-COURIER10"/>
                <w:sz w:val="18"/>
                <w:szCs w:val="18"/>
              </w:rPr>
            </w:pPr>
            <w:r>
              <w:rPr>
                <w:rStyle w:val="TF-COURIER10"/>
                <w:sz w:val="18"/>
                <w:szCs w:val="18"/>
              </w:rPr>
              <w:t>69</w:t>
            </w:r>
          </w:p>
          <w:p w14:paraId="3215D056" w14:textId="53651DDA" w:rsidR="002A0709" w:rsidRPr="00D57164" w:rsidRDefault="006E3D5D" w:rsidP="000921B6">
            <w:pPr>
              <w:pStyle w:val="TF-CDIGO-FONTE"/>
              <w:rPr>
                <w:rStyle w:val="TF-COURIER10"/>
                <w:sz w:val="18"/>
                <w:szCs w:val="18"/>
              </w:rPr>
            </w:pPr>
            <w:r>
              <w:rPr>
                <w:rStyle w:val="TF-COURIER10"/>
                <w:sz w:val="18"/>
                <w:szCs w:val="18"/>
              </w:rPr>
              <w:t>70</w:t>
            </w:r>
          </w:p>
        </w:tc>
        <w:tc>
          <w:tcPr>
            <w:tcW w:w="8618" w:type="dxa"/>
            <w:vAlign w:val="center"/>
          </w:tcPr>
          <w:p w14:paraId="52456282" w14:textId="77777777" w:rsidR="00C72EBB" w:rsidRPr="00C37022" w:rsidRDefault="00C72EBB" w:rsidP="00C72EBB">
            <w:pPr>
              <w:rPr>
                <w:rFonts w:ascii="Courier New" w:hAnsi="Courier New"/>
                <w:sz w:val="18"/>
                <w:szCs w:val="18"/>
                <w:lang w:val="en-US"/>
              </w:rPr>
            </w:pPr>
            <w:r w:rsidRPr="00C37022">
              <w:rPr>
                <w:rFonts w:ascii="Courier New" w:hAnsi="Courier New"/>
                <w:sz w:val="18"/>
                <w:szCs w:val="18"/>
                <w:lang w:val="en-US"/>
              </w:rPr>
              <w:t xml:space="preserve">    @Transactional</w:t>
            </w:r>
          </w:p>
          <w:p w14:paraId="324BB055" w14:textId="5D69ECBC" w:rsidR="00C72EBB" w:rsidRPr="00C37022" w:rsidRDefault="00C72EBB" w:rsidP="00C72EBB">
            <w:pPr>
              <w:rPr>
                <w:rFonts w:ascii="Courier New" w:hAnsi="Courier New"/>
                <w:sz w:val="18"/>
                <w:szCs w:val="18"/>
                <w:lang w:val="en-US"/>
              </w:rPr>
            </w:pPr>
            <w:r w:rsidRPr="00C37022">
              <w:rPr>
                <w:rFonts w:ascii="Courier New" w:hAnsi="Courier New"/>
                <w:sz w:val="18"/>
                <w:szCs w:val="18"/>
                <w:lang w:val="en-US"/>
              </w:rPr>
              <w:t xml:space="preserve">    public boolean analyze(UUID occurrenceId) {</w:t>
            </w:r>
          </w:p>
          <w:p w14:paraId="1CB875C9" w14:textId="77777777" w:rsidR="00C72EBB" w:rsidRPr="00C37022" w:rsidRDefault="00C72EBB" w:rsidP="00C72EBB">
            <w:pPr>
              <w:rPr>
                <w:rFonts w:ascii="Courier New" w:hAnsi="Courier New"/>
                <w:sz w:val="18"/>
                <w:szCs w:val="18"/>
                <w:lang w:val="en-US"/>
              </w:rPr>
            </w:pPr>
            <w:r w:rsidRPr="00C37022">
              <w:rPr>
                <w:rFonts w:ascii="Courier New" w:hAnsi="Courier New"/>
                <w:sz w:val="18"/>
                <w:szCs w:val="18"/>
                <w:lang w:val="en-US"/>
              </w:rPr>
              <w:t xml:space="preserve">        Occurrence occurrence =</w:t>
            </w:r>
          </w:p>
          <w:p w14:paraId="6B8B6FBE" w14:textId="77777777" w:rsidR="00C72EBB" w:rsidRPr="00C37022" w:rsidRDefault="00C72EBB" w:rsidP="00C72EBB">
            <w:pPr>
              <w:rPr>
                <w:rFonts w:ascii="Courier New" w:hAnsi="Courier New"/>
                <w:sz w:val="18"/>
                <w:szCs w:val="18"/>
                <w:lang w:val="en-US"/>
              </w:rPr>
            </w:pPr>
            <w:r w:rsidRPr="00C37022">
              <w:rPr>
                <w:rFonts w:ascii="Courier New" w:hAnsi="Courier New"/>
                <w:sz w:val="18"/>
                <w:szCs w:val="18"/>
                <w:lang w:val="en-US"/>
              </w:rPr>
              <w:t xml:space="preserve">        occurrenceRepository.findById(occurrenceId).orElseThrow();</w:t>
            </w:r>
          </w:p>
          <w:p w14:paraId="5F4AB00D" w14:textId="77777777" w:rsidR="00C72EBB" w:rsidRPr="00C37022" w:rsidRDefault="00C72EBB" w:rsidP="00C72EBB">
            <w:pPr>
              <w:rPr>
                <w:rFonts w:ascii="Courier New" w:hAnsi="Courier New"/>
                <w:sz w:val="18"/>
                <w:szCs w:val="18"/>
                <w:lang w:val="en-US"/>
              </w:rPr>
            </w:pPr>
            <w:r w:rsidRPr="00C37022">
              <w:rPr>
                <w:rFonts w:ascii="Courier New" w:hAnsi="Courier New"/>
                <w:sz w:val="18"/>
                <w:szCs w:val="18"/>
                <w:lang w:val="en-US"/>
              </w:rPr>
              <w:t xml:space="preserve">        List&lt;Media&gt; medias =</w:t>
            </w:r>
          </w:p>
          <w:p w14:paraId="4F50CF71" w14:textId="77777777" w:rsidR="00C72EBB" w:rsidRPr="00C37022" w:rsidRDefault="00C72EBB" w:rsidP="00C72EBB">
            <w:pPr>
              <w:rPr>
                <w:rFonts w:ascii="Courier New" w:hAnsi="Courier New"/>
                <w:sz w:val="18"/>
                <w:szCs w:val="18"/>
                <w:lang w:val="en-US"/>
              </w:rPr>
            </w:pPr>
            <w:r w:rsidRPr="00C37022">
              <w:rPr>
                <w:rFonts w:ascii="Courier New" w:hAnsi="Courier New"/>
                <w:sz w:val="18"/>
                <w:szCs w:val="18"/>
                <w:lang w:val="en-US"/>
              </w:rPr>
              <w:t xml:space="preserve">        mediaRepository.findByOccurrenceId(occurrence.getId());</w:t>
            </w:r>
          </w:p>
          <w:p w14:paraId="6A331164" w14:textId="77777777" w:rsidR="00C72EBB" w:rsidRPr="00C37022" w:rsidRDefault="00C72EBB" w:rsidP="00C72EBB">
            <w:pPr>
              <w:rPr>
                <w:rFonts w:ascii="Courier New" w:hAnsi="Courier New"/>
                <w:sz w:val="18"/>
                <w:szCs w:val="18"/>
                <w:lang w:val="en-US"/>
              </w:rPr>
            </w:pPr>
            <w:r w:rsidRPr="00C37022">
              <w:rPr>
                <w:rFonts w:ascii="Courier New" w:hAnsi="Courier New"/>
                <w:sz w:val="18"/>
                <w:szCs w:val="18"/>
                <w:lang w:val="en-US"/>
              </w:rPr>
              <w:t xml:space="preserve">        List&lt;OccurrenceSeverity&gt; severities = new ArrayList&lt;&gt;();</w:t>
            </w:r>
          </w:p>
          <w:p w14:paraId="442F2662" w14:textId="77777777" w:rsidR="00C72EBB" w:rsidRPr="00C37022" w:rsidRDefault="00C72EBB" w:rsidP="00C72EBB">
            <w:pPr>
              <w:rPr>
                <w:rFonts w:ascii="Courier New" w:hAnsi="Courier New"/>
                <w:sz w:val="18"/>
                <w:szCs w:val="18"/>
                <w:lang w:val="en-US"/>
              </w:rPr>
            </w:pPr>
            <w:r w:rsidRPr="00C37022">
              <w:rPr>
                <w:rFonts w:ascii="Courier New" w:hAnsi="Courier New"/>
                <w:sz w:val="18"/>
                <w:szCs w:val="18"/>
                <w:lang w:val="en-US"/>
              </w:rPr>
              <w:t xml:space="preserve">        List&lt;OccurrenceType&gt; types = new ArrayList&lt;&gt;();</w:t>
            </w:r>
          </w:p>
          <w:p w14:paraId="5FE05D82" w14:textId="77777777" w:rsidR="00C72EBB" w:rsidRPr="00C37022" w:rsidRDefault="00C72EBB" w:rsidP="00C72EBB">
            <w:pPr>
              <w:rPr>
                <w:rFonts w:ascii="Courier New" w:hAnsi="Courier New"/>
                <w:sz w:val="18"/>
                <w:szCs w:val="18"/>
                <w:lang w:val="en-US"/>
              </w:rPr>
            </w:pPr>
          </w:p>
          <w:p w14:paraId="141E22BE" w14:textId="2FB8240C" w:rsidR="00C72EBB" w:rsidRPr="00C37022" w:rsidRDefault="00C72EBB" w:rsidP="00C72EBB">
            <w:pPr>
              <w:rPr>
                <w:rFonts w:ascii="Courier New" w:hAnsi="Courier New"/>
                <w:sz w:val="18"/>
                <w:szCs w:val="18"/>
                <w:lang w:val="en-US"/>
              </w:rPr>
            </w:pPr>
            <w:r w:rsidRPr="00C37022">
              <w:rPr>
                <w:rFonts w:ascii="Courier New" w:hAnsi="Courier New"/>
                <w:sz w:val="18"/>
                <w:szCs w:val="18"/>
                <w:lang w:val="en-US"/>
              </w:rPr>
              <w:t xml:space="preserve">        try (Client client = Client.builder().apiKey(apiKey).build()){</w:t>
            </w:r>
          </w:p>
          <w:p w14:paraId="6327993B" w14:textId="72ACC17C" w:rsidR="00C72EBB" w:rsidRPr="00C37022" w:rsidRDefault="00C72EBB" w:rsidP="00C72EBB">
            <w:pPr>
              <w:rPr>
                <w:rFonts w:ascii="Courier New" w:hAnsi="Courier New"/>
                <w:sz w:val="18"/>
                <w:szCs w:val="18"/>
                <w:lang w:val="en-US"/>
              </w:rPr>
            </w:pPr>
            <w:r w:rsidRPr="00C37022">
              <w:rPr>
                <w:rFonts w:ascii="Courier New" w:hAnsi="Courier New"/>
                <w:sz w:val="18"/>
                <w:szCs w:val="18"/>
                <w:lang w:val="en-US"/>
              </w:rPr>
              <w:t xml:space="preserve">           for (Media media : medias) {</w:t>
            </w:r>
          </w:p>
          <w:p w14:paraId="012E4DD8" w14:textId="359D6808" w:rsidR="00C72EBB" w:rsidRPr="00C37022" w:rsidRDefault="00C72EBB" w:rsidP="00C72EBB">
            <w:pPr>
              <w:rPr>
                <w:rFonts w:ascii="Courier New" w:hAnsi="Courier New"/>
                <w:sz w:val="18"/>
                <w:szCs w:val="18"/>
                <w:lang w:val="en-US"/>
              </w:rPr>
            </w:pPr>
            <w:r w:rsidRPr="00C37022">
              <w:rPr>
                <w:rFonts w:ascii="Courier New" w:hAnsi="Courier New"/>
                <w:sz w:val="18"/>
                <w:szCs w:val="18"/>
                <w:lang w:val="en-US"/>
              </w:rPr>
              <w:t xml:space="preserve">             Part image = Part.fromBytes(media.getImageData(),</w:t>
            </w:r>
          </w:p>
          <w:p w14:paraId="686D100A" w14:textId="2D96EF11" w:rsidR="00C72EBB" w:rsidRPr="00C37022" w:rsidRDefault="00C72EBB" w:rsidP="00C72EBB">
            <w:pPr>
              <w:rPr>
                <w:rFonts w:ascii="Courier New" w:hAnsi="Courier New"/>
                <w:sz w:val="18"/>
                <w:szCs w:val="18"/>
                <w:lang w:val="en-US"/>
              </w:rPr>
            </w:pPr>
            <w:r w:rsidRPr="00C37022">
              <w:rPr>
                <w:rFonts w:ascii="Courier New" w:hAnsi="Courier New"/>
                <w:sz w:val="18"/>
                <w:szCs w:val="18"/>
                <w:lang w:val="en-US"/>
              </w:rPr>
              <w:t xml:space="preserve">             media.getMediaType());</w:t>
            </w:r>
          </w:p>
          <w:p w14:paraId="3B0D2ECB" w14:textId="3727BC46" w:rsidR="00C72EBB" w:rsidRPr="00C37022" w:rsidRDefault="00C72EBB" w:rsidP="00C72EBB">
            <w:pPr>
              <w:rPr>
                <w:rFonts w:ascii="Courier New" w:hAnsi="Courier New"/>
                <w:sz w:val="18"/>
                <w:szCs w:val="18"/>
                <w:lang w:val="en-US"/>
              </w:rPr>
            </w:pPr>
            <w:r w:rsidRPr="00C37022">
              <w:rPr>
                <w:rFonts w:ascii="Courier New" w:hAnsi="Courier New"/>
                <w:sz w:val="18"/>
                <w:szCs w:val="18"/>
                <w:lang w:val="en-US"/>
              </w:rPr>
              <w:t xml:space="preserve">             Part prompt = Part.fromText(ANALYZE_MEDIA_PROMPT);</w:t>
            </w:r>
          </w:p>
          <w:p w14:paraId="03C8FAEA" w14:textId="5B7FCF5B" w:rsidR="00C72EBB" w:rsidRPr="00C37022" w:rsidRDefault="00C72EBB" w:rsidP="00C72EBB">
            <w:pPr>
              <w:rPr>
                <w:rFonts w:ascii="Courier New" w:hAnsi="Courier New"/>
                <w:sz w:val="18"/>
                <w:szCs w:val="18"/>
                <w:lang w:val="en-US"/>
              </w:rPr>
            </w:pPr>
            <w:r w:rsidRPr="00C37022">
              <w:rPr>
                <w:rFonts w:ascii="Courier New" w:hAnsi="Courier New"/>
                <w:sz w:val="18"/>
                <w:szCs w:val="18"/>
                <w:lang w:val="en-US"/>
              </w:rPr>
              <w:t xml:space="preserve">             Content content = Content.builder().parts(image,</w:t>
            </w:r>
          </w:p>
          <w:p w14:paraId="504E9C54" w14:textId="1A4E2622" w:rsidR="00C72EBB" w:rsidRPr="00C37022" w:rsidRDefault="00C72EBB" w:rsidP="00C72EBB">
            <w:pPr>
              <w:rPr>
                <w:rFonts w:ascii="Courier New" w:hAnsi="Courier New"/>
                <w:sz w:val="18"/>
                <w:szCs w:val="18"/>
                <w:lang w:val="en-US"/>
              </w:rPr>
            </w:pPr>
            <w:r w:rsidRPr="00C37022">
              <w:rPr>
                <w:rFonts w:ascii="Courier New" w:hAnsi="Courier New"/>
                <w:sz w:val="18"/>
                <w:szCs w:val="18"/>
                <w:lang w:val="en-US"/>
              </w:rPr>
              <w:t xml:space="preserve">             prompt).build();</w:t>
            </w:r>
          </w:p>
          <w:p w14:paraId="72D01AA1" w14:textId="77777777" w:rsidR="00C72EBB" w:rsidRPr="00C37022" w:rsidRDefault="00C72EBB" w:rsidP="00C72EBB">
            <w:pPr>
              <w:rPr>
                <w:rFonts w:ascii="Courier New" w:hAnsi="Courier New"/>
                <w:sz w:val="18"/>
                <w:szCs w:val="18"/>
                <w:lang w:val="en-US"/>
              </w:rPr>
            </w:pPr>
          </w:p>
          <w:p w14:paraId="349A83B5" w14:textId="3B038651" w:rsidR="00C72EBB" w:rsidRPr="00C37022" w:rsidRDefault="00C72EBB" w:rsidP="00C72EBB">
            <w:pPr>
              <w:rPr>
                <w:rFonts w:ascii="Courier New" w:hAnsi="Courier New"/>
                <w:sz w:val="18"/>
                <w:szCs w:val="18"/>
                <w:lang w:val="en-US"/>
              </w:rPr>
            </w:pPr>
            <w:r w:rsidRPr="00C37022">
              <w:rPr>
                <w:rFonts w:ascii="Courier New" w:hAnsi="Courier New"/>
                <w:sz w:val="18"/>
                <w:szCs w:val="18"/>
                <w:lang w:val="en-US"/>
              </w:rPr>
              <w:t xml:space="preserve">             GenerateContentResponse response =</w:t>
            </w:r>
          </w:p>
          <w:p w14:paraId="2E572265" w14:textId="7FE95A67" w:rsidR="00C72EBB" w:rsidRPr="00C37022" w:rsidRDefault="00C72EBB" w:rsidP="00C72EBB">
            <w:pPr>
              <w:rPr>
                <w:rFonts w:ascii="Courier New" w:hAnsi="Courier New"/>
                <w:sz w:val="18"/>
                <w:szCs w:val="18"/>
                <w:lang w:val="en-US"/>
              </w:rPr>
            </w:pPr>
            <w:r w:rsidRPr="00C37022">
              <w:rPr>
                <w:rFonts w:ascii="Courier New" w:hAnsi="Courier New"/>
                <w:sz w:val="18"/>
                <w:szCs w:val="18"/>
                <w:lang w:val="en-US"/>
              </w:rPr>
              <w:t xml:space="preserve">             client.models.generateContent("gemini-2.5-flash",content, null);</w:t>
            </w:r>
          </w:p>
          <w:p w14:paraId="5FCF569B" w14:textId="46ABD08B" w:rsidR="00C72EBB" w:rsidRPr="00C37022" w:rsidRDefault="00C72EBB" w:rsidP="00C72EBB">
            <w:pPr>
              <w:rPr>
                <w:rFonts w:ascii="Courier New" w:hAnsi="Courier New"/>
                <w:sz w:val="18"/>
                <w:szCs w:val="18"/>
                <w:lang w:val="en-US"/>
              </w:rPr>
            </w:pPr>
            <w:r w:rsidRPr="00C37022">
              <w:rPr>
                <w:rFonts w:ascii="Courier New" w:hAnsi="Courier New"/>
                <w:sz w:val="18"/>
                <w:szCs w:val="18"/>
                <w:lang w:val="en-US"/>
              </w:rPr>
              <w:t xml:space="preserve">             AnalyzeResult result = getResponseResult(response);</w:t>
            </w:r>
          </w:p>
          <w:p w14:paraId="303A5C74" w14:textId="77F09BC3" w:rsidR="00C72EBB" w:rsidRPr="00C37022" w:rsidRDefault="00C72EBB" w:rsidP="00C72EBB">
            <w:pPr>
              <w:rPr>
                <w:rFonts w:ascii="Courier New" w:hAnsi="Courier New"/>
                <w:sz w:val="18"/>
                <w:szCs w:val="18"/>
                <w:lang w:val="en-US"/>
              </w:rPr>
            </w:pPr>
            <w:r w:rsidRPr="00C37022">
              <w:rPr>
                <w:rFonts w:ascii="Courier New" w:hAnsi="Courier New"/>
                <w:sz w:val="18"/>
                <w:szCs w:val="18"/>
                <w:lang w:val="en-US"/>
              </w:rPr>
              <w:t xml:space="preserve">             media.setAiType</w:t>
            </w:r>
          </w:p>
          <w:p w14:paraId="49F98BBB" w14:textId="267FCC21" w:rsidR="00C72EBB" w:rsidRPr="00C37022" w:rsidRDefault="00C72EBB" w:rsidP="00C72EBB">
            <w:pPr>
              <w:rPr>
                <w:rFonts w:ascii="Courier New" w:hAnsi="Courier New"/>
                <w:sz w:val="18"/>
                <w:szCs w:val="18"/>
                <w:lang w:val="en-US"/>
              </w:rPr>
            </w:pPr>
            <w:r w:rsidRPr="00C37022">
              <w:rPr>
                <w:rFonts w:ascii="Courier New" w:hAnsi="Courier New"/>
                <w:sz w:val="18"/>
                <w:szCs w:val="18"/>
                <w:lang w:val="en-US"/>
              </w:rPr>
              <w:t xml:space="preserve">             (OccurrenceType.valueOf(result.classificacao));</w:t>
            </w:r>
          </w:p>
          <w:p w14:paraId="05726A9D" w14:textId="39DF0561" w:rsidR="00C72EBB" w:rsidRPr="00C37022" w:rsidRDefault="00C72EBB" w:rsidP="00C72EBB">
            <w:pPr>
              <w:rPr>
                <w:rFonts w:ascii="Courier New" w:hAnsi="Courier New"/>
                <w:sz w:val="18"/>
                <w:szCs w:val="18"/>
                <w:lang w:val="en-US"/>
              </w:rPr>
            </w:pPr>
            <w:r w:rsidRPr="00C37022">
              <w:rPr>
                <w:rFonts w:ascii="Courier New" w:hAnsi="Courier New"/>
                <w:sz w:val="18"/>
                <w:szCs w:val="18"/>
                <w:lang w:val="en-US"/>
              </w:rPr>
              <w:t xml:space="preserve">             media.setAiSeverity</w:t>
            </w:r>
          </w:p>
          <w:p w14:paraId="1170CF2C" w14:textId="1337913D" w:rsidR="00C72EBB" w:rsidRPr="00C37022" w:rsidRDefault="00C72EBB" w:rsidP="00C72EBB">
            <w:pPr>
              <w:rPr>
                <w:rFonts w:ascii="Courier New" w:hAnsi="Courier New"/>
                <w:sz w:val="18"/>
                <w:szCs w:val="18"/>
                <w:lang w:val="en-US"/>
              </w:rPr>
            </w:pPr>
            <w:r w:rsidRPr="00C37022">
              <w:rPr>
                <w:rFonts w:ascii="Courier New" w:hAnsi="Courier New"/>
                <w:sz w:val="18"/>
                <w:szCs w:val="18"/>
                <w:lang w:val="en-US"/>
              </w:rPr>
              <w:t xml:space="preserve">             (OccurrenceSeverity.valueOf(result.severidade));</w:t>
            </w:r>
          </w:p>
          <w:p w14:paraId="39BF4581" w14:textId="2AC23943" w:rsidR="00C72EBB" w:rsidRPr="00C37022" w:rsidRDefault="00C72EBB" w:rsidP="00C72EBB">
            <w:pPr>
              <w:rPr>
                <w:rFonts w:ascii="Courier New" w:hAnsi="Courier New"/>
                <w:sz w:val="18"/>
                <w:szCs w:val="18"/>
                <w:lang w:val="en-US"/>
              </w:rPr>
            </w:pPr>
            <w:r w:rsidRPr="00C37022">
              <w:rPr>
                <w:rFonts w:ascii="Courier New" w:hAnsi="Courier New"/>
                <w:sz w:val="18"/>
                <w:szCs w:val="18"/>
                <w:lang w:val="en-US"/>
              </w:rPr>
              <w:t xml:space="preserve">             mediaRepository.save(media);</w:t>
            </w:r>
          </w:p>
          <w:p w14:paraId="79DA44A5" w14:textId="10E294A9" w:rsidR="00C72EBB" w:rsidRPr="00C37022" w:rsidRDefault="00C72EBB" w:rsidP="00C72EBB">
            <w:pPr>
              <w:rPr>
                <w:rFonts w:ascii="Courier New" w:hAnsi="Courier New"/>
                <w:sz w:val="18"/>
                <w:szCs w:val="18"/>
                <w:lang w:val="en-US"/>
              </w:rPr>
            </w:pPr>
            <w:r w:rsidRPr="00C37022">
              <w:rPr>
                <w:rFonts w:ascii="Courier New" w:hAnsi="Courier New"/>
                <w:sz w:val="18"/>
                <w:szCs w:val="18"/>
                <w:lang w:val="en-US"/>
              </w:rPr>
              <w:t xml:space="preserve">             severities.add(media.getAiSeverity());</w:t>
            </w:r>
          </w:p>
          <w:p w14:paraId="45886587" w14:textId="7E68ADDB" w:rsidR="00C72EBB" w:rsidRPr="00C37022" w:rsidRDefault="00C72EBB" w:rsidP="00C72EBB">
            <w:pPr>
              <w:rPr>
                <w:rFonts w:ascii="Courier New" w:hAnsi="Courier New"/>
                <w:sz w:val="18"/>
                <w:szCs w:val="18"/>
                <w:lang w:val="en-US"/>
              </w:rPr>
            </w:pPr>
            <w:r w:rsidRPr="00C37022">
              <w:rPr>
                <w:rFonts w:ascii="Courier New" w:hAnsi="Courier New"/>
                <w:sz w:val="18"/>
                <w:szCs w:val="18"/>
                <w:lang w:val="en-US"/>
              </w:rPr>
              <w:t xml:space="preserve">             types.add(media.getAiType());</w:t>
            </w:r>
          </w:p>
          <w:p w14:paraId="1CABC1FD" w14:textId="6887B64B" w:rsidR="00C72EBB" w:rsidRPr="00C37022" w:rsidRDefault="00C72EBB" w:rsidP="00C72EBB">
            <w:pPr>
              <w:rPr>
                <w:rFonts w:ascii="Courier New" w:hAnsi="Courier New"/>
                <w:sz w:val="18"/>
                <w:szCs w:val="18"/>
                <w:lang w:val="en-US"/>
              </w:rPr>
            </w:pPr>
            <w:r w:rsidRPr="00C37022">
              <w:rPr>
                <w:rFonts w:ascii="Courier New" w:hAnsi="Courier New"/>
                <w:sz w:val="18"/>
                <w:szCs w:val="18"/>
                <w:lang w:val="en-US"/>
              </w:rPr>
              <w:t xml:space="preserve">           }</w:t>
            </w:r>
          </w:p>
          <w:p w14:paraId="511B4301" w14:textId="7EA4D191" w:rsidR="00C72EBB" w:rsidRPr="00C37022" w:rsidRDefault="00C72EBB" w:rsidP="00C72EBB">
            <w:pPr>
              <w:rPr>
                <w:rFonts w:ascii="Courier New" w:hAnsi="Courier New"/>
                <w:sz w:val="18"/>
                <w:szCs w:val="18"/>
                <w:lang w:val="en-US"/>
              </w:rPr>
            </w:pPr>
            <w:r w:rsidRPr="00C37022">
              <w:rPr>
                <w:rFonts w:ascii="Courier New" w:hAnsi="Courier New"/>
                <w:sz w:val="18"/>
                <w:szCs w:val="18"/>
                <w:lang w:val="en-US"/>
              </w:rPr>
              <w:t xml:space="preserve">        }</w:t>
            </w:r>
          </w:p>
          <w:p w14:paraId="1DE65E79" w14:textId="77777777" w:rsidR="00C72EBB" w:rsidRPr="00C37022" w:rsidRDefault="00C72EBB" w:rsidP="00C72EBB">
            <w:pPr>
              <w:rPr>
                <w:rFonts w:ascii="Courier New" w:hAnsi="Courier New"/>
                <w:sz w:val="18"/>
                <w:szCs w:val="18"/>
                <w:lang w:val="en-US"/>
              </w:rPr>
            </w:pPr>
            <w:r w:rsidRPr="00C37022">
              <w:rPr>
                <w:rFonts w:ascii="Courier New" w:hAnsi="Courier New"/>
                <w:sz w:val="18"/>
                <w:szCs w:val="18"/>
                <w:lang w:val="en-US"/>
              </w:rPr>
              <w:t xml:space="preserve">        severities.stream()</w:t>
            </w:r>
          </w:p>
          <w:p w14:paraId="29C30B05" w14:textId="77777777" w:rsidR="00C72EBB" w:rsidRPr="00C37022" w:rsidRDefault="00C72EBB" w:rsidP="00C72EBB">
            <w:pPr>
              <w:rPr>
                <w:rFonts w:ascii="Courier New" w:hAnsi="Courier New"/>
                <w:sz w:val="18"/>
                <w:szCs w:val="18"/>
                <w:lang w:val="en-US"/>
              </w:rPr>
            </w:pPr>
            <w:r w:rsidRPr="00C37022">
              <w:rPr>
                <w:rFonts w:ascii="Courier New" w:hAnsi="Courier New"/>
                <w:sz w:val="18"/>
                <w:szCs w:val="18"/>
                <w:lang w:val="en-US"/>
              </w:rPr>
              <w:t xml:space="preserve">            .sorted((a, b) -&gt; b.ordinal() - a.ordinal())</w:t>
            </w:r>
          </w:p>
          <w:p w14:paraId="3A8A8819" w14:textId="77777777" w:rsidR="00C72EBB" w:rsidRPr="00C37022" w:rsidRDefault="00C72EBB" w:rsidP="00C72EBB">
            <w:pPr>
              <w:rPr>
                <w:rFonts w:ascii="Courier New" w:hAnsi="Courier New"/>
                <w:sz w:val="18"/>
                <w:szCs w:val="18"/>
                <w:lang w:val="en-US"/>
              </w:rPr>
            </w:pPr>
            <w:r w:rsidRPr="00C37022">
              <w:rPr>
                <w:rFonts w:ascii="Courier New" w:hAnsi="Courier New"/>
                <w:sz w:val="18"/>
                <w:szCs w:val="18"/>
                <w:lang w:val="en-US"/>
              </w:rPr>
              <w:t xml:space="preserve">            .findFirst()</w:t>
            </w:r>
          </w:p>
          <w:p w14:paraId="6F93F348" w14:textId="77777777" w:rsidR="00C72EBB" w:rsidRPr="00C37022" w:rsidRDefault="00C72EBB" w:rsidP="00C72EBB">
            <w:pPr>
              <w:rPr>
                <w:rFonts w:ascii="Courier New" w:hAnsi="Courier New"/>
                <w:sz w:val="18"/>
                <w:szCs w:val="18"/>
                <w:lang w:val="en-US"/>
              </w:rPr>
            </w:pPr>
            <w:r w:rsidRPr="00C37022">
              <w:rPr>
                <w:rFonts w:ascii="Courier New" w:hAnsi="Courier New"/>
                <w:sz w:val="18"/>
                <w:szCs w:val="18"/>
                <w:lang w:val="en-US"/>
              </w:rPr>
              <w:t xml:space="preserve">            .ifPresent(occurrence::setAiSeverity);</w:t>
            </w:r>
          </w:p>
          <w:p w14:paraId="19E906F2" w14:textId="77777777" w:rsidR="00C72EBB" w:rsidRPr="00C37022" w:rsidRDefault="00C72EBB" w:rsidP="00C72EBB">
            <w:pPr>
              <w:rPr>
                <w:rFonts w:ascii="Courier New" w:hAnsi="Courier New"/>
                <w:sz w:val="18"/>
                <w:szCs w:val="18"/>
                <w:lang w:val="en-US"/>
              </w:rPr>
            </w:pPr>
            <w:r w:rsidRPr="00C37022">
              <w:rPr>
                <w:rFonts w:ascii="Courier New" w:hAnsi="Courier New"/>
                <w:sz w:val="18"/>
                <w:szCs w:val="18"/>
                <w:lang w:val="en-US"/>
              </w:rPr>
              <w:t xml:space="preserve">            types.stream()</w:t>
            </w:r>
          </w:p>
          <w:p w14:paraId="1BBC3A13" w14:textId="77777777" w:rsidR="00C72EBB" w:rsidRPr="00C37022" w:rsidRDefault="00C72EBB" w:rsidP="00C72EBB">
            <w:pPr>
              <w:rPr>
                <w:rFonts w:ascii="Courier New" w:hAnsi="Courier New"/>
                <w:sz w:val="18"/>
                <w:szCs w:val="18"/>
                <w:lang w:val="en-US"/>
              </w:rPr>
            </w:pPr>
            <w:r w:rsidRPr="00C37022">
              <w:rPr>
                <w:rFonts w:ascii="Courier New" w:hAnsi="Courier New"/>
                <w:sz w:val="18"/>
                <w:szCs w:val="18"/>
                <w:lang w:val="en-US"/>
              </w:rPr>
              <w:t xml:space="preserve">            .collect(Collectors.groupingBy(t -&gt; t,</w:t>
            </w:r>
          </w:p>
          <w:p w14:paraId="1F0C9B4F" w14:textId="77777777" w:rsidR="00C72EBB" w:rsidRPr="00C37022" w:rsidRDefault="00C72EBB" w:rsidP="00C72EBB">
            <w:pPr>
              <w:rPr>
                <w:rFonts w:ascii="Courier New" w:hAnsi="Courier New"/>
                <w:sz w:val="18"/>
                <w:szCs w:val="18"/>
                <w:lang w:val="en-US"/>
              </w:rPr>
            </w:pPr>
            <w:r w:rsidRPr="00C37022">
              <w:rPr>
                <w:rFonts w:ascii="Courier New" w:hAnsi="Courier New"/>
                <w:sz w:val="18"/>
                <w:szCs w:val="18"/>
                <w:lang w:val="en-US"/>
              </w:rPr>
              <w:t xml:space="preserve">            Collectors.counting()))</w:t>
            </w:r>
          </w:p>
          <w:p w14:paraId="41AEE636" w14:textId="77777777" w:rsidR="00C72EBB" w:rsidRPr="00C37022" w:rsidRDefault="00C72EBB" w:rsidP="00C72EBB">
            <w:pPr>
              <w:rPr>
                <w:rFonts w:ascii="Courier New" w:hAnsi="Courier New"/>
                <w:sz w:val="18"/>
                <w:szCs w:val="18"/>
                <w:lang w:val="en-US"/>
              </w:rPr>
            </w:pPr>
            <w:r w:rsidRPr="00C37022">
              <w:rPr>
                <w:rFonts w:ascii="Courier New" w:hAnsi="Courier New"/>
                <w:sz w:val="18"/>
                <w:szCs w:val="18"/>
                <w:lang w:val="en-US"/>
              </w:rPr>
              <w:t xml:space="preserve">            .entrySet().stream()</w:t>
            </w:r>
          </w:p>
          <w:p w14:paraId="6DC28E84" w14:textId="77777777" w:rsidR="00C72EBB" w:rsidRPr="00C37022" w:rsidRDefault="00C72EBB" w:rsidP="00C72EBB">
            <w:pPr>
              <w:rPr>
                <w:rFonts w:ascii="Courier New" w:hAnsi="Courier New"/>
                <w:sz w:val="18"/>
                <w:szCs w:val="18"/>
                <w:lang w:val="en-US"/>
              </w:rPr>
            </w:pPr>
            <w:r w:rsidRPr="00C37022">
              <w:rPr>
                <w:rFonts w:ascii="Courier New" w:hAnsi="Courier New"/>
                <w:sz w:val="18"/>
                <w:szCs w:val="18"/>
                <w:lang w:val="en-US"/>
              </w:rPr>
              <w:t xml:space="preserve">            .max(Entry.comparingByValue())</w:t>
            </w:r>
          </w:p>
          <w:p w14:paraId="5BE2432E" w14:textId="77777777" w:rsidR="00C72EBB" w:rsidRPr="00C37022" w:rsidRDefault="00C72EBB" w:rsidP="00C72EBB">
            <w:pPr>
              <w:rPr>
                <w:rFonts w:ascii="Courier New" w:hAnsi="Courier New"/>
                <w:sz w:val="18"/>
                <w:szCs w:val="18"/>
                <w:lang w:val="en-US"/>
              </w:rPr>
            </w:pPr>
            <w:r w:rsidRPr="00C37022">
              <w:rPr>
                <w:rFonts w:ascii="Courier New" w:hAnsi="Courier New"/>
                <w:sz w:val="18"/>
                <w:szCs w:val="18"/>
                <w:lang w:val="en-US"/>
              </w:rPr>
              <w:t xml:space="preserve">            .map(Entry::getKey)</w:t>
            </w:r>
          </w:p>
          <w:p w14:paraId="123824D7" w14:textId="77777777" w:rsidR="00C72EBB" w:rsidRPr="00C37022" w:rsidRDefault="00C72EBB" w:rsidP="00C72EBB">
            <w:pPr>
              <w:rPr>
                <w:rFonts w:ascii="Courier New" w:hAnsi="Courier New"/>
                <w:sz w:val="18"/>
                <w:szCs w:val="18"/>
                <w:lang w:val="en-US"/>
              </w:rPr>
            </w:pPr>
            <w:r w:rsidRPr="00C37022">
              <w:rPr>
                <w:rFonts w:ascii="Courier New" w:hAnsi="Courier New"/>
                <w:sz w:val="18"/>
                <w:szCs w:val="18"/>
                <w:lang w:val="en-US"/>
              </w:rPr>
              <w:t xml:space="preserve">            .ifPresent(occurrence::setAiType);</w:t>
            </w:r>
          </w:p>
          <w:p w14:paraId="4115F347" w14:textId="3C31B421" w:rsidR="00C72EBB" w:rsidRPr="00C37022" w:rsidRDefault="00C72EBB" w:rsidP="00C72EBB">
            <w:pPr>
              <w:rPr>
                <w:rFonts w:ascii="Courier New" w:hAnsi="Courier New"/>
                <w:sz w:val="18"/>
                <w:szCs w:val="18"/>
                <w:lang w:val="en-US"/>
              </w:rPr>
            </w:pPr>
            <w:r w:rsidRPr="00C37022">
              <w:rPr>
                <w:rFonts w:ascii="Courier New" w:hAnsi="Courier New"/>
                <w:sz w:val="18"/>
                <w:szCs w:val="18"/>
                <w:lang w:val="en-US"/>
              </w:rPr>
              <w:t xml:space="preserve">        occurrenceRepository.save(occurrence);</w:t>
            </w:r>
          </w:p>
          <w:p w14:paraId="0222B8B9" w14:textId="77777777" w:rsidR="00C72EBB" w:rsidRPr="00C37022" w:rsidRDefault="00C72EBB" w:rsidP="00C72EBB">
            <w:pPr>
              <w:rPr>
                <w:rFonts w:ascii="Courier New" w:hAnsi="Courier New"/>
                <w:sz w:val="18"/>
                <w:szCs w:val="18"/>
                <w:lang w:val="en-US"/>
              </w:rPr>
            </w:pPr>
            <w:r w:rsidRPr="00C37022">
              <w:rPr>
                <w:rFonts w:ascii="Courier New" w:hAnsi="Courier New"/>
                <w:sz w:val="18"/>
                <w:szCs w:val="18"/>
                <w:lang w:val="en-US"/>
              </w:rPr>
              <w:t xml:space="preserve">        return true;</w:t>
            </w:r>
          </w:p>
          <w:p w14:paraId="09E652B4" w14:textId="234C6AB8" w:rsidR="00115E7F" w:rsidRPr="00D57164" w:rsidRDefault="00C72EBB" w:rsidP="00C72EBB">
            <w:pPr>
              <w:rPr>
                <w:rStyle w:val="TF-COURIER10"/>
                <w:sz w:val="18"/>
                <w:szCs w:val="18"/>
              </w:rPr>
            </w:pPr>
            <w:r w:rsidRPr="00C37022">
              <w:rPr>
                <w:rFonts w:ascii="Courier New" w:hAnsi="Courier New"/>
                <w:sz w:val="18"/>
                <w:szCs w:val="18"/>
                <w:lang w:val="en-US"/>
              </w:rPr>
              <w:t xml:space="preserve">    </w:t>
            </w:r>
            <w:r>
              <w:rPr>
                <w:rFonts w:ascii="Courier New" w:hAnsi="Courier New"/>
                <w:sz w:val="18"/>
                <w:szCs w:val="18"/>
              </w:rPr>
              <w:t>}</w:t>
            </w:r>
          </w:p>
        </w:tc>
      </w:tr>
    </w:tbl>
    <w:p w14:paraId="7F1FDB70" w14:textId="1497242F" w:rsidR="007850C7" w:rsidRDefault="00115E7F" w:rsidP="002B4B5E">
      <w:pPr>
        <w:pStyle w:val="TF-FONTE"/>
      </w:pPr>
      <w:r>
        <w:t>Fonte: elaborada pela autora (2025).</w:t>
      </w:r>
    </w:p>
    <w:p w14:paraId="1BE0E64D" w14:textId="6B846016" w:rsidR="007850C7" w:rsidRDefault="00C158B4" w:rsidP="00256286">
      <w:pPr>
        <w:pStyle w:val="TF-TEXTO"/>
      </w:pPr>
      <w:r>
        <w:lastRenderedPageBreak/>
        <w:t xml:space="preserve">No </w:t>
      </w:r>
      <w:r>
        <w:fldChar w:fldCharType="begin"/>
      </w:r>
      <w:r>
        <w:instrText xml:space="preserve"> REF _Ref214959509 \h </w:instrText>
      </w:r>
      <w:r>
        <w:fldChar w:fldCharType="separate"/>
      </w:r>
      <w:r w:rsidR="001C1872">
        <w:t xml:space="preserve">Quadro </w:t>
      </w:r>
      <w:r w:rsidR="001C1872">
        <w:rPr>
          <w:noProof/>
        </w:rPr>
        <w:t>15</w:t>
      </w:r>
      <w:r>
        <w:fldChar w:fldCharType="end"/>
      </w:r>
      <w:r>
        <w:t xml:space="preserve"> </w:t>
      </w:r>
      <w:r w:rsidR="002A0709">
        <w:t xml:space="preserve">pós extrair o </w:t>
      </w:r>
      <w:r w:rsidR="002A0709" w:rsidRPr="00C37022">
        <w:t>JSON</w:t>
      </w:r>
      <w:r w:rsidR="002A0709">
        <w:t>,</w:t>
      </w:r>
      <w:r w:rsidR="00256286" w:rsidRPr="00256286">
        <w:t xml:space="preserve"> </w:t>
      </w:r>
      <w:r w:rsidR="00256286">
        <w:t>é definido dois prefixos fixos que representam blocos de código JSON (linhas</w:t>
      </w:r>
      <w:r w:rsidR="003D5D21">
        <w:t xml:space="preserve"> 71 e 72</w:t>
      </w:r>
      <w:r w:rsidR="00256286">
        <w:t xml:space="preserve">), esses valores servem para detectar se a resposta da IA veio formatada como bloco de código </w:t>
      </w:r>
      <w:r w:rsidR="00256286" w:rsidRPr="00256286">
        <w:rPr>
          <w:i/>
          <w:iCs/>
        </w:rPr>
        <w:t>markdown</w:t>
      </w:r>
      <w:r w:rsidR="00256286">
        <w:t>. Então é</w:t>
      </w:r>
      <w:r w:rsidR="00CE3E10">
        <w:t xml:space="preserve"> verificado se </w:t>
      </w:r>
      <w:r w:rsidR="00C176FE" w:rsidRPr="00C176FE">
        <w:t xml:space="preserve">devolveu a resposta dentro de um bloco </w:t>
      </w:r>
      <w:r w:rsidR="005444A5" w:rsidRPr="00C37022">
        <w:t>JSON</w:t>
      </w:r>
      <w:r w:rsidR="003D6066">
        <w:t xml:space="preserve"> (linha 76), r</w:t>
      </w:r>
      <w:r w:rsidR="003D6066" w:rsidRPr="003D6066">
        <w:t>emove</w:t>
      </w:r>
      <w:r w:rsidR="003D6066">
        <w:t>ndo</w:t>
      </w:r>
      <w:r w:rsidR="003D6066" w:rsidRPr="003D6066">
        <w:t xml:space="preserve"> o prefixo e o sufixo do bloco</w:t>
      </w:r>
      <w:r w:rsidR="003D6066">
        <w:t xml:space="preserve"> (linha 77). </w:t>
      </w:r>
      <w:r w:rsidR="005444A5">
        <w:t>É</w:t>
      </w:r>
      <w:r w:rsidR="00CE4097">
        <w:t xml:space="preserve"> utilizado</w:t>
      </w:r>
      <w:r w:rsidR="002A0709">
        <w:t xml:space="preserve"> uma biblioteca (Gson) para transformar </w:t>
      </w:r>
      <w:r w:rsidR="00BF3A0E">
        <w:t xml:space="preserve">o </w:t>
      </w:r>
      <w:r w:rsidR="005444A5" w:rsidRPr="00C37022">
        <w:t>JSON</w:t>
      </w:r>
      <w:r w:rsidR="00BF3A0E" w:rsidRPr="0084171B">
        <w:t xml:space="preserve"> </w:t>
      </w:r>
      <w:r w:rsidR="00BF3A0E">
        <w:t xml:space="preserve">em para o tipo </w:t>
      </w:r>
      <w:r w:rsidR="00BF3A0E" w:rsidRPr="00CE4097">
        <w:rPr>
          <w:rStyle w:val="TF-COURIER10"/>
        </w:rPr>
        <w:t>AanlyzeResult</w:t>
      </w:r>
      <w:r w:rsidR="002A0709">
        <w:t xml:space="preserve"> (linha </w:t>
      </w:r>
      <w:r w:rsidR="00CE4097">
        <w:t>79</w:t>
      </w:r>
      <w:r w:rsidR="002A0709">
        <w:t>)</w:t>
      </w:r>
      <w:r w:rsidR="007E7685">
        <w:t>, ao fim</w:t>
      </w:r>
      <w:r w:rsidR="00F66840">
        <w:t xml:space="preserve"> é definido</w:t>
      </w:r>
      <w:r w:rsidR="007E7685">
        <w:t xml:space="preserve"> </w:t>
      </w:r>
      <w:r w:rsidR="00F66840">
        <w:t xml:space="preserve">o record </w:t>
      </w:r>
      <w:r w:rsidR="007E7685" w:rsidRPr="007E7685">
        <w:rPr>
          <w:rStyle w:val="TF-COURIER10"/>
        </w:rPr>
        <w:t>AnalyzeResult</w:t>
      </w:r>
      <w:r w:rsidR="007E7685">
        <w:t xml:space="preserve"> para armazenar a resposta (linha 81).</w:t>
      </w:r>
    </w:p>
    <w:p w14:paraId="070E289A" w14:textId="25BF494B" w:rsidR="0032631D" w:rsidRDefault="0032631D" w:rsidP="0032631D">
      <w:pPr>
        <w:pStyle w:val="TF-LEGENDA"/>
      </w:pPr>
      <w:bookmarkStart w:id="270" w:name="_Ref214959509"/>
      <w:bookmarkStart w:id="271" w:name="_Toc215432525"/>
      <w:r>
        <w:t xml:space="preserve">Quadro </w:t>
      </w:r>
      <w:fldSimple w:instr=" SEQ Quadro \* ARABIC ">
        <w:r w:rsidR="001C1872">
          <w:rPr>
            <w:noProof/>
          </w:rPr>
          <w:t>15</w:t>
        </w:r>
      </w:fldSimple>
      <w:bookmarkEnd w:id="270"/>
      <w:r>
        <w:t xml:space="preserve">  </w:t>
      </w:r>
      <w:r w:rsidRPr="0056731F">
        <w:t>–</w:t>
      </w:r>
      <w:r>
        <w:t xml:space="preserve"> Parte da codificação do </w:t>
      </w:r>
      <w:r>
        <w:rPr>
          <w:i/>
          <w:iCs/>
        </w:rPr>
        <w:t>backend</w:t>
      </w:r>
      <w:r>
        <w:t xml:space="preserve"> para chamar a IA – </w:t>
      </w:r>
      <w:r w:rsidR="007E11A6">
        <w:t>terceira parte</w:t>
      </w:r>
      <w:bookmarkEnd w:id="271"/>
    </w:p>
    <w:tbl>
      <w:tblPr>
        <w:tblW w:w="9075" w:type="dxa"/>
        <w:tblBorders>
          <w:top w:val="single" w:sz="4" w:space="0" w:color="auto"/>
          <w:left w:val="single" w:sz="4" w:space="0" w:color="000000"/>
          <w:bottom w:val="single" w:sz="4" w:space="0" w:color="auto"/>
          <w:right w:val="single" w:sz="4" w:space="0" w:color="000000"/>
          <w:insideH w:val="single" w:sz="4" w:space="0" w:color="000000"/>
          <w:insideV w:val="single" w:sz="4" w:space="0" w:color="000000"/>
        </w:tblBorders>
        <w:tblLook w:val="04A0" w:firstRow="1" w:lastRow="0" w:firstColumn="1" w:lastColumn="0" w:noHBand="0" w:noVBand="1"/>
      </w:tblPr>
      <w:tblGrid>
        <w:gridCol w:w="457"/>
        <w:gridCol w:w="8618"/>
      </w:tblGrid>
      <w:tr w:rsidR="0032631D" w:rsidRPr="00CC636E" w14:paraId="5B75EBE6" w14:textId="77777777" w:rsidTr="00D63F95">
        <w:tc>
          <w:tcPr>
            <w:tcW w:w="457" w:type="dxa"/>
          </w:tcPr>
          <w:p w14:paraId="45383EDD" w14:textId="621072EE" w:rsidR="0032631D" w:rsidRPr="00CC2819" w:rsidRDefault="00692916" w:rsidP="000921B6">
            <w:pPr>
              <w:pStyle w:val="TF-CDIGO-FONTE"/>
              <w:rPr>
                <w:rStyle w:val="TF-COURIER10"/>
                <w:sz w:val="18"/>
                <w:szCs w:val="18"/>
              </w:rPr>
            </w:pPr>
            <w:r w:rsidRPr="00CC2819">
              <w:rPr>
                <w:rStyle w:val="TF-COURIER10"/>
                <w:sz w:val="18"/>
                <w:szCs w:val="18"/>
              </w:rPr>
              <w:t>7</w:t>
            </w:r>
            <w:r w:rsidR="0032631D" w:rsidRPr="00CC2819">
              <w:rPr>
                <w:rStyle w:val="TF-COURIER10"/>
                <w:sz w:val="18"/>
                <w:szCs w:val="18"/>
              </w:rPr>
              <w:t>1</w:t>
            </w:r>
          </w:p>
          <w:p w14:paraId="12EF9676" w14:textId="77777777" w:rsidR="0032631D" w:rsidRPr="00CC2819" w:rsidRDefault="00692916" w:rsidP="000921B6">
            <w:pPr>
              <w:pStyle w:val="TF-CDIGO-FONTE"/>
              <w:rPr>
                <w:rStyle w:val="TF-COURIER10"/>
                <w:sz w:val="18"/>
                <w:szCs w:val="18"/>
              </w:rPr>
            </w:pPr>
            <w:r w:rsidRPr="00CC2819">
              <w:rPr>
                <w:rStyle w:val="TF-COURIER10"/>
                <w:sz w:val="18"/>
                <w:szCs w:val="18"/>
              </w:rPr>
              <w:t>7</w:t>
            </w:r>
            <w:r w:rsidR="0032631D" w:rsidRPr="00CC2819">
              <w:rPr>
                <w:rStyle w:val="TF-COURIER10"/>
                <w:sz w:val="18"/>
                <w:szCs w:val="18"/>
              </w:rPr>
              <w:t>2</w:t>
            </w:r>
          </w:p>
          <w:p w14:paraId="56F70EEB" w14:textId="77777777" w:rsidR="00692916" w:rsidRPr="00CC2819" w:rsidRDefault="00692916" w:rsidP="000921B6">
            <w:pPr>
              <w:pStyle w:val="TF-CDIGO-FONTE"/>
              <w:rPr>
                <w:rStyle w:val="TF-COURIER10"/>
                <w:sz w:val="18"/>
                <w:szCs w:val="18"/>
              </w:rPr>
            </w:pPr>
            <w:r w:rsidRPr="00CC2819">
              <w:rPr>
                <w:rStyle w:val="TF-COURIER10"/>
                <w:sz w:val="18"/>
                <w:szCs w:val="18"/>
              </w:rPr>
              <w:t>73</w:t>
            </w:r>
          </w:p>
          <w:p w14:paraId="0B5C73B7" w14:textId="77777777" w:rsidR="00692916" w:rsidRPr="00CC2819" w:rsidRDefault="00692916" w:rsidP="000921B6">
            <w:pPr>
              <w:pStyle w:val="TF-CDIGO-FONTE"/>
              <w:rPr>
                <w:rStyle w:val="TF-COURIER10"/>
                <w:sz w:val="18"/>
                <w:szCs w:val="18"/>
              </w:rPr>
            </w:pPr>
            <w:r w:rsidRPr="00CC2819">
              <w:rPr>
                <w:rStyle w:val="TF-COURIER10"/>
                <w:sz w:val="18"/>
                <w:szCs w:val="18"/>
              </w:rPr>
              <w:t>74</w:t>
            </w:r>
          </w:p>
          <w:p w14:paraId="0BA0510B" w14:textId="77777777" w:rsidR="00692916" w:rsidRPr="00CC2819" w:rsidRDefault="00692916" w:rsidP="000921B6">
            <w:pPr>
              <w:pStyle w:val="TF-CDIGO-FONTE"/>
              <w:rPr>
                <w:rStyle w:val="TF-COURIER10"/>
                <w:sz w:val="18"/>
                <w:szCs w:val="18"/>
              </w:rPr>
            </w:pPr>
            <w:r w:rsidRPr="00CC2819">
              <w:rPr>
                <w:rStyle w:val="TF-COURIER10"/>
                <w:sz w:val="18"/>
                <w:szCs w:val="18"/>
              </w:rPr>
              <w:t>75</w:t>
            </w:r>
          </w:p>
          <w:p w14:paraId="61320063" w14:textId="77777777" w:rsidR="00692916" w:rsidRPr="00CC2819" w:rsidRDefault="00692916" w:rsidP="000921B6">
            <w:pPr>
              <w:pStyle w:val="TF-CDIGO-FONTE"/>
              <w:rPr>
                <w:rStyle w:val="TF-COURIER10"/>
                <w:sz w:val="18"/>
                <w:szCs w:val="18"/>
              </w:rPr>
            </w:pPr>
            <w:r w:rsidRPr="00CC2819">
              <w:rPr>
                <w:rStyle w:val="TF-COURIER10"/>
                <w:sz w:val="18"/>
                <w:szCs w:val="18"/>
              </w:rPr>
              <w:t>76</w:t>
            </w:r>
          </w:p>
          <w:p w14:paraId="19EB7B16" w14:textId="77777777" w:rsidR="00692916" w:rsidRPr="00CC2819" w:rsidRDefault="00692916" w:rsidP="000921B6">
            <w:pPr>
              <w:pStyle w:val="TF-CDIGO-FONTE"/>
              <w:rPr>
                <w:rStyle w:val="TF-COURIER10"/>
                <w:sz w:val="18"/>
                <w:szCs w:val="18"/>
              </w:rPr>
            </w:pPr>
            <w:r w:rsidRPr="00CC2819">
              <w:rPr>
                <w:rStyle w:val="TF-COURIER10"/>
                <w:sz w:val="18"/>
                <w:szCs w:val="18"/>
              </w:rPr>
              <w:t>77</w:t>
            </w:r>
          </w:p>
          <w:p w14:paraId="4F0ACC68" w14:textId="77777777" w:rsidR="00692916" w:rsidRPr="00CC2819" w:rsidRDefault="00692916" w:rsidP="000921B6">
            <w:pPr>
              <w:pStyle w:val="TF-CDIGO-FONTE"/>
              <w:rPr>
                <w:rStyle w:val="TF-COURIER10"/>
                <w:sz w:val="18"/>
                <w:szCs w:val="18"/>
              </w:rPr>
            </w:pPr>
          </w:p>
          <w:p w14:paraId="6EDC7612" w14:textId="77777777" w:rsidR="003D5D21" w:rsidRPr="00CC2819" w:rsidRDefault="003D5D21" w:rsidP="000921B6">
            <w:pPr>
              <w:pStyle w:val="TF-CDIGO-FONTE"/>
              <w:rPr>
                <w:rStyle w:val="TF-COURIER10"/>
                <w:sz w:val="18"/>
                <w:szCs w:val="18"/>
              </w:rPr>
            </w:pPr>
            <w:r w:rsidRPr="00CC2819">
              <w:rPr>
                <w:rStyle w:val="TF-COURIER10"/>
                <w:sz w:val="18"/>
                <w:szCs w:val="18"/>
              </w:rPr>
              <w:t>78</w:t>
            </w:r>
          </w:p>
          <w:p w14:paraId="3B8A6117" w14:textId="77777777" w:rsidR="003D5D21" w:rsidRPr="00CC2819" w:rsidRDefault="003D5D21" w:rsidP="000921B6">
            <w:pPr>
              <w:pStyle w:val="TF-CDIGO-FONTE"/>
              <w:rPr>
                <w:rStyle w:val="TF-COURIER10"/>
                <w:sz w:val="18"/>
                <w:szCs w:val="18"/>
              </w:rPr>
            </w:pPr>
            <w:r w:rsidRPr="00CC2819">
              <w:rPr>
                <w:rStyle w:val="TF-COURIER10"/>
                <w:sz w:val="18"/>
                <w:szCs w:val="18"/>
              </w:rPr>
              <w:t>79</w:t>
            </w:r>
          </w:p>
          <w:p w14:paraId="3A3A6A39" w14:textId="77777777" w:rsidR="003D5D21" w:rsidRPr="00CC2819" w:rsidRDefault="003D5D21" w:rsidP="000921B6">
            <w:pPr>
              <w:pStyle w:val="TF-CDIGO-FONTE"/>
              <w:rPr>
                <w:rStyle w:val="TF-COURIER10"/>
                <w:sz w:val="18"/>
                <w:szCs w:val="18"/>
              </w:rPr>
            </w:pPr>
            <w:r w:rsidRPr="00CC2819">
              <w:rPr>
                <w:rStyle w:val="TF-COURIER10"/>
                <w:sz w:val="18"/>
                <w:szCs w:val="18"/>
              </w:rPr>
              <w:t>80</w:t>
            </w:r>
          </w:p>
          <w:p w14:paraId="56877CFF" w14:textId="77777777" w:rsidR="003D5D21" w:rsidRPr="00CC2819" w:rsidRDefault="003D5D21" w:rsidP="000921B6">
            <w:pPr>
              <w:pStyle w:val="TF-CDIGO-FONTE"/>
              <w:rPr>
                <w:rStyle w:val="TF-COURIER10"/>
                <w:sz w:val="18"/>
                <w:szCs w:val="18"/>
              </w:rPr>
            </w:pPr>
            <w:r w:rsidRPr="00CC2819">
              <w:rPr>
                <w:rStyle w:val="TF-COURIER10"/>
                <w:sz w:val="18"/>
                <w:szCs w:val="18"/>
              </w:rPr>
              <w:t>81</w:t>
            </w:r>
          </w:p>
          <w:p w14:paraId="19D0707D" w14:textId="0E59AA94" w:rsidR="003D5D21" w:rsidRPr="00CC2819" w:rsidRDefault="003D5D21" w:rsidP="000921B6">
            <w:pPr>
              <w:pStyle w:val="TF-CDIGO-FONTE"/>
              <w:rPr>
                <w:rStyle w:val="TF-COURIER10"/>
                <w:sz w:val="18"/>
                <w:szCs w:val="18"/>
              </w:rPr>
            </w:pPr>
            <w:r w:rsidRPr="00CC2819">
              <w:rPr>
                <w:rStyle w:val="TF-COURIER10"/>
                <w:sz w:val="18"/>
                <w:szCs w:val="18"/>
              </w:rPr>
              <w:t>82</w:t>
            </w:r>
          </w:p>
        </w:tc>
        <w:tc>
          <w:tcPr>
            <w:tcW w:w="8618" w:type="dxa"/>
            <w:vAlign w:val="center"/>
          </w:tcPr>
          <w:p w14:paraId="25A388BA" w14:textId="77777777" w:rsidR="004E381D" w:rsidRPr="00C37022" w:rsidRDefault="004E381D" w:rsidP="004E381D">
            <w:pPr>
              <w:rPr>
                <w:rStyle w:val="TF-COURIER10"/>
                <w:sz w:val="18"/>
                <w:szCs w:val="18"/>
                <w:lang w:val="en-US"/>
              </w:rPr>
            </w:pPr>
            <w:r w:rsidRPr="00C37022">
              <w:rPr>
                <w:rStyle w:val="TF-COURIER10"/>
                <w:sz w:val="18"/>
                <w:szCs w:val="18"/>
                <w:lang w:val="en-US"/>
              </w:rPr>
              <w:t>private static final String JSON_PREFIX = "```json";</w:t>
            </w:r>
          </w:p>
          <w:p w14:paraId="0DC10BAF" w14:textId="2334506B" w:rsidR="004E381D" w:rsidRPr="00C37022" w:rsidRDefault="004E381D" w:rsidP="004E381D">
            <w:pPr>
              <w:rPr>
                <w:rStyle w:val="TF-COURIER10"/>
                <w:sz w:val="18"/>
                <w:szCs w:val="18"/>
                <w:lang w:val="en-US"/>
              </w:rPr>
            </w:pPr>
            <w:r w:rsidRPr="00C37022">
              <w:rPr>
                <w:rStyle w:val="TF-COURIER10"/>
                <w:sz w:val="18"/>
                <w:szCs w:val="18"/>
                <w:lang w:val="en-US"/>
              </w:rPr>
              <w:t>private static final String JSON_SUFFIX = "```";</w:t>
            </w:r>
          </w:p>
          <w:p w14:paraId="41E9F052" w14:textId="77777777" w:rsidR="004E381D" w:rsidRPr="00C37022" w:rsidRDefault="004E381D" w:rsidP="004E381D">
            <w:pPr>
              <w:rPr>
                <w:rStyle w:val="TF-COURIER10"/>
                <w:sz w:val="18"/>
                <w:szCs w:val="18"/>
                <w:lang w:val="en-US"/>
              </w:rPr>
            </w:pPr>
          </w:p>
          <w:p w14:paraId="46DDDB69" w14:textId="33468C8B" w:rsidR="004E381D" w:rsidRPr="00C37022" w:rsidRDefault="004E381D" w:rsidP="004E381D">
            <w:pPr>
              <w:rPr>
                <w:rStyle w:val="TF-COURIER10"/>
                <w:sz w:val="18"/>
                <w:szCs w:val="18"/>
                <w:lang w:val="en-US"/>
              </w:rPr>
            </w:pPr>
            <w:r w:rsidRPr="00C37022">
              <w:rPr>
                <w:rStyle w:val="TF-COURIER10"/>
                <w:sz w:val="18"/>
                <w:szCs w:val="18"/>
                <w:lang w:val="en-US"/>
              </w:rPr>
              <w:t>private AnalyzeResult getResponseResult(GenerateContentResponse</w:t>
            </w:r>
            <w:r w:rsidR="00692916" w:rsidRPr="00C37022">
              <w:rPr>
                <w:rStyle w:val="TF-COURIER10"/>
                <w:sz w:val="18"/>
                <w:szCs w:val="18"/>
                <w:lang w:val="en-US"/>
              </w:rPr>
              <w:t xml:space="preserve"> </w:t>
            </w:r>
            <w:r w:rsidRPr="00C37022">
              <w:rPr>
                <w:rStyle w:val="TF-COURIER10"/>
                <w:sz w:val="18"/>
                <w:szCs w:val="18"/>
                <w:lang w:val="en-US"/>
              </w:rPr>
              <w:t>response) {</w:t>
            </w:r>
          </w:p>
          <w:p w14:paraId="08DFEEB6" w14:textId="16E61098" w:rsidR="004E381D" w:rsidRPr="00C37022" w:rsidRDefault="004E381D" w:rsidP="004E381D">
            <w:pPr>
              <w:rPr>
                <w:rStyle w:val="TF-COURIER10"/>
                <w:sz w:val="18"/>
                <w:szCs w:val="18"/>
                <w:lang w:val="en-US"/>
              </w:rPr>
            </w:pPr>
            <w:r w:rsidRPr="00C37022">
              <w:rPr>
                <w:rStyle w:val="TF-COURIER10"/>
                <w:sz w:val="18"/>
                <w:szCs w:val="18"/>
                <w:lang w:val="en-US"/>
              </w:rPr>
              <w:t xml:space="preserve">     String text = response.text();</w:t>
            </w:r>
          </w:p>
          <w:p w14:paraId="43F60E17" w14:textId="0BD1C6EF" w:rsidR="004E381D" w:rsidRPr="00C37022" w:rsidRDefault="004E381D" w:rsidP="004E381D">
            <w:pPr>
              <w:rPr>
                <w:rStyle w:val="TF-COURIER10"/>
                <w:sz w:val="18"/>
                <w:szCs w:val="18"/>
                <w:lang w:val="en-US"/>
              </w:rPr>
            </w:pPr>
            <w:r w:rsidRPr="00C37022">
              <w:rPr>
                <w:rStyle w:val="TF-COURIER10"/>
                <w:sz w:val="18"/>
                <w:szCs w:val="18"/>
                <w:lang w:val="en-US"/>
              </w:rPr>
              <w:t xml:space="preserve">     if (text.startsWith(JSON_PREFIX) &amp;&amp;</w:t>
            </w:r>
            <w:r w:rsidR="00692916" w:rsidRPr="00C37022">
              <w:rPr>
                <w:rStyle w:val="TF-COURIER10"/>
                <w:sz w:val="18"/>
                <w:szCs w:val="18"/>
                <w:lang w:val="en-US"/>
              </w:rPr>
              <w:t xml:space="preserve"> </w:t>
            </w:r>
            <w:r w:rsidRPr="00C37022">
              <w:rPr>
                <w:rStyle w:val="TF-COURIER10"/>
                <w:sz w:val="18"/>
                <w:szCs w:val="18"/>
                <w:lang w:val="en-US"/>
              </w:rPr>
              <w:t>text.endsWith(JSON_SUFFIX)) {</w:t>
            </w:r>
          </w:p>
          <w:p w14:paraId="51875B13" w14:textId="77777777" w:rsidR="004E381D" w:rsidRPr="00C37022" w:rsidRDefault="004E381D" w:rsidP="004E381D">
            <w:pPr>
              <w:rPr>
                <w:rStyle w:val="TF-COURIER10"/>
                <w:sz w:val="18"/>
                <w:szCs w:val="18"/>
                <w:lang w:val="en-US"/>
              </w:rPr>
            </w:pPr>
            <w:r w:rsidRPr="00C37022">
              <w:rPr>
                <w:rStyle w:val="TF-COURIER10"/>
                <w:sz w:val="18"/>
                <w:szCs w:val="18"/>
                <w:lang w:val="en-US"/>
              </w:rPr>
              <w:t xml:space="preserve">            text = text.substring(JSON_PREFIX.length(), text.length()</w:t>
            </w:r>
          </w:p>
          <w:p w14:paraId="50BDD61F" w14:textId="77777777" w:rsidR="004E381D" w:rsidRPr="00C37022" w:rsidRDefault="004E381D" w:rsidP="004E381D">
            <w:pPr>
              <w:rPr>
                <w:rStyle w:val="TF-COURIER10"/>
                <w:sz w:val="18"/>
                <w:szCs w:val="18"/>
                <w:lang w:val="en-US"/>
              </w:rPr>
            </w:pPr>
            <w:r w:rsidRPr="00C37022">
              <w:rPr>
                <w:rStyle w:val="TF-COURIER10"/>
                <w:sz w:val="18"/>
                <w:szCs w:val="18"/>
                <w:lang w:val="en-US"/>
              </w:rPr>
              <w:t xml:space="preserve">           - JSON_SUFFIX.length()).trim();</w:t>
            </w:r>
          </w:p>
          <w:p w14:paraId="1DCC4485" w14:textId="77777777" w:rsidR="004E381D" w:rsidRPr="00C37022" w:rsidRDefault="004E381D" w:rsidP="004E381D">
            <w:pPr>
              <w:rPr>
                <w:rStyle w:val="TF-COURIER10"/>
                <w:sz w:val="18"/>
                <w:szCs w:val="18"/>
                <w:lang w:val="en-US"/>
              </w:rPr>
            </w:pPr>
            <w:r w:rsidRPr="00C37022">
              <w:rPr>
                <w:rStyle w:val="TF-COURIER10"/>
                <w:sz w:val="18"/>
                <w:szCs w:val="18"/>
                <w:lang w:val="en-US"/>
              </w:rPr>
              <w:t xml:space="preserve">        }</w:t>
            </w:r>
          </w:p>
          <w:p w14:paraId="406D7350" w14:textId="7FFB1BEF" w:rsidR="004E381D" w:rsidRPr="00C37022" w:rsidRDefault="004E381D" w:rsidP="004E381D">
            <w:pPr>
              <w:rPr>
                <w:rStyle w:val="TF-COURIER10"/>
                <w:sz w:val="18"/>
                <w:szCs w:val="18"/>
                <w:lang w:val="en-US"/>
              </w:rPr>
            </w:pPr>
            <w:r w:rsidRPr="00C37022">
              <w:rPr>
                <w:rStyle w:val="TF-COURIER10"/>
                <w:sz w:val="18"/>
                <w:szCs w:val="18"/>
                <w:lang w:val="en-US"/>
              </w:rPr>
              <w:t xml:space="preserve">      return new Gson().fromJson(text, AnalyzeResult.class);</w:t>
            </w:r>
          </w:p>
          <w:p w14:paraId="55D7C12E" w14:textId="5605626F" w:rsidR="004E381D" w:rsidRPr="00C37022" w:rsidRDefault="004E381D" w:rsidP="004E381D">
            <w:pPr>
              <w:rPr>
                <w:rStyle w:val="TF-COURIER10"/>
                <w:sz w:val="18"/>
                <w:szCs w:val="18"/>
                <w:lang w:val="en-US"/>
              </w:rPr>
            </w:pPr>
            <w:r w:rsidRPr="00C37022">
              <w:rPr>
                <w:rStyle w:val="TF-COURIER10"/>
                <w:sz w:val="18"/>
                <w:szCs w:val="18"/>
                <w:lang w:val="en-US"/>
              </w:rPr>
              <w:t xml:space="preserve">    }</w:t>
            </w:r>
          </w:p>
          <w:p w14:paraId="11877DD1" w14:textId="4F8856BA" w:rsidR="004E381D" w:rsidRPr="00C37022" w:rsidRDefault="004E381D" w:rsidP="004E381D">
            <w:pPr>
              <w:rPr>
                <w:rStyle w:val="TF-COURIER10"/>
                <w:sz w:val="18"/>
                <w:szCs w:val="18"/>
                <w:lang w:val="en-US"/>
              </w:rPr>
            </w:pPr>
            <w:r w:rsidRPr="00C37022">
              <w:rPr>
                <w:rStyle w:val="TF-COURIER10"/>
                <w:sz w:val="18"/>
                <w:szCs w:val="18"/>
                <w:lang w:val="en-US"/>
              </w:rPr>
              <w:t xml:space="preserve"> private record AnalyzeResult(String classificacao, String</w:t>
            </w:r>
            <w:r w:rsidR="00692916" w:rsidRPr="00C37022">
              <w:rPr>
                <w:rStyle w:val="TF-COURIER10"/>
                <w:sz w:val="18"/>
                <w:szCs w:val="18"/>
                <w:lang w:val="en-US"/>
              </w:rPr>
              <w:t xml:space="preserve"> </w:t>
            </w:r>
            <w:r w:rsidRPr="00C37022">
              <w:rPr>
                <w:rStyle w:val="TF-COURIER10"/>
                <w:sz w:val="18"/>
                <w:szCs w:val="18"/>
                <w:lang w:val="en-US"/>
              </w:rPr>
              <w:t>severidade) {</w:t>
            </w:r>
          </w:p>
          <w:p w14:paraId="6C783AD5" w14:textId="724C84F7" w:rsidR="0032631D" w:rsidRPr="00CC2819" w:rsidRDefault="004E381D" w:rsidP="004E381D">
            <w:pPr>
              <w:rPr>
                <w:rStyle w:val="TF-COURIER10"/>
                <w:sz w:val="18"/>
                <w:szCs w:val="18"/>
              </w:rPr>
            </w:pPr>
            <w:r w:rsidRPr="00CC2819">
              <w:rPr>
                <w:rStyle w:val="TF-COURIER10"/>
                <w:sz w:val="18"/>
                <w:szCs w:val="18"/>
              </w:rPr>
              <w:t>}</w:t>
            </w:r>
          </w:p>
        </w:tc>
      </w:tr>
    </w:tbl>
    <w:p w14:paraId="6D8FC4DC" w14:textId="748B84D7" w:rsidR="002A0709" w:rsidRPr="007850C7" w:rsidRDefault="00D63F95" w:rsidP="00D63F95">
      <w:pPr>
        <w:pStyle w:val="TF-FONTE"/>
      </w:pPr>
      <w:r>
        <w:t>Fonte: elaborada pela autora (2025).</w:t>
      </w:r>
    </w:p>
    <w:p w14:paraId="425F9808" w14:textId="7AEC1645" w:rsidR="00DB4264" w:rsidRPr="002E7713" w:rsidRDefault="006606FA" w:rsidP="006C5AC3">
      <w:pPr>
        <w:pStyle w:val="TF-TEXTO"/>
      </w:pPr>
      <w:r>
        <w:t xml:space="preserve">O </w:t>
      </w:r>
      <w:r>
        <w:fldChar w:fldCharType="begin"/>
      </w:r>
      <w:r>
        <w:instrText xml:space="preserve"> REF _Ref214725332 \h </w:instrText>
      </w:r>
      <w:r>
        <w:fldChar w:fldCharType="separate"/>
      </w:r>
      <w:r w:rsidR="001C1872">
        <w:t xml:space="preserve">Quadro </w:t>
      </w:r>
      <w:r w:rsidR="001C1872">
        <w:rPr>
          <w:noProof/>
        </w:rPr>
        <w:t>16</w:t>
      </w:r>
      <w:r>
        <w:fldChar w:fldCharType="end"/>
      </w:r>
      <w:r>
        <w:t xml:space="preserve"> apresenta a codificação da</w:t>
      </w:r>
      <w:r w:rsidR="004D594A">
        <w:t xml:space="preserve"> </w:t>
      </w:r>
      <w:r w:rsidR="005534FA">
        <w:t xml:space="preserve">API </w:t>
      </w:r>
      <w:r>
        <w:t xml:space="preserve">responsável pela busca de </w:t>
      </w:r>
      <w:r w:rsidR="006D09F3">
        <w:t>endereço</w:t>
      </w:r>
      <w:r>
        <w:t>s</w:t>
      </w:r>
      <w:r w:rsidR="006D09F3">
        <w:t xml:space="preserve"> com base nas </w:t>
      </w:r>
      <w:r w:rsidR="005534FA">
        <w:t>informações</w:t>
      </w:r>
      <w:r w:rsidR="006D09F3">
        <w:t xml:space="preserve"> enviadas pelo </w:t>
      </w:r>
      <w:r w:rsidR="006D09F3" w:rsidRPr="0082732B">
        <w:rPr>
          <w:i/>
          <w:iCs/>
        </w:rPr>
        <w:t>frontend</w:t>
      </w:r>
      <w:r>
        <w:t xml:space="preserve">. A requisição é processada </w:t>
      </w:r>
      <w:r w:rsidR="00DB4264">
        <w:t xml:space="preserve">pelo </w:t>
      </w:r>
      <w:r w:rsidR="00DB4264" w:rsidRPr="0082732B">
        <w:rPr>
          <w:rStyle w:val="TF-COURIER10"/>
        </w:rPr>
        <w:t>GeocodingController</w:t>
      </w:r>
      <w:r>
        <w:t xml:space="preserve">, o qual </w:t>
      </w:r>
      <w:r w:rsidR="00DB4264" w:rsidRPr="00DB4264">
        <w:t xml:space="preserve">recebe </w:t>
      </w:r>
      <w:r w:rsidR="0012453E">
        <w:t>com</w:t>
      </w:r>
      <w:r w:rsidR="00DB4264" w:rsidRPr="00DB4264">
        <w:t>o parâmetro</w:t>
      </w:r>
      <w:r w:rsidR="0012453E">
        <w:t xml:space="preserve"> o</w:t>
      </w:r>
      <w:r w:rsidR="00DB4264" w:rsidRPr="00DB4264">
        <w:t xml:space="preserve"> endereço a ser pesquisado, utiliza um </w:t>
      </w:r>
      <w:r w:rsidR="00DB4264" w:rsidRPr="0082732B">
        <w:rPr>
          <w:rStyle w:val="TF-COURIER10"/>
        </w:rPr>
        <w:t>GeoApiContext</w:t>
      </w:r>
      <w:r>
        <w:rPr>
          <w:rStyle w:val="TF-COURIER10"/>
        </w:rPr>
        <w:t>,</w:t>
      </w:r>
      <w:r w:rsidR="00DB4264" w:rsidRPr="00DB4264">
        <w:t xml:space="preserve"> da biblioteca Google Maps</w:t>
      </w:r>
      <w:r>
        <w:t>,</w:t>
      </w:r>
      <w:r w:rsidR="00DB4264" w:rsidRPr="00DB4264">
        <w:t xml:space="preserve"> para realizar uma requisição de geocodificação</w:t>
      </w:r>
      <w:r w:rsidR="004C0948">
        <w:t xml:space="preserve"> (linha </w:t>
      </w:r>
      <w:r w:rsidR="00CC2819">
        <w:t>0</w:t>
      </w:r>
      <w:r w:rsidR="004C0948">
        <w:t>8)</w:t>
      </w:r>
      <w:r w:rsidR="00F63084">
        <w:t xml:space="preserve">. </w:t>
      </w:r>
      <w:r w:rsidR="00F63084" w:rsidRPr="00F63084">
        <w:t>Quando existe ao menos um resultado válido, tratam a extração dos dados</w:t>
      </w:r>
      <w:r w:rsidR="00C22B8A">
        <w:t xml:space="preserve"> (linhas 12 e 13)</w:t>
      </w:r>
      <w:r w:rsidR="00F63084" w:rsidRPr="00F63084">
        <w:t xml:space="preserve">. </w:t>
      </w:r>
      <w:r>
        <w:t xml:space="preserve">Implementou-se, ainda, </w:t>
      </w:r>
      <w:r w:rsidR="006C5AC3" w:rsidRPr="006C5AC3">
        <w:t>a validação da resposta</w:t>
      </w:r>
      <w:r w:rsidR="006C5AC3">
        <w:t xml:space="preserve"> caso </w:t>
      </w:r>
      <w:r w:rsidR="006C5AC3" w:rsidRPr="006C5AC3">
        <w:t xml:space="preserve">o </w:t>
      </w:r>
      <w:r w:rsidR="006C5AC3" w:rsidRPr="0082732B">
        <w:rPr>
          <w:i/>
          <w:iCs/>
        </w:rPr>
        <w:t>array</w:t>
      </w:r>
      <w:r w:rsidR="006C5AC3" w:rsidRPr="006C5AC3">
        <w:t xml:space="preserve"> retornado </w:t>
      </w:r>
      <w:r>
        <w:t>seja</w:t>
      </w:r>
      <w:r w:rsidRPr="006C5AC3">
        <w:t xml:space="preserve"> </w:t>
      </w:r>
      <w:r w:rsidR="006C5AC3" w:rsidRPr="006C5AC3">
        <w:t xml:space="preserve">nulo ou vazio, </w:t>
      </w:r>
      <w:r>
        <w:t xml:space="preserve">o que indica </w:t>
      </w:r>
      <w:r w:rsidR="006C5AC3" w:rsidRPr="006C5AC3">
        <w:t>que nenhum endereço foi encontrado pela API externa</w:t>
      </w:r>
      <w:r w:rsidR="006C5AC3">
        <w:t xml:space="preserve">, </w:t>
      </w:r>
      <w:r w:rsidR="006C5AC3" w:rsidRPr="006C5AC3">
        <w:t xml:space="preserve">o método retorna ao </w:t>
      </w:r>
      <w:r w:rsidR="006C5AC3" w:rsidRPr="006C5AC3">
        <w:rPr>
          <w:i/>
          <w:iCs/>
        </w:rPr>
        <w:t>frontend</w:t>
      </w:r>
      <w:r w:rsidR="006C5AC3" w:rsidRPr="006C5AC3">
        <w:t xml:space="preserve"> uma resposta </w:t>
      </w:r>
      <w:r w:rsidR="006C5AC3" w:rsidRPr="006C5AC3">
        <w:rPr>
          <w:i/>
          <w:iCs/>
        </w:rPr>
        <w:t>Not Found</w:t>
      </w:r>
      <w:r w:rsidR="006C5AC3" w:rsidRPr="006C5AC3">
        <w:t xml:space="preserve">, usando </w:t>
      </w:r>
      <w:r w:rsidR="006C5AC3" w:rsidRPr="006C5AC3">
        <w:rPr>
          <w:rStyle w:val="TF-COURIER10"/>
        </w:rPr>
        <w:t>ResponseEntity.notFound().build()</w:t>
      </w:r>
      <w:r w:rsidR="006C5AC3">
        <w:rPr>
          <w:rStyle w:val="TF-COURIER10"/>
        </w:rPr>
        <w:t xml:space="preserve"> </w:t>
      </w:r>
      <w:r w:rsidR="006C5AC3" w:rsidRPr="006C5AC3">
        <w:t xml:space="preserve">(linhas </w:t>
      </w:r>
      <w:r w:rsidR="00CC2819">
        <w:t>0</w:t>
      </w:r>
      <w:r w:rsidR="006C5AC3" w:rsidRPr="006C5AC3">
        <w:t>9 e 10).</w:t>
      </w:r>
      <w:r w:rsidR="006C5AC3">
        <w:t xml:space="preserve"> </w:t>
      </w:r>
    </w:p>
    <w:p w14:paraId="0F4BC643" w14:textId="3BF33847" w:rsidR="002F5BB7" w:rsidRDefault="002F5BB7" w:rsidP="002F5BB7">
      <w:pPr>
        <w:pStyle w:val="TF-LEGENDA"/>
      </w:pPr>
      <w:bookmarkStart w:id="272" w:name="_Ref214725332"/>
      <w:bookmarkStart w:id="273" w:name="_Toc215432526"/>
      <w:r>
        <w:lastRenderedPageBreak/>
        <w:t xml:space="preserve">Quadro </w:t>
      </w:r>
      <w:fldSimple w:instr=" SEQ Quadro \* ARABIC ">
        <w:r w:rsidR="001C1872">
          <w:rPr>
            <w:noProof/>
          </w:rPr>
          <w:t>16</w:t>
        </w:r>
      </w:fldSimple>
      <w:bookmarkEnd w:id="272"/>
      <w:r>
        <w:t xml:space="preserve"> </w:t>
      </w:r>
      <w:r w:rsidRPr="0056731F">
        <w:t>–</w:t>
      </w:r>
      <w:r>
        <w:t xml:space="preserve"> Codificação do </w:t>
      </w:r>
      <w:r>
        <w:rPr>
          <w:i/>
          <w:iCs/>
        </w:rPr>
        <w:t>backend</w:t>
      </w:r>
      <w:r>
        <w:t xml:space="preserve"> para criar chamar API de localização</w:t>
      </w:r>
      <w:bookmarkEnd w:id="273"/>
    </w:p>
    <w:tbl>
      <w:tblPr>
        <w:tblW w:w="9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7"/>
        <w:gridCol w:w="8618"/>
      </w:tblGrid>
      <w:tr w:rsidR="002E7713" w:rsidRPr="00CC636E" w14:paraId="01F26B8B" w14:textId="77777777" w:rsidTr="00D34345">
        <w:tc>
          <w:tcPr>
            <w:tcW w:w="457" w:type="dxa"/>
            <w:tcBorders>
              <w:top w:val="single" w:sz="4" w:space="0" w:color="auto"/>
              <w:bottom w:val="nil"/>
            </w:tcBorders>
          </w:tcPr>
          <w:p w14:paraId="6EA25597" w14:textId="77777777" w:rsidR="002E7713" w:rsidRPr="00CC2819" w:rsidRDefault="0071010A" w:rsidP="00D34345">
            <w:pPr>
              <w:pStyle w:val="TF-CDIGO-FONTE"/>
              <w:rPr>
                <w:rStyle w:val="TF-COURIER10"/>
                <w:sz w:val="18"/>
                <w:szCs w:val="18"/>
              </w:rPr>
            </w:pPr>
            <w:r w:rsidRPr="00CC2819">
              <w:rPr>
                <w:rStyle w:val="TF-COURIER10"/>
                <w:sz w:val="18"/>
                <w:szCs w:val="18"/>
              </w:rPr>
              <w:t>01</w:t>
            </w:r>
          </w:p>
          <w:p w14:paraId="33EDAAA0" w14:textId="4690DC46" w:rsidR="0071010A" w:rsidRPr="00CC2819" w:rsidRDefault="0071010A" w:rsidP="00D34345">
            <w:pPr>
              <w:pStyle w:val="TF-CDIGO-FONTE"/>
              <w:rPr>
                <w:rStyle w:val="TF-COURIER10"/>
                <w:sz w:val="18"/>
                <w:szCs w:val="18"/>
              </w:rPr>
            </w:pPr>
            <w:r w:rsidRPr="00CC2819">
              <w:rPr>
                <w:rStyle w:val="TF-COURIER10"/>
                <w:sz w:val="18"/>
                <w:szCs w:val="18"/>
              </w:rPr>
              <w:t>02</w:t>
            </w:r>
          </w:p>
        </w:tc>
        <w:tc>
          <w:tcPr>
            <w:tcW w:w="8618" w:type="dxa"/>
            <w:tcBorders>
              <w:top w:val="single" w:sz="4" w:space="0" w:color="auto"/>
              <w:bottom w:val="nil"/>
            </w:tcBorders>
            <w:vAlign w:val="center"/>
          </w:tcPr>
          <w:p w14:paraId="3FB79C42" w14:textId="61C0EAE9" w:rsidR="002E7713" w:rsidRPr="00CC2819" w:rsidRDefault="004525BD" w:rsidP="00D34345">
            <w:pPr>
              <w:rPr>
                <w:rStyle w:val="TF-COURIER10"/>
                <w:sz w:val="18"/>
                <w:szCs w:val="18"/>
              </w:rPr>
            </w:pPr>
            <w:r w:rsidRPr="00CC2819">
              <w:rPr>
                <w:rFonts w:ascii="Courier New" w:hAnsi="Courier New"/>
                <w:sz w:val="18"/>
                <w:szCs w:val="18"/>
              </w:rPr>
              <w:t>@RestController</w:t>
            </w:r>
            <w:r w:rsidRPr="00CC2819">
              <w:rPr>
                <w:rFonts w:ascii="Courier New" w:hAnsi="Courier New"/>
                <w:sz w:val="18"/>
                <w:szCs w:val="18"/>
              </w:rPr>
              <w:br/>
              <w:t>@RequestMapping("/v1/geo")</w:t>
            </w:r>
          </w:p>
        </w:tc>
      </w:tr>
      <w:tr w:rsidR="002E7713" w:rsidRPr="00CC636E" w14:paraId="6F24AA05" w14:textId="77777777" w:rsidTr="00D34345">
        <w:trPr>
          <w:trHeight w:val="70"/>
        </w:trPr>
        <w:tc>
          <w:tcPr>
            <w:tcW w:w="457" w:type="dxa"/>
            <w:tcBorders>
              <w:top w:val="nil"/>
            </w:tcBorders>
          </w:tcPr>
          <w:p w14:paraId="01D90997" w14:textId="77777777" w:rsidR="002E7713" w:rsidRPr="00CC2819" w:rsidRDefault="0071010A" w:rsidP="00D34345">
            <w:pPr>
              <w:pStyle w:val="TF-CDIGO-FONTE"/>
              <w:rPr>
                <w:rStyle w:val="TF-COURIER10"/>
                <w:sz w:val="18"/>
                <w:szCs w:val="18"/>
              </w:rPr>
            </w:pPr>
            <w:r w:rsidRPr="00CC2819">
              <w:rPr>
                <w:rStyle w:val="TF-COURIER10"/>
                <w:sz w:val="18"/>
                <w:szCs w:val="18"/>
              </w:rPr>
              <w:t>03</w:t>
            </w:r>
          </w:p>
          <w:p w14:paraId="5FA249CD" w14:textId="77777777" w:rsidR="0071010A" w:rsidRPr="00CC2819" w:rsidRDefault="0071010A" w:rsidP="00D34345">
            <w:pPr>
              <w:pStyle w:val="TF-CDIGO-FONTE"/>
              <w:rPr>
                <w:rStyle w:val="TF-COURIER10"/>
                <w:sz w:val="18"/>
                <w:szCs w:val="18"/>
              </w:rPr>
            </w:pPr>
            <w:r w:rsidRPr="00CC2819">
              <w:rPr>
                <w:rStyle w:val="TF-COURIER10"/>
                <w:sz w:val="18"/>
                <w:szCs w:val="18"/>
              </w:rPr>
              <w:t>04</w:t>
            </w:r>
          </w:p>
          <w:p w14:paraId="43147804" w14:textId="77777777" w:rsidR="0071010A" w:rsidRPr="00CC2819" w:rsidRDefault="0071010A" w:rsidP="00D34345">
            <w:pPr>
              <w:pStyle w:val="TF-CDIGO-FONTE"/>
              <w:rPr>
                <w:rStyle w:val="TF-COURIER10"/>
                <w:sz w:val="18"/>
                <w:szCs w:val="18"/>
              </w:rPr>
            </w:pPr>
            <w:r w:rsidRPr="00CC2819">
              <w:rPr>
                <w:rStyle w:val="TF-COURIER10"/>
                <w:sz w:val="18"/>
                <w:szCs w:val="18"/>
              </w:rPr>
              <w:t>05</w:t>
            </w:r>
          </w:p>
          <w:p w14:paraId="3D9168B5" w14:textId="77777777" w:rsidR="0071010A" w:rsidRPr="00CC2819" w:rsidRDefault="0071010A" w:rsidP="00D34345">
            <w:pPr>
              <w:pStyle w:val="TF-CDIGO-FONTE"/>
              <w:rPr>
                <w:rStyle w:val="TF-COURIER10"/>
                <w:sz w:val="18"/>
                <w:szCs w:val="18"/>
              </w:rPr>
            </w:pPr>
            <w:r w:rsidRPr="00CC2819">
              <w:rPr>
                <w:rStyle w:val="TF-COURIER10"/>
                <w:sz w:val="18"/>
                <w:szCs w:val="18"/>
              </w:rPr>
              <w:t>06</w:t>
            </w:r>
          </w:p>
          <w:p w14:paraId="632AB5D6" w14:textId="1788C7D9" w:rsidR="0071010A" w:rsidRPr="00CC2819" w:rsidRDefault="0071010A" w:rsidP="00D34345">
            <w:pPr>
              <w:pStyle w:val="TF-CDIGO-FONTE"/>
              <w:rPr>
                <w:rStyle w:val="TF-COURIER10"/>
                <w:sz w:val="18"/>
                <w:szCs w:val="18"/>
              </w:rPr>
            </w:pPr>
          </w:p>
          <w:p w14:paraId="1FD7775B" w14:textId="3A60F0B7" w:rsidR="0071010A" w:rsidRPr="00CC2819" w:rsidRDefault="0071010A" w:rsidP="00D34345">
            <w:pPr>
              <w:pStyle w:val="TF-CDIGO-FONTE"/>
              <w:rPr>
                <w:rStyle w:val="TF-COURIER10"/>
                <w:sz w:val="18"/>
                <w:szCs w:val="18"/>
              </w:rPr>
            </w:pPr>
            <w:r w:rsidRPr="00CC2819">
              <w:rPr>
                <w:rStyle w:val="TF-COURIER10"/>
                <w:sz w:val="18"/>
                <w:szCs w:val="18"/>
              </w:rPr>
              <w:t>07</w:t>
            </w:r>
          </w:p>
          <w:p w14:paraId="6A14BD57" w14:textId="693F351E" w:rsidR="0071010A" w:rsidRPr="00CC2819" w:rsidRDefault="0071010A" w:rsidP="00D34345">
            <w:pPr>
              <w:pStyle w:val="TF-CDIGO-FONTE"/>
              <w:rPr>
                <w:rStyle w:val="TF-COURIER10"/>
                <w:sz w:val="18"/>
                <w:szCs w:val="18"/>
              </w:rPr>
            </w:pPr>
            <w:r w:rsidRPr="00CC2819">
              <w:rPr>
                <w:rStyle w:val="TF-COURIER10"/>
                <w:sz w:val="18"/>
                <w:szCs w:val="18"/>
              </w:rPr>
              <w:t>08</w:t>
            </w:r>
          </w:p>
          <w:p w14:paraId="5D80DFB9" w14:textId="77777777" w:rsidR="0071010A" w:rsidRPr="00CC2819" w:rsidRDefault="0071010A" w:rsidP="00D34345">
            <w:pPr>
              <w:pStyle w:val="TF-CDIGO-FONTE"/>
              <w:rPr>
                <w:rStyle w:val="TF-COURIER10"/>
                <w:sz w:val="18"/>
                <w:szCs w:val="18"/>
              </w:rPr>
            </w:pPr>
          </w:p>
          <w:p w14:paraId="7291EC70" w14:textId="215FD488" w:rsidR="0071010A" w:rsidRPr="00CC2819" w:rsidRDefault="0071010A" w:rsidP="00D34345">
            <w:pPr>
              <w:pStyle w:val="TF-CDIGO-FONTE"/>
              <w:rPr>
                <w:rStyle w:val="TF-COURIER10"/>
                <w:sz w:val="18"/>
                <w:szCs w:val="18"/>
              </w:rPr>
            </w:pPr>
            <w:r w:rsidRPr="00CC2819">
              <w:rPr>
                <w:rStyle w:val="TF-COURIER10"/>
                <w:sz w:val="18"/>
                <w:szCs w:val="18"/>
              </w:rPr>
              <w:t>09</w:t>
            </w:r>
          </w:p>
          <w:p w14:paraId="7F1D4592" w14:textId="0A057B69" w:rsidR="0071010A" w:rsidRPr="00CC2819" w:rsidRDefault="0071010A" w:rsidP="00D34345">
            <w:pPr>
              <w:pStyle w:val="TF-CDIGO-FONTE"/>
              <w:rPr>
                <w:rStyle w:val="TF-COURIER10"/>
                <w:sz w:val="18"/>
                <w:szCs w:val="18"/>
              </w:rPr>
            </w:pPr>
            <w:r w:rsidRPr="00CC2819">
              <w:rPr>
                <w:rStyle w:val="TF-COURIER10"/>
                <w:sz w:val="18"/>
                <w:szCs w:val="18"/>
              </w:rPr>
              <w:t>10</w:t>
            </w:r>
          </w:p>
          <w:p w14:paraId="5CE721BC" w14:textId="434E8BEA" w:rsidR="0071010A" w:rsidRPr="00CC2819" w:rsidRDefault="0071010A" w:rsidP="00D34345">
            <w:pPr>
              <w:pStyle w:val="TF-CDIGO-FONTE"/>
              <w:rPr>
                <w:rStyle w:val="TF-COURIER10"/>
                <w:sz w:val="18"/>
                <w:szCs w:val="18"/>
              </w:rPr>
            </w:pPr>
            <w:r w:rsidRPr="00CC2819">
              <w:rPr>
                <w:rStyle w:val="TF-COURIER10"/>
                <w:sz w:val="18"/>
                <w:szCs w:val="18"/>
              </w:rPr>
              <w:t>11</w:t>
            </w:r>
          </w:p>
          <w:p w14:paraId="2128AC30" w14:textId="4E096AAE" w:rsidR="0071010A" w:rsidRPr="00CC2819" w:rsidRDefault="0071010A" w:rsidP="00D34345">
            <w:pPr>
              <w:pStyle w:val="TF-CDIGO-FONTE"/>
              <w:rPr>
                <w:rStyle w:val="TF-COURIER10"/>
                <w:sz w:val="18"/>
                <w:szCs w:val="18"/>
              </w:rPr>
            </w:pPr>
            <w:r w:rsidRPr="00CC2819">
              <w:rPr>
                <w:rStyle w:val="TF-COURIER10"/>
                <w:sz w:val="18"/>
                <w:szCs w:val="18"/>
              </w:rPr>
              <w:t>12</w:t>
            </w:r>
          </w:p>
          <w:p w14:paraId="10C197F9" w14:textId="259EB021" w:rsidR="0071010A" w:rsidRPr="00CC2819" w:rsidRDefault="0071010A" w:rsidP="00D34345">
            <w:pPr>
              <w:pStyle w:val="TF-CDIGO-FONTE"/>
              <w:rPr>
                <w:rStyle w:val="TF-COURIER10"/>
                <w:sz w:val="18"/>
                <w:szCs w:val="18"/>
              </w:rPr>
            </w:pPr>
            <w:r w:rsidRPr="00CC2819">
              <w:rPr>
                <w:rStyle w:val="TF-COURIER10"/>
                <w:sz w:val="18"/>
                <w:szCs w:val="18"/>
              </w:rPr>
              <w:t>13</w:t>
            </w:r>
          </w:p>
          <w:p w14:paraId="1270B22E" w14:textId="1EB2A075" w:rsidR="0071010A" w:rsidRPr="00CC2819" w:rsidRDefault="0071010A" w:rsidP="00D34345">
            <w:pPr>
              <w:pStyle w:val="TF-CDIGO-FONTE"/>
              <w:rPr>
                <w:rStyle w:val="TF-COURIER10"/>
                <w:sz w:val="18"/>
                <w:szCs w:val="18"/>
              </w:rPr>
            </w:pPr>
            <w:r w:rsidRPr="00CC2819">
              <w:rPr>
                <w:rStyle w:val="TF-COURIER10"/>
                <w:sz w:val="18"/>
                <w:szCs w:val="18"/>
              </w:rPr>
              <w:t>14</w:t>
            </w:r>
          </w:p>
          <w:p w14:paraId="4E88A440" w14:textId="49ADE11B" w:rsidR="0071010A" w:rsidRPr="00CC2819" w:rsidRDefault="0071010A" w:rsidP="00D34345">
            <w:pPr>
              <w:pStyle w:val="TF-CDIGO-FONTE"/>
              <w:rPr>
                <w:rStyle w:val="TF-COURIER10"/>
                <w:sz w:val="18"/>
                <w:szCs w:val="18"/>
              </w:rPr>
            </w:pPr>
          </w:p>
          <w:p w14:paraId="0803C1D6" w14:textId="2FD82693" w:rsidR="002830EB" w:rsidRPr="00CC2819" w:rsidRDefault="002830EB" w:rsidP="00D34345">
            <w:pPr>
              <w:pStyle w:val="TF-CDIGO-FONTE"/>
              <w:rPr>
                <w:rStyle w:val="TF-COURIER10"/>
                <w:sz w:val="18"/>
                <w:szCs w:val="18"/>
              </w:rPr>
            </w:pPr>
            <w:r w:rsidRPr="00CC2819">
              <w:rPr>
                <w:rStyle w:val="TF-COURIER10"/>
                <w:sz w:val="18"/>
                <w:szCs w:val="18"/>
              </w:rPr>
              <w:t>15</w:t>
            </w:r>
          </w:p>
          <w:p w14:paraId="4C14659F" w14:textId="45FCD0E2" w:rsidR="0071010A" w:rsidRPr="00CC2819" w:rsidRDefault="002830EB" w:rsidP="00D34345">
            <w:pPr>
              <w:pStyle w:val="TF-CDIGO-FONTE"/>
              <w:rPr>
                <w:rStyle w:val="TF-COURIER10"/>
                <w:sz w:val="18"/>
                <w:szCs w:val="18"/>
              </w:rPr>
            </w:pPr>
            <w:r w:rsidRPr="00CC2819">
              <w:rPr>
                <w:rStyle w:val="TF-COURIER10"/>
                <w:sz w:val="18"/>
                <w:szCs w:val="18"/>
              </w:rPr>
              <w:t>16</w:t>
            </w:r>
          </w:p>
        </w:tc>
        <w:tc>
          <w:tcPr>
            <w:tcW w:w="8618" w:type="dxa"/>
            <w:tcBorders>
              <w:top w:val="nil"/>
            </w:tcBorders>
            <w:vAlign w:val="center"/>
          </w:tcPr>
          <w:p w14:paraId="226550C5" w14:textId="77777777" w:rsidR="002B0B0A" w:rsidRPr="00CC2819" w:rsidRDefault="002B0B0A" w:rsidP="002B0B0A">
            <w:pPr>
              <w:rPr>
                <w:rStyle w:val="TF-COURIER10"/>
                <w:sz w:val="18"/>
                <w:szCs w:val="18"/>
                <w:lang w:val="en-US"/>
              </w:rPr>
            </w:pPr>
            <w:r w:rsidRPr="00CC2819">
              <w:rPr>
                <w:rStyle w:val="TF-COURIER10"/>
                <w:sz w:val="18"/>
                <w:szCs w:val="18"/>
                <w:lang w:val="en-US"/>
              </w:rPr>
              <w:t>public class GeocodingController {</w:t>
            </w:r>
          </w:p>
          <w:p w14:paraId="615092AD" w14:textId="77777777" w:rsidR="002B0B0A" w:rsidRPr="00CC2819" w:rsidRDefault="002B0B0A" w:rsidP="002B0B0A">
            <w:pPr>
              <w:rPr>
                <w:rStyle w:val="TF-COURIER10"/>
                <w:sz w:val="18"/>
                <w:szCs w:val="18"/>
                <w:lang w:val="en-US"/>
              </w:rPr>
            </w:pPr>
          </w:p>
          <w:p w14:paraId="6B17DC4C" w14:textId="77777777" w:rsidR="002B0B0A" w:rsidRPr="00CC2819" w:rsidRDefault="002B0B0A" w:rsidP="002B0B0A">
            <w:pPr>
              <w:rPr>
                <w:rStyle w:val="TF-COURIER10"/>
                <w:sz w:val="18"/>
                <w:szCs w:val="18"/>
                <w:lang w:val="en-US"/>
              </w:rPr>
            </w:pPr>
            <w:r w:rsidRPr="00CC2819">
              <w:rPr>
                <w:rStyle w:val="TF-COURIER10"/>
                <w:sz w:val="18"/>
                <w:szCs w:val="18"/>
                <w:lang w:val="en-US"/>
              </w:rPr>
              <w:t xml:space="preserve">    @GetMapping("/address")</w:t>
            </w:r>
          </w:p>
          <w:p w14:paraId="0D6B4D91" w14:textId="77777777" w:rsidR="002B0B0A" w:rsidRPr="00CC2819" w:rsidRDefault="002B0B0A" w:rsidP="002B0B0A">
            <w:pPr>
              <w:rPr>
                <w:rStyle w:val="TF-COURIER10"/>
                <w:sz w:val="18"/>
                <w:szCs w:val="18"/>
                <w:lang w:val="en-US"/>
              </w:rPr>
            </w:pPr>
            <w:r w:rsidRPr="00CC2819">
              <w:rPr>
                <w:rStyle w:val="TF-COURIER10"/>
                <w:sz w:val="18"/>
                <w:szCs w:val="18"/>
                <w:lang w:val="en-US"/>
              </w:rPr>
              <w:t xml:space="preserve">    public ResponseEntity&lt;GeocodeResult&gt; searchAddress(@RequestParam String q) throws ApiException, InterruptedException, IOException {</w:t>
            </w:r>
          </w:p>
          <w:p w14:paraId="688B7430" w14:textId="77777777" w:rsidR="002B0B0A" w:rsidRPr="00CC2819" w:rsidRDefault="002B0B0A" w:rsidP="002B0B0A">
            <w:pPr>
              <w:rPr>
                <w:rStyle w:val="TF-COURIER10"/>
                <w:sz w:val="18"/>
                <w:szCs w:val="18"/>
                <w:lang w:val="en-US"/>
              </w:rPr>
            </w:pPr>
          </w:p>
          <w:p w14:paraId="48F53E56" w14:textId="77777777" w:rsidR="002B0B0A" w:rsidRPr="00CC2819" w:rsidRDefault="002B0B0A" w:rsidP="002B0B0A">
            <w:pPr>
              <w:rPr>
                <w:rStyle w:val="TF-COURIER10"/>
                <w:sz w:val="18"/>
                <w:szCs w:val="18"/>
                <w:lang w:val="en-US"/>
              </w:rPr>
            </w:pPr>
            <w:r w:rsidRPr="00CC2819">
              <w:rPr>
                <w:rStyle w:val="TF-COURIER10"/>
                <w:sz w:val="18"/>
                <w:szCs w:val="18"/>
                <w:lang w:val="en-US"/>
              </w:rPr>
              <w:t xml:space="preserve">        GeocodingResult[] response = GeocodingApi.newRequest(geoApiContext).address(q).await();</w:t>
            </w:r>
          </w:p>
          <w:p w14:paraId="03654E79" w14:textId="77777777" w:rsidR="002B0B0A" w:rsidRPr="00CC2819" w:rsidRDefault="002B0B0A" w:rsidP="002B0B0A">
            <w:pPr>
              <w:rPr>
                <w:rStyle w:val="TF-COURIER10"/>
                <w:sz w:val="18"/>
                <w:szCs w:val="18"/>
                <w:lang w:val="en-US"/>
              </w:rPr>
            </w:pPr>
            <w:r w:rsidRPr="00CC2819">
              <w:rPr>
                <w:rStyle w:val="TF-COURIER10"/>
                <w:sz w:val="18"/>
                <w:szCs w:val="18"/>
                <w:lang w:val="en-US"/>
              </w:rPr>
              <w:t xml:space="preserve">        if (response == null || response.length == 0) {</w:t>
            </w:r>
          </w:p>
          <w:p w14:paraId="60803AA4" w14:textId="77777777" w:rsidR="002B0B0A" w:rsidRPr="00CC2819" w:rsidRDefault="002B0B0A" w:rsidP="002B0B0A">
            <w:pPr>
              <w:rPr>
                <w:rStyle w:val="TF-COURIER10"/>
                <w:sz w:val="18"/>
                <w:szCs w:val="18"/>
                <w:lang w:val="en-US"/>
              </w:rPr>
            </w:pPr>
            <w:r w:rsidRPr="00CC2819">
              <w:rPr>
                <w:rStyle w:val="TF-COURIER10"/>
                <w:sz w:val="18"/>
                <w:szCs w:val="18"/>
                <w:lang w:val="en-US"/>
              </w:rPr>
              <w:t xml:space="preserve">            return ResponseEntity.notFound().build();</w:t>
            </w:r>
          </w:p>
          <w:p w14:paraId="325698BE" w14:textId="77777777" w:rsidR="002B0B0A" w:rsidRPr="00CC2819" w:rsidRDefault="002B0B0A" w:rsidP="002B0B0A">
            <w:pPr>
              <w:rPr>
                <w:rStyle w:val="TF-COURIER10"/>
                <w:sz w:val="18"/>
                <w:szCs w:val="18"/>
                <w:lang w:val="en-US"/>
              </w:rPr>
            </w:pPr>
            <w:r w:rsidRPr="00CC2819">
              <w:rPr>
                <w:rStyle w:val="TF-COURIER10"/>
                <w:sz w:val="18"/>
                <w:szCs w:val="18"/>
                <w:lang w:val="en-US"/>
              </w:rPr>
              <w:t xml:space="preserve">        }</w:t>
            </w:r>
          </w:p>
          <w:p w14:paraId="3F2E91D5" w14:textId="77777777" w:rsidR="002B0B0A" w:rsidRPr="00CC2819" w:rsidRDefault="002B0B0A" w:rsidP="002B0B0A">
            <w:pPr>
              <w:rPr>
                <w:rStyle w:val="TF-COURIER10"/>
                <w:sz w:val="18"/>
                <w:szCs w:val="18"/>
                <w:lang w:val="en-US"/>
              </w:rPr>
            </w:pPr>
          </w:p>
          <w:p w14:paraId="789D65ED" w14:textId="77777777" w:rsidR="002B0B0A" w:rsidRPr="00CC2819" w:rsidRDefault="002B0B0A" w:rsidP="002B0B0A">
            <w:pPr>
              <w:rPr>
                <w:rStyle w:val="TF-COURIER10"/>
                <w:sz w:val="18"/>
                <w:szCs w:val="18"/>
                <w:lang w:val="en-US"/>
              </w:rPr>
            </w:pPr>
            <w:r w:rsidRPr="00CC2819">
              <w:rPr>
                <w:rStyle w:val="TF-COURIER10"/>
                <w:sz w:val="18"/>
                <w:szCs w:val="18"/>
                <w:lang w:val="en-US"/>
              </w:rPr>
              <w:t xml:space="preserve">        LatLng l = response[0].geometry.location;</w:t>
            </w:r>
          </w:p>
          <w:p w14:paraId="495C353A" w14:textId="77777777" w:rsidR="002B0B0A" w:rsidRPr="00CC2819" w:rsidRDefault="002B0B0A" w:rsidP="002B0B0A">
            <w:pPr>
              <w:rPr>
                <w:rStyle w:val="TF-COURIER10"/>
                <w:sz w:val="18"/>
                <w:szCs w:val="18"/>
                <w:lang w:val="en-US"/>
              </w:rPr>
            </w:pPr>
            <w:r w:rsidRPr="00CC2819">
              <w:rPr>
                <w:rStyle w:val="TF-COURIER10"/>
                <w:sz w:val="18"/>
                <w:szCs w:val="18"/>
                <w:lang w:val="en-US"/>
              </w:rPr>
              <w:t xml:space="preserve">        return ResponseEntity.ok(new GeocodeResult(l.lat, l.lng, response[0].formattedAddress));</w:t>
            </w:r>
          </w:p>
          <w:p w14:paraId="7172BCEC" w14:textId="77777777" w:rsidR="002B0B0A" w:rsidRPr="00CC2819" w:rsidRDefault="002B0B0A" w:rsidP="002B0B0A">
            <w:pPr>
              <w:rPr>
                <w:rStyle w:val="TF-COURIER10"/>
                <w:sz w:val="18"/>
                <w:szCs w:val="18"/>
                <w:lang w:val="en-US"/>
              </w:rPr>
            </w:pPr>
            <w:r w:rsidRPr="00CC2819">
              <w:rPr>
                <w:rStyle w:val="TF-COURIER10"/>
                <w:sz w:val="18"/>
                <w:szCs w:val="18"/>
                <w:lang w:val="en-US"/>
              </w:rPr>
              <w:t xml:space="preserve">    }</w:t>
            </w:r>
          </w:p>
          <w:p w14:paraId="79C3FF43" w14:textId="59C6952E" w:rsidR="002E7713" w:rsidRPr="00CC2819" w:rsidRDefault="002B0B0A" w:rsidP="002B0B0A">
            <w:pPr>
              <w:pStyle w:val="TF-CDIGO-FONTE"/>
              <w:rPr>
                <w:rStyle w:val="TF-COURIER10"/>
                <w:sz w:val="18"/>
                <w:szCs w:val="18"/>
              </w:rPr>
            </w:pPr>
            <w:r w:rsidRPr="00CC2819">
              <w:rPr>
                <w:rStyle w:val="TF-COURIER10"/>
                <w:sz w:val="18"/>
                <w:szCs w:val="18"/>
              </w:rPr>
              <w:t>}</w:t>
            </w:r>
          </w:p>
        </w:tc>
      </w:tr>
    </w:tbl>
    <w:p w14:paraId="616AE3B9" w14:textId="4D89BBFC" w:rsidR="005C1EE8" w:rsidRPr="005C1EE8" w:rsidRDefault="002E7713" w:rsidP="005C1EE8">
      <w:pPr>
        <w:pStyle w:val="TF-FONTE"/>
      </w:pPr>
      <w:r>
        <w:t>Fonte: elaborada pela autora (2025).</w:t>
      </w:r>
    </w:p>
    <w:p w14:paraId="3BB5AC0A" w14:textId="03AD43C5" w:rsidR="002F5BB7" w:rsidRDefault="00FC7D35" w:rsidP="003D426F">
      <w:pPr>
        <w:pStyle w:val="TF-TEXTO"/>
      </w:pPr>
      <w:r>
        <w:t xml:space="preserve">O </w:t>
      </w:r>
      <w:r w:rsidR="00C60DB8">
        <w:fldChar w:fldCharType="begin"/>
      </w:r>
      <w:r w:rsidR="00C60DB8">
        <w:instrText xml:space="preserve"> REF _Ref214584593 \h </w:instrText>
      </w:r>
      <w:r w:rsidR="00C60DB8">
        <w:fldChar w:fldCharType="separate"/>
      </w:r>
      <w:r w:rsidR="001C1872">
        <w:t xml:space="preserve">Quadro </w:t>
      </w:r>
      <w:r w:rsidR="001C1872">
        <w:rPr>
          <w:noProof/>
        </w:rPr>
        <w:t>17</w:t>
      </w:r>
      <w:r w:rsidR="00C60DB8">
        <w:fldChar w:fldCharType="end"/>
      </w:r>
      <w:r w:rsidR="00C60DB8">
        <w:t xml:space="preserve"> </w:t>
      </w:r>
      <w:r>
        <w:t>apresenta a codificação d</w:t>
      </w:r>
      <w:r w:rsidR="00C60DB8">
        <w:t xml:space="preserve">a </w:t>
      </w:r>
      <w:r w:rsidR="005C1EE8">
        <w:t>A</w:t>
      </w:r>
      <w:r w:rsidR="0082732B">
        <w:t>PI</w:t>
      </w:r>
      <w:r w:rsidR="00A40863">
        <w:t xml:space="preserve"> </w:t>
      </w:r>
      <w:r>
        <w:t xml:space="preserve">responsável por listar </w:t>
      </w:r>
      <w:r w:rsidR="00A40863" w:rsidRPr="00534AED">
        <w:t xml:space="preserve">os usuários </w:t>
      </w:r>
      <w:r>
        <w:t xml:space="preserve">com maior volume de contribuições, retornando </w:t>
      </w:r>
      <w:r w:rsidR="00534AED" w:rsidRPr="00534AED">
        <w:t xml:space="preserve">uma lista de </w:t>
      </w:r>
      <w:r w:rsidR="00534AED" w:rsidRPr="00A40863">
        <w:rPr>
          <w:rStyle w:val="TF-COURIER10"/>
        </w:rPr>
        <w:t>ReporterCountRecord</w:t>
      </w:r>
      <w:r w:rsidR="00534AED" w:rsidRPr="00534AED">
        <w:t xml:space="preserve"> ordenada d</w:t>
      </w:r>
      <w:r>
        <w:t xml:space="preserve">e forma decrescente. </w:t>
      </w:r>
      <w:r w:rsidR="00283075">
        <w:t xml:space="preserve">No </w:t>
      </w:r>
      <w:r>
        <w:t xml:space="preserve">âmbito do </w:t>
      </w:r>
      <w:r w:rsidR="00283075">
        <w:t>Service</w:t>
      </w:r>
      <w:r>
        <w:t>,</w:t>
      </w:r>
      <w:r w:rsidR="00283075">
        <w:t xml:space="preserve"> </w:t>
      </w:r>
      <w:r w:rsidR="00A40863">
        <w:t>o</w:t>
      </w:r>
      <w:r w:rsidR="00283075" w:rsidRPr="00283075">
        <w:t xml:space="preserve"> método</w:t>
      </w:r>
      <w:r>
        <w:t xml:space="preserve"> é</w:t>
      </w:r>
      <w:r w:rsidR="00283075" w:rsidRPr="00283075">
        <w:t xml:space="preserve"> executado </w:t>
      </w:r>
      <w:r>
        <w:t>sob</w:t>
      </w:r>
      <w:r w:rsidRPr="00283075">
        <w:t xml:space="preserve"> </w:t>
      </w:r>
      <w:r w:rsidR="00283075" w:rsidRPr="00283075">
        <w:t>uma transação somente leitura</w:t>
      </w:r>
      <w:r w:rsidR="009A4379">
        <w:t xml:space="preserve"> (linha </w:t>
      </w:r>
      <w:r w:rsidR="00CC2819">
        <w:t>0</w:t>
      </w:r>
      <w:r w:rsidR="009A4379">
        <w:t>4</w:t>
      </w:r>
      <w:r w:rsidR="00250286">
        <w:t xml:space="preserve">). </w:t>
      </w:r>
      <w:r w:rsidR="008D1802" w:rsidRPr="008D1802">
        <w:t xml:space="preserve">Caso a consulta </w:t>
      </w:r>
      <w:r>
        <w:t xml:space="preserve">inicial </w:t>
      </w:r>
      <w:r w:rsidR="008D1802" w:rsidRPr="008D1802">
        <w:t>retorne</w:t>
      </w:r>
      <w:r>
        <w:t xml:space="preserve"> nulo, o fluxo é interrompido imediatamente, devolvendo-se </w:t>
      </w:r>
      <w:r w:rsidR="008D1802" w:rsidRPr="00BD5983">
        <w:t>uma lista vazia (linh</w:t>
      </w:r>
      <w:r w:rsidR="00232A49" w:rsidRPr="00BD5983">
        <w:t xml:space="preserve">a </w:t>
      </w:r>
      <w:r w:rsidR="00CC2819">
        <w:t>0</w:t>
      </w:r>
      <w:r w:rsidR="00232A49" w:rsidRPr="00BD5983">
        <w:t>9</w:t>
      </w:r>
      <w:r w:rsidR="008D1802" w:rsidRPr="00BD5983">
        <w:t>).</w:t>
      </w:r>
      <w:r w:rsidR="00250286" w:rsidRPr="00BD5983">
        <w:t xml:space="preserve"> Na sequência, o método percorre cada linha retornada (linha 10). Entradas nulas ou com menos de dois elementos são ignoradas (linha 11)</w:t>
      </w:r>
      <w:r w:rsidR="00F1146E" w:rsidRPr="00BD5983">
        <w:t>, o</w:t>
      </w:r>
      <w:r w:rsidR="00250286" w:rsidRPr="00BD5983">
        <w:t xml:space="preserve"> </w:t>
      </w:r>
      <w:r w:rsidR="00250286" w:rsidRPr="00D57164">
        <w:t>ID</w:t>
      </w:r>
      <w:r w:rsidR="00250286" w:rsidRPr="00BD5983">
        <w:t xml:space="preserve"> do usuário é então validado</w:t>
      </w:r>
      <w:r w:rsidR="00F1146E" w:rsidRPr="00BD5983">
        <w:t xml:space="preserve"> (linhas </w:t>
      </w:r>
      <w:r w:rsidR="00BD5983" w:rsidRPr="00BD5983">
        <w:t>13 a 16</w:t>
      </w:r>
      <w:r w:rsidR="00F1146E" w:rsidRPr="00BD5983">
        <w:t>)</w:t>
      </w:r>
      <w:r>
        <w:t xml:space="preserve">. </w:t>
      </w:r>
      <w:r w:rsidR="00283075" w:rsidRPr="00283075">
        <w:t xml:space="preserve"> </w:t>
      </w:r>
      <w:r w:rsidR="00B54A3A" w:rsidRPr="00B54A3A">
        <w:t xml:space="preserve">Por fim, </w:t>
      </w:r>
      <w:r>
        <w:t xml:space="preserve">instancia-se </w:t>
      </w:r>
      <w:r w:rsidR="00B54A3A" w:rsidRPr="00B54A3A">
        <w:t xml:space="preserve">um novo </w:t>
      </w:r>
      <w:r w:rsidR="00B54A3A" w:rsidRPr="003D426F">
        <w:rPr>
          <w:rStyle w:val="TF-COURIER10"/>
        </w:rPr>
        <w:t>ReporterCountRecord</w:t>
      </w:r>
      <w:r>
        <w:t xml:space="preserve">, composto pelo objeto do </w:t>
      </w:r>
      <w:r w:rsidR="00B54A3A" w:rsidRPr="00B54A3A">
        <w:t>usuário convertido e o total de reportes (</w:t>
      </w:r>
      <w:r w:rsidR="00B54A3A" w:rsidRPr="003D426F">
        <w:t xml:space="preserve">linha </w:t>
      </w:r>
      <w:r w:rsidR="003D426F" w:rsidRPr="003D426F">
        <w:t>31</w:t>
      </w:r>
      <w:r w:rsidR="00B54A3A" w:rsidRPr="003D426F">
        <w:t>),</w:t>
      </w:r>
      <w:r w:rsidR="00B54A3A" w:rsidRPr="00B54A3A">
        <w:t xml:space="preserve"> </w:t>
      </w:r>
      <w:r>
        <w:t xml:space="preserve">o qual </w:t>
      </w:r>
      <w:r w:rsidR="00B54A3A" w:rsidRPr="00B54A3A">
        <w:t xml:space="preserve">é adicionado à lista de resultados. </w:t>
      </w:r>
      <w:r>
        <w:t xml:space="preserve">Concluído </w:t>
      </w:r>
      <w:r w:rsidR="00B54A3A" w:rsidRPr="00B54A3A">
        <w:t xml:space="preserve">o processamento de todas as linhas, o método retorna a lista </w:t>
      </w:r>
      <w:r>
        <w:t>definitiva d</w:t>
      </w:r>
      <w:r w:rsidR="00B54A3A" w:rsidRPr="00B54A3A">
        <w:t xml:space="preserve">os usuários </w:t>
      </w:r>
      <w:r>
        <w:t>mais ativos</w:t>
      </w:r>
      <w:r w:rsidR="00B54A3A" w:rsidRPr="00B54A3A">
        <w:t xml:space="preserve"> (linha </w:t>
      </w:r>
      <w:r w:rsidR="00B54A3A" w:rsidRPr="003D426F">
        <w:t>3</w:t>
      </w:r>
      <w:r w:rsidR="003D426F" w:rsidRPr="003D426F">
        <w:t>3</w:t>
      </w:r>
      <w:r w:rsidR="00B54A3A" w:rsidRPr="003D426F">
        <w:t>).</w:t>
      </w:r>
      <w:r w:rsidRPr="00FC7D35">
        <w:t xml:space="preserve"> Ressalta-se que a ordenação dos dados é determinada diretamente pela consulta nativa (query) executada no repositório</w:t>
      </w:r>
      <w:r w:rsidR="00B54A3A" w:rsidRPr="00B54A3A">
        <w:t>.</w:t>
      </w:r>
    </w:p>
    <w:p w14:paraId="5EF74220" w14:textId="45728FF7" w:rsidR="003D426F" w:rsidRDefault="003D426F" w:rsidP="003D426F">
      <w:pPr>
        <w:pStyle w:val="TF-LEGENDA"/>
      </w:pPr>
      <w:bookmarkStart w:id="274" w:name="_Ref214584593"/>
      <w:bookmarkStart w:id="275" w:name="_Toc215432527"/>
      <w:r>
        <w:lastRenderedPageBreak/>
        <w:t xml:space="preserve">Quadro </w:t>
      </w:r>
      <w:fldSimple w:instr=" SEQ Quadro \* ARABIC ">
        <w:r w:rsidR="001C1872">
          <w:rPr>
            <w:noProof/>
          </w:rPr>
          <w:t>17</w:t>
        </w:r>
      </w:fldSimple>
      <w:bookmarkEnd w:id="274"/>
      <w:r>
        <w:t xml:space="preserve"> </w:t>
      </w:r>
      <w:r w:rsidRPr="0056731F">
        <w:t>–</w:t>
      </w:r>
      <w:r>
        <w:t xml:space="preserve"> </w:t>
      </w:r>
      <w:r w:rsidR="00FC7D35">
        <w:t xml:space="preserve">Trecho </w:t>
      </w:r>
      <w:r>
        <w:t xml:space="preserve">da codificação do </w:t>
      </w:r>
      <w:r>
        <w:rPr>
          <w:i/>
          <w:iCs/>
        </w:rPr>
        <w:t>backend</w:t>
      </w:r>
      <w:r>
        <w:t xml:space="preserve"> para encontrar top repórteres para gamificação</w:t>
      </w:r>
      <w:bookmarkEnd w:id="275"/>
    </w:p>
    <w:tbl>
      <w:tblPr>
        <w:tblW w:w="9075" w:type="dxa"/>
        <w:tblBorders>
          <w:top w:val="single" w:sz="4" w:space="0" w:color="auto"/>
          <w:left w:val="single" w:sz="4" w:space="0" w:color="000000"/>
          <w:bottom w:val="single" w:sz="4" w:space="0" w:color="auto"/>
          <w:right w:val="single" w:sz="4" w:space="0" w:color="000000"/>
          <w:insideV w:val="single" w:sz="4" w:space="0" w:color="auto"/>
        </w:tblBorders>
        <w:tblLook w:val="04A0" w:firstRow="1" w:lastRow="0" w:firstColumn="1" w:lastColumn="0" w:noHBand="0" w:noVBand="1"/>
      </w:tblPr>
      <w:tblGrid>
        <w:gridCol w:w="457"/>
        <w:gridCol w:w="8618"/>
      </w:tblGrid>
      <w:tr w:rsidR="00F3231C" w:rsidRPr="004525BD" w14:paraId="5DDB8373" w14:textId="77777777" w:rsidTr="00046A6B">
        <w:trPr>
          <w:trHeight w:val="58"/>
        </w:trPr>
        <w:tc>
          <w:tcPr>
            <w:tcW w:w="457" w:type="dxa"/>
          </w:tcPr>
          <w:p w14:paraId="2AD9B4A9" w14:textId="77777777" w:rsidR="00F3231C" w:rsidRPr="00C37022" w:rsidRDefault="00F3231C" w:rsidP="00F3231C">
            <w:pPr>
              <w:pStyle w:val="TF-CDIGO-FONTE"/>
              <w:rPr>
                <w:rStyle w:val="TF-COURIER10"/>
              </w:rPr>
            </w:pPr>
            <w:r w:rsidRPr="00C37022">
              <w:rPr>
                <w:rStyle w:val="TF-COURIER10"/>
              </w:rPr>
              <w:t>01</w:t>
            </w:r>
          </w:p>
          <w:p w14:paraId="7CF49367" w14:textId="77777777" w:rsidR="00F3231C" w:rsidRPr="00C37022" w:rsidRDefault="00F3231C" w:rsidP="00F3231C">
            <w:pPr>
              <w:pStyle w:val="TF-CDIGO-FONTE"/>
              <w:rPr>
                <w:rStyle w:val="TF-COURIER10"/>
              </w:rPr>
            </w:pPr>
            <w:r w:rsidRPr="00C37022">
              <w:rPr>
                <w:rStyle w:val="TF-COURIER10"/>
              </w:rPr>
              <w:t>02</w:t>
            </w:r>
          </w:p>
          <w:p w14:paraId="4DC7D8B8" w14:textId="0C922471" w:rsidR="00F3231C" w:rsidRPr="00C37022" w:rsidRDefault="00C46251" w:rsidP="00F3231C">
            <w:pPr>
              <w:pStyle w:val="TF-CDIGO-FONTE"/>
              <w:rPr>
                <w:rStyle w:val="TF-COURIER10"/>
              </w:rPr>
            </w:pPr>
            <w:r w:rsidRPr="00C37022">
              <w:rPr>
                <w:rStyle w:val="TF-COURIER10"/>
              </w:rPr>
              <w:t>03</w:t>
            </w:r>
          </w:p>
          <w:p w14:paraId="06D1DFE4" w14:textId="7A65B789" w:rsidR="00F3231C" w:rsidRPr="00C37022" w:rsidRDefault="00F3231C" w:rsidP="00F3231C">
            <w:pPr>
              <w:pStyle w:val="TF-CDIGO-FONTE"/>
              <w:rPr>
                <w:rStyle w:val="TF-COURIER10"/>
              </w:rPr>
            </w:pPr>
            <w:r w:rsidRPr="00C37022">
              <w:rPr>
                <w:rStyle w:val="TF-COURIER10"/>
              </w:rPr>
              <w:t>0</w:t>
            </w:r>
            <w:r w:rsidR="00C46251" w:rsidRPr="00C37022">
              <w:rPr>
                <w:rStyle w:val="TF-COURIER10"/>
              </w:rPr>
              <w:t>4</w:t>
            </w:r>
          </w:p>
          <w:p w14:paraId="1F106E9B" w14:textId="77777777" w:rsidR="00F3231C" w:rsidRPr="00C37022" w:rsidRDefault="00F3231C" w:rsidP="00F3231C">
            <w:pPr>
              <w:pStyle w:val="TF-CDIGO-FONTE"/>
              <w:rPr>
                <w:rStyle w:val="TF-COURIER10"/>
              </w:rPr>
            </w:pPr>
            <w:r w:rsidRPr="00C37022">
              <w:rPr>
                <w:rStyle w:val="TF-COURIER10"/>
              </w:rPr>
              <w:t>0</w:t>
            </w:r>
            <w:r w:rsidR="00C46251" w:rsidRPr="00C37022">
              <w:rPr>
                <w:rStyle w:val="TF-COURIER10"/>
              </w:rPr>
              <w:t>5</w:t>
            </w:r>
          </w:p>
          <w:p w14:paraId="141DCE12" w14:textId="77777777" w:rsidR="00C46251" w:rsidRPr="00C37022" w:rsidRDefault="00C46251" w:rsidP="00F3231C">
            <w:pPr>
              <w:pStyle w:val="TF-CDIGO-FONTE"/>
              <w:rPr>
                <w:rStyle w:val="TF-COURIER10"/>
              </w:rPr>
            </w:pPr>
            <w:r w:rsidRPr="00C37022">
              <w:rPr>
                <w:rStyle w:val="TF-COURIER10"/>
              </w:rPr>
              <w:t>06</w:t>
            </w:r>
          </w:p>
          <w:p w14:paraId="10D99BE7" w14:textId="77777777" w:rsidR="00C46251" w:rsidRPr="00C37022" w:rsidRDefault="00C46251" w:rsidP="00F3231C">
            <w:pPr>
              <w:pStyle w:val="TF-CDIGO-FONTE"/>
              <w:rPr>
                <w:rStyle w:val="TF-COURIER10"/>
              </w:rPr>
            </w:pPr>
            <w:r w:rsidRPr="00C37022">
              <w:rPr>
                <w:rStyle w:val="TF-COURIER10"/>
              </w:rPr>
              <w:t>07</w:t>
            </w:r>
          </w:p>
          <w:p w14:paraId="37D9CB45" w14:textId="77777777" w:rsidR="00C46251" w:rsidRPr="00C37022" w:rsidRDefault="00C46251" w:rsidP="00F3231C">
            <w:pPr>
              <w:pStyle w:val="TF-CDIGO-FONTE"/>
              <w:rPr>
                <w:rStyle w:val="TF-COURIER10"/>
              </w:rPr>
            </w:pPr>
            <w:r w:rsidRPr="00C37022">
              <w:rPr>
                <w:rStyle w:val="TF-COURIER10"/>
              </w:rPr>
              <w:t>08</w:t>
            </w:r>
          </w:p>
          <w:p w14:paraId="07EC17BF" w14:textId="77777777" w:rsidR="00C46251" w:rsidRPr="00C37022" w:rsidRDefault="00C46251" w:rsidP="00F3231C">
            <w:pPr>
              <w:pStyle w:val="TF-CDIGO-FONTE"/>
              <w:rPr>
                <w:rStyle w:val="TF-COURIER10"/>
              </w:rPr>
            </w:pPr>
            <w:r w:rsidRPr="00C37022">
              <w:rPr>
                <w:rStyle w:val="TF-COURIER10"/>
              </w:rPr>
              <w:t>09</w:t>
            </w:r>
          </w:p>
          <w:p w14:paraId="313BC264" w14:textId="77777777" w:rsidR="00C46251" w:rsidRPr="00C37022" w:rsidRDefault="00C46251" w:rsidP="00F3231C">
            <w:pPr>
              <w:pStyle w:val="TF-CDIGO-FONTE"/>
              <w:rPr>
                <w:rStyle w:val="TF-COURIER10"/>
              </w:rPr>
            </w:pPr>
            <w:r w:rsidRPr="00C37022">
              <w:rPr>
                <w:rStyle w:val="TF-COURIER10"/>
              </w:rPr>
              <w:t>10</w:t>
            </w:r>
          </w:p>
          <w:p w14:paraId="20A64C26" w14:textId="77777777" w:rsidR="00C46251" w:rsidRPr="00C37022" w:rsidRDefault="00C46251" w:rsidP="00F3231C">
            <w:pPr>
              <w:pStyle w:val="TF-CDIGO-FONTE"/>
              <w:rPr>
                <w:rStyle w:val="TF-COURIER10"/>
              </w:rPr>
            </w:pPr>
            <w:r w:rsidRPr="00C37022">
              <w:rPr>
                <w:rStyle w:val="TF-COURIER10"/>
              </w:rPr>
              <w:t>11</w:t>
            </w:r>
          </w:p>
          <w:p w14:paraId="1B68B103" w14:textId="77777777" w:rsidR="00C46251" w:rsidRPr="00C37022" w:rsidRDefault="00C46251" w:rsidP="00F3231C">
            <w:pPr>
              <w:pStyle w:val="TF-CDIGO-FONTE"/>
              <w:rPr>
                <w:rStyle w:val="TF-COURIER10"/>
              </w:rPr>
            </w:pPr>
            <w:r w:rsidRPr="00C37022">
              <w:rPr>
                <w:rStyle w:val="TF-COURIER10"/>
              </w:rPr>
              <w:t>12</w:t>
            </w:r>
          </w:p>
          <w:p w14:paraId="62F17C9F" w14:textId="77777777" w:rsidR="00C46251" w:rsidRPr="00C37022" w:rsidRDefault="00C46251" w:rsidP="00F3231C">
            <w:pPr>
              <w:pStyle w:val="TF-CDIGO-FONTE"/>
              <w:rPr>
                <w:rStyle w:val="TF-COURIER10"/>
              </w:rPr>
            </w:pPr>
            <w:r w:rsidRPr="00C37022">
              <w:rPr>
                <w:rStyle w:val="TF-COURIER10"/>
              </w:rPr>
              <w:t>13</w:t>
            </w:r>
          </w:p>
          <w:p w14:paraId="51EEDC3C" w14:textId="77777777" w:rsidR="00C46251" w:rsidRPr="00C37022" w:rsidRDefault="00C46251" w:rsidP="00F3231C">
            <w:pPr>
              <w:pStyle w:val="TF-CDIGO-FONTE"/>
              <w:rPr>
                <w:rStyle w:val="TF-COURIER10"/>
              </w:rPr>
            </w:pPr>
            <w:r w:rsidRPr="00C37022">
              <w:rPr>
                <w:rStyle w:val="TF-COURIER10"/>
              </w:rPr>
              <w:t>14</w:t>
            </w:r>
          </w:p>
          <w:p w14:paraId="7E0950BB" w14:textId="77777777" w:rsidR="00C46251" w:rsidRPr="00C37022" w:rsidRDefault="00C46251" w:rsidP="00F3231C">
            <w:pPr>
              <w:pStyle w:val="TF-CDIGO-FONTE"/>
              <w:rPr>
                <w:rStyle w:val="TF-COURIER10"/>
              </w:rPr>
            </w:pPr>
            <w:r w:rsidRPr="00C37022">
              <w:rPr>
                <w:rStyle w:val="TF-COURIER10"/>
              </w:rPr>
              <w:t>15</w:t>
            </w:r>
          </w:p>
          <w:p w14:paraId="7E98B695" w14:textId="77777777" w:rsidR="00C46251" w:rsidRPr="00C37022" w:rsidRDefault="00C46251" w:rsidP="00F3231C">
            <w:pPr>
              <w:pStyle w:val="TF-CDIGO-FONTE"/>
              <w:rPr>
                <w:rStyle w:val="TF-COURIER10"/>
              </w:rPr>
            </w:pPr>
            <w:r w:rsidRPr="00C37022">
              <w:rPr>
                <w:rStyle w:val="TF-COURIER10"/>
              </w:rPr>
              <w:t>16</w:t>
            </w:r>
          </w:p>
          <w:p w14:paraId="18FBB411" w14:textId="77777777" w:rsidR="00C46251" w:rsidRPr="00C37022" w:rsidRDefault="00C46251" w:rsidP="00F3231C">
            <w:pPr>
              <w:pStyle w:val="TF-CDIGO-FONTE"/>
              <w:rPr>
                <w:rStyle w:val="TF-COURIER10"/>
              </w:rPr>
            </w:pPr>
            <w:r w:rsidRPr="00C37022">
              <w:rPr>
                <w:rStyle w:val="TF-COURIER10"/>
              </w:rPr>
              <w:t>17</w:t>
            </w:r>
          </w:p>
          <w:p w14:paraId="7CAD49AD" w14:textId="77777777" w:rsidR="00C46251" w:rsidRPr="00C37022" w:rsidRDefault="00C46251" w:rsidP="00F3231C">
            <w:pPr>
              <w:pStyle w:val="TF-CDIGO-FONTE"/>
              <w:rPr>
                <w:rStyle w:val="TF-COURIER10"/>
              </w:rPr>
            </w:pPr>
            <w:r w:rsidRPr="00C37022">
              <w:rPr>
                <w:rStyle w:val="TF-COURIER10"/>
              </w:rPr>
              <w:t>18</w:t>
            </w:r>
          </w:p>
          <w:p w14:paraId="5E402B2A" w14:textId="77777777" w:rsidR="00C46251" w:rsidRPr="00C37022" w:rsidRDefault="00C46251" w:rsidP="00F3231C">
            <w:pPr>
              <w:pStyle w:val="TF-CDIGO-FONTE"/>
              <w:rPr>
                <w:rStyle w:val="TF-COURIER10"/>
              </w:rPr>
            </w:pPr>
            <w:r w:rsidRPr="00C37022">
              <w:rPr>
                <w:rStyle w:val="TF-COURIER10"/>
              </w:rPr>
              <w:t>19</w:t>
            </w:r>
          </w:p>
          <w:p w14:paraId="7065CB2A" w14:textId="77777777" w:rsidR="00C46251" w:rsidRPr="00C37022" w:rsidRDefault="00C46251" w:rsidP="00F3231C">
            <w:pPr>
              <w:pStyle w:val="TF-CDIGO-FONTE"/>
              <w:rPr>
                <w:rStyle w:val="TF-COURIER10"/>
              </w:rPr>
            </w:pPr>
            <w:r w:rsidRPr="00C37022">
              <w:rPr>
                <w:rStyle w:val="TF-COURIER10"/>
              </w:rPr>
              <w:t>20</w:t>
            </w:r>
          </w:p>
          <w:p w14:paraId="1FAFD628" w14:textId="77777777" w:rsidR="00C46251" w:rsidRPr="00C37022" w:rsidRDefault="00C46251" w:rsidP="00F3231C">
            <w:pPr>
              <w:pStyle w:val="TF-CDIGO-FONTE"/>
              <w:rPr>
                <w:rStyle w:val="TF-COURIER10"/>
              </w:rPr>
            </w:pPr>
            <w:r w:rsidRPr="00C37022">
              <w:rPr>
                <w:rStyle w:val="TF-COURIER10"/>
              </w:rPr>
              <w:t>21</w:t>
            </w:r>
          </w:p>
          <w:p w14:paraId="1154A9DB" w14:textId="77777777" w:rsidR="00C46251" w:rsidRPr="00C37022" w:rsidRDefault="00C46251" w:rsidP="00F3231C">
            <w:pPr>
              <w:pStyle w:val="TF-CDIGO-FONTE"/>
              <w:rPr>
                <w:rStyle w:val="TF-COURIER10"/>
              </w:rPr>
            </w:pPr>
            <w:r w:rsidRPr="00C37022">
              <w:rPr>
                <w:rStyle w:val="TF-COURIER10"/>
              </w:rPr>
              <w:t>22</w:t>
            </w:r>
          </w:p>
          <w:p w14:paraId="0AAF8110" w14:textId="77777777" w:rsidR="00C46251" w:rsidRPr="00C37022" w:rsidRDefault="00C46251" w:rsidP="00F3231C">
            <w:pPr>
              <w:pStyle w:val="TF-CDIGO-FONTE"/>
              <w:rPr>
                <w:rStyle w:val="TF-COURIER10"/>
              </w:rPr>
            </w:pPr>
            <w:r w:rsidRPr="00C37022">
              <w:rPr>
                <w:rStyle w:val="TF-COURIER10"/>
              </w:rPr>
              <w:t>23</w:t>
            </w:r>
          </w:p>
          <w:p w14:paraId="57020136" w14:textId="77777777" w:rsidR="00C46251" w:rsidRPr="00C37022" w:rsidRDefault="00C46251" w:rsidP="00F3231C">
            <w:pPr>
              <w:pStyle w:val="TF-CDIGO-FONTE"/>
              <w:rPr>
                <w:rStyle w:val="TF-COURIER10"/>
              </w:rPr>
            </w:pPr>
            <w:r w:rsidRPr="00C37022">
              <w:rPr>
                <w:rStyle w:val="TF-COURIER10"/>
              </w:rPr>
              <w:t>24</w:t>
            </w:r>
          </w:p>
          <w:p w14:paraId="6DC55599" w14:textId="77777777" w:rsidR="00C46251" w:rsidRPr="00C37022" w:rsidRDefault="00C46251" w:rsidP="00F3231C">
            <w:pPr>
              <w:pStyle w:val="TF-CDIGO-FONTE"/>
              <w:rPr>
                <w:rStyle w:val="TF-COURIER10"/>
              </w:rPr>
            </w:pPr>
            <w:r w:rsidRPr="00C37022">
              <w:rPr>
                <w:rStyle w:val="TF-COURIER10"/>
              </w:rPr>
              <w:t>25</w:t>
            </w:r>
          </w:p>
          <w:p w14:paraId="1B13A3E1" w14:textId="77777777" w:rsidR="00C46251" w:rsidRPr="00C37022" w:rsidRDefault="00C46251" w:rsidP="00F3231C">
            <w:pPr>
              <w:pStyle w:val="TF-CDIGO-FONTE"/>
              <w:rPr>
                <w:rStyle w:val="TF-COURIER10"/>
              </w:rPr>
            </w:pPr>
            <w:r w:rsidRPr="00C37022">
              <w:rPr>
                <w:rStyle w:val="TF-COURIER10"/>
              </w:rPr>
              <w:t>26</w:t>
            </w:r>
          </w:p>
          <w:p w14:paraId="03709EBC" w14:textId="77777777" w:rsidR="00C46251" w:rsidRPr="00C37022" w:rsidRDefault="00C46251" w:rsidP="00F3231C">
            <w:pPr>
              <w:pStyle w:val="TF-CDIGO-FONTE"/>
              <w:rPr>
                <w:rStyle w:val="TF-COURIER10"/>
              </w:rPr>
            </w:pPr>
            <w:r w:rsidRPr="00C37022">
              <w:rPr>
                <w:rStyle w:val="TF-COURIER10"/>
              </w:rPr>
              <w:t>27</w:t>
            </w:r>
          </w:p>
          <w:p w14:paraId="13B98BB2" w14:textId="77777777" w:rsidR="00C46251" w:rsidRPr="00C37022" w:rsidRDefault="00C46251" w:rsidP="00F3231C">
            <w:pPr>
              <w:pStyle w:val="TF-CDIGO-FONTE"/>
              <w:rPr>
                <w:rStyle w:val="TF-COURIER10"/>
              </w:rPr>
            </w:pPr>
            <w:r w:rsidRPr="00C37022">
              <w:rPr>
                <w:rStyle w:val="TF-COURIER10"/>
              </w:rPr>
              <w:t>28</w:t>
            </w:r>
          </w:p>
          <w:p w14:paraId="6EA0727E" w14:textId="77777777" w:rsidR="00C46251" w:rsidRPr="00C37022" w:rsidRDefault="00C46251" w:rsidP="00F3231C">
            <w:pPr>
              <w:pStyle w:val="TF-CDIGO-FONTE"/>
              <w:rPr>
                <w:rStyle w:val="TF-COURIER10"/>
              </w:rPr>
            </w:pPr>
            <w:r w:rsidRPr="00C37022">
              <w:rPr>
                <w:rStyle w:val="TF-COURIER10"/>
              </w:rPr>
              <w:t>29</w:t>
            </w:r>
          </w:p>
          <w:p w14:paraId="46159EE9" w14:textId="77777777" w:rsidR="00C46251" w:rsidRPr="00C37022" w:rsidRDefault="00C46251" w:rsidP="00F3231C">
            <w:pPr>
              <w:pStyle w:val="TF-CDIGO-FONTE"/>
              <w:rPr>
                <w:rStyle w:val="TF-COURIER10"/>
              </w:rPr>
            </w:pPr>
            <w:r w:rsidRPr="00C37022">
              <w:rPr>
                <w:rStyle w:val="TF-COURIER10"/>
              </w:rPr>
              <w:t>30</w:t>
            </w:r>
          </w:p>
          <w:p w14:paraId="3B9869A5" w14:textId="77777777" w:rsidR="00C46251" w:rsidRPr="00C37022" w:rsidRDefault="00C46251" w:rsidP="00F3231C">
            <w:pPr>
              <w:pStyle w:val="TF-CDIGO-FONTE"/>
              <w:rPr>
                <w:rStyle w:val="TF-COURIER10"/>
              </w:rPr>
            </w:pPr>
            <w:r w:rsidRPr="00C37022">
              <w:rPr>
                <w:rStyle w:val="TF-COURIER10"/>
              </w:rPr>
              <w:t>31</w:t>
            </w:r>
          </w:p>
          <w:p w14:paraId="23BDE143" w14:textId="77777777" w:rsidR="00C46251" w:rsidRPr="00C37022" w:rsidRDefault="00C46251" w:rsidP="00F3231C">
            <w:pPr>
              <w:pStyle w:val="TF-CDIGO-FONTE"/>
              <w:rPr>
                <w:rStyle w:val="TF-COURIER10"/>
              </w:rPr>
            </w:pPr>
            <w:r w:rsidRPr="00C37022">
              <w:rPr>
                <w:rStyle w:val="TF-COURIER10"/>
              </w:rPr>
              <w:t>32</w:t>
            </w:r>
          </w:p>
          <w:p w14:paraId="69D8D70B" w14:textId="77777777" w:rsidR="00C46251" w:rsidRPr="00C37022" w:rsidRDefault="00C46251" w:rsidP="00F3231C">
            <w:pPr>
              <w:pStyle w:val="TF-CDIGO-FONTE"/>
              <w:rPr>
                <w:rStyle w:val="TF-COURIER10"/>
              </w:rPr>
            </w:pPr>
            <w:r w:rsidRPr="00C37022">
              <w:rPr>
                <w:rStyle w:val="TF-COURIER10"/>
              </w:rPr>
              <w:t>33</w:t>
            </w:r>
          </w:p>
          <w:p w14:paraId="3C86E786" w14:textId="764EF96C" w:rsidR="00C46251" w:rsidRPr="00C37022" w:rsidRDefault="00C46251" w:rsidP="00F3231C">
            <w:pPr>
              <w:pStyle w:val="TF-CDIGO-FONTE"/>
              <w:rPr>
                <w:rStyle w:val="TF-COURIER10"/>
              </w:rPr>
            </w:pPr>
            <w:r w:rsidRPr="00C37022">
              <w:rPr>
                <w:rStyle w:val="TF-COURIER10"/>
              </w:rPr>
              <w:t>34</w:t>
            </w:r>
          </w:p>
        </w:tc>
        <w:tc>
          <w:tcPr>
            <w:tcW w:w="8618" w:type="dxa"/>
          </w:tcPr>
          <w:p w14:paraId="5981521F" w14:textId="77777777" w:rsidR="00F3231C" w:rsidRPr="00C37022" w:rsidRDefault="00F3231C" w:rsidP="00F3231C">
            <w:pPr>
              <w:rPr>
                <w:rStyle w:val="TF-COURIER10"/>
                <w:szCs w:val="20"/>
                <w:lang w:val="en-US"/>
              </w:rPr>
            </w:pPr>
            <w:r w:rsidRPr="00C37022">
              <w:rPr>
                <w:rStyle w:val="TF-COURIER10"/>
                <w:szCs w:val="20"/>
                <w:lang w:val="en-US"/>
              </w:rPr>
              <w:t>@Service</w:t>
            </w:r>
          </w:p>
          <w:p w14:paraId="0E232FF2" w14:textId="77777777" w:rsidR="00F3231C" w:rsidRPr="00C37022" w:rsidRDefault="00F3231C" w:rsidP="00F3231C">
            <w:pPr>
              <w:rPr>
                <w:rStyle w:val="TF-COURIER10"/>
                <w:szCs w:val="20"/>
                <w:lang w:val="en-US"/>
              </w:rPr>
            </w:pPr>
            <w:r w:rsidRPr="00C37022">
              <w:rPr>
                <w:rStyle w:val="TF-COURIER10"/>
                <w:szCs w:val="20"/>
                <w:lang w:val="en-US"/>
              </w:rPr>
              <w:t>public class OccurrenceServiceImpl implements OccurrenceService {</w:t>
            </w:r>
          </w:p>
          <w:p w14:paraId="64E6AB31" w14:textId="77777777" w:rsidR="00C46251" w:rsidRPr="00C37022" w:rsidRDefault="00C46251" w:rsidP="00F3231C">
            <w:pPr>
              <w:rPr>
                <w:rStyle w:val="TF-COURIER10"/>
                <w:szCs w:val="20"/>
                <w:lang w:val="en-US"/>
              </w:rPr>
            </w:pPr>
          </w:p>
          <w:p w14:paraId="76F30AFC" w14:textId="77777777" w:rsidR="00F3231C" w:rsidRPr="00C37022" w:rsidRDefault="00F3231C" w:rsidP="00F3231C">
            <w:pPr>
              <w:rPr>
                <w:rStyle w:val="TF-COURIER10"/>
                <w:szCs w:val="20"/>
                <w:lang w:val="en-US"/>
              </w:rPr>
            </w:pPr>
            <w:r w:rsidRPr="00C37022">
              <w:rPr>
                <w:rStyle w:val="TF-COURIER10"/>
                <w:szCs w:val="20"/>
                <w:lang w:val="en-US"/>
              </w:rPr>
              <w:t>@Transactional(readOnly = true)</w:t>
            </w:r>
          </w:p>
          <w:p w14:paraId="64F96EF7" w14:textId="77777777" w:rsidR="00F3231C" w:rsidRPr="00C37022" w:rsidRDefault="00F3231C" w:rsidP="00F3231C">
            <w:pPr>
              <w:rPr>
                <w:rStyle w:val="TF-COURIER10"/>
                <w:szCs w:val="20"/>
                <w:lang w:val="en-US"/>
              </w:rPr>
            </w:pPr>
            <w:r w:rsidRPr="00C37022">
              <w:rPr>
                <w:rStyle w:val="TF-COURIER10"/>
                <w:szCs w:val="20"/>
                <w:lang w:val="en-US"/>
              </w:rPr>
              <w:t xml:space="preserve">    public List&lt;ReporterCountRecord&gt; findTopReporters() {</w:t>
            </w:r>
          </w:p>
          <w:p w14:paraId="5022D8AA" w14:textId="77777777" w:rsidR="00F3231C" w:rsidRPr="00C37022" w:rsidRDefault="00F3231C" w:rsidP="00F3231C">
            <w:pPr>
              <w:rPr>
                <w:rStyle w:val="TF-COURIER10"/>
                <w:szCs w:val="20"/>
                <w:lang w:val="en-US"/>
              </w:rPr>
            </w:pPr>
          </w:p>
          <w:p w14:paraId="63DED0EA" w14:textId="77777777" w:rsidR="00F3231C" w:rsidRPr="00C37022" w:rsidRDefault="00F3231C" w:rsidP="00F3231C">
            <w:pPr>
              <w:rPr>
                <w:rStyle w:val="TF-COURIER10"/>
                <w:szCs w:val="20"/>
                <w:lang w:val="en-US"/>
              </w:rPr>
            </w:pPr>
            <w:r w:rsidRPr="00C37022">
              <w:rPr>
                <w:rStyle w:val="TF-COURIER10"/>
                <w:szCs w:val="20"/>
                <w:lang w:val="en-US"/>
              </w:rPr>
              <w:t xml:space="preserve">        var rows = occurenceRepository.findTopReportersNative();</w:t>
            </w:r>
          </w:p>
          <w:p w14:paraId="76019512" w14:textId="77777777" w:rsidR="00F3231C" w:rsidRPr="00C37022" w:rsidRDefault="00F3231C" w:rsidP="00F3231C">
            <w:pPr>
              <w:rPr>
                <w:rStyle w:val="TF-COURIER10"/>
                <w:szCs w:val="20"/>
                <w:lang w:val="en-US"/>
              </w:rPr>
            </w:pPr>
            <w:r w:rsidRPr="00C37022">
              <w:rPr>
                <w:rStyle w:val="TF-COURIER10"/>
                <w:szCs w:val="20"/>
                <w:lang w:val="en-US"/>
              </w:rPr>
              <w:t xml:space="preserve">        List&lt;ReporterCountRecord&gt; result = new ArrayList&lt;&gt;();</w:t>
            </w:r>
          </w:p>
          <w:p w14:paraId="35C0BB3E" w14:textId="77777777" w:rsidR="00F3231C" w:rsidRPr="00C37022" w:rsidRDefault="00F3231C" w:rsidP="00F3231C">
            <w:pPr>
              <w:rPr>
                <w:rStyle w:val="TF-COURIER10"/>
                <w:szCs w:val="20"/>
                <w:lang w:val="en-US"/>
              </w:rPr>
            </w:pPr>
            <w:r w:rsidRPr="00C37022">
              <w:rPr>
                <w:rStyle w:val="TF-COURIER10"/>
                <w:szCs w:val="20"/>
                <w:lang w:val="en-US"/>
              </w:rPr>
              <w:t xml:space="preserve">        if (rows == null) return result;</w:t>
            </w:r>
          </w:p>
          <w:p w14:paraId="3DDBFBFC" w14:textId="77777777" w:rsidR="00F3231C" w:rsidRPr="00C37022" w:rsidRDefault="00F3231C" w:rsidP="00F3231C">
            <w:pPr>
              <w:rPr>
                <w:rStyle w:val="TF-COURIER10"/>
                <w:szCs w:val="20"/>
                <w:lang w:val="en-US"/>
              </w:rPr>
            </w:pPr>
            <w:r w:rsidRPr="00C37022">
              <w:rPr>
                <w:rStyle w:val="TF-COURIER10"/>
                <w:szCs w:val="20"/>
                <w:lang w:val="en-US"/>
              </w:rPr>
              <w:t xml:space="preserve">        for (Object[] row : rows) {</w:t>
            </w:r>
          </w:p>
          <w:p w14:paraId="3B5ED0CF" w14:textId="77777777" w:rsidR="00F3231C" w:rsidRPr="00C37022" w:rsidRDefault="00F3231C" w:rsidP="00F3231C">
            <w:pPr>
              <w:rPr>
                <w:rStyle w:val="TF-COURIER10"/>
                <w:szCs w:val="20"/>
                <w:lang w:val="en-US"/>
              </w:rPr>
            </w:pPr>
            <w:r w:rsidRPr="00C37022">
              <w:rPr>
                <w:rStyle w:val="TF-COURIER10"/>
                <w:szCs w:val="20"/>
                <w:lang w:val="en-US"/>
              </w:rPr>
              <w:t xml:space="preserve">            if (row == null || row.length &lt; 2) continue;</w:t>
            </w:r>
          </w:p>
          <w:p w14:paraId="3F7D5C02" w14:textId="77777777" w:rsidR="00F3231C" w:rsidRPr="00C37022" w:rsidRDefault="00F3231C" w:rsidP="00F3231C">
            <w:pPr>
              <w:rPr>
                <w:rStyle w:val="TF-COURIER10"/>
                <w:szCs w:val="20"/>
                <w:lang w:val="en-US"/>
              </w:rPr>
            </w:pPr>
            <w:r w:rsidRPr="00C37022">
              <w:rPr>
                <w:rStyle w:val="TF-COURIER10"/>
                <w:szCs w:val="20"/>
                <w:lang w:val="en-US"/>
              </w:rPr>
              <w:t xml:space="preserve">            UUID userId;</w:t>
            </w:r>
          </w:p>
          <w:p w14:paraId="473F8527" w14:textId="77777777" w:rsidR="00F3231C" w:rsidRPr="00C37022" w:rsidRDefault="00F3231C" w:rsidP="00F3231C">
            <w:pPr>
              <w:rPr>
                <w:rStyle w:val="TF-COURIER10"/>
                <w:szCs w:val="20"/>
                <w:lang w:val="en-US"/>
              </w:rPr>
            </w:pPr>
            <w:r w:rsidRPr="00C37022">
              <w:rPr>
                <w:rStyle w:val="TF-COURIER10"/>
                <w:szCs w:val="20"/>
                <w:lang w:val="en-US"/>
              </w:rPr>
              <w:t xml:space="preserve">            try {</w:t>
            </w:r>
          </w:p>
          <w:p w14:paraId="6AE40D7F" w14:textId="77777777" w:rsidR="00F3231C" w:rsidRPr="00C37022" w:rsidRDefault="00F3231C" w:rsidP="00F3231C">
            <w:pPr>
              <w:rPr>
                <w:rStyle w:val="TF-COURIER10"/>
                <w:szCs w:val="20"/>
                <w:lang w:val="en-US"/>
              </w:rPr>
            </w:pPr>
            <w:r w:rsidRPr="00C37022">
              <w:rPr>
                <w:rStyle w:val="TF-COURIER10"/>
                <w:szCs w:val="20"/>
                <w:lang w:val="en-US"/>
              </w:rPr>
              <w:t xml:space="preserve">                if (row[0] instanceof UUID) userId = (UUID) row[0];</w:t>
            </w:r>
          </w:p>
          <w:p w14:paraId="49E6A34B" w14:textId="77777777" w:rsidR="00F3231C" w:rsidRPr="00C37022" w:rsidRDefault="00F3231C" w:rsidP="00F3231C">
            <w:pPr>
              <w:rPr>
                <w:rStyle w:val="TF-COURIER10"/>
                <w:szCs w:val="20"/>
                <w:lang w:val="en-US"/>
              </w:rPr>
            </w:pPr>
            <w:r w:rsidRPr="00C37022">
              <w:rPr>
                <w:rStyle w:val="TF-COURIER10"/>
                <w:szCs w:val="20"/>
                <w:lang w:val="en-US"/>
              </w:rPr>
              <w:t xml:space="preserve">                else userId = UUID.fromString(row[0].toString());</w:t>
            </w:r>
          </w:p>
          <w:p w14:paraId="30134C4A" w14:textId="77777777" w:rsidR="00F3231C" w:rsidRPr="00C37022" w:rsidRDefault="00F3231C" w:rsidP="00F3231C">
            <w:pPr>
              <w:rPr>
                <w:rStyle w:val="TF-COURIER10"/>
                <w:szCs w:val="20"/>
                <w:lang w:val="en-US"/>
              </w:rPr>
            </w:pPr>
            <w:r w:rsidRPr="00C37022">
              <w:rPr>
                <w:rStyle w:val="TF-COURIER10"/>
                <w:szCs w:val="20"/>
                <w:lang w:val="en-US"/>
              </w:rPr>
              <w:t xml:space="preserve">            } catch (Exception ex) {</w:t>
            </w:r>
          </w:p>
          <w:p w14:paraId="6F6276C4" w14:textId="77777777" w:rsidR="00F3231C" w:rsidRPr="00C37022" w:rsidRDefault="00F3231C" w:rsidP="00F3231C">
            <w:pPr>
              <w:rPr>
                <w:rStyle w:val="TF-COURIER10"/>
                <w:szCs w:val="20"/>
                <w:lang w:val="en-US"/>
              </w:rPr>
            </w:pPr>
            <w:r w:rsidRPr="00C37022">
              <w:rPr>
                <w:rStyle w:val="TF-COURIER10"/>
                <w:szCs w:val="20"/>
                <w:lang w:val="en-US"/>
              </w:rPr>
              <w:t xml:space="preserve">                continue;</w:t>
            </w:r>
          </w:p>
          <w:p w14:paraId="2F732CC6" w14:textId="77777777" w:rsidR="00F3231C" w:rsidRPr="00C37022" w:rsidRDefault="00F3231C" w:rsidP="00F3231C">
            <w:pPr>
              <w:rPr>
                <w:rStyle w:val="TF-COURIER10"/>
                <w:szCs w:val="20"/>
                <w:lang w:val="en-US"/>
              </w:rPr>
            </w:pPr>
            <w:r w:rsidRPr="00C37022">
              <w:rPr>
                <w:rStyle w:val="TF-COURIER10"/>
                <w:szCs w:val="20"/>
                <w:lang w:val="en-US"/>
              </w:rPr>
              <w:t xml:space="preserve">            }</w:t>
            </w:r>
          </w:p>
          <w:p w14:paraId="70896D3C" w14:textId="77777777" w:rsidR="00F3231C" w:rsidRPr="00C37022" w:rsidRDefault="00F3231C" w:rsidP="00F3231C">
            <w:pPr>
              <w:rPr>
                <w:rStyle w:val="TF-COURIER10"/>
                <w:szCs w:val="20"/>
                <w:lang w:val="en-US"/>
              </w:rPr>
            </w:pPr>
            <w:r w:rsidRPr="00C37022">
              <w:rPr>
                <w:rStyle w:val="TF-COURIER10"/>
                <w:szCs w:val="20"/>
                <w:lang w:val="en-US"/>
              </w:rPr>
              <w:t xml:space="preserve">            long count;</w:t>
            </w:r>
          </w:p>
          <w:p w14:paraId="633097AC" w14:textId="77777777" w:rsidR="00F3231C" w:rsidRPr="00C37022" w:rsidRDefault="00F3231C" w:rsidP="00F3231C">
            <w:pPr>
              <w:rPr>
                <w:rStyle w:val="TF-COURIER10"/>
                <w:szCs w:val="20"/>
                <w:lang w:val="en-US"/>
              </w:rPr>
            </w:pPr>
            <w:r w:rsidRPr="00C37022">
              <w:rPr>
                <w:rStyle w:val="TF-COURIER10"/>
                <w:szCs w:val="20"/>
                <w:lang w:val="en-US"/>
              </w:rPr>
              <w:t xml:space="preserve">            if (row[1] instanceof Number) count = ((Number)</w:t>
            </w:r>
          </w:p>
          <w:p w14:paraId="5A378B82" w14:textId="77777777" w:rsidR="00F3231C" w:rsidRPr="00C37022" w:rsidRDefault="00F3231C" w:rsidP="00F3231C">
            <w:pPr>
              <w:rPr>
                <w:rStyle w:val="TF-COURIER10"/>
                <w:szCs w:val="20"/>
                <w:lang w:val="en-US"/>
              </w:rPr>
            </w:pPr>
            <w:r w:rsidRPr="00C37022">
              <w:rPr>
                <w:rStyle w:val="TF-COURIER10"/>
                <w:szCs w:val="20"/>
                <w:lang w:val="en-US"/>
              </w:rPr>
              <w:t xml:space="preserve">            row[1]).longValue();</w:t>
            </w:r>
          </w:p>
          <w:p w14:paraId="1FEFD4E4" w14:textId="77777777" w:rsidR="00F3231C" w:rsidRPr="00C37022" w:rsidRDefault="00F3231C" w:rsidP="00F3231C">
            <w:pPr>
              <w:rPr>
                <w:rStyle w:val="TF-COURIER10"/>
                <w:szCs w:val="20"/>
                <w:lang w:val="en-US"/>
              </w:rPr>
            </w:pPr>
            <w:r w:rsidRPr="00C37022">
              <w:rPr>
                <w:rStyle w:val="TF-COURIER10"/>
                <w:szCs w:val="20"/>
                <w:lang w:val="en-US"/>
              </w:rPr>
              <w:t xml:space="preserve">            else {</w:t>
            </w:r>
          </w:p>
          <w:p w14:paraId="4EC7006D" w14:textId="77777777" w:rsidR="00F3231C" w:rsidRPr="00C37022" w:rsidRDefault="00F3231C" w:rsidP="00F3231C">
            <w:pPr>
              <w:rPr>
                <w:rStyle w:val="TF-COURIER10"/>
                <w:szCs w:val="20"/>
                <w:lang w:val="en-US"/>
              </w:rPr>
            </w:pPr>
            <w:r w:rsidRPr="00C37022">
              <w:rPr>
                <w:rStyle w:val="TF-COURIER10"/>
                <w:szCs w:val="20"/>
                <w:lang w:val="en-US"/>
              </w:rPr>
              <w:t xml:space="preserve">                try { count = Long.parseLong(row[1].toString()); }</w:t>
            </w:r>
          </w:p>
          <w:p w14:paraId="43682805" w14:textId="77777777" w:rsidR="00F3231C" w:rsidRPr="00C37022" w:rsidRDefault="00F3231C" w:rsidP="00F3231C">
            <w:pPr>
              <w:rPr>
                <w:rStyle w:val="TF-COURIER10"/>
                <w:szCs w:val="20"/>
                <w:lang w:val="en-US"/>
              </w:rPr>
            </w:pPr>
            <w:r w:rsidRPr="00C37022">
              <w:rPr>
                <w:rStyle w:val="TF-COURIER10"/>
                <w:szCs w:val="20"/>
                <w:lang w:val="en-US"/>
              </w:rPr>
              <w:t xml:space="preserve">                catch (Exception e) { count = 0; }</w:t>
            </w:r>
          </w:p>
          <w:p w14:paraId="0DD41A2A" w14:textId="77777777" w:rsidR="00F3231C" w:rsidRPr="00C37022" w:rsidRDefault="00F3231C" w:rsidP="00F3231C">
            <w:pPr>
              <w:rPr>
                <w:rStyle w:val="TF-COURIER10"/>
                <w:szCs w:val="20"/>
                <w:lang w:val="en-US"/>
              </w:rPr>
            </w:pPr>
            <w:r w:rsidRPr="00C37022">
              <w:rPr>
                <w:rStyle w:val="TF-COURIER10"/>
                <w:szCs w:val="20"/>
                <w:lang w:val="en-US"/>
              </w:rPr>
              <w:t xml:space="preserve">            }</w:t>
            </w:r>
          </w:p>
          <w:p w14:paraId="1CFC88A3" w14:textId="77777777" w:rsidR="00F3231C" w:rsidRPr="00C37022" w:rsidRDefault="00F3231C" w:rsidP="00F3231C">
            <w:pPr>
              <w:rPr>
                <w:rStyle w:val="TF-COURIER10"/>
                <w:szCs w:val="20"/>
                <w:lang w:val="en-US"/>
              </w:rPr>
            </w:pPr>
          </w:p>
          <w:p w14:paraId="1F12A4B7" w14:textId="77777777" w:rsidR="00F3231C" w:rsidRPr="00C37022" w:rsidRDefault="00F3231C" w:rsidP="00F3231C">
            <w:pPr>
              <w:rPr>
                <w:rStyle w:val="TF-COURIER10"/>
                <w:szCs w:val="20"/>
                <w:lang w:val="en-US"/>
              </w:rPr>
            </w:pPr>
            <w:r w:rsidRPr="00C37022">
              <w:rPr>
                <w:rStyle w:val="TF-COURIER10"/>
                <w:szCs w:val="20"/>
                <w:lang w:val="en-US"/>
              </w:rPr>
              <w:t xml:space="preserve">            var optUser = userRepository.findById(userId);</w:t>
            </w:r>
          </w:p>
          <w:p w14:paraId="2945CF9B" w14:textId="77777777" w:rsidR="00F3231C" w:rsidRPr="00C37022" w:rsidRDefault="00F3231C" w:rsidP="00F3231C">
            <w:pPr>
              <w:rPr>
                <w:rStyle w:val="TF-COURIER10"/>
                <w:szCs w:val="20"/>
                <w:lang w:val="en-US"/>
              </w:rPr>
            </w:pPr>
            <w:r w:rsidRPr="00C37022">
              <w:rPr>
                <w:rStyle w:val="TF-COURIER10"/>
                <w:szCs w:val="20"/>
                <w:lang w:val="en-US"/>
              </w:rPr>
              <w:t xml:space="preserve">            if (optUser.isEmpty()) continue;</w:t>
            </w:r>
          </w:p>
          <w:p w14:paraId="763A3FF4" w14:textId="77777777" w:rsidR="00F3231C" w:rsidRPr="00C37022" w:rsidRDefault="00F3231C" w:rsidP="00F3231C">
            <w:pPr>
              <w:rPr>
                <w:rStyle w:val="TF-COURIER10"/>
                <w:szCs w:val="20"/>
                <w:lang w:val="en-US"/>
              </w:rPr>
            </w:pPr>
            <w:r w:rsidRPr="00C37022">
              <w:rPr>
                <w:rStyle w:val="TF-COURIER10"/>
                <w:szCs w:val="20"/>
                <w:lang w:val="en-US"/>
              </w:rPr>
              <w:t xml:space="preserve">            User user = optUser.get();</w:t>
            </w:r>
          </w:p>
          <w:p w14:paraId="33B45AE5" w14:textId="77777777" w:rsidR="00F3231C" w:rsidRPr="00C37022" w:rsidRDefault="00F3231C" w:rsidP="00F3231C">
            <w:pPr>
              <w:rPr>
                <w:rStyle w:val="TF-COURIER10"/>
                <w:szCs w:val="20"/>
                <w:lang w:val="en-US"/>
              </w:rPr>
            </w:pPr>
            <w:r w:rsidRPr="00C37022">
              <w:rPr>
                <w:rStyle w:val="TF-COURIER10"/>
                <w:szCs w:val="20"/>
                <w:lang w:val="en-US"/>
              </w:rPr>
              <w:t xml:space="preserve">            UserRecordCount ur = mapUserEntityToRecordCount(user);</w:t>
            </w:r>
          </w:p>
          <w:p w14:paraId="290FC25C" w14:textId="77777777" w:rsidR="00F3231C" w:rsidRPr="00C37022" w:rsidRDefault="00F3231C" w:rsidP="00F3231C">
            <w:pPr>
              <w:rPr>
                <w:rStyle w:val="TF-COURIER10"/>
                <w:szCs w:val="20"/>
                <w:lang w:val="en-US"/>
              </w:rPr>
            </w:pPr>
            <w:r w:rsidRPr="00C37022">
              <w:rPr>
                <w:rStyle w:val="TF-COURIER10"/>
                <w:szCs w:val="20"/>
                <w:lang w:val="en-US"/>
              </w:rPr>
              <w:t xml:space="preserve">            result.add(new ReporterCountRecord(ur, count));</w:t>
            </w:r>
          </w:p>
          <w:p w14:paraId="5C9FFB9E" w14:textId="77777777" w:rsidR="00F3231C" w:rsidRPr="00C37022" w:rsidRDefault="00F3231C" w:rsidP="00F3231C">
            <w:pPr>
              <w:rPr>
                <w:rStyle w:val="TF-COURIER10"/>
                <w:szCs w:val="20"/>
              </w:rPr>
            </w:pPr>
            <w:r w:rsidRPr="00C37022">
              <w:rPr>
                <w:rStyle w:val="TF-COURIER10"/>
                <w:szCs w:val="20"/>
                <w:lang w:val="en-US"/>
              </w:rPr>
              <w:t xml:space="preserve">        </w:t>
            </w:r>
            <w:r w:rsidRPr="00C37022">
              <w:rPr>
                <w:rStyle w:val="TF-COURIER10"/>
                <w:szCs w:val="20"/>
              </w:rPr>
              <w:t>}</w:t>
            </w:r>
          </w:p>
          <w:p w14:paraId="0084BF15" w14:textId="77777777" w:rsidR="00F3231C" w:rsidRPr="00C37022" w:rsidRDefault="00F3231C" w:rsidP="00F3231C">
            <w:pPr>
              <w:rPr>
                <w:rStyle w:val="TF-COURIER10"/>
                <w:szCs w:val="20"/>
              </w:rPr>
            </w:pPr>
            <w:r w:rsidRPr="00C37022">
              <w:rPr>
                <w:rStyle w:val="TF-COURIER10"/>
                <w:szCs w:val="20"/>
              </w:rPr>
              <w:t xml:space="preserve">        return result;</w:t>
            </w:r>
          </w:p>
          <w:p w14:paraId="15FE7502" w14:textId="7FA34491" w:rsidR="00F3231C" w:rsidRPr="00C37022" w:rsidRDefault="00F3231C" w:rsidP="00F3231C">
            <w:pPr>
              <w:rPr>
                <w:rStyle w:val="TF-COURIER10"/>
                <w:szCs w:val="20"/>
              </w:rPr>
            </w:pPr>
            <w:r w:rsidRPr="00C37022">
              <w:rPr>
                <w:rStyle w:val="TF-COURIER10"/>
                <w:szCs w:val="20"/>
              </w:rPr>
              <w:t xml:space="preserve">    }</w:t>
            </w:r>
          </w:p>
        </w:tc>
      </w:tr>
    </w:tbl>
    <w:p w14:paraId="552295CD" w14:textId="7E0F59F4" w:rsidR="00D306DD" w:rsidRPr="00D306DD" w:rsidRDefault="00BE4935" w:rsidP="00BE4935">
      <w:pPr>
        <w:pStyle w:val="TF-FONTE"/>
      </w:pPr>
      <w:r>
        <w:t>Fonte: elaborada pela autora (2025).</w:t>
      </w:r>
    </w:p>
    <w:p w14:paraId="4EC8C405" w14:textId="0775A848" w:rsidR="00986B68" w:rsidRPr="00986B68" w:rsidRDefault="00FC7D35" w:rsidP="00CE17B2">
      <w:pPr>
        <w:pStyle w:val="TF-TEXTO"/>
      </w:pPr>
      <w:r>
        <w:t xml:space="preserve">O </w:t>
      </w:r>
      <w:r w:rsidR="00C60DB8">
        <w:fldChar w:fldCharType="begin"/>
      </w:r>
      <w:r w:rsidR="00C60DB8">
        <w:instrText xml:space="preserve"> REF _Ref214584566 \h </w:instrText>
      </w:r>
      <w:r w:rsidR="00C60DB8">
        <w:fldChar w:fldCharType="separate"/>
      </w:r>
      <w:r w:rsidR="001C1872">
        <w:t xml:space="preserve">Quadro </w:t>
      </w:r>
      <w:r w:rsidR="001C1872">
        <w:rPr>
          <w:noProof/>
        </w:rPr>
        <w:t>18</w:t>
      </w:r>
      <w:r w:rsidR="00C60DB8">
        <w:fldChar w:fldCharType="end"/>
      </w:r>
      <w:r>
        <w:t xml:space="preserve"> </w:t>
      </w:r>
      <w:r w:rsidRPr="00FC7D35">
        <w:t>apresenta a implementação da consulta no nível do repositório.</w:t>
      </w:r>
      <w:r>
        <w:t xml:space="preserve"> O</w:t>
      </w:r>
      <w:r w:rsidR="008C5B18" w:rsidRPr="008C5B18">
        <w:t xml:space="preserve"> método</w:t>
      </w:r>
      <w:r w:rsidR="008C5B18" w:rsidRPr="00C37022">
        <w:t xml:space="preserve"> </w:t>
      </w:r>
      <w:r w:rsidR="008C5B18" w:rsidRPr="00C37022">
        <w:rPr>
          <w:rStyle w:val="TF-COURIER10"/>
        </w:rPr>
        <w:t>findTopReportersNative()</w:t>
      </w:r>
      <w:r w:rsidR="00092612" w:rsidRPr="00D57164">
        <w:t xml:space="preserve">(linha </w:t>
      </w:r>
      <w:r w:rsidR="00CC2819">
        <w:t>0</w:t>
      </w:r>
      <w:r w:rsidR="00657B0C" w:rsidRPr="00D57164">
        <w:t>6</w:t>
      </w:r>
      <w:r w:rsidR="00092612" w:rsidRPr="00D57164">
        <w:t>)</w:t>
      </w:r>
      <w:r w:rsidR="008C5B18" w:rsidRPr="00FC7D35">
        <w:t xml:space="preserve"> </w:t>
      </w:r>
      <w:r w:rsidR="008C5B18" w:rsidRPr="008C5B18">
        <w:t>e</w:t>
      </w:r>
      <w:r>
        <w:t>ncarrega-se de e</w:t>
      </w:r>
      <w:r w:rsidR="008C5B18" w:rsidRPr="008C5B18">
        <w:t xml:space="preserve">xecuta uma </w:t>
      </w:r>
      <w:r>
        <w:t>instrução</w:t>
      </w:r>
      <w:r w:rsidRPr="008C5B18">
        <w:t xml:space="preserve"> </w:t>
      </w:r>
      <w:r w:rsidR="008C5B18" w:rsidRPr="008C5B18">
        <w:t xml:space="preserve">SQL nativa diretamente </w:t>
      </w:r>
      <w:r>
        <w:t xml:space="preserve">sobre </w:t>
      </w:r>
      <w:r w:rsidR="008C5B18" w:rsidRPr="008C5B18">
        <w:t xml:space="preserve">a tabela </w:t>
      </w:r>
      <w:r w:rsidR="008C5B18" w:rsidRPr="00657B0C">
        <w:rPr>
          <w:rStyle w:val="TF-COURIER10"/>
        </w:rPr>
        <w:t>public.occurrence</w:t>
      </w:r>
      <w:r>
        <w:t xml:space="preserve">. A operação </w:t>
      </w:r>
      <w:r w:rsidR="008C5B18" w:rsidRPr="008C5B18">
        <w:t>agrupa</w:t>
      </w:r>
      <w:r>
        <w:t xml:space="preserve"> os registros pelo campo </w:t>
      </w:r>
      <w:r w:rsidR="008C5B18" w:rsidRPr="00BA621E">
        <w:rPr>
          <w:rStyle w:val="TF-COURIER10"/>
        </w:rPr>
        <w:t>reporter_user_id</w:t>
      </w:r>
      <w:r w:rsidR="008C5B18" w:rsidRPr="008C5B18">
        <w:t xml:space="preserve"> e retorna</w:t>
      </w:r>
      <w:r>
        <w:t xml:space="preserve"> o identificador </w:t>
      </w:r>
      <w:r w:rsidR="008C5B18" w:rsidRPr="008C5B18">
        <w:t>do repórter</w:t>
      </w:r>
      <w:r>
        <w:t xml:space="preserve"> associado à respectiva </w:t>
      </w:r>
      <w:r w:rsidR="008C5B18" w:rsidRPr="008C5B18">
        <w:t>contagem de ocorrências (</w:t>
      </w:r>
      <w:r w:rsidR="008C5B18" w:rsidRPr="00BA621E">
        <w:rPr>
          <w:rStyle w:val="TF-COURIER10"/>
        </w:rPr>
        <w:t>occurrences_count</w:t>
      </w:r>
      <w:r w:rsidR="008C5B18" w:rsidRPr="008C5B18">
        <w:t>)</w:t>
      </w:r>
      <w:r>
        <w:t xml:space="preserve">. </w:t>
      </w:r>
      <w:r w:rsidRPr="00FC7D35">
        <w:t xml:space="preserve">Ressalta-se que a listagem é ordenada de maneira decrescente, recuperando, assim, a totalidade dos usuários </w:t>
      </w:r>
      <w:r w:rsidR="00EC1DC7" w:rsidRPr="00FC7D35">
        <w:t>participantes</w:t>
      </w:r>
      <w:r w:rsidR="00EC1DC7">
        <w:t xml:space="preserve"> (</w:t>
      </w:r>
      <w:r w:rsidR="00657B0C">
        <w:t xml:space="preserve">linha </w:t>
      </w:r>
      <w:r w:rsidR="00CC2819">
        <w:t>0</w:t>
      </w:r>
      <w:r w:rsidR="00657B0C">
        <w:t>4)</w:t>
      </w:r>
      <w:r w:rsidR="008C5B18">
        <w:t>.</w:t>
      </w:r>
    </w:p>
    <w:p w14:paraId="6CF29E55" w14:textId="07F65F5E" w:rsidR="002F5BB7" w:rsidRDefault="002F5BB7" w:rsidP="002F5BB7">
      <w:pPr>
        <w:pStyle w:val="TF-LEGENDA"/>
      </w:pPr>
      <w:bookmarkStart w:id="276" w:name="_Ref214584566"/>
      <w:bookmarkStart w:id="277" w:name="_Toc215432528"/>
      <w:r>
        <w:t xml:space="preserve">Quadro </w:t>
      </w:r>
      <w:fldSimple w:instr=" SEQ Quadro \* ARABIC ">
        <w:r w:rsidR="001C1872">
          <w:rPr>
            <w:noProof/>
          </w:rPr>
          <w:t>18</w:t>
        </w:r>
      </w:fldSimple>
      <w:bookmarkEnd w:id="276"/>
      <w:r w:rsidR="00DC4841">
        <w:rPr>
          <w:noProof/>
        </w:rPr>
        <w:t xml:space="preserve"> </w:t>
      </w:r>
      <w:r w:rsidRPr="0056731F">
        <w:t>–</w:t>
      </w:r>
      <w:r>
        <w:t xml:space="preserve"> Query no </w:t>
      </w:r>
      <w:r>
        <w:rPr>
          <w:i/>
          <w:iCs/>
        </w:rPr>
        <w:t>backend</w:t>
      </w:r>
      <w:r>
        <w:t xml:space="preserve"> para achar top repórteres</w:t>
      </w:r>
      <w:bookmarkEnd w:id="277"/>
    </w:p>
    <w:tbl>
      <w:tblPr>
        <w:tblW w:w="9067" w:type="dxa"/>
        <w:tblBorders>
          <w:top w:val="single" w:sz="4" w:space="0" w:color="auto"/>
          <w:left w:val="single" w:sz="4" w:space="0" w:color="000000"/>
          <w:bottom w:val="single" w:sz="4" w:space="0" w:color="auto"/>
          <w:right w:val="single" w:sz="4" w:space="0" w:color="000000"/>
          <w:insideV w:val="single" w:sz="4" w:space="0" w:color="000000"/>
        </w:tblBorders>
        <w:tblLook w:val="04A0" w:firstRow="1" w:lastRow="0" w:firstColumn="1" w:lastColumn="0" w:noHBand="0" w:noVBand="1"/>
      </w:tblPr>
      <w:tblGrid>
        <w:gridCol w:w="457"/>
        <w:gridCol w:w="8610"/>
      </w:tblGrid>
      <w:tr w:rsidR="002F5BB7" w:rsidRPr="00DC712A" w14:paraId="287C63B2" w14:textId="77777777" w:rsidTr="00046A6B">
        <w:tc>
          <w:tcPr>
            <w:tcW w:w="457" w:type="dxa"/>
          </w:tcPr>
          <w:p w14:paraId="32EAE6D6" w14:textId="77777777" w:rsidR="008406D2" w:rsidRPr="00C37022" w:rsidRDefault="00171CB2" w:rsidP="00171CB2">
            <w:pPr>
              <w:pStyle w:val="TF-CDIGO-FONTE"/>
              <w:rPr>
                <w:rStyle w:val="TF-COURIER10"/>
              </w:rPr>
            </w:pPr>
            <w:r w:rsidRPr="00C37022">
              <w:rPr>
                <w:rStyle w:val="TF-COURIER10"/>
              </w:rPr>
              <w:t>01</w:t>
            </w:r>
          </w:p>
          <w:p w14:paraId="15E5FD94" w14:textId="77777777" w:rsidR="00171CB2" w:rsidRPr="00C37022" w:rsidRDefault="00171CB2" w:rsidP="00171CB2">
            <w:pPr>
              <w:pStyle w:val="TF-CDIGO-FONTE"/>
              <w:rPr>
                <w:rStyle w:val="TF-COURIER10"/>
              </w:rPr>
            </w:pPr>
            <w:r w:rsidRPr="00C37022">
              <w:rPr>
                <w:rStyle w:val="TF-COURIER10"/>
              </w:rPr>
              <w:t>02</w:t>
            </w:r>
          </w:p>
          <w:p w14:paraId="404F5368" w14:textId="78E7A75F" w:rsidR="00171CB2" w:rsidRPr="00C37022" w:rsidRDefault="00171CB2" w:rsidP="00171CB2">
            <w:pPr>
              <w:pStyle w:val="TF-CDIGO-FONTE"/>
              <w:rPr>
                <w:rStyle w:val="TF-COURIER10"/>
              </w:rPr>
            </w:pPr>
            <w:r w:rsidRPr="00C37022">
              <w:rPr>
                <w:rStyle w:val="TF-COURIER10"/>
              </w:rPr>
              <w:t>03</w:t>
            </w:r>
          </w:p>
        </w:tc>
        <w:tc>
          <w:tcPr>
            <w:tcW w:w="8610" w:type="dxa"/>
            <w:vAlign w:val="center"/>
          </w:tcPr>
          <w:p w14:paraId="3170ABEB" w14:textId="19F310F0" w:rsidR="00171CB2" w:rsidRPr="00C37022" w:rsidRDefault="002E3B2A" w:rsidP="002F5BB7">
            <w:pPr>
              <w:rPr>
                <w:rStyle w:val="TF-COURIER10"/>
                <w:szCs w:val="20"/>
                <w:lang w:val="en-US"/>
              </w:rPr>
            </w:pPr>
            <w:r w:rsidRPr="00C37022">
              <w:rPr>
                <w:rStyle w:val="TF-COURIER10"/>
                <w:szCs w:val="20"/>
                <w:lang w:val="en-US"/>
              </w:rPr>
              <w:t>@Repository</w:t>
            </w:r>
          </w:p>
          <w:p w14:paraId="7A058462" w14:textId="4384AE4D" w:rsidR="00171CB2" w:rsidRPr="00C37022" w:rsidRDefault="002E3B2A" w:rsidP="002F5BB7">
            <w:pPr>
              <w:rPr>
                <w:rStyle w:val="TF-COURIER10"/>
                <w:szCs w:val="20"/>
                <w:lang w:val="en-US"/>
              </w:rPr>
            </w:pPr>
            <w:r w:rsidRPr="00C37022">
              <w:rPr>
                <w:rStyle w:val="TF-COURIER10"/>
                <w:szCs w:val="20"/>
                <w:lang w:val="en-US"/>
              </w:rPr>
              <w:t>public interface OccurenceRepository extends</w:t>
            </w:r>
          </w:p>
          <w:p w14:paraId="3E3F9679" w14:textId="216697DB" w:rsidR="00171CB2" w:rsidRPr="00C37022" w:rsidRDefault="002E3B2A" w:rsidP="002F5BB7">
            <w:pPr>
              <w:rPr>
                <w:rStyle w:val="TF-COURIER10"/>
                <w:szCs w:val="20"/>
                <w:lang w:val="en-US"/>
              </w:rPr>
            </w:pPr>
            <w:r w:rsidRPr="00C37022">
              <w:rPr>
                <w:rStyle w:val="TF-COURIER10"/>
                <w:szCs w:val="20"/>
                <w:lang w:val="en-US"/>
              </w:rPr>
              <w:t>JpaRepository&lt;Occurrence, UUID&gt;</w:t>
            </w:r>
            <w:r w:rsidR="00171CB2" w:rsidRPr="00C37022">
              <w:rPr>
                <w:rStyle w:val="TF-COURIER10"/>
                <w:szCs w:val="20"/>
                <w:lang w:val="en-US"/>
              </w:rPr>
              <w:t xml:space="preserve"> {</w:t>
            </w:r>
          </w:p>
        </w:tc>
      </w:tr>
      <w:tr w:rsidR="002F5BB7" w:rsidRPr="00CC636E" w14:paraId="040B8348" w14:textId="77777777" w:rsidTr="00046A6B">
        <w:trPr>
          <w:trHeight w:val="70"/>
        </w:trPr>
        <w:tc>
          <w:tcPr>
            <w:tcW w:w="457" w:type="dxa"/>
          </w:tcPr>
          <w:p w14:paraId="578FAB7C" w14:textId="6A6D5E82" w:rsidR="008C5B18" w:rsidRPr="00C37022" w:rsidRDefault="008C5B18" w:rsidP="002F5BB7">
            <w:pPr>
              <w:pStyle w:val="TF-CDIGO-FONTE"/>
              <w:rPr>
                <w:rStyle w:val="TF-COURIER10"/>
              </w:rPr>
            </w:pPr>
          </w:p>
          <w:p w14:paraId="4A9D6352" w14:textId="09EBE2C8" w:rsidR="008406D2" w:rsidRPr="00C37022" w:rsidRDefault="00171CB2" w:rsidP="002F5BB7">
            <w:pPr>
              <w:pStyle w:val="TF-CDIGO-FONTE"/>
              <w:rPr>
                <w:rStyle w:val="TF-COURIER10"/>
              </w:rPr>
            </w:pPr>
            <w:r w:rsidRPr="00C37022">
              <w:rPr>
                <w:rStyle w:val="TF-COURIER10"/>
              </w:rPr>
              <w:t>04</w:t>
            </w:r>
          </w:p>
          <w:p w14:paraId="601CD602" w14:textId="3255720C" w:rsidR="00171CB2" w:rsidRPr="00C37022" w:rsidRDefault="00171CB2" w:rsidP="002F5BB7">
            <w:pPr>
              <w:pStyle w:val="TF-CDIGO-FONTE"/>
              <w:rPr>
                <w:rStyle w:val="TF-COURIER10"/>
              </w:rPr>
            </w:pPr>
          </w:p>
          <w:p w14:paraId="50BB3FD6" w14:textId="77777777" w:rsidR="00D306DD" w:rsidRPr="00C37022" w:rsidRDefault="00D306DD" w:rsidP="002F5BB7">
            <w:pPr>
              <w:pStyle w:val="TF-CDIGO-FONTE"/>
              <w:rPr>
                <w:rStyle w:val="TF-COURIER10"/>
              </w:rPr>
            </w:pPr>
          </w:p>
          <w:p w14:paraId="158CEA14" w14:textId="77777777" w:rsidR="00D306DD" w:rsidRPr="00C37022" w:rsidRDefault="00D306DD" w:rsidP="002F5BB7">
            <w:pPr>
              <w:pStyle w:val="TF-CDIGO-FONTE"/>
              <w:rPr>
                <w:rStyle w:val="TF-COURIER10"/>
              </w:rPr>
            </w:pPr>
            <w:r w:rsidRPr="00C37022">
              <w:rPr>
                <w:rStyle w:val="TF-COURIER10"/>
              </w:rPr>
              <w:t>06</w:t>
            </w:r>
          </w:p>
          <w:p w14:paraId="3E00FF8D" w14:textId="77777777" w:rsidR="00D306DD" w:rsidRPr="00C37022" w:rsidRDefault="00D306DD" w:rsidP="002F5BB7">
            <w:pPr>
              <w:pStyle w:val="TF-CDIGO-FONTE"/>
              <w:rPr>
                <w:rStyle w:val="TF-COURIER10"/>
              </w:rPr>
            </w:pPr>
            <w:r w:rsidRPr="00C37022">
              <w:rPr>
                <w:rStyle w:val="TF-COURIER10"/>
              </w:rPr>
              <w:t>07</w:t>
            </w:r>
          </w:p>
          <w:p w14:paraId="47095EEF" w14:textId="7551B833" w:rsidR="00D306DD" w:rsidRPr="00C37022" w:rsidRDefault="00D306DD" w:rsidP="002F5BB7">
            <w:pPr>
              <w:pStyle w:val="TF-CDIGO-FONTE"/>
              <w:rPr>
                <w:rStyle w:val="TF-COURIER10"/>
              </w:rPr>
            </w:pPr>
            <w:r w:rsidRPr="00C37022">
              <w:rPr>
                <w:rStyle w:val="TF-COURIER10"/>
              </w:rPr>
              <w:t>08</w:t>
            </w:r>
          </w:p>
        </w:tc>
        <w:tc>
          <w:tcPr>
            <w:tcW w:w="8610" w:type="dxa"/>
            <w:vAlign w:val="center"/>
          </w:tcPr>
          <w:p w14:paraId="396F3951" w14:textId="236B0C79" w:rsidR="00D51D98" w:rsidRPr="00C37022" w:rsidRDefault="00171CB2" w:rsidP="002F5BB7">
            <w:pPr>
              <w:rPr>
                <w:rStyle w:val="TF-COURIER10"/>
                <w:szCs w:val="20"/>
                <w:lang w:val="en-US"/>
              </w:rPr>
            </w:pPr>
            <w:r w:rsidRPr="00C37022">
              <w:rPr>
                <w:rStyle w:val="TF-COURIER10"/>
                <w:szCs w:val="20"/>
                <w:lang w:val="en-US"/>
              </w:rPr>
              <w:t xml:space="preserve"> </w:t>
            </w:r>
            <w:r w:rsidR="00BD42A0" w:rsidRPr="00C37022">
              <w:rPr>
                <w:rStyle w:val="TF-COURIER10"/>
                <w:szCs w:val="20"/>
                <w:lang w:val="en-US"/>
              </w:rPr>
              <w:t>@Query(value = "select reporter_user_id, count(*) as</w:t>
            </w:r>
          </w:p>
          <w:p w14:paraId="02D61B0D" w14:textId="0EAD24D7" w:rsidR="00171CB2" w:rsidRPr="00C37022" w:rsidRDefault="00171CB2" w:rsidP="002F5BB7">
            <w:pPr>
              <w:rPr>
                <w:rStyle w:val="TF-COURIER10"/>
                <w:szCs w:val="20"/>
                <w:lang w:val="en-US"/>
              </w:rPr>
            </w:pPr>
            <w:r w:rsidRPr="00C37022">
              <w:rPr>
                <w:rStyle w:val="TF-COURIER10"/>
                <w:szCs w:val="20"/>
                <w:lang w:val="en-US"/>
              </w:rPr>
              <w:t xml:space="preserve"> </w:t>
            </w:r>
            <w:r w:rsidR="00BD42A0" w:rsidRPr="00C37022">
              <w:rPr>
                <w:rStyle w:val="TF-COURIER10"/>
                <w:szCs w:val="20"/>
                <w:lang w:val="en-US"/>
              </w:rPr>
              <w:t>occurrences_count from public.occurrence group by reporter_user_id</w:t>
            </w:r>
          </w:p>
          <w:p w14:paraId="09B7E327" w14:textId="6AD87FD6" w:rsidR="00BD42A0" w:rsidRPr="00C37022" w:rsidRDefault="00171CB2" w:rsidP="002F5BB7">
            <w:pPr>
              <w:rPr>
                <w:rStyle w:val="TF-COURIER10"/>
                <w:szCs w:val="20"/>
                <w:lang w:val="en-US"/>
              </w:rPr>
            </w:pPr>
            <w:r w:rsidRPr="00C37022">
              <w:rPr>
                <w:rStyle w:val="TF-COURIER10"/>
                <w:szCs w:val="20"/>
                <w:lang w:val="en-US"/>
              </w:rPr>
              <w:t xml:space="preserve"> </w:t>
            </w:r>
            <w:r w:rsidR="00BD42A0" w:rsidRPr="00C37022">
              <w:rPr>
                <w:rStyle w:val="TF-COURIER10"/>
                <w:szCs w:val="20"/>
                <w:lang w:val="en-US"/>
              </w:rPr>
              <w:t>order by occurrences_count desc", nativeQuery = true)</w:t>
            </w:r>
          </w:p>
          <w:p w14:paraId="7FB4FE82" w14:textId="7488FC4B" w:rsidR="00092612" w:rsidRPr="00C37022" w:rsidRDefault="00BD42A0" w:rsidP="002F5BB7">
            <w:pPr>
              <w:pStyle w:val="TF-CDIGO-FONTE"/>
              <w:rPr>
                <w:rStyle w:val="TF-COURIER10"/>
              </w:rPr>
            </w:pPr>
            <w:r w:rsidRPr="00C37022">
              <w:rPr>
                <w:rStyle w:val="TF-COURIER10"/>
              </w:rPr>
              <w:t>java.util.List&lt;Object[]&gt; findTopReportersNative();</w:t>
            </w:r>
          </w:p>
          <w:p w14:paraId="68428C5E" w14:textId="77777777" w:rsidR="00092612" w:rsidRDefault="008C5B18" w:rsidP="002F5BB7">
            <w:pPr>
              <w:pStyle w:val="TF-CDIGO-FONTE"/>
              <w:rPr>
                <w:rStyle w:val="TF-COURIER10"/>
              </w:rPr>
            </w:pPr>
            <w:r w:rsidRPr="00C37022">
              <w:rPr>
                <w:rStyle w:val="TF-COURIER10"/>
              </w:rPr>
              <w:t>}</w:t>
            </w:r>
          </w:p>
          <w:p w14:paraId="4C1606B1" w14:textId="04736ABC" w:rsidR="004B340E" w:rsidRPr="00C37022" w:rsidRDefault="004B340E" w:rsidP="002F5BB7">
            <w:pPr>
              <w:pStyle w:val="TF-CDIGO-FONTE"/>
              <w:rPr>
                <w:rStyle w:val="TF-COURIER10"/>
              </w:rPr>
            </w:pPr>
            <w:r>
              <w:rPr>
                <w:rStyle w:val="TF-COURIER10"/>
              </w:rPr>
              <w:t>}</w:t>
            </w:r>
          </w:p>
        </w:tc>
      </w:tr>
    </w:tbl>
    <w:p w14:paraId="6AA3AB6D" w14:textId="44916E04" w:rsidR="00534AED" w:rsidRDefault="008C5B18" w:rsidP="00BE4935">
      <w:pPr>
        <w:pStyle w:val="TF-FONTE"/>
      </w:pPr>
      <w:r>
        <w:t>Fonte: elaborada pela autora (2025).</w:t>
      </w:r>
    </w:p>
    <w:p w14:paraId="0F672458" w14:textId="77777777" w:rsidR="00D34892" w:rsidRDefault="00D34892" w:rsidP="00D34892">
      <w:pPr>
        <w:pStyle w:val="Ttulo3"/>
      </w:pPr>
      <w:bookmarkStart w:id="278" w:name="_Toc54164919"/>
      <w:bookmarkStart w:id="279" w:name="_Toc54165673"/>
      <w:bookmarkStart w:id="280" w:name="_Toc54169331"/>
      <w:bookmarkStart w:id="281" w:name="_Toc96347437"/>
      <w:bookmarkStart w:id="282" w:name="_Toc96357721"/>
      <w:bookmarkStart w:id="283" w:name="_Toc96491864"/>
      <w:bookmarkStart w:id="284" w:name="_Ref169367460"/>
      <w:bookmarkStart w:id="285" w:name="_Ref169741143"/>
      <w:bookmarkStart w:id="286" w:name="_Ref170114743"/>
      <w:bookmarkStart w:id="287" w:name="_Toc171669046"/>
      <w:bookmarkStart w:id="288" w:name="_Ref214698210"/>
      <w:bookmarkStart w:id="289" w:name="_Toc215432581"/>
      <w:r>
        <w:lastRenderedPageBreak/>
        <w:t>Operacionalidade da implementação</w:t>
      </w:r>
      <w:bookmarkEnd w:id="278"/>
      <w:bookmarkEnd w:id="279"/>
      <w:bookmarkEnd w:id="280"/>
      <w:bookmarkEnd w:id="281"/>
      <w:bookmarkEnd w:id="282"/>
      <w:bookmarkEnd w:id="283"/>
      <w:bookmarkEnd w:id="284"/>
      <w:bookmarkEnd w:id="285"/>
      <w:bookmarkEnd w:id="286"/>
      <w:bookmarkEnd w:id="287"/>
      <w:bookmarkEnd w:id="288"/>
      <w:bookmarkEnd w:id="289"/>
    </w:p>
    <w:p w14:paraId="11DE9C50" w14:textId="2754B86A" w:rsidR="00B52DDD" w:rsidRDefault="00732D1A" w:rsidP="00732D1A">
      <w:pPr>
        <w:pStyle w:val="TF-TEXTO"/>
      </w:pPr>
      <w:bookmarkStart w:id="290" w:name="_Toc54164920"/>
      <w:bookmarkStart w:id="291" w:name="_Toc54165674"/>
      <w:bookmarkStart w:id="292" w:name="_Toc54169332"/>
      <w:bookmarkStart w:id="293" w:name="_Toc96347438"/>
      <w:bookmarkStart w:id="294" w:name="_Toc96357722"/>
      <w:bookmarkStart w:id="295" w:name="_Toc96491865"/>
      <w:bookmarkStart w:id="296" w:name="_Ref206957890"/>
      <w:r w:rsidRPr="00EE44E4">
        <w:t>Est</w:t>
      </w:r>
      <w:r>
        <w:t xml:space="preserve">a subseção </w:t>
      </w:r>
      <w:r w:rsidRPr="00EE44E4">
        <w:t xml:space="preserve">tem </w:t>
      </w:r>
      <w:r w:rsidR="00B52DDD">
        <w:t xml:space="preserve">por objetivo </w:t>
      </w:r>
      <w:r w:rsidRPr="00EE44E4">
        <w:t>demonstrar</w:t>
      </w:r>
      <w:r w:rsidR="00B52DDD">
        <w:t xml:space="preserve"> a operacionalidade </w:t>
      </w:r>
      <w:r w:rsidRPr="00EE44E4">
        <w:t xml:space="preserve">da </w:t>
      </w:r>
      <w:r>
        <w:t>aplicação</w:t>
      </w:r>
      <w:r w:rsidR="00B52DDD">
        <w:t xml:space="preserve"> mediante a apresentação das interfaces da aplicação </w:t>
      </w:r>
      <w:r>
        <w:t>Rota Segura</w:t>
      </w:r>
      <w:r w:rsidR="00B52DDD">
        <w:t xml:space="preserve">, incluindo as </w:t>
      </w:r>
      <w:r>
        <w:t>mensagens de erro</w:t>
      </w:r>
      <w:r w:rsidRPr="00EE44E4">
        <w:t xml:space="preserve">, </w:t>
      </w:r>
      <w:r w:rsidR="00B52DDD">
        <w:t xml:space="preserve">sob a </w:t>
      </w:r>
      <w:r w:rsidRPr="00EE44E4">
        <w:t xml:space="preserve">perspectiva </w:t>
      </w:r>
      <w:r w:rsidR="00B52DDD">
        <w:t xml:space="preserve">da interação </w:t>
      </w:r>
      <w:r w:rsidRPr="00EE44E4">
        <w:t>do usuário</w:t>
      </w:r>
      <w:r w:rsidR="00B52DDD">
        <w:t>.</w:t>
      </w:r>
      <w:r w:rsidRPr="00EE44E4">
        <w:t xml:space="preserve"> </w:t>
      </w:r>
      <w:r w:rsidR="00B52DDD">
        <w:t xml:space="preserve">Ressalta-se que a concepção visual </w:t>
      </w:r>
      <w:r w:rsidR="00EC1DC7">
        <w:t>se fundamentou</w:t>
      </w:r>
      <w:r w:rsidR="00B52DDD">
        <w:t xml:space="preserve"> na prototipação realizada, bem como </w:t>
      </w:r>
      <w:r>
        <w:t>na</w:t>
      </w:r>
      <w:r w:rsidRPr="00EE44E4">
        <w:t>s HN</w:t>
      </w:r>
      <w:r>
        <w:t xml:space="preserve"> e </w:t>
      </w:r>
      <w:r w:rsidR="00B52DDD">
        <w:t>nas diretrizes</w:t>
      </w:r>
      <w:r>
        <w:t xml:space="preserve"> </w:t>
      </w:r>
      <w:r w:rsidRPr="00EE44E4">
        <w:t>do MD.</w:t>
      </w:r>
      <w:r w:rsidR="00FC7D35">
        <w:t xml:space="preserve"> </w:t>
      </w:r>
    </w:p>
    <w:p w14:paraId="4C3F6246" w14:textId="62BC9FCD" w:rsidR="00202A9A" w:rsidRDefault="00202A9A" w:rsidP="00732D1A">
      <w:pPr>
        <w:pStyle w:val="TF-TEXTO"/>
      </w:pPr>
      <w:r w:rsidRPr="00202A9A">
        <w:t xml:space="preserve">Como a aplicação envolve o envio de registros de desastres, presume-se que a maior parte dos usuários realizará esse processo diretamente pelo celular, especialmente por ser o dispositivo mais acessível para capturar e enviar fotos. Por esse motivo, a responsividade foi considerada desde o início do desenvolvimento, assegurando que a interface se adapte corretamente a diferentes tamanhos de tela sem prejuízo da experiência do usuário. A versão </w:t>
      </w:r>
      <w:del w:id="297" w:author="Dalton Solano dos Reis" w:date="2025-12-07T19:02:00Z" w16du:dateUtc="2025-12-07T22:02:00Z">
        <w:r w:rsidRPr="00202A9A" w:rsidDel="006D10BD">
          <w:delText>mobile</w:delText>
        </w:r>
      </w:del>
      <w:ins w:id="298" w:author="Dalton Solano dos Reis" w:date="2025-12-07T19:02:00Z" w16du:dateUtc="2025-12-07T22:02:00Z">
        <w:r w:rsidR="006D10BD">
          <w:t>móvel</w:t>
        </w:r>
      </w:ins>
      <w:r w:rsidRPr="00202A9A">
        <w:t xml:space="preserve"> </w:t>
      </w:r>
      <w:r w:rsidR="00F258B0" w:rsidRPr="00202A9A">
        <w:t>mantém o</w:t>
      </w:r>
      <w:r>
        <w:t xml:space="preserve"> </w:t>
      </w:r>
      <w:r w:rsidRPr="00202A9A">
        <w:t>conteúdo, organização e funcionalidades da versão desktop, apresentando apenas ajustes visuais necessários para facilitar o uso em telas menores. Após a exibição da interface em dispositivos móveis, também é demonstrada sua aparência em telas desktop, destacando a coerência e a adaptação do layout.</w:t>
      </w:r>
      <w:r w:rsidR="009C17F1">
        <w:t xml:space="preserve"> Por sua vez, a </w:t>
      </w:r>
      <w:r w:rsidR="009C17F1">
        <w:fldChar w:fldCharType="begin"/>
      </w:r>
      <w:r w:rsidR="009C17F1">
        <w:instrText xml:space="preserve"> REF _Ref215214772 \h </w:instrText>
      </w:r>
      <w:r w:rsidR="009C17F1">
        <w:fldChar w:fldCharType="separate"/>
      </w:r>
      <w:r w:rsidR="001C1872">
        <w:t xml:space="preserve">Figura </w:t>
      </w:r>
      <w:r w:rsidR="001C1872">
        <w:rPr>
          <w:noProof/>
        </w:rPr>
        <w:t>25</w:t>
      </w:r>
      <w:r w:rsidR="009C17F1">
        <w:fldChar w:fldCharType="end"/>
      </w:r>
      <w:r w:rsidR="009C17F1">
        <w:t>, apresenta a versão para desktop correspondente dessa interface.</w:t>
      </w:r>
    </w:p>
    <w:p w14:paraId="7D01437A" w14:textId="60FC11D5" w:rsidR="009C17F1" w:rsidRDefault="00B52DDD" w:rsidP="009C17F1">
      <w:pPr>
        <w:pStyle w:val="TF-TEXTO"/>
      </w:pPr>
      <w:r>
        <w:t>A</w:t>
      </w:r>
      <w:r w:rsidR="00A1740E" w:rsidRPr="00A1740E">
        <w:t xml:space="preserve"> </w:t>
      </w:r>
      <w:r w:rsidR="00E17E54">
        <w:rPr>
          <w:b/>
          <w:bCs/>
        </w:rPr>
        <w:fldChar w:fldCharType="begin"/>
      </w:r>
      <w:r w:rsidR="00E17E54">
        <w:instrText xml:space="preserve"> REF _Ref214623933 \h </w:instrText>
      </w:r>
      <w:r w:rsidR="00E17E54">
        <w:rPr>
          <w:b/>
          <w:bCs/>
        </w:rPr>
      </w:r>
      <w:r w:rsidR="00E17E54">
        <w:rPr>
          <w:b/>
          <w:bCs/>
        </w:rPr>
        <w:fldChar w:fldCharType="separate"/>
      </w:r>
      <w:r w:rsidR="001C1872">
        <w:t xml:space="preserve">Figura </w:t>
      </w:r>
      <w:r w:rsidR="001C1872">
        <w:rPr>
          <w:noProof/>
        </w:rPr>
        <w:t>24</w:t>
      </w:r>
      <w:r w:rsidR="00E17E54">
        <w:rPr>
          <w:b/>
          <w:bCs/>
        </w:rPr>
        <w:fldChar w:fldCharType="end"/>
      </w:r>
      <w:r>
        <w:rPr>
          <w:b/>
          <w:bCs/>
        </w:rPr>
        <w:t xml:space="preserve"> </w:t>
      </w:r>
      <w:r w:rsidRPr="00D57164">
        <w:t>(a)</w:t>
      </w:r>
      <w:r w:rsidR="00E17E54">
        <w:rPr>
          <w:b/>
          <w:bCs/>
        </w:rPr>
        <w:t xml:space="preserve"> </w:t>
      </w:r>
      <w:r>
        <w:t xml:space="preserve">exibe </w:t>
      </w:r>
      <w:r w:rsidR="00A1740E" w:rsidRPr="00A1740E">
        <w:t>a tela inicial d</w:t>
      </w:r>
      <w:r w:rsidR="00BC58FF">
        <w:t xml:space="preserve">a aplicação </w:t>
      </w:r>
      <w:r w:rsidR="00A1740E" w:rsidRPr="009771FE">
        <w:t>Rota Segura.</w:t>
      </w:r>
      <w:r w:rsidR="00A1740E" w:rsidRPr="00A1740E">
        <w:t xml:space="preserve"> No topo, encontra-se o ícone ilustrativo </w:t>
      </w:r>
      <w:r w:rsidR="002C070D">
        <w:t>da aplicação</w:t>
      </w:r>
      <w:r w:rsidR="006E7E83">
        <w:t xml:space="preserve"> (letra A)</w:t>
      </w:r>
      <w:r w:rsidR="002C070D">
        <w:t>,</w:t>
      </w:r>
      <w:r w:rsidR="00A1740E" w:rsidRPr="00A1740E">
        <w:t xml:space="preserve"> seguido do título </w:t>
      </w:r>
      <w:r w:rsidR="00A1740E" w:rsidRPr="00D3066C">
        <w:rPr>
          <w:rStyle w:val="TF-COURIER10"/>
        </w:rPr>
        <w:t>Rota Segura</w:t>
      </w:r>
      <w:r w:rsidR="00A1740E" w:rsidRPr="00A1740E">
        <w:t xml:space="preserve">. Logo abaixo, o botão </w:t>
      </w:r>
      <w:r w:rsidR="00A1740E" w:rsidRPr="00D3066C">
        <w:rPr>
          <w:rStyle w:val="TF-COURIER10"/>
        </w:rPr>
        <w:t>Entrar</w:t>
      </w:r>
      <w:r w:rsidR="00A1740E" w:rsidRPr="00A1740E">
        <w:t xml:space="preserve"> permite que o usuário avance para a etapa de autenticação n</w:t>
      </w:r>
      <w:r w:rsidR="00BC58FF">
        <w:t>a aplicação</w:t>
      </w:r>
      <w:r w:rsidR="00A1740E" w:rsidRPr="00A1740E">
        <w:t xml:space="preserve">. Abaixo dele, encontra-se o botão </w:t>
      </w:r>
      <w:r w:rsidR="00A1740E" w:rsidRPr="00D3066C">
        <w:rPr>
          <w:rStyle w:val="TF-COURIER10"/>
        </w:rPr>
        <w:t>Criar conta</w:t>
      </w:r>
      <w:r w:rsidR="00A1740E" w:rsidRPr="00A1740E">
        <w:t>, destinado aos novos usuários que ainda não possuem cadastro e desejam realizar o registro inicial</w:t>
      </w:r>
      <w:r w:rsidR="00A1740E" w:rsidRPr="00B52DDD">
        <w:t>.</w:t>
      </w:r>
      <w:r w:rsidRPr="00B52DDD">
        <w:t xml:space="preserve"> Na</w:t>
      </w:r>
      <w:r w:rsidRPr="00D57164">
        <w:t xml:space="preserve"> sequência, a </w:t>
      </w:r>
      <w:r w:rsidRPr="00D57164">
        <w:fldChar w:fldCharType="begin"/>
      </w:r>
      <w:r w:rsidRPr="00B52DDD">
        <w:instrText xml:space="preserve"> REF _Ref214623933 \h </w:instrText>
      </w:r>
      <w:r w:rsidRPr="00D57164">
        <w:instrText xml:space="preserve"> \* MERGEFORMAT </w:instrText>
      </w:r>
      <w:r w:rsidRPr="00D57164">
        <w:fldChar w:fldCharType="separate"/>
      </w:r>
      <w:r w:rsidR="001C1872">
        <w:t xml:space="preserve">Figura </w:t>
      </w:r>
      <w:r w:rsidR="001C1872">
        <w:rPr>
          <w:noProof/>
        </w:rPr>
        <w:t>24</w:t>
      </w:r>
      <w:r w:rsidRPr="00D57164">
        <w:fldChar w:fldCharType="end"/>
      </w:r>
      <w:r>
        <w:rPr>
          <w:b/>
          <w:bCs/>
        </w:rPr>
        <w:t xml:space="preserve"> </w:t>
      </w:r>
      <w:r w:rsidRPr="00AE19FC">
        <w:t>(</w:t>
      </w:r>
      <w:r>
        <w:t>b</w:t>
      </w:r>
      <w:r w:rsidRPr="00AE19FC">
        <w:t>)</w:t>
      </w:r>
      <w:r w:rsidR="002C070D">
        <w:t xml:space="preserve"> exibe a interface de </w:t>
      </w:r>
      <w:r w:rsidRPr="00D57164">
        <w:rPr>
          <w:i/>
          <w:iCs/>
        </w:rPr>
        <w:t>login</w:t>
      </w:r>
      <w:r w:rsidRPr="007756F7">
        <w:t xml:space="preserve"> </w:t>
      </w:r>
      <w:r>
        <w:t>da aplicação</w:t>
      </w:r>
      <w:r w:rsidRPr="007756F7">
        <w:t>.</w:t>
      </w:r>
      <w:r w:rsidR="00D11793">
        <w:t xml:space="preserve"> É necessário que</w:t>
      </w:r>
      <w:r w:rsidRPr="007756F7">
        <w:t xml:space="preserve"> o usuário informe seu </w:t>
      </w:r>
      <w:r w:rsidRPr="00345DFC">
        <w:rPr>
          <w:rStyle w:val="TF-COURIER10"/>
        </w:rPr>
        <w:t>Email</w:t>
      </w:r>
      <w:r w:rsidRPr="007756F7">
        <w:t xml:space="preserve"> e sua </w:t>
      </w:r>
      <w:r w:rsidRPr="00345DFC">
        <w:rPr>
          <w:rStyle w:val="TF-COURIER10"/>
        </w:rPr>
        <w:t>Senha</w:t>
      </w:r>
      <w:r w:rsidR="00D36735">
        <w:t>, a</w:t>
      </w:r>
      <w:r w:rsidRPr="007756F7">
        <w:t xml:space="preserve">mbos os campos exibem um asterisco indicando obrigatoriedade. Após preencher os dados, o usuário pode acessar </w:t>
      </w:r>
      <w:r>
        <w:t xml:space="preserve">a aplicação </w:t>
      </w:r>
      <w:r w:rsidRPr="007756F7">
        <w:t xml:space="preserve">clicando no botão </w:t>
      </w:r>
      <w:r w:rsidRPr="00345DFC">
        <w:rPr>
          <w:rStyle w:val="TF-COURIER10"/>
        </w:rPr>
        <w:t>Entrar</w:t>
      </w:r>
      <w:r w:rsidRPr="007756F7">
        <w:t xml:space="preserve">. Caso ainda não possua uma conta, a interface oferece o link </w:t>
      </w:r>
      <w:r w:rsidRPr="00345DFC">
        <w:rPr>
          <w:rStyle w:val="TF-COURIER10"/>
        </w:rPr>
        <w:t>Cadastre-se</w:t>
      </w:r>
      <w:r w:rsidR="009771FE">
        <w:rPr>
          <w:rStyle w:val="TF-COURIER10"/>
        </w:rPr>
        <w:t xml:space="preserve"> </w:t>
      </w:r>
      <w:r w:rsidR="00D36735" w:rsidRPr="009771FE">
        <w:t xml:space="preserve">(letra </w:t>
      </w:r>
      <w:r w:rsidR="009771FE" w:rsidRPr="009771FE">
        <w:t>(</w:t>
      </w:r>
      <w:r w:rsidR="006E7E83">
        <w:t>B</w:t>
      </w:r>
      <w:r w:rsidR="009771FE" w:rsidRPr="009771FE">
        <w:t>)</w:t>
      </w:r>
      <w:r w:rsidR="00D36735" w:rsidRPr="009771FE">
        <w:t>)</w:t>
      </w:r>
      <w:r w:rsidRPr="009771FE">
        <w:t>,</w:t>
      </w:r>
      <w:r w:rsidRPr="007756F7">
        <w:t xml:space="preserve"> que redireciona à página de criação de conta.</w:t>
      </w:r>
      <w:r w:rsidR="009C17F1">
        <w:t xml:space="preserve"> Complementarmente, a </w:t>
      </w:r>
      <w:r w:rsidR="009C17F1">
        <w:fldChar w:fldCharType="begin"/>
      </w:r>
      <w:r w:rsidR="009C17F1">
        <w:instrText xml:space="preserve"> REF _Ref215214850 \h </w:instrText>
      </w:r>
      <w:r w:rsidR="009C17F1">
        <w:fldChar w:fldCharType="separate"/>
      </w:r>
      <w:r w:rsidR="001C1872">
        <w:t xml:space="preserve">Figura </w:t>
      </w:r>
      <w:r w:rsidR="001C1872">
        <w:rPr>
          <w:noProof/>
        </w:rPr>
        <w:t>26</w:t>
      </w:r>
      <w:r w:rsidR="009C17F1">
        <w:fldChar w:fldCharType="end"/>
      </w:r>
      <w:r w:rsidR="009C17F1">
        <w:t>, ilustra a versão para desktop correspondente dessa interface.</w:t>
      </w:r>
    </w:p>
    <w:p w14:paraId="450AC0C8" w14:textId="73C98EB3" w:rsidR="00D760DB" w:rsidRDefault="00D760DB" w:rsidP="00C942C1">
      <w:pPr>
        <w:pStyle w:val="TF-LEGENDA"/>
      </w:pPr>
      <w:bookmarkStart w:id="299" w:name="_Ref214623933"/>
      <w:bookmarkStart w:id="300" w:name="_Toc215432444"/>
      <w:r>
        <w:lastRenderedPageBreak/>
        <w:t xml:space="preserve">Figura </w:t>
      </w:r>
      <w:fldSimple w:instr=" SEQ Figura \* ARABIC ">
        <w:r w:rsidR="001C1872">
          <w:rPr>
            <w:noProof/>
          </w:rPr>
          <w:t>24</w:t>
        </w:r>
      </w:fldSimple>
      <w:bookmarkEnd w:id="299"/>
      <w:r>
        <w:t xml:space="preserve"> </w:t>
      </w:r>
      <w:r w:rsidR="00C942C1">
        <w:t xml:space="preserve">– Tela </w:t>
      </w:r>
      <w:r w:rsidR="00B52DDD">
        <w:t xml:space="preserve">(a) </w:t>
      </w:r>
      <w:r w:rsidR="00C942C1">
        <w:t>inicial</w:t>
      </w:r>
      <w:r w:rsidR="00B52DDD">
        <w:t xml:space="preserve"> e (b) de </w:t>
      </w:r>
      <w:r w:rsidR="00B52DDD" w:rsidRPr="00D57164">
        <w:rPr>
          <w:i/>
          <w:iCs/>
        </w:rPr>
        <w:t>login</w:t>
      </w:r>
      <w:bookmarkEnd w:id="300"/>
    </w:p>
    <w:p w14:paraId="5359823E" w14:textId="1BCA1E45" w:rsidR="00B52DDD" w:rsidRDefault="00B52DDD" w:rsidP="004426E5">
      <w:pPr>
        <w:pStyle w:val="TF-FIGURA"/>
      </w:pPr>
      <w:r w:rsidRPr="00B52DDD">
        <w:rPr>
          <w:noProof/>
        </w:rPr>
        <w:t xml:space="preserve"> </w:t>
      </w:r>
      <w:r w:rsidR="006C7758" w:rsidRPr="004426E5">
        <w:rPr>
          <w:noProof/>
        </w:rPr>
        <w:drawing>
          <wp:inline distT="0" distB="0" distL="0" distR="0" wp14:anchorId="33F80B84" wp14:editId="190722CB">
            <wp:extent cx="5618480" cy="4761992"/>
            <wp:effectExtent l="19050" t="19050" r="20320" b="19685"/>
            <wp:docPr id="3803164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16410" name="Imagem 380316410"/>
                    <pic:cNvPicPr/>
                  </pic:nvPicPr>
                  <pic:blipFill rotWithShape="1">
                    <a:blip r:embed="rId42" cstate="print">
                      <a:extLst>
                        <a:ext uri="{28A0092B-C50C-407E-A947-70E740481C1C}">
                          <a14:useLocalDpi xmlns:a14="http://schemas.microsoft.com/office/drawing/2010/main" val="0"/>
                        </a:ext>
                      </a:extLst>
                    </a:blip>
                    <a:srcRect b="46441"/>
                    <a:stretch>
                      <a:fillRect/>
                    </a:stretch>
                  </pic:blipFill>
                  <pic:spPr bwMode="auto">
                    <a:xfrm>
                      <a:off x="0" y="0"/>
                      <a:ext cx="5626152" cy="476849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16A2CB0" w14:textId="49B477F4" w:rsidR="000C4B58" w:rsidRDefault="00D760DB" w:rsidP="00D760DB">
      <w:pPr>
        <w:pStyle w:val="TF-FONTE"/>
      </w:pPr>
      <w:r>
        <w:t>Fonte: elaborada pela autora (2025).</w:t>
      </w:r>
    </w:p>
    <w:p w14:paraId="3124A665" w14:textId="475155B2" w:rsidR="006E7E83" w:rsidRDefault="006E7E83" w:rsidP="006E7E83">
      <w:pPr>
        <w:pStyle w:val="TF-LEGENDA"/>
      </w:pPr>
      <w:bookmarkStart w:id="301" w:name="_Ref215214772"/>
      <w:bookmarkStart w:id="302" w:name="_Toc215432445"/>
      <w:r>
        <w:t xml:space="preserve">Figura </w:t>
      </w:r>
      <w:fldSimple w:instr=" SEQ Figura \* ARABIC ">
        <w:r w:rsidR="001C1872">
          <w:rPr>
            <w:noProof/>
          </w:rPr>
          <w:t>25</w:t>
        </w:r>
      </w:fldSimple>
      <w:bookmarkEnd w:id="301"/>
      <w:r>
        <w:t xml:space="preserve"> –</w:t>
      </w:r>
      <w:r w:rsidRPr="006E7E83">
        <w:t xml:space="preserve"> </w:t>
      </w:r>
      <w:r>
        <w:t xml:space="preserve">Tela ilustrada na </w:t>
      </w:r>
      <w:r>
        <w:fldChar w:fldCharType="begin"/>
      </w:r>
      <w:r>
        <w:instrText xml:space="preserve"> REF _Ref214623933 \h </w:instrText>
      </w:r>
      <w:r>
        <w:fldChar w:fldCharType="separate"/>
      </w:r>
      <w:r w:rsidR="001C1872">
        <w:t xml:space="preserve">Figura </w:t>
      </w:r>
      <w:r w:rsidR="001C1872">
        <w:rPr>
          <w:noProof/>
        </w:rPr>
        <w:t>24</w:t>
      </w:r>
      <w:r>
        <w:fldChar w:fldCharType="end"/>
      </w:r>
      <w:r w:rsidR="00CC2819">
        <w:t xml:space="preserve"> </w:t>
      </w:r>
      <w:r>
        <w:t>(a) em desktop</w:t>
      </w:r>
      <w:bookmarkEnd w:id="302"/>
    </w:p>
    <w:p w14:paraId="6EAFE546" w14:textId="0C78FBC6" w:rsidR="006E7E83" w:rsidRDefault="006E7E83" w:rsidP="006E7E83">
      <w:pPr>
        <w:pStyle w:val="TF-FIGURA"/>
      </w:pPr>
      <w:r>
        <w:rPr>
          <w:noProof/>
        </w:rPr>
        <w:drawing>
          <wp:inline distT="0" distB="0" distL="0" distR="0" wp14:anchorId="185F9740" wp14:editId="49BAC15F">
            <wp:extent cx="5597514" cy="2891790"/>
            <wp:effectExtent l="19050" t="19050" r="22860" b="22860"/>
            <wp:docPr id="169749089" name="Imagem 1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9089" name="Imagem 11" descr="Interface gráfica do usuário, Aplicativo&#10;&#10;O conteúdo gerado por IA pode estar incorreto."/>
                    <pic:cNvPicPr/>
                  </pic:nvPicPr>
                  <pic:blipFill rotWithShape="1">
                    <a:blip r:embed="rId43">
                      <a:extLst>
                        <a:ext uri="{28A0092B-C50C-407E-A947-70E740481C1C}">
                          <a14:useLocalDpi xmlns:a14="http://schemas.microsoft.com/office/drawing/2010/main" val="0"/>
                        </a:ext>
                      </a:extLst>
                    </a:blip>
                    <a:srcRect l="12323" r="9719" b="28680"/>
                    <a:stretch>
                      <a:fillRect/>
                    </a:stretch>
                  </pic:blipFill>
                  <pic:spPr bwMode="auto">
                    <a:xfrm>
                      <a:off x="0" y="0"/>
                      <a:ext cx="5634055" cy="291066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616E1EB9" w14:textId="77777777" w:rsidR="006E7E83" w:rsidRDefault="006E7E83" w:rsidP="006E7E83">
      <w:pPr>
        <w:pStyle w:val="TF-FONTE"/>
      </w:pPr>
      <w:r>
        <w:t>Fonte: elaborada pela autora (2025).</w:t>
      </w:r>
    </w:p>
    <w:p w14:paraId="6BB65127" w14:textId="50208BBE" w:rsidR="006E7E83" w:rsidRDefault="006E7E83" w:rsidP="006E7E83">
      <w:pPr>
        <w:pStyle w:val="TF-LEGENDA"/>
      </w:pPr>
      <w:bookmarkStart w:id="303" w:name="_Ref215214850"/>
      <w:bookmarkStart w:id="304" w:name="_Toc215432446"/>
      <w:r>
        <w:lastRenderedPageBreak/>
        <w:t xml:space="preserve">Figura </w:t>
      </w:r>
      <w:fldSimple w:instr=" SEQ Figura \* ARABIC ">
        <w:r w:rsidR="001C1872">
          <w:rPr>
            <w:noProof/>
          </w:rPr>
          <w:t>26</w:t>
        </w:r>
      </w:fldSimple>
      <w:bookmarkEnd w:id="303"/>
      <w:r w:rsidRPr="006E7E83">
        <w:t xml:space="preserve"> </w:t>
      </w:r>
      <w:r>
        <w:t xml:space="preserve">– Tela ilustrada na </w:t>
      </w:r>
      <w:r>
        <w:fldChar w:fldCharType="begin"/>
      </w:r>
      <w:r>
        <w:instrText xml:space="preserve"> REF _Ref214623933 \h </w:instrText>
      </w:r>
      <w:r>
        <w:fldChar w:fldCharType="separate"/>
      </w:r>
      <w:r w:rsidR="001C1872">
        <w:t xml:space="preserve">Figura </w:t>
      </w:r>
      <w:r w:rsidR="001C1872">
        <w:rPr>
          <w:noProof/>
        </w:rPr>
        <w:t>24</w:t>
      </w:r>
      <w:r>
        <w:fldChar w:fldCharType="end"/>
      </w:r>
      <w:r w:rsidR="00CC2819">
        <w:t xml:space="preserve"> </w:t>
      </w:r>
      <w:r>
        <w:t>(b) em desktop</w:t>
      </w:r>
      <w:bookmarkEnd w:id="304"/>
    </w:p>
    <w:p w14:paraId="174B53BC" w14:textId="49130BE9" w:rsidR="006E7E83" w:rsidRDefault="006E7E83" w:rsidP="006E7E83">
      <w:pPr>
        <w:pStyle w:val="TF-FIGURA"/>
      </w:pPr>
      <w:r w:rsidRPr="006E7E83">
        <w:rPr>
          <w:noProof/>
        </w:rPr>
        <w:drawing>
          <wp:inline distT="0" distB="0" distL="0" distR="0" wp14:anchorId="7ABCCC19" wp14:editId="44F52F1A">
            <wp:extent cx="5648228" cy="3303270"/>
            <wp:effectExtent l="19050" t="19050" r="10160" b="11430"/>
            <wp:docPr id="245279919" name="Imagem 12" descr="Interface gráfica do usuário, Aplicativ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9919" name="Imagem 12" descr="Interface gráfica do usuário, Aplicativo, Site&#10;&#10;O conteúdo gerado por IA pode estar incorreto."/>
                    <pic:cNvPicPr/>
                  </pic:nvPicPr>
                  <pic:blipFill rotWithShape="1">
                    <a:blip r:embed="rId44">
                      <a:extLst>
                        <a:ext uri="{28A0092B-C50C-407E-A947-70E740481C1C}">
                          <a14:useLocalDpi xmlns:a14="http://schemas.microsoft.com/office/drawing/2010/main" val="0"/>
                        </a:ext>
                      </a:extLst>
                    </a:blip>
                    <a:srcRect l="10908" t="8067" r="7906" b="7853"/>
                    <a:stretch>
                      <a:fillRect/>
                    </a:stretch>
                  </pic:blipFill>
                  <pic:spPr bwMode="auto">
                    <a:xfrm>
                      <a:off x="0" y="0"/>
                      <a:ext cx="5676051" cy="331954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1A10743" w14:textId="74AB5AC2" w:rsidR="006E7E83" w:rsidRPr="00297095" w:rsidRDefault="006E7E83" w:rsidP="006E7E83">
      <w:pPr>
        <w:pStyle w:val="TF-FONTE"/>
      </w:pPr>
      <w:r>
        <w:t>Fonte: elaborada pela autora (2025).</w:t>
      </w:r>
    </w:p>
    <w:p w14:paraId="6DD42464" w14:textId="7D761FB2" w:rsidR="00C07B37" w:rsidRDefault="005B2B65" w:rsidP="00732D1A">
      <w:pPr>
        <w:pStyle w:val="TF-TEXTO"/>
      </w:pPr>
      <w:r>
        <w:t>A</w:t>
      </w:r>
      <w:r>
        <w:rPr>
          <w:b/>
          <w:bCs/>
        </w:rPr>
        <w:t xml:space="preserve"> </w:t>
      </w:r>
      <w:r w:rsidR="00E17E54">
        <w:rPr>
          <w:b/>
          <w:bCs/>
        </w:rPr>
        <w:fldChar w:fldCharType="begin"/>
      </w:r>
      <w:r w:rsidR="00E17E54">
        <w:rPr>
          <w:b/>
          <w:bCs/>
        </w:rPr>
        <w:instrText xml:space="preserve"> REF _Ref214623951 \h </w:instrText>
      </w:r>
      <w:r w:rsidR="00E17E54">
        <w:rPr>
          <w:b/>
          <w:bCs/>
        </w:rPr>
      </w:r>
      <w:r w:rsidR="00E17E54">
        <w:rPr>
          <w:b/>
          <w:bCs/>
        </w:rPr>
        <w:fldChar w:fldCharType="separate"/>
      </w:r>
      <w:r w:rsidR="001C1872">
        <w:t xml:space="preserve">Figura </w:t>
      </w:r>
      <w:r w:rsidR="001C1872">
        <w:rPr>
          <w:noProof/>
        </w:rPr>
        <w:t>27</w:t>
      </w:r>
      <w:r w:rsidR="00E17E54">
        <w:rPr>
          <w:b/>
          <w:bCs/>
        </w:rPr>
        <w:fldChar w:fldCharType="end"/>
      </w:r>
      <w:r>
        <w:rPr>
          <w:b/>
          <w:bCs/>
        </w:rPr>
        <w:t xml:space="preserve"> </w:t>
      </w:r>
      <w:r w:rsidR="00C07B37" w:rsidRPr="00C07B37">
        <w:t>apresenta</w:t>
      </w:r>
      <w:r>
        <w:t xml:space="preserve"> a interface destinada à </w:t>
      </w:r>
      <w:r w:rsidR="00C07B37" w:rsidRPr="00C07B37">
        <w:t xml:space="preserve">criação de conta. O formulário solicita o preenchimento dos campos </w:t>
      </w:r>
      <w:r w:rsidR="00C07B37" w:rsidRPr="00AD6CF5">
        <w:rPr>
          <w:rStyle w:val="TF-COURIER10"/>
        </w:rPr>
        <w:t>Nome</w:t>
      </w:r>
      <w:r w:rsidR="00C07B37" w:rsidRPr="00C07B37">
        <w:t xml:space="preserve">, </w:t>
      </w:r>
      <w:r w:rsidR="00C07B37" w:rsidRPr="00AD6CF5">
        <w:rPr>
          <w:rStyle w:val="TF-COURIER10"/>
        </w:rPr>
        <w:t>Sobrenome</w:t>
      </w:r>
      <w:r w:rsidR="00C07B37" w:rsidRPr="00C07B37">
        <w:t xml:space="preserve">, </w:t>
      </w:r>
      <w:r w:rsidR="00C07B37" w:rsidRPr="00AD6CF5">
        <w:rPr>
          <w:rStyle w:val="TF-COURIER10"/>
        </w:rPr>
        <w:t>Email</w:t>
      </w:r>
      <w:r w:rsidR="00C07B37" w:rsidRPr="00C07B37">
        <w:t xml:space="preserve"> e </w:t>
      </w:r>
      <w:r w:rsidR="00C07B37" w:rsidRPr="00AD6CF5">
        <w:rPr>
          <w:rStyle w:val="TF-COURIER10"/>
        </w:rPr>
        <w:t>Senha</w:t>
      </w:r>
      <w:r w:rsidR="00C07B37" w:rsidRPr="00C07B37">
        <w:t xml:space="preserve">, todos </w:t>
      </w:r>
      <w:r>
        <w:t xml:space="preserve">de caráter </w:t>
      </w:r>
      <w:r w:rsidR="00C07B37" w:rsidRPr="00C07B37">
        <w:t>obrigatório, conforme indicado pelos asteriscos a</w:t>
      </w:r>
      <w:r>
        <w:t xml:space="preserve">djacentes. Após a inserção dos dados, </w:t>
      </w:r>
      <w:r w:rsidRPr="005B2B65">
        <w:t>a submissão efetiva-se mediante o acionamento</w:t>
      </w:r>
      <w:r>
        <w:t xml:space="preserve"> </w:t>
      </w:r>
      <w:r w:rsidR="00C07B37" w:rsidRPr="00C07B37">
        <w:t xml:space="preserve">do botão </w:t>
      </w:r>
      <w:r w:rsidR="00C07B37" w:rsidRPr="00AD6CF5">
        <w:rPr>
          <w:rStyle w:val="TF-COURIER10"/>
        </w:rPr>
        <w:t>Criar conta</w:t>
      </w:r>
      <w:r w:rsidR="00C07B37" w:rsidRPr="00C07B37">
        <w:t>. A</w:t>
      </w:r>
      <w:r>
        <w:t xml:space="preserve">dicionalmente, </w:t>
      </w:r>
      <w:r w:rsidR="00C07B37" w:rsidRPr="00C07B37">
        <w:t xml:space="preserve">a interface disponibiliza o link </w:t>
      </w:r>
      <w:r w:rsidR="00521AEA">
        <w:rPr>
          <w:rStyle w:val="TF-COURIER10"/>
        </w:rPr>
        <w:t>Faça login</w:t>
      </w:r>
      <w:r w:rsidRPr="00D57164">
        <w:t>, o qual</w:t>
      </w:r>
      <w:r w:rsidR="00C07B37" w:rsidRPr="00C07B37">
        <w:t xml:space="preserve"> </w:t>
      </w:r>
      <w:r>
        <w:t xml:space="preserve">permite o redirecionamento de </w:t>
      </w:r>
      <w:r w:rsidR="00C07B37" w:rsidRPr="00C07B37">
        <w:t xml:space="preserve">usuários já </w:t>
      </w:r>
      <w:r>
        <w:t>cadastrados para a t</w:t>
      </w:r>
      <w:r w:rsidR="00C07B37" w:rsidRPr="00C07B37">
        <w:t>ela de autenticação.</w:t>
      </w:r>
      <w:r w:rsidR="009C17F1">
        <w:t xml:space="preserve"> Por sua vez, a </w:t>
      </w:r>
      <w:r w:rsidR="009C17F1">
        <w:fldChar w:fldCharType="begin"/>
      </w:r>
      <w:r w:rsidR="009C17F1">
        <w:instrText xml:space="preserve"> REF _Ref214974981 \h </w:instrText>
      </w:r>
      <w:r w:rsidR="009C17F1">
        <w:fldChar w:fldCharType="separate"/>
      </w:r>
      <w:r w:rsidR="001C1872">
        <w:t xml:space="preserve">Figura </w:t>
      </w:r>
      <w:r w:rsidR="001C1872">
        <w:rPr>
          <w:noProof/>
        </w:rPr>
        <w:t>28</w:t>
      </w:r>
      <w:r w:rsidR="009C17F1">
        <w:fldChar w:fldCharType="end"/>
      </w:r>
      <w:r w:rsidR="009C17F1">
        <w:t>, ilustra a</w:t>
      </w:r>
      <w:r w:rsidR="0061681E">
        <w:t xml:space="preserve"> tela equivalente da versão para desktop.</w:t>
      </w:r>
    </w:p>
    <w:p w14:paraId="72A8070C" w14:textId="36B62D82" w:rsidR="007E796F" w:rsidRDefault="007E796F" w:rsidP="00C942C1">
      <w:pPr>
        <w:pStyle w:val="TF-LEGENDA"/>
      </w:pPr>
      <w:bookmarkStart w:id="305" w:name="_Ref214623951"/>
      <w:bookmarkStart w:id="306" w:name="_Toc215432447"/>
      <w:r>
        <w:lastRenderedPageBreak/>
        <w:t xml:space="preserve">Figura </w:t>
      </w:r>
      <w:fldSimple w:instr=" SEQ Figura \* ARABIC ">
        <w:r w:rsidR="001C1872">
          <w:rPr>
            <w:noProof/>
          </w:rPr>
          <w:t>27</w:t>
        </w:r>
      </w:fldSimple>
      <w:bookmarkEnd w:id="305"/>
      <w:r w:rsidR="00D46CD2">
        <w:t xml:space="preserve"> </w:t>
      </w:r>
      <w:r w:rsidR="00C942C1">
        <w:t>– Tela de cad</w:t>
      </w:r>
      <w:r w:rsidR="00D46CD2">
        <w:t>a</w:t>
      </w:r>
      <w:r w:rsidR="00C942C1">
        <w:t>stro</w:t>
      </w:r>
      <w:bookmarkEnd w:id="306"/>
    </w:p>
    <w:p w14:paraId="2693D714" w14:textId="19217295" w:rsidR="000C4B58" w:rsidRDefault="006E7E83" w:rsidP="004F30B4">
      <w:pPr>
        <w:pStyle w:val="TF-FIGURA"/>
      </w:pPr>
      <w:r>
        <w:rPr>
          <w:noProof/>
        </w:rPr>
        <w:drawing>
          <wp:inline distT="0" distB="0" distL="0" distR="0" wp14:anchorId="33356E62" wp14:editId="16175AE8">
            <wp:extent cx="2548890" cy="4306982"/>
            <wp:effectExtent l="19050" t="19050" r="22860" b="17780"/>
            <wp:docPr id="1325465599" name="Imagem 13"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65599" name="Imagem 13" descr="Interface gráfica do usuário, Texto, Aplicativo&#10;&#10;O conteúdo gerado por IA pode estar incorreto."/>
                    <pic:cNvPicPr/>
                  </pic:nvPicPr>
                  <pic:blipFill rotWithShape="1">
                    <a:blip r:embed="rId45" cstate="print">
                      <a:extLst>
                        <a:ext uri="{28A0092B-C50C-407E-A947-70E740481C1C}">
                          <a14:useLocalDpi xmlns:a14="http://schemas.microsoft.com/office/drawing/2010/main" val="0"/>
                        </a:ext>
                      </a:extLst>
                    </a:blip>
                    <a:srcRect t="3317" b="6049"/>
                    <a:stretch>
                      <a:fillRect/>
                    </a:stretch>
                  </pic:blipFill>
                  <pic:spPr bwMode="auto">
                    <a:xfrm>
                      <a:off x="0" y="0"/>
                      <a:ext cx="2552693" cy="4313409"/>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5C6993" w14:textId="060F5946" w:rsidR="000C4B58" w:rsidRDefault="007E796F" w:rsidP="007E796F">
      <w:pPr>
        <w:pStyle w:val="TF-FONTE"/>
      </w:pPr>
      <w:r>
        <w:t>Fonte: elaborada pela autora (2025).</w:t>
      </w:r>
    </w:p>
    <w:p w14:paraId="6A83A151" w14:textId="45173095" w:rsidR="0091056F" w:rsidRDefault="0091056F" w:rsidP="00A57557">
      <w:pPr>
        <w:pStyle w:val="TF-LEGENDA"/>
      </w:pPr>
      <w:bookmarkStart w:id="307" w:name="_Ref214974981"/>
      <w:bookmarkStart w:id="308" w:name="_Toc215432448"/>
      <w:r>
        <w:t xml:space="preserve">Figura </w:t>
      </w:r>
      <w:fldSimple w:instr=" SEQ Figura \* ARABIC ">
        <w:r w:rsidR="001C1872">
          <w:rPr>
            <w:noProof/>
          </w:rPr>
          <w:t>28</w:t>
        </w:r>
      </w:fldSimple>
      <w:bookmarkEnd w:id="307"/>
      <w:r w:rsidR="00A57557">
        <w:t xml:space="preserve"> – Tela ilustrada na </w:t>
      </w:r>
      <w:r w:rsidR="00A57557">
        <w:fldChar w:fldCharType="begin"/>
      </w:r>
      <w:r w:rsidR="00A57557">
        <w:instrText xml:space="preserve"> REF _Ref214623951 \h </w:instrText>
      </w:r>
      <w:r w:rsidR="00A57557">
        <w:fldChar w:fldCharType="separate"/>
      </w:r>
      <w:r w:rsidR="001C1872">
        <w:t xml:space="preserve">Figura </w:t>
      </w:r>
      <w:r w:rsidR="001C1872">
        <w:rPr>
          <w:noProof/>
        </w:rPr>
        <w:t>27</w:t>
      </w:r>
      <w:r w:rsidR="00A57557">
        <w:fldChar w:fldCharType="end"/>
      </w:r>
      <w:r w:rsidR="00A57557">
        <w:t xml:space="preserve"> em desktop</w:t>
      </w:r>
      <w:bookmarkEnd w:id="308"/>
    </w:p>
    <w:p w14:paraId="561EF137" w14:textId="5B467DA1" w:rsidR="0091056F" w:rsidRDefault="0091056F" w:rsidP="0091056F">
      <w:pPr>
        <w:pStyle w:val="TF-FIGURA"/>
      </w:pPr>
      <w:r>
        <w:rPr>
          <w:noProof/>
        </w:rPr>
        <w:drawing>
          <wp:inline distT="0" distB="0" distL="0" distR="0" wp14:anchorId="3A4E686C" wp14:editId="4288AB35">
            <wp:extent cx="5615641" cy="3409950"/>
            <wp:effectExtent l="19050" t="19050" r="23495" b="19050"/>
            <wp:docPr id="413886567" name="Imagem 2"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86567" name="Imagem 2" descr="Interface gráfica do usuário, Aplicativo&#10;&#10;O conteúdo gerado por IA pode estar incorreto."/>
                    <pic:cNvPicPr/>
                  </pic:nvPicPr>
                  <pic:blipFill rotWithShape="1">
                    <a:blip r:embed="rId46" cstate="print">
                      <a:extLst>
                        <a:ext uri="{28A0092B-C50C-407E-A947-70E740481C1C}">
                          <a14:useLocalDpi xmlns:a14="http://schemas.microsoft.com/office/drawing/2010/main" val="0"/>
                        </a:ext>
                      </a:extLst>
                    </a:blip>
                    <a:srcRect l="8827" t="5986" r="7970" b="4546"/>
                    <a:stretch>
                      <a:fillRect/>
                    </a:stretch>
                  </pic:blipFill>
                  <pic:spPr bwMode="auto">
                    <a:xfrm>
                      <a:off x="0" y="0"/>
                      <a:ext cx="5656237" cy="3434601"/>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441407" w14:textId="27406B82" w:rsidR="0091056F" w:rsidRPr="002D5450" w:rsidRDefault="00A57557" w:rsidP="00A57557">
      <w:pPr>
        <w:pStyle w:val="TF-FONTE"/>
      </w:pPr>
      <w:r>
        <w:t>Fonte: elaborada pela autora (2025).</w:t>
      </w:r>
    </w:p>
    <w:p w14:paraId="7B0587E2" w14:textId="4187C1FB" w:rsidR="00795163" w:rsidRDefault="005E08CE" w:rsidP="004B340E">
      <w:pPr>
        <w:pStyle w:val="TF-TEXTO"/>
      </w:pPr>
      <w:r>
        <w:lastRenderedPageBreak/>
        <w:t>A</w:t>
      </w:r>
      <w:r w:rsidRPr="00620D70">
        <w:t xml:space="preserve"> </w:t>
      </w:r>
      <w:r w:rsidR="00CC2819">
        <w:fldChar w:fldCharType="begin"/>
      </w:r>
      <w:r w:rsidR="00CC2819">
        <w:instrText xml:space="preserve"> REF _Ref214975152 \h </w:instrText>
      </w:r>
      <w:r w:rsidR="00CC2819">
        <w:fldChar w:fldCharType="separate"/>
      </w:r>
      <w:r w:rsidR="001C1872">
        <w:t xml:space="preserve">Figura </w:t>
      </w:r>
      <w:r w:rsidR="001C1872">
        <w:rPr>
          <w:noProof/>
        </w:rPr>
        <w:t>29</w:t>
      </w:r>
      <w:r w:rsidR="00CC2819">
        <w:fldChar w:fldCharType="end"/>
      </w:r>
      <w:r>
        <w:rPr>
          <w:b/>
          <w:bCs/>
        </w:rPr>
        <w:t xml:space="preserve"> </w:t>
      </w:r>
      <w:r w:rsidRPr="00620D70">
        <w:t>apresenta</w:t>
      </w:r>
      <w:r>
        <w:t xml:space="preserve"> </w:t>
      </w:r>
      <w:r w:rsidRPr="00620D70">
        <w:t>a tela</w:t>
      </w:r>
      <w:r w:rsidRPr="00620D70">
        <w:rPr>
          <w:b/>
          <w:bCs/>
        </w:rPr>
        <w:t xml:space="preserve"> </w:t>
      </w:r>
      <w:r w:rsidRPr="00620D70">
        <w:rPr>
          <w:rStyle w:val="TF-COURIER10"/>
        </w:rPr>
        <w:t>Meu Perfil</w:t>
      </w:r>
      <w:r w:rsidRPr="00620D70">
        <w:t xml:space="preserve"> </w:t>
      </w:r>
      <w:r>
        <w:t>da aplicação</w:t>
      </w:r>
      <w:r w:rsidRPr="00620D70">
        <w:t xml:space="preserve">, </w:t>
      </w:r>
      <w:r w:rsidR="00A47CDA" w:rsidRPr="00A47CDA">
        <w:t xml:space="preserve">dividida em duas etapas: a primeira corresponde à </w:t>
      </w:r>
      <w:r w:rsidR="00201CB2">
        <w:fldChar w:fldCharType="begin"/>
      </w:r>
      <w:r w:rsidR="00201CB2">
        <w:instrText xml:space="preserve"> REF _Ref214975152 \h </w:instrText>
      </w:r>
      <w:r w:rsidR="00201CB2">
        <w:fldChar w:fldCharType="separate"/>
      </w:r>
      <w:r w:rsidR="001C1872">
        <w:t xml:space="preserve">Figura </w:t>
      </w:r>
      <w:r w:rsidR="001C1872">
        <w:rPr>
          <w:noProof/>
        </w:rPr>
        <w:t>29</w:t>
      </w:r>
      <w:r w:rsidR="00201CB2">
        <w:fldChar w:fldCharType="end"/>
      </w:r>
      <w:r w:rsidR="00201CB2">
        <w:t xml:space="preserve"> </w:t>
      </w:r>
      <w:r w:rsidR="00A47CDA" w:rsidRPr="00A47CDA">
        <w:t xml:space="preserve">(a) e a segunda à </w:t>
      </w:r>
      <w:r w:rsidR="00201CB2">
        <w:fldChar w:fldCharType="begin"/>
      </w:r>
      <w:r w:rsidR="00201CB2">
        <w:instrText xml:space="preserve"> REF _Ref214975152 \h </w:instrText>
      </w:r>
      <w:r w:rsidR="00201CB2">
        <w:fldChar w:fldCharType="separate"/>
      </w:r>
      <w:r w:rsidR="001C1872">
        <w:t xml:space="preserve">Figura </w:t>
      </w:r>
      <w:r w:rsidR="001C1872">
        <w:rPr>
          <w:noProof/>
        </w:rPr>
        <w:t>29</w:t>
      </w:r>
      <w:r w:rsidR="00201CB2">
        <w:fldChar w:fldCharType="end"/>
      </w:r>
      <w:r w:rsidR="00A47CDA" w:rsidRPr="00A47CDA">
        <w:t xml:space="preserve"> (b), enquanto suas versões para desktop são exibidas na</w:t>
      </w:r>
      <w:r w:rsidR="00201CB2">
        <w:t xml:space="preserve"> </w:t>
      </w:r>
      <w:r w:rsidR="00201CB2">
        <w:fldChar w:fldCharType="begin"/>
      </w:r>
      <w:r w:rsidR="00201CB2">
        <w:instrText xml:space="preserve"> REF _Ref215213816 \h </w:instrText>
      </w:r>
      <w:r w:rsidR="00201CB2">
        <w:fldChar w:fldCharType="separate"/>
      </w:r>
      <w:r w:rsidR="001C1872" w:rsidRPr="004426E5">
        <w:t xml:space="preserve">Figura </w:t>
      </w:r>
      <w:r w:rsidR="001C1872">
        <w:rPr>
          <w:noProof/>
        </w:rPr>
        <w:t>30</w:t>
      </w:r>
      <w:r w:rsidR="00201CB2">
        <w:fldChar w:fldCharType="end"/>
      </w:r>
      <w:r w:rsidR="00A47CDA" w:rsidRPr="00A47CDA">
        <w:t xml:space="preserve">. </w:t>
      </w:r>
    </w:p>
    <w:p w14:paraId="03D71D60" w14:textId="10F3C951" w:rsidR="00B37EC3" w:rsidRDefault="00B37EC3" w:rsidP="00095CA4">
      <w:pPr>
        <w:pStyle w:val="TF-LEGENDA"/>
      </w:pPr>
      <w:bookmarkStart w:id="309" w:name="_Ref214975152"/>
      <w:bookmarkStart w:id="310" w:name="_Toc215432449"/>
      <w:r>
        <w:t xml:space="preserve">Figura </w:t>
      </w:r>
      <w:fldSimple w:instr=" SEQ Figura \* ARABIC ">
        <w:r w:rsidR="001C1872">
          <w:rPr>
            <w:noProof/>
          </w:rPr>
          <w:t>29</w:t>
        </w:r>
      </w:fldSimple>
      <w:bookmarkEnd w:id="309"/>
      <w:r>
        <w:t xml:space="preserve">  – Tela de </w:t>
      </w:r>
      <w:r w:rsidR="008259E4">
        <w:t>perfil –</w:t>
      </w:r>
      <w:r w:rsidR="00216896">
        <w:t xml:space="preserve"> etapa</w:t>
      </w:r>
      <w:r w:rsidR="00095CA4">
        <w:t xml:space="preserve"> 1 (a) e etapa 2 (b)</w:t>
      </w:r>
      <w:bookmarkEnd w:id="310"/>
    </w:p>
    <w:p w14:paraId="3B2F4920" w14:textId="738FCC36" w:rsidR="00B37EC3" w:rsidRDefault="0017542F" w:rsidP="00B37EC3">
      <w:pPr>
        <w:pStyle w:val="TF-FIGURA"/>
      </w:pPr>
      <w:r>
        <w:rPr>
          <w:noProof/>
        </w:rPr>
        <w:drawing>
          <wp:inline distT="0" distB="0" distL="0" distR="0" wp14:anchorId="6E9A23EF" wp14:editId="6050E054">
            <wp:extent cx="5731685" cy="5766437"/>
            <wp:effectExtent l="19050" t="19050" r="21590" b="24765"/>
            <wp:docPr id="1291393037" name="Imagem 16"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93037" name="Imagem 16" descr="Interface gráfica do usuário, Aplicativo&#10;&#10;O conteúdo gerado por IA pode estar incorreto."/>
                    <pic:cNvPicPr/>
                  </pic:nvPicPr>
                  <pic:blipFill rotWithShape="1">
                    <a:blip r:embed="rId47" cstate="print">
                      <a:extLst>
                        <a:ext uri="{28A0092B-C50C-407E-A947-70E740481C1C}">
                          <a14:useLocalDpi xmlns:a14="http://schemas.microsoft.com/office/drawing/2010/main" val="0"/>
                        </a:ext>
                      </a:extLst>
                    </a:blip>
                    <a:srcRect l="-1282" t="-837" r="-1317" b="43090"/>
                    <a:stretch>
                      <a:fillRect/>
                    </a:stretch>
                  </pic:blipFill>
                  <pic:spPr bwMode="auto">
                    <a:xfrm>
                      <a:off x="0" y="0"/>
                      <a:ext cx="5740989" cy="577579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6E92FF25" w14:textId="19169A84" w:rsidR="00192C95" w:rsidRDefault="00192C95" w:rsidP="00192C95">
      <w:pPr>
        <w:pStyle w:val="TF-FONTE"/>
      </w:pPr>
      <w:r>
        <w:t>Fonte: elaborada pela autora (2025).</w:t>
      </w:r>
    </w:p>
    <w:p w14:paraId="46C9DFC0" w14:textId="51E5211D" w:rsidR="004B340E" w:rsidRPr="00A47CDA" w:rsidRDefault="004B340E" w:rsidP="004B340E">
      <w:pPr>
        <w:pStyle w:val="TF-TEXTO"/>
      </w:pPr>
      <w:r w:rsidRPr="00A47CDA">
        <w:t xml:space="preserve">Na </w:t>
      </w:r>
      <w:r>
        <w:fldChar w:fldCharType="begin"/>
      </w:r>
      <w:r>
        <w:instrText xml:space="preserve"> REF _Ref214975152 \h </w:instrText>
      </w:r>
      <w:r>
        <w:fldChar w:fldCharType="separate"/>
      </w:r>
      <w:r w:rsidR="001C1872">
        <w:t xml:space="preserve">Figura </w:t>
      </w:r>
      <w:r w:rsidR="001C1872">
        <w:rPr>
          <w:noProof/>
        </w:rPr>
        <w:t>29</w:t>
      </w:r>
      <w:r>
        <w:fldChar w:fldCharType="end"/>
      </w:r>
      <w:r w:rsidRPr="00A47CDA">
        <w:t xml:space="preserve"> (a), inicialmente encontram-se as informações básicas do usuário, como nome e indicador numérico de pontuação ou nível de contribuição, seguidas pelos dados pessoais cadastrados</w:t>
      </w:r>
      <w:r>
        <w:t xml:space="preserve">, </w:t>
      </w:r>
      <w:r w:rsidRPr="00656B5F">
        <w:rPr>
          <w:rStyle w:val="TF-COURIER10"/>
        </w:rPr>
        <w:t>E-mail</w:t>
      </w:r>
      <w:r w:rsidRPr="00A47CDA">
        <w:t xml:space="preserve">, </w:t>
      </w:r>
      <w:r w:rsidRPr="00656B5F">
        <w:rPr>
          <w:rStyle w:val="TF-COURIER10"/>
        </w:rPr>
        <w:t>Telefone</w:t>
      </w:r>
      <w:r w:rsidRPr="00A47CDA">
        <w:t xml:space="preserve"> e </w:t>
      </w:r>
      <w:r w:rsidRPr="00656B5F">
        <w:rPr>
          <w:rStyle w:val="TF-COURIER10"/>
        </w:rPr>
        <w:t>Data de Nascimento</w:t>
      </w:r>
      <w:r w:rsidRPr="00A47CDA">
        <w:t xml:space="preserve">. No canto superior direito dessa seção está localizado o ícone de edição </w:t>
      </w:r>
      <w:r w:rsidRPr="00064F1C">
        <w:t xml:space="preserve">(letra </w:t>
      </w:r>
      <w:r>
        <w:t>(</w:t>
      </w:r>
      <w:r w:rsidRPr="00064F1C">
        <w:t>A</w:t>
      </w:r>
      <w:r>
        <w:t>)</w:t>
      </w:r>
      <w:r w:rsidRPr="00064F1C">
        <w:t xml:space="preserve">), </w:t>
      </w:r>
      <w:r w:rsidRPr="00A47CDA">
        <w:t xml:space="preserve">que permite a atualização desses dados, acompanhado pelo botão de logout </w:t>
      </w:r>
      <w:r w:rsidRPr="00064F1C">
        <w:t xml:space="preserve">(letra </w:t>
      </w:r>
      <w:r>
        <w:t>(</w:t>
      </w:r>
      <w:r w:rsidRPr="00064F1C">
        <w:t>B</w:t>
      </w:r>
      <w:r>
        <w:t>)</w:t>
      </w:r>
      <w:r w:rsidRPr="00064F1C">
        <w:t>),</w:t>
      </w:r>
      <w:r w:rsidRPr="00A47CDA">
        <w:t xml:space="preserve"> disponível em toda a aplicação para que o usuário encerre sua sessão. Na interface também aparecem o botão </w:t>
      </w:r>
      <w:r w:rsidRPr="00A837CB">
        <w:rPr>
          <w:rStyle w:val="TF-COURIER10"/>
        </w:rPr>
        <w:t>Reportar</w:t>
      </w:r>
      <w:r w:rsidRPr="00A47CDA">
        <w:t xml:space="preserve"> </w:t>
      </w:r>
      <w:r w:rsidRPr="00064F1C">
        <w:t xml:space="preserve">(letra </w:t>
      </w:r>
      <w:r>
        <w:t>(</w:t>
      </w:r>
      <w:r w:rsidRPr="00064F1C">
        <w:t>C</w:t>
      </w:r>
      <w:r>
        <w:t>)</w:t>
      </w:r>
      <w:r w:rsidRPr="00064F1C">
        <w:t>),</w:t>
      </w:r>
      <w:r w:rsidRPr="00A47CDA">
        <w:t xml:space="preserve"> destacado em roxo no canto inferior direito e responsável por direcionar o usuário ao formulário de criação </w:t>
      </w:r>
      <w:r w:rsidRPr="00A47CDA">
        <w:lastRenderedPageBreak/>
        <w:t xml:space="preserve">de novas ocorrências, e a barra fixa de navegação </w:t>
      </w:r>
      <w:r w:rsidRPr="00064F1C">
        <w:t xml:space="preserve">(letra </w:t>
      </w:r>
      <w:r>
        <w:t>(</w:t>
      </w:r>
      <w:r w:rsidRPr="00064F1C">
        <w:t>D</w:t>
      </w:r>
      <w:r>
        <w:t>)</w:t>
      </w:r>
      <w:r w:rsidRPr="00064F1C">
        <w:t>)</w:t>
      </w:r>
      <w:r w:rsidRPr="00A47CDA">
        <w:t xml:space="preserve"> na parte inferior da tela, composta pelos atalhos </w:t>
      </w:r>
      <w:r w:rsidRPr="00A837CB">
        <w:rPr>
          <w:rStyle w:val="TF-COURIER10"/>
        </w:rPr>
        <w:t>Mapa</w:t>
      </w:r>
      <w:r w:rsidRPr="00A47CDA">
        <w:t xml:space="preserve">, </w:t>
      </w:r>
      <w:r w:rsidRPr="00A837CB">
        <w:rPr>
          <w:rStyle w:val="TF-COURIER10"/>
        </w:rPr>
        <w:t>Reportes</w:t>
      </w:r>
      <w:r w:rsidRPr="00A47CDA">
        <w:t xml:space="preserve"> e </w:t>
      </w:r>
      <w:r w:rsidRPr="00A837CB">
        <w:rPr>
          <w:rStyle w:val="TF-COURIER10"/>
        </w:rPr>
        <w:t>Perfil</w:t>
      </w:r>
      <w:r w:rsidRPr="00A47CDA">
        <w:t xml:space="preserve">, garantindo fácil acesso às principais áreas da aplicação. Ainda na Figura 29 (a), é exibida a seção </w:t>
      </w:r>
      <w:r w:rsidRPr="00A837CB">
        <w:rPr>
          <w:rStyle w:val="TF-COURIER10"/>
        </w:rPr>
        <w:t>Meus Reportes Recentes,</w:t>
      </w:r>
      <w:r w:rsidRPr="00A47CDA">
        <w:t xml:space="preserve"> onde constam as últimas ocorrências registradas pelo usuário, apresentadas com localização, data de envio e selo de status</w:t>
      </w:r>
      <w:r>
        <w:t xml:space="preserve">, </w:t>
      </w:r>
      <w:r w:rsidRPr="00A837CB">
        <w:rPr>
          <w:rStyle w:val="TF-COURIER10"/>
        </w:rPr>
        <w:t>Ativo</w:t>
      </w:r>
      <w:r w:rsidRPr="00A47CDA">
        <w:t xml:space="preserve"> ou </w:t>
      </w:r>
      <w:r w:rsidRPr="006A3343">
        <w:rPr>
          <w:rStyle w:val="TF-COURIER10"/>
        </w:rPr>
        <w:t>Resolvido</w:t>
      </w:r>
      <w:r>
        <w:t xml:space="preserve">, </w:t>
      </w:r>
      <w:r w:rsidRPr="00A47CDA">
        <w:t>além de descrição adicional quando houver.</w:t>
      </w:r>
    </w:p>
    <w:p w14:paraId="499990C1" w14:textId="3074B669" w:rsidR="004B340E" w:rsidRDefault="004B340E" w:rsidP="004B340E">
      <w:pPr>
        <w:pStyle w:val="TF-TEXTO"/>
      </w:pPr>
      <w:r w:rsidRPr="00A47CDA">
        <w:t xml:space="preserve">A </w:t>
      </w:r>
      <w:r>
        <w:fldChar w:fldCharType="begin"/>
      </w:r>
      <w:r>
        <w:instrText xml:space="preserve"> REF _Ref214975152 \h </w:instrText>
      </w:r>
      <w:r>
        <w:fldChar w:fldCharType="separate"/>
      </w:r>
      <w:r w:rsidR="001C1872">
        <w:t xml:space="preserve">Figura </w:t>
      </w:r>
      <w:r w:rsidR="001C1872">
        <w:rPr>
          <w:noProof/>
        </w:rPr>
        <w:t>29</w:t>
      </w:r>
      <w:r>
        <w:fldChar w:fldCharType="end"/>
      </w:r>
      <w:r>
        <w:t xml:space="preserve"> </w:t>
      </w:r>
      <w:r w:rsidRPr="00A47CDA">
        <w:t xml:space="preserve">(b) apresenta a continuidade da tela </w:t>
      </w:r>
      <w:r w:rsidRPr="00A47CDA">
        <w:rPr>
          <w:rStyle w:val="TF-COURIER10"/>
        </w:rPr>
        <w:t>Meu Perfil</w:t>
      </w:r>
      <w:r w:rsidRPr="00A47CDA">
        <w:t xml:space="preserve">, iniciando pelo </w:t>
      </w:r>
      <w:r w:rsidRPr="00A47CDA">
        <w:rPr>
          <w:rStyle w:val="TF-COURIER10"/>
        </w:rPr>
        <w:t>botão Ver Todos os Reportes</w:t>
      </w:r>
      <w:r w:rsidRPr="00A47CDA">
        <w:t xml:space="preserve"> (</w:t>
      </w:r>
      <w:r w:rsidRPr="00064F1C">
        <w:t xml:space="preserve">letra </w:t>
      </w:r>
      <w:r>
        <w:t>(</w:t>
      </w:r>
      <w:r w:rsidRPr="00A47CDA">
        <w:t>E</w:t>
      </w:r>
      <w:r>
        <w:t>)</w:t>
      </w:r>
      <w:r w:rsidRPr="00A47CDA">
        <w:t xml:space="preserve">), que permite acessar a lista completa de ocorrências registradas. Logo abaixo está a seção </w:t>
      </w:r>
      <w:r w:rsidRPr="00A47CDA">
        <w:rPr>
          <w:rStyle w:val="TF-COURIER10"/>
        </w:rPr>
        <w:t>Estatísticas</w:t>
      </w:r>
      <w:r w:rsidRPr="00A47CDA">
        <w:t xml:space="preserve">, que resume a participação do usuário na aplicação, exibindo o total de reportes enviados e a quantidade de reportes ativos ainda pendentes. Ao final da página encontra-se a seção </w:t>
      </w:r>
      <w:r w:rsidRPr="00A47CDA">
        <w:rPr>
          <w:rStyle w:val="TF-COURIER10"/>
        </w:rPr>
        <w:t>Ajuda e Suporte</w:t>
      </w:r>
      <w:r w:rsidRPr="00A47CDA">
        <w:t xml:space="preserve"> (</w:t>
      </w:r>
      <w:r w:rsidRPr="00064F1C">
        <w:t xml:space="preserve">letra </w:t>
      </w:r>
      <w:r>
        <w:t>(</w:t>
      </w:r>
      <w:r w:rsidRPr="00A47CDA">
        <w:t>F</w:t>
      </w:r>
      <w:r>
        <w:t>)</w:t>
      </w:r>
      <w:r w:rsidRPr="00A47CDA">
        <w:t>), que funciona como um atalho para orientações adicionais sempre que necessário, completando assim a apresentação da segunda etapa da interface</w:t>
      </w:r>
      <w:r w:rsidRPr="002F710A">
        <w:t>.</w:t>
      </w:r>
      <w:r>
        <w:t xml:space="preserve"> Complementarmente, a versão dessas telas </w:t>
      </w:r>
      <w:r w:rsidRPr="00A47CDA">
        <w:t>são exibidas na</w:t>
      </w:r>
      <w:r>
        <w:t xml:space="preserve"> </w:t>
      </w:r>
      <w:r>
        <w:fldChar w:fldCharType="begin"/>
      </w:r>
      <w:r>
        <w:instrText xml:space="preserve"> REF _Ref215213816 \h </w:instrText>
      </w:r>
      <w:r>
        <w:fldChar w:fldCharType="separate"/>
      </w:r>
      <w:r w:rsidR="001C1872" w:rsidRPr="004426E5">
        <w:t xml:space="preserve">Figura </w:t>
      </w:r>
      <w:r w:rsidR="001C1872">
        <w:rPr>
          <w:noProof/>
        </w:rPr>
        <w:t>30</w:t>
      </w:r>
      <w:r>
        <w:fldChar w:fldCharType="end"/>
      </w:r>
      <w:r w:rsidRPr="00A47CDA">
        <w:t>.</w:t>
      </w:r>
    </w:p>
    <w:p w14:paraId="5D8A8CE6" w14:textId="071CB687" w:rsidR="00192C95" w:rsidRPr="004426E5" w:rsidRDefault="00192C95" w:rsidP="004426E5">
      <w:pPr>
        <w:pStyle w:val="TF-LEGENDA"/>
      </w:pPr>
      <w:bookmarkStart w:id="311" w:name="_Ref215213816"/>
      <w:bookmarkStart w:id="312" w:name="_Toc215432450"/>
      <w:r w:rsidRPr="004426E5">
        <w:t xml:space="preserve">Figura </w:t>
      </w:r>
      <w:fldSimple w:instr=" SEQ Figura \* ARABIC ">
        <w:r w:rsidR="001C1872">
          <w:rPr>
            <w:noProof/>
          </w:rPr>
          <w:t>30</w:t>
        </w:r>
      </w:fldSimple>
      <w:bookmarkEnd w:id="311"/>
      <w:r w:rsidR="00986E6B" w:rsidRPr="004426E5">
        <w:t xml:space="preserve"> </w:t>
      </w:r>
      <w:r w:rsidRPr="004426E5">
        <w:t xml:space="preserve">– Tela ilustrada na </w:t>
      </w:r>
      <w:r w:rsidR="0017542F" w:rsidRPr="004426E5">
        <w:fldChar w:fldCharType="begin"/>
      </w:r>
      <w:r w:rsidR="0017542F" w:rsidRPr="004426E5">
        <w:instrText xml:space="preserve"> REF _Ref214975152 \h </w:instrText>
      </w:r>
      <w:r w:rsidR="004426E5">
        <w:instrText xml:space="preserve"> \* MERGEFORMAT </w:instrText>
      </w:r>
      <w:r w:rsidR="0017542F" w:rsidRPr="004426E5">
        <w:fldChar w:fldCharType="separate"/>
      </w:r>
      <w:r w:rsidR="001C1872">
        <w:t>Figura 29</w:t>
      </w:r>
      <w:r w:rsidR="0017542F" w:rsidRPr="004426E5">
        <w:fldChar w:fldCharType="end"/>
      </w:r>
      <w:r w:rsidR="0017542F" w:rsidRPr="004426E5">
        <w:t xml:space="preserve"> </w:t>
      </w:r>
      <w:r w:rsidRPr="004426E5">
        <w:t>em desktop</w:t>
      </w:r>
      <w:bookmarkEnd w:id="312"/>
    </w:p>
    <w:p w14:paraId="70B72157" w14:textId="74FE6510" w:rsidR="005E08CE" w:rsidRDefault="00192C95" w:rsidP="004426E5">
      <w:pPr>
        <w:pStyle w:val="TF-FIGURA"/>
      </w:pPr>
      <w:r w:rsidRPr="004426E5">
        <w:rPr>
          <w:noProof/>
        </w:rPr>
        <w:drawing>
          <wp:inline distT="0" distB="0" distL="0" distR="0" wp14:anchorId="5E78082D" wp14:editId="040221A0">
            <wp:extent cx="5889625" cy="3439088"/>
            <wp:effectExtent l="19050" t="19050" r="15875" b="28575"/>
            <wp:docPr id="1586410505" name="Imagem 15" descr="Interface gráfica do usuário, Aplicativo, Team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10505" name="Imagem 15" descr="Interface gráfica do usuário, Aplicativo, Teams&#10;&#10;O conteúdo gerado por IA pode estar incorreto."/>
                    <pic:cNvPicPr/>
                  </pic:nvPicPr>
                  <pic:blipFill rotWithShape="1">
                    <a:blip r:embed="rId48">
                      <a:extLst>
                        <a:ext uri="{28A0092B-C50C-407E-A947-70E740481C1C}">
                          <a14:useLocalDpi xmlns:a14="http://schemas.microsoft.com/office/drawing/2010/main" val="0"/>
                        </a:ext>
                      </a:extLst>
                    </a:blip>
                    <a:srcRect t="-1890" r="1464" b="-1"/>
                    <a:stretch>
                      <a:fillRect/>
                    </a:stretch>
                  </pic:blipFill>
                  <pic:spPr bwMode="auto">
                    <a:xfrm>
                      <a:off x="0" y="0"/>
                      <a:ext cx="5907684" cy="344963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2F732768" w14:textId="5453ECDB" w:rsidR="005E08CE" w:rsidRDefault="005E08CE" w:rsidP="005E08CE">
      <w:pPr>
        <w:pStyle w:val="TF-FONTE"/>
      </w:pPr>
      <w:r>
        <w:t>Fonte: elaborada pela autora (2025).</w:t>
      </w:r>
    </w:p>
    <w:p w14:paraId="4AD6AC0D" w14:textId="0A4B7E0E" w:rsidR="008A2218" w:rsidRDefault="0019423E" w:rsidP="00DC63DB">
      <w:pPr>
        <w:pStyle w:val="TF-TEXTO"/>
      </w:pPr>
      <w:r>
        <w:t>A</w:t>
      </w:r>
      <w:r w:rsidR="00E17E54">
        <w:rPr>
          <w:b/>
          <w:bCs/>
        </w:rPr>
        <w:t xml:space="preserve"> </w:t>
      </w:r>
      <w:r w:rsidR="00E17E54">
        <w:rPr>
          <w:b/>
          <w:bCs/>
        </w:rPr>
        <w:fldChar w:fldCharType="begin"/>
      </w:r>
      <w:r w:rsidR="00E17E54">
        <w:rPr>
          <w:b/>
          <w:bCs/>
        </w:rPr>
        <w:instrText xml:space="preserve"> REF _Ref214623994 \h </w:instrText>
      </w:r>
      <w:r w:rsidR="00E17E54">
        <w:rPr>
          <w:b/>
          <w:bCs/>
        </w:rPr>
      </w:r>
      <w:r w:rsidR="00E17E54">
        <w:rPr>
          <w:b/>
          <w:bCs/>
        </w:rPr>
        <w:fldChar w:fldCharType="separate"/>
      </w:r>
      <w:r w:rsidR="001C1872" w:rsidRPr="004426E5">
        <w:t xml:space="preserve">Figura </w:t>
      </w:r>
      <w:r w:rsidR="001C1872">
        <w:rPr>
          <w:noProof/>
        </w:rPr>
        <w:t>31</w:t>
      </w:r>
      <w:r w:rsidR="00E17E54">
        <w:rPr>
          <w:b/>
          <w:bCs/>
        </w:rPr>
        <w:fldChar w:fldCharType="end"/>
      </w:r>
      <w:r w:rsidR="0055691C">
        <w:rPr>
          <w:b/>
          <w:bCs/>
        </w:rPr>
        <w:t xml:space="preserve"> </w:t>
      </w:r>
      <w:r w:rsidR="0055691C" w:rsidRPr="0055691C">
        <w:t>(a)</w:t>
      </w:r>
      <w:r>
        <w:t xml:space="preserve"> ilustra </w:t>
      </w:r>
      <w:r w:rsidR="002F710A" w:rsidRPr="002F710A">
        <w:t>a tela</w:t>
      </w:r>
      <w:r w:rsidR="0055691C">
        <w:t xml:space="preserve"> </w:t>
      </w:r>
      <w:r w:rsidR="002F710A" w:rsidRPr="002F710A">
        <w:t xml:space="preserve">denominada </w:t>
      </w:r>
      <w:r w:rsidR="002F710A" w:rsidRPr="002F710A">
        <w:rPr>
          <w:rStyle w:val="TF-COURIER10"/>
        </w:rPr>
        <w:t>Mapa de Ocorrências</w:t>
      </w:r>
      <w:r w:rsidR="002F710A" w:rsidRPr="002F710A">
        <w:t xml:space="preserve">. Logo abaixo, situam-se as opções de visualização </w:t>
      </w:r>
      <w:r w:rsidR="002F710A" w:rsidRPr="002F710A">
        <w:rPr>
          <w:rStyle w:val="TF-COURIER10"/>
        </w:rPr>
        <w:t>Mapa</w:t>
      </w:r>
      <w:r w:rsidR="002F710A" w:rsidRPr="002F710A">
        <w:t xml:space="preserve"> e </w:t>
      </w:r>
      <w:r w:rsidR="002F710A" w:rsidRPr="002F710A">
        <w:rPr>
          <w:rStyle w:val="TF-COURIER10"/>
        </w:rPr>
        <w:t>Satélite</w:t>
      </w:r>
      <w:r w:rsidR="004A132E">
        <w:rPr>
          <w:rStyle w:val="TF-COURIER10"/>
        </w:rPr>
        <w:t xml:space="preserve">, </w:t>
      </w:r>
      <w:r w:rsidR="002F710A" w:rsidRPr="002F710A">
        <w:t xml:space="preserve">que permitem alternar o modo de exibição do mapa conforme a preferência </w:t>
      </w:r>
      <w:r>
        <w:t>de uso</w:t>
      </w:r>
      <w:r w:rsidR="002F710A" w:rsidRPr="002F710A">
        <w:t>.</w:t>
      </w:r>
      <w:r w:rsidR="005B2B65">
        <w:t xml:space="preserve"> </w:t>
      </w:r>
      <w:r w:rsidR="002F710A" w:rsidRPr="002F710A">
        <w:t>Ao centro</w:t>
      </w:r>
      <w:r>
        <w:t xml:space="preserve">, exibe-se </w:t>
      </w:r>
      <w:r w:rsidR="002F710A" w:rsidRPr="002F710A">
        <w:t>o mapa interativo</w:t>
      </w:r>
      <w:r w:rsidR="004A132E">
        <w:t xml:space="preserve">, </w:t>
      </w:r>
      <w:r>
        <w:t>no qual</w:t>
      </w:r>
      <w:r w:rsidR="002F710A" w:rsidRPr="002F710A">
        <w:t xml:space="preserve"> cada marcador </w:t>
      </w:r>
      <w:r>
        <w:t>sinaliza</w:t>
      </w:r>
      <w:r w:rsidRPr="002F710A">
        <w:t xml:space="preserve"> </w:t>
      </w:r>
      <w:r w:rsidR="002F710A" w:rsidRPr="002F710A">
        <w:t>uma ocorrência reportada pela comunidade. Os marcadores trazem ícones e cores distintas que representam diferentes tipos de eventos, como deslizamentos, tempestades, alagamentos, incêndios, entre outros. No canto superior direito do mapa</w:t>
      </w:r>
      <w:r>
        <w:t xml:space="preserve">, localizam-se os </w:t>
      </w:r>
      <w:r>
        <w:lastRenderedPageBreak/>
        <w:t xml:space="preserve">controles </w:t>
      </w:r>
      <w:r w:rsidR="002F710A" w:rsidRPr="002F710A">
        <w:t>de zoom</w:t>
      </w:r>
      <w:r>
        <w:t xml:space="preserve"> nativos </w:t>
      </w:r>
      <w:r w:rsidR="002F710A" w:rsidRPr="002F710A">
        <w:t>Google Maps</w:t>
      </w:r>
      <w:r w:rsidR="007A0C72">
        <w:t xml:space="preserve">, </w:t>
      </w:r>
      <w:r w:rsidR="002F710A" w:rsidRPr="002F710A">
        <w:t>que oferece controle adicional de navegação.</w:t>
      </w:r>
      <w:r w:rsidR="005B2B65">
        <w:t xml:space="preserve"> </w:t>
      </w:r>
      <w:r w:rsidR="008A2218">
        <w:t xml:space="preserve">A versão desktop dessa tela é apresentada na </w:t>
      </w:r>
      <w:r w:rsidR="008A2218">
        <w:fldChar w:fldCharType="begin"/>
      </w:r>
      <w:r w:rsidR="008A2218">
        <w:instrText xml:space="preserve"> REF _Ref214624006 \h </w:instrText>
      </w:r>
      <w:r w:rsidR="008A2218">
        <w:fldChar w:fldCharType="separate"/>
      </w:r>
      <w:r w:rsidR="001C1872" w:rsidRPr="004426E5">
        <w:t xml:space="preserve">Figura </w:t>
      </w:r>
      <w:r w:rsidR="001C1872">
        <w:rPr>
          <w:noProof/>
        </w:rPr>
        <w:t>32</w:t>
      </w:r>
      <w:r w:rsidR="008A2218">
        <w:fldChar w:fldCharType="end"/>
      </w:r>
      <w:r w:rsidR="008A2218">
        <w:t>.</w:t>
      </w:r>
    </w:p>
    <w:p w14:paraId="0B232609" w14:textId="309E829B" w:rsidR="000C4B58" w:rsidRDefault="00DC63DB" w:rsidP="00DC63DB">
      <w:pPr>
        <w:pStyle w:val="TF-TEXTO"/>
      </w:pPr>
      <w:r>
        <w:t>A</w:t>
      </w:r>
      <w:r>
        <w:rPr>
          <w:b/>
          <w:bCs/>
        </w:rPr>
        <w:t xml:space="preserve"> </w:t>
      </w:r>
      <w:r w:rsidR="0055691C">
        <w:rPr>
          <w:b/>
          <w:bCs/>
        </w:rPr>
        <w:fldChar w:fldCharType="begin"/>
      </w:r>
      <w:r w:rsidR="0055691C">
        <w:rPr>
          <w:b/>
          <w:bCs/>
        </w:rPr>
        <w:instrText xml:space="preserve"> REF _Ref214623994 \h </w:instrText>
      </w:r>
      <w:r w:rsidR="0055691C">
        <w:rPr>
          <w:b/>
          <w:bCs/>
        </w:rPr>
      </w:r>
      <w:r w:rsidR="0055691C">
        <w:rPr>
          <w:b/>
          <w:bCs/>
        </w:rPr>
        <w:fldChar w:fldCharType="separate"/>
      </w:r>
      <w:r w:rsidR="001C1872" w:rsidRPr="004426E5">
        <w:t xml:space="preserve">Figura </w:t>
      </w:r>
      <w:r w:rsidR="001C1872">
        <w:rPr>
          <w:noProof/>
        </w:rPr>
        <w:t>31</w:t>
      </w:r>
      <w:r w:rsidR="0055691C">
        <w:rPr>
          <w:b/>
          <w:bCs/>
        </w:rPr>
        <w:fldChar w:fldCharType="end"/>
      </w:r>
      <w:r w:rsidR="0055691C">
        <w:rPr>
          <w:b/>
          <w:bCs/>
        </w:rPr>
        <w:t xml:space="preserve"> </w:t>
      </w:r>
      <w:r w:rsidR="0055691C" w:rsidRPr="0055691C">
        <w:t>(b)</w:t>
      </w:r>
      <w:r w:rsidR="0055691C">
        <w:rPr>
          <w:b/>
          <w:bCs/>
        </w:rPr>
        <w:t xml:space="preserve"> </w:t>
      </w:r>
      <w:r w:rsidRPr="00AF2454">
        <w:t>apresenta</w:t>
      </w:r>
      <w:r>
        <w:t xml:space="preserve"> </w:t>
      </w:r>
      <w:r w:rsidRPr="00AF2454">
        <w:t xml:space="preserve">a tela </w:t>
      </w:r>
      <w:r w:rsidRPr="00AF2454">
        <w:rPr>
          <w:rStyle w:val="TF-COURIER10"/>
        </w:rPr>
        <w:t>Reportes da Comunidade</w:t>
      </w:r>
      <w:r w:rsidRPr="00AF2454">
        <w:t xml:space="preserve">, </w:t>
      </w:r>
      <w:r>
        <w:t xml:space="preserve">a </w:t>
      </w:r>
      <w:r w:rsidRPr="00AF2454">
        <w:t>qu</w:t>
      </w:r>
      <w:r>
        <w:t>al</w:t>
      </w:r>
      <w:r w:rsidRPr="00AF2454">
        <w:t xml:space="preserve"> concentra a listagem de todas as ocorrências enviadas pelos usuários. Na parte superior</w:t>
      </w:r>
      <w:r>
        <w:t xml:space="preserve">, </w:t>
      </w:r>
      <w:r w:rsidR="00501DF4">
        <w:t>situa-se</w:t>
      </w:r>
      <w:r w:rsidR="00237B25">
        <w:t xml:space="preserve"> o botão que direciona o usuário a tela te top repórteres (</w:t>
      </w:r>
      <w:r w:rsidR="00986E6B">
        <w:t>letra (A)</w:t>
      </w:r>
      <w:r w:rsidR="00237B25">
        <w:t>)</w:t>
      </w:r>
      <w:r w:rsidR="00986E6B">
        <w:t xml:space="preserve"> e</w:t>
      </w:r>
      <w:r w:rsidR="00501DF4">
        <w:t xml:space="preserve"> o </w:t>
      </w:r>
      <w:r w:rsidRPr="00AF2454">
        <w:t xml:space="preserve">campo de </w:t>
      </w:r>
      <w:r w:rsidRPr="00AF2454">
        <w:rPr>
          <w:rStyle w:val="TF-COURIER10"/>
        </w:rPr>
        <w:t>Buscar por endereço ou descriçã</w:t>
      </w:r>
      <w:r w:rsidR="00501DF4">
        <w:rPr>
          <w:rStyle w:val="TF-COURIER10"/>
        </w:rPr>
        <w:t>o</w:t>
      </w:r>
      <w:r w:rsidR="00501DF4">
        <w:t xml:space="preserve">, </w:t>
      </w:r>
      <w:r w:rsidRPr="00AF2454">
        <w:t>permitindo localizar reportes específicos por meio de texto livre.</w:t>
      </w:r>
      <w:r>
        <w:t xml:space="preserve"> Imediatamente abaixo, dispõem-se os </w:t>
      </w:r>
      <w:r w:rsidRPr="00AF2454">
        <w:t>filtros de seleção rápida (letra</w:t>
      </w:r>
      <w:r>
        <w:t xml:space="preserve"> (</w:t>
      </w:r>
      <w:r w:rsidR="00501DF4">
        <w:t>B</w:t>
      </w:r>
      <w:r>
        <w:t>)</w:t>
      </w:r>
      <w:r w:rsidRPr="00AF2454">
        <w:t>)</w:t>
      </w:r>
      <w:r>
        <w:t xml:space="preserve">. Tais mecanismos organizam-se em </w:t>
      </w:r>
      <w:r w:rsidRPr="00AF2454">
        <w:t xml:space="preserve">categorias como </w:t>
      </w:r>
      <w:r w:rsidRPr="00AF2454">
        <w:rPr>
          <w:rStyle w:val="TF-COURIER10"/>
        </w:rPr>
        <w:t>Todos Status, Ativos, Resolvidos</w:t>
      </w:r>
      <w:r w:rsidRPr="00AF2454">
        <w:t xml:space="preserve">, além dos níveis de risco </w:t>
      </w:r>
      <w:r w:rsidRPr="00AF2454">
        <w:rPr>
          <w:rStyle w:val="TF-COURIER10"/>
        </w:rPr>
        <w:t>Baixo, Médio e Alto</w:t>
      </w:r>
      <w:r w:rsidRPr="00AF2454">
        <w:t xml:space="preserve">. </w:t>
      </w:r>
      <w:r w:rsidRPr="0019423E">
        <w:t>A utilização destes filtros fac</w:t>
      </w:r>
      <w:r w:rsidR="00986E6B">
        <w:t>i</w:t>
      </w:r>
      <w:r w:rsidRPr="0019423E">
        <w:t>l</w:t>
      </w:r>
      <w:r w:rsidR="00986E6B">
        <w:t>i</w:t>
      </w:r>
      <w:r w:rsidRPr="0019423E">
        <w:t>ta ao usuário a reorganização da listagem em conformidade com seus critérios de interesse ou necessidade de análise</w:t>
      </w:r>
      <w:r w:rsidRPr="00AF2454">
        <w:t>.</w:t>
      </w:r>
      <w:r w:rsidR="008A2218">
        <w:t xml:space="preserve"> </w:t>
      </w:r>
      <w:r w:rsidR="009C17F1">
        <w:t xml:space="preserve">A </w:t>
      </w:r>
      <w:r w:rsidR="008A2218">
        <w:t xml:space="preserve">versão </w:t>
      </w:r>
      <w:r w:rsidR="009C17F1">
        <w:t xml:space="preserve">para </w:t>
      </w:r>
      <w:r w:rsidR="008A2218">
        <w:t>desktop dessa interface</w:t>
      </w:r>
      <w:r w:rsidR="009C17F1">
        <w:t>, por sua vez, encontra-se</w:t>
      </w:r>
      <w:r w:rsidR="008A2218">
        <w:t xml:space="preserve"> ilustrada na </w:t>
      </w:r>
      <w:r w:rsidR="008A2218">
        <w:fldChar w:fldCharType="begin"/>
      </w:r>
      <w:r w:rsidR="008A2218">
        <w:instrText xml:space="preserve"> REF _Ref215213991 \h </w:instrText>
      </w:r>
      <w:r w:rsidR="008A2218">
        <w:fldChar w:fldCharType="separate"/>
      </w:r>
      <w:r w:rsidR="001C1872" w:rsidRPr="004426E5">
        <w:t xml:space="preserve">Figura </w:t>
      </w:r>
      <w:r w:rsidR="001C1872">
        <w:rPr>
          <w:noProof/>
        </w:rPr>
        <w:t>33</w:t>
      </w:r>
      <w:r w:rsidR="008A2218">
        <w:fldChar w:fldCharType="end"/>
      </w:r>
      <w:r w:rsidR="008A2218">
        <w:t>.</w:t>
      </w:r>
    </w:p>
    <w:p w14:paraId="5D0EA2FD" w14:textId="6678403E" w:rsidR="00BB2877" w:rsidRPr="004426E5" w:rsidRDefault="00BB2877" w:rsidP="004426E5">
      <w:pPr>
        <w:pStyle w:val="TF-LEGENDA"/>
      </w:pPr>
      <w:bookmarkStart w:id="313" w:name="_Ref214623994"/>
      <w:bookmarkStart w:id="314" w:name="_Toc215432451"/>
      <w:r w:rsidRPr="004426E5">
        <w:t xml:space="preserve">Figura </w:t>
      </w:r>
      <w:fldSimple w:instr=" SEQ Figura \* ARABIC ">
        <w:r w:rsidR="001C1872">
          <w:rPr>
            <w:noProof/>
          </w:rPr>
          <w:t>31</w:t>
        </w:r>
      </w:fldSimple>
      <w:bookmarkEnd w:id="313"/>
      <w:r w:rsidR="00D46CD2" w:rsidRPr="004426E5">
        <w:t xml:space="preserve"> – </w:t>
      </w:r>
      <w:r w:rsidR="00DC63DB" w:rsidRPr="004426E5">
        <w:t xml:space="preserve">Tela (a) </w:t>
      </w:r>
      <w:r w:rsidR="0017542F" w:rsidRPr="004426E5">
        <w:t>mapa</w:t>
      </w:r>
      <w:r w:rsidR="00DC63DB" w:rsidRPr="004426E5">
        <w:t xml:space="preserve"> e (b) de </w:t>
      </w:r>
      <w:r w:rsidR="004E02E7" w:rsidRPr="004426E5">
        <w:t>reportes</w:t>
      </w:r>
      <w:bookmarkEnd w:id="314"/>
    </w:p>
    <w:p w14:paraId="0FD26D26" w14:textId="7FE172E9" w:rsidR="000C4B58" w:rsidRDefault="00BB6E5F" w:rsidP="004426E5">
      <w:pPr>
        <w:pStyle w:val="TF-FIGURA"/>
      </w:pPr>
      <w:r w:rsidRPr="004426E5">
        <w:rPr>
          <w:noProof/>
        </w:rPr>
        <w:drawing>
          <wp:inline distT="0" distB="0" distL="0" distR="0" wp14:anchorId="07024AF6" wp14:editId="64FDC409">
            <wp:extent cx="5398135" cy="5460018"/>
            <wp:effectExtent l="19050" t="19050" r="12065" b="26670"/>
            <wp:docPr id="2105743579"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43579" name="Imagem 210574357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14664" cy="5476737"/>
                    </a:xfrm>
                    <a:prstGeom prst="rect">
                      <a:avLst/>
                    </a:prstGeom>
                    <a:ln w="12700">
                      <a:solidFill>
                        <a:schemeClr val="tx1"/>
                      </a:solidFill>
                    </a:ln>
                  </pic:spPr>
                </pic:pic>
              </a:graphicData>
            </a:graphic>
          </wp:inline>
        </w:drawing>
      </w:r>
    </w:p>
    <w:p w14:paraId="6B2FF6AF" w14:textId="165864DB" w:rsidR="00BB2877" w:rsidRPr="002F710A" w:rsidRDefault="00BB2877" w:rsidP="00BB2877">
      <w:pPr>
        <w:pStyle w:val="TF-FONTE"/>
      </w:pPr>
      <w:r>
        <w:t>Fonte: elaborada pela autora (2025).</w:t>
      </w:r>
    </w:p>
    <w:p w14:paraId="5DE61905" w14:textId="7F915B40" w:rsidR="00D5285D" w:rsidRPr="004426E5" w:rsidRDefault="00D5285D" w:rsidP="004426E5">
      <w:pPr>
        <w:pStyle w:val="TF-LEGENDA"/>
      </w:pPr>
      <w:bookmarkStart w:id="315" w:name="_Ref214624006"/>
      <w:bookmarkStart w:id="316" w:name="_Toc215432452"/>
      <w:r w:rsidRPr="004426E5">
        <w:lastRenderedPageBreak/>
        <w:t xml:space="preserve">Figura </w:t>
      </w:r>
      <w:fldSimple w:instr=" SEQ Figura \* ARABIC ">
        <w:r w:rsidR="001C1872">
          <w:rPr>
            <w:noProof/>
          </w:rPr>
          <w:t>32</w:t>
        </w:r>
      </w:fldSimple>
      <w:bookmarkEnd w:id="315"/>
      <w:r w:rsidR="00D46CD2" w:rsidRPr="004426E5">
        <w:t xml:space="preserve"> </w:t>
      </w:r>
      <w:r w:rsidR="00986E6B" w:rsidRPr="004426E5">
        <w:t xml:space="preserve">– Tela ilustrada na </w:t>
      </w:r>
      <w:r w:rsidR="00986E6B" w:rsidRPr="004426E5">
        <w:fldChar w:fldCharType="begin"/>
      </w:r>
      <w:r w:rsidR="00986E6B" w:rsidRPr="004426E5">
        <w:instrText xml:space="preserve"> REF _Ref214623994 \h </w:instrText>
      </w:r>
      <w:r w:rsidR="004426E5">
        <w:instrText xml:space="preserve"> \* MERGEFORMAT </w:instrText>
      </w:r>
      <w:r w:rsidR="00986E6B" w:rsidRPr="004426E5">
        <w:fldChar w:fldCharType="separate"/>
      </w:r>
      <w:r w:rsidR="001C1872" w:rsidRPr="004426E5">
        <w:t xml:space="preserve">Figura </w:t>
      </w:r>
      <w:r w:rsidR="001C1872">
        <w:t>31</w:t>
      </w:r>
      <w:r w:rsidR="00986E6B" w:rsidRPr="004426E5">
        <w:fldChar w:fldCharType="end"/>
      </w:r>
      <w:r w:rsidR="00986E6B" w:rsidRPr="004426E5">
        <w:t>(a)</w:t>
      </w:r>
      <w:r w:rsidR="008A2218" w:rsidRPr="004426E5">
        <w:t xml:space="preserve"> </w:t>
      </w:r>
      <w:r w:rsidR="00986E6B" w:rsidRPr="004426E5">
        <w:t>em desktop</w:t>
      </w:r>
      <w:bookmarkEnd w:id="316"/>
    </w:p>
    <w:p w14:paraId="37B25921" w14:textId="5F6AB549" w:rsidR="000C4B58" w:rsidRDefault="00986E6B" w:rsidP="004426E5">
      <w:pPr>
        <w:pStyle w:val="TF-FIGURA"/>
      </w:pPr>
      <w:r w:rsidRPr="004426E5">
        <w:rPr>
          <w:noProof/>
        </w:rPr>
        <w:drawing>
          <wp:inline distT="0" distB="0" distL="0" distR="0" wp14:anchorId="1BB98F7B" wp14:editId="6F092486">
            <wp:extent cx="5760720" cy="3306268"/>
            <wp:effectExtent l="19050" t="19050" r="11430" b="27940"/>
            <wp:docPr id="1053799272" name="Imagem 18" descr="Map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99272" name="Imagem 18" descr="Mapa&#10;&#10;O conteúdo gerado por IA pode estar incorreto."/>
                    <pic:cNvPicPr/>
                  </pic:nvPicPr>
                  <pic:blipFill rotWithShape="1">
                    <a:blip r:embed="rId50">
                      <a:extLst>
                        <a:ext uri="{28A0092B-C50C-407E-A947-70E740481C1C}">
                          <a14:useLocalDpi xmlns:a14="http://schemas.microsoft.com/office/drawing/2010/main" val="0"/>
                        </a:ext>
                      </a:extLst>
                    </a:blip>
                    <a:srcRect t="-1634"/>
                    <a:stretch>
                      <a:fillRect/>
                    </a:stretch>
                  </pic:blipFill>
                  <pic:spPr bwMode="auto">
                    <a:xfrm>
                      <a:off x="0" y="0"/>
                      <a:ext cx="5760720" cy="330626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EEA6012" w14:textId="60B7760F" w:rsidR="000C4B58" w:rsidRDefault="00D5285D" w:rsidP="00D5285D">
      <w:pPr>
        <w:pStyle w:val="TF-FONTE"/>
      </w:pPr>
      <w:r>
        <w:t>Fonte: elaborada pela autora (2025).</w:t>
      </w:r>
    </w:p>
    <w:p w14:paraId="4D55E128" w14:textId="088F017F" w:rsidR="00986E6B" w:rsidRPr="004426E5" w:rsidRDefault="00986E6B" w:rsidP="004426E5">
      <w:pPr>
        <w:pStyle w:val="TF-LEGENDA"/>
      </w:pPr>
      <w:bookmarkStart w:id="317" w:name="_Ref215213991"/>
      <w:bookmarkStart w:id="318" w:name="_Toc215432453"/>
      <w:r w:rsidRPr="004426E5">
        <w:t xml:space="preserve">Figura </w:t>
      </w:r>
      <w:fldSimple w:instr=" SEQ Figura \* ARABIC ">
        <w:r w:rsidR="001C1872">
          <w:rPr>
            <w:noProof/>
          </w:rPr>
          <w:t>33</w:t>
        </w:r>
      </w:fldSimple>
      <w:bookmarkEnd w:id="317"/>
      <w:r w:rsidRPr="004426E5">
        <w:t xml:space="preserve"> – Tela ilustrada na </w:t>
      </w:r>
      <w:r w:rsidRPr="004426E5">
        <w:fldChar w:fldCharType="begin"/>
      </w:r>
      <w:r w:rsidRPr="004426E5">
        <w:instrText xml:space="preserve"> REF _Ref214623994 \h </w:instrText>
      </w:r>
      <w:r w:rsidR="004426E5">
        <w:instrText xml:space="preserve"> \* MERGEFORMAT </w:instrText>
      </w:r>
      <w:r w:rsidRPr="004426E5">
        <w:fldChar w:fldCharType="separate"/>
      </w:r>
      <w:r w:rsidR="001C1872" w:rsidRPr="004426E5">
        <w:t xml:space="preserve">Figura </w:t>
      </w:r>
      <w:r w:rsidR="001C1872">
        <w:t>31</w:t>
      </w:r>
      <w:r w:rsidRPr="004426E5">
        <w:fldChar w:fldCharType="end"/>
      </w:r>
      <w:r w:rsidRPr="004426E5">
        <w:t>(b) em desktop</w:t>
      </w:r>
      <w:bookmarkEnd w:id="318"/>
    </w:p>
    <w:p w14:paraId="25B8FCC8" w14:textId="08F32203" w:rsidR="00986E6B" w:rsidRDefault="00986E6B" w:rsidP="004426E5">
      <w:pPr>
        <w:pStyle w:val="TF-FIGURA"/>
      </w:pPr>
      <w:r w:rsidRPr="004426E5">
        <w:rPr>
          <w:noProof/>
        </w:rPr>
        <w:drawing>
          <wp:inline distT="0" distB="0" distL="0" distR="0" wp14:anchorId="726C7972" wp14:editId="618AF4D4">
            <wp:extent cx="5666740" cy="3316663"/>
            <wp:effectExtent l="19050" t="19050" r="10160" b="17145"/>
            <wp:docPr id="414938877" name="Imagem 19"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38877" name="Imagem 19" descr="Interface gráfica do usuário, Aplicativo&#10;&#10;O conteúdo gerado por IA pode estar incorreto."/>
                    <pic:cNvPicPr/>
                  </pic:nvPicPr>
                  <pic:blipFill rotWithShape="1">
                    <a:blip r:embed="rId51">
                      <a:extLst>
                        <a:ext uri="{28A0092B-C50C-407E-A947-70E740481C1C}">
                          <a14:useLocalDpi xmlns:a14="http://schemas.microsoft.com/office/drawing/2010/main" val="0"/>
                        </a:ext>
                      </a:extLst>
                    </a:blip>
                    <a:srcRect t="-1961" r="1625" b="1"/>
                    <a:stretch>
                      <a:fillRect/>
                    </a:stretch>
                  </pic:blipFill>
                  <pic:spPr bwMode="auto">
                    <a:xfrm>
                      <a:off x="0" y="0"/>
                      <a:ext cx="5667153" cy="331690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6A803798" w14:textId="465EEB03" w:rsidR="00986E6B" w:rsidRPr="00986E6B" w:rsidRDefault="00986E6B" w:rsidP="00986E6B">
      <w:pPr>
        <w:pStyle w:val="TF-FONTE"/>
      </w:pPr>
      <w:r>
        <w:t>Fonte: elaborada pela autora (2025).</w:t>
      </w:r>
    </w:p>
    <w:p w14:paraId="10FCE227" w14:textId="2C42B3E0" w:rsidR="00C07658" w:rsidRPr="00AE231B" w:rsidRDefault="0019423E" w:rsidP="005C0549">
      <w:pPr>
        <w:pStyle w:val="TF-TEXTO"/>
      </w:pPr>
      <w:r>
        <w:t xml:space="preserve">A </w:t>
      </w:r>
      <w:r w:rsidR="00D63082">
        <w:rPr>
          <w:b/>
          <w:bCs/>
        </w:rPr>
        <w:fldChar w:fldCharType="begin"/>
      </w:r>
      <w:r w:rsidR="00D63082">
        <w:instrText xml:space="preserve"> REF _Ref214624018 \h </w:instrText>
      </w:r>
      <w:r w:rsidR="00D63082">
        <w:rPr>
          <w:b/>
          <w:bCs/>
        </w:rPr>
      </w:r>
      <w:r w:rsidR="00D63082">
        <w:rPr>
          <w:b/>
          <w:bCs/>
        </w:rPr>
        <w:fldChar w:fldCharType="separate"/>
      </w:r>
      <w:r w:rsidR="001C1872" w:rsidRPr="003B32EF">
        <w:t xml:space="preserve">Figura </w:t>
      </w:r>
      <w:r w:rsidR="001C1872">
        <w:rPr>
          <w:noProof/>
        </w:rPr>
        <w:t>34</w:t>
      </w:r>
      <w:r w:rsidR="00D63082">
        <w:rPr>
          <w:b/>
          <w:bCs/>
        </w:rPr>
        <w:fldChar w:fldCharType="end"/>
      </w:r>
      <w:r w:rsidR="00D63082">
        <w:rPr>
          <w:b/>
          <w:bCs/>
        </w:rPr>
        <w:t xml:space="preserve"> </w:t>
      </w:r>
      <w:r w:rsidRPr="00D57164">
        <w:t xml:space="preserve">ilustra a </w:t>
      </w:r>
      <w:r w:rsidR="00AE231B" w:rsidRPr="00AE231B">
        <w:t xml:space="preserve">tela de </w:t>
      </w:r>
      <w:r w:rsidR="00BB114E">
        <w:t>a</w:t>
      </w:r>
      <w:r w:rsidR="00AE231B" w:rsidRPr="00AE231B">
        <w:t xml:space="preserve">juda </w:t>
      </w:r>
      <w:r w:rsidR="00BC58FF">
        <w:t>da aplicação</w:t>
      </w:r>
      <w:r w:rsidR="00AE231B" w:rsidRPr="00AE231B">
        <w:t xml:space="preserve">, </w:t>
      </w:r>
      <w:r>
        <w:t xml:space="preserve">projetada para </w:t>
      </w:r>
      <w:r w:rsidR="00AE231B" w:rsidRPr="00AE231B">
        <w:t>orientar o usuário sobre o funcionamento da aplicação e oferecer um canal de suporte direto</w:t>
      </w:r>
      <w:r w:rsidR="008A2218">
        <w:t>, estando separada em etapa 1 (</w:t>
      </w:r>
      <w:r w:rsidR="008A2218">
        <w:rPr>
          <w:b/>
          <w:bCs/>
        </w:rPr>
        <w:fldChar w:fldCharType="begin"/>
      </w:r>
      <w:r w:rsidR="008A2218">
        <w:instrText xml:space="preserve"> REF _Ref214624018 \h </w:instrText>
      </w:r>
      <w:r w:rsidR="008A2218">
        <w:rPr>
          <w:b/>
          <w:bCs/>
        </w:rPr>
      </w:r>
      <w:r w:rsidR="008A2218">
        <w:rPr>
          <w:b/>
          <w:bCs/>
        </w:rPr>
        <w:fldChar w:fldCharType="separate"/>
      </w:r>
      <w:r w:rsidR="001C1872" w:rsidRPr="003B32EF">
        <w:t xml:space="preserve">Figura </w:t>
      </w:r>
      <w:r w:rsidR="001C1872">
        <w:rPr>
          <w:noProof/>
        </w:rPr>
        <w:t>34</w:t>
      </w:r>
      <w:r w:rsidR="008A2218">
        <w:rPr>
          <w:b/>
          <w:bCs/>
        </w:rPr>
        <w:fldChar w:fldCharType="end"/>
      </w:r>
      <w:r w:rsidR="008A2218">
        <w:rPr>
          <w:b/>
          <w:bCs/>
        </w:rPr>
        <w:t xml:space="preserve"> </w:t>
      </w:r>
      <w:r w:rsidR="008A2218">
        <w:t xml:space="preserve">(a) e etapa 2 </w:t>
      </w:r>
      <w:r w:rsidR="008A2218">
        <w:rPr>
          <w:b/>
          <w:bCs/>
        </w:rPr>
        <w:fldChar w:fldCharType="begin"/>
      </w:r>
      <w:r w:rsidR="008A2218">
        <w:instrText xml:space="preserve"> REF _Ref214624018 \h </w:instrText>
      </w:r>
      <w:r w:rsidR="008A2218">
        <w:rPr>
          <w:b/>
          <w:bCs/>
        </w:rPr>
      </w:r>
      <w:r w:rsidR="008A2218">
        <w:rPr>
          <w:b/>
          <w:bCs/>
        </w:rPr>
        <w:fldChar w:fldCharType="separate"/>
      </w:r>
      <w:r w:rsidR="001C1872" w:rsidRPr="003B32EF">
        <w:t xml:space="preserve">Figura </w:t>
      </w:r>
      <w:r w:rsidR="001C1872">
        <w:rPr>
          <w:noProof/>
        </w:rPr>
        <w:t>34</w:t>
      </w:r>
      <w:r w:rsidR="008A2218">
        <w:rPr>
          <w:b/>
          <w:bCs/>
        </w:rPr>
        <w:fldChar w:fldCharType="end"/>
      </w:r>
      <w:r w:rsidR="008A2218">
        <w:rPr>
          <w:b/>
          <w:bCs/>
        </w:rPr>
        <w:t xml:space="preserve"> </w:t>
      </w:r>
      <w:r w:rsidR="008A2218" w:rsidRPr="00C37022">
        <w:t>(b).</w:t>
      </w:r>
      <w:r w:rsidR="00674CF9">
        <w:t xml:space="preserve"> No topo esquerdo</w:t>
      </w:r>
      <w:r w:rsidR="008A2218">
        <w:t xml:space="preserve"> da tela ilustrada na </w:t>
      </w:r>
      <w:r w:rsidR="008A2218">
        <w:rPr>
          <w:b/>
          <w:bCs/>
        </w:rPr>
        <w:fldChar w:fldCharType="begin"/>
      </w:r>
      <w:r w:rsidR="008A2218">
        <w:instrText xml:space="preserve"> REF _Ref214624018 \h </w:instrText>
      </w:r>
      <w:r w:rsidR="008A2218">
        <w:rPr>
          <w:b/>
          <w:bCs/>
        </w:rPr>
      </w:r>
      <w:r w:rsidR="008A2218">
        <w:rPr>
          <w:b/>
          <w:bCs/>
        </w:rPr>
        <w:fldChar w:fldCharType="separate"/>
      </w:r>
      <w:r w:rsidR="001C1872" w:rsidRPr="003B32EF">
        <w:t xml:space="preserve">Figura </w:t>
      </w:r>
      <w:r w:rsidR="001C1872">
        <w:rPr>
          <w:noProof/>
        </w:rPr>
        <w:t>34</w:t>
      </w:r>
      <w:r w:rsidR="008A2218">
        <w:rPr>
          <w:b/>
          <w:bCs/>
        </w:rPr>
        <w:fldChar w:fldCharType="end"/>
      </w:r>
      <w:r w:rsidR="008A2218">
        <w:rPr>
          <w:b/>
          <w:bCs/>
        </w:rPr>
        <w:t xml:space="preserve"> </w:t>
      </w:r>
      <w:r w:rsidR="008A2218">
        <w:t>(a)</w:t>
      </w:r>
      <w:r w:rsidR="00086319">
        <w:t xml:space="preserve">, localizam-se </w:t>
      </w:r>
      <w:r w:rsidR="00674CF9">
        <w:t xml:space="preserve">o título </w:t>
      </w:r>
      <w:r w:rsidR="00674CF9" w:rsidRPr="00BB114E">
        <w:rPr>
          <w:rStyle w:val="TF-COURIER10"/>
        </w:rPr>
        <w:t>Ajuda</w:t>
      </w:r>
      <w:r w:rsidR="00674CF9">
        <w:t xml:space="preserve"> </w:t>
      </w:r>
      <w:r w:rsidR="00086319">
        <w:t>e o</w:t>
      </w:r>
      <w:r w:rsidR="00674CF9">
        <w:t xml:space="preserve"> </w:t>
      </w:r>
      <w:r w:rsidR="006707EC">
        <w:t>botão de voltar</w:t>
      </w:r>
      <w:r w:rsidR="00D63082">
        <w:t>.</w:t>
      </w:r>
      <w:r w:rsidR="006707EC">
        <w:t xml:space="preserve"> </w:t>
      </w:r>
      <w:r w:rsidR="00086319" w:rsidRPr="00086319">
        <w:t>A seção introdutória</w:t>
      </w:r>
      <w:r w:rsidR="00D63082">
        <w:t xml:space="preserve">. </w:t>
      </w:r>
      <w:r w:rsidR="00086319" w:rsidRPr="00086319">
        <w:t xml:space="preserve">elucida o propósito da solução, descrevendo-a como uma </w:t>
      </w:r>
      <w:r w:rsidR="00E353C0">
        <w:t>aplicação</w:t>
      </w:r>
      <w:r w:rsidR="00086319" w:rsidRPr="00086319">
        <w:t xml:space="preserve"> de monitoramento e comunicação de riscos </w:t>
      </w:r>
      <w:r w:rsidR="00086319" w:rsidRPr="00086319">
        <w:lastRenderedPageBreak/>
        <w:t>ambientais, tais como enchentes e deslizamentos</w:t>
      </w:r>
      <w:r w:rsidR="00AE231B" w:rsidRPr="00AE231B">
        <w:t xml:space="preserve">. </w:t>
      </w:r>
      <w:r w:rsidR="00086319" w:rsidRPr="00086319">
        <w:t>Sequencialmente, apresenta-se uma visão geral das funcionalidades principais</w:t>
      </w:r>
      <w:r w:rsidR="00D63082">
        <w:t xml:space="preserve">. </w:t>
      </w:r>
      <w:r w:rsidR="00086319">
        <w:t xml:space="preserve">a qual </w:t>
      </w:r>
      <w:r w:rsidR="00AE231B" w:rsidRPr="00AE231B">
        <w:t xml:space="preserve">detalha as funções </w:t>
      </w:r>
      <w:r w:rsidR="00AE231B" w:rsidRPr="00AE231B">
        <w:rPr>
          <w:rStyle w:val="TF-COURIER10"/>
        </w:rPr>
        <w:t>Mapa, Reportar ocorrência, Reportes, Perfil, Login / Cadastro e Top rep</w:t>
      </w:r>
      <w:r w:rsidR="006B1101" w:rsidRPr="00C94036">
        <w:rPr>
          <w:rStyle w:val="TF-COURIER10"/>
        </w:rPr>
        <w:t>ó</w:t>
      </w:r>
      <w:r w:rsidR="00AE231B" w:rsidRPr="00AE231B">
        <w:rPr>
          <w:rStyle w:val="TF-COURIER10"/>
        </w:rPr>
        <w:t>rteres</w:t>
      </w:r>
      <w:r w:rsidR="00AE231B" w:rsidRPr="00D57164">
        <w:t>.</w:t>
      </w:r>
      <w:r w:rsidR="00086319" w:rsidRPr="00D57164">
        <w:t xml:space="preserve"> </w:t>
      </w:r>
      <w:r w:rsidR="00086319" w:rsidRPr="00086319">
        <w:t xml:space="preserve">Posteriormente, </w:t>
      </w:r>
      <w:r w:rsidR="008A2218">
        <w:t xml:space="preserve">na interface ilustrada na </w:t>
      </w:r>
      <w:r w:rsidR="008A2218">
        <w:rPr>
          <w:b/>
          <w:bCs/>
        </w:rPr>
        <w:fldChar w:fldCharType="begin"/>
      </w:r>
      <w:r w:rsidR="008A2218">
        <w:instrText xml:space="preserve"> REF _Ref214624018 \h </w:instrText>
      </w:r>
      <w:r w:rsidR="008A2218">
        <w:rPr>
          <w:b/>
          <w:bCs/>
        </w:rPr>
      </w:r>
      <w:r w:rsidR="008A2218">
        <w:rPr>
          <w:b/>
          <w:bCs/>
        </w:rPr>
        <w:fldChar w:fldCharType="separate"/>
      </w:r>
      <w:r w:rsidR="001C1872" w:rsidRPr="003B32EF">
        <w:t xml:space="preserve">Figura </w:t>
      </w:r>
      <w:r w:rsidR="001C1872">
        <w:rPr>
          <w:noProof/>
        </w:rPr>
        <w:t>34</w:t>
      </w:r>
      <w:r w:rsidR="008A2218">
        <w:rPr>
          <w:b/>
          <w:bCs/>
        </w:rPr>
        <w:fldChar w:fldCharType="end"/>
      </w:r>
      <w:r w:rsidR="008A2218">
        <w:rPr>
          <w:b/>
          <w:bCs/>
        </w:rPr>
        <w:t xml:space="preserve"> </w:t>
      </w:r>
      <w:r w:rsidR="008A2218">
        <w:t xml:space="preserve">(b) </w:t>
      </w:r>
      <w:r w:rsidR="00086319" w:rsidRPr="00086319">
        <w:t>exibem-se as</w:t>
      </w:r>
      <w:r w:rsidR="00086319">
        <w:t xml:space="preserve"> </w:t>
      </w:r>
      <w:r w:rsidR="00AE231B" w:rsidRPr="00AE231B">
        <w:rPr>
          <w:rStyle w:val="TF-COURIER10"/>
        </w:rPr>
        <w:t>Perguntas Frequentes (FAQ)</w:t>
      </w:r>
      <w:r w:rsidR="00AE231B" w:rsidRPr="00AE231B">
        <w:t xml:space="preserve"> (letra</w:t>
      </w:r>
      <w:r w:rsidR="00C94036">
        <w:t xml:space="preserve"> (</w:t>
      </w:r>
      <w:r w:rsidR="00D63082">
        <w:t>A</w:t>
      </w:r>
      <w:r w:rsidR="00C94036">
        <w:t>)</w:t>
      </w:r>
      <w:r w:rsidR="00AE231B" w:rsidRPr="00AE231B">
        <w:t xml:space="preserve">), </w:t>
      </w:r>
      <w:r w:rsidR="00086319" w:rsidRPr="00086319">
        <w:t>estruturadas em painéis expansíveis. Este formato permite a visualização de esclarecimentos sobre dúvidas recorrentes, a exemplo de</w:t>
      </w:r>
      <w:r w:rsidR="00086319">
        <w:t xml:space="preserve"> </w:t>
      </w:r>
      <w:r w:rsidR="00AE231B" w:rsidRPr="00AE231B">
        <w:rPr>
          <w:rStyle w:val="TF-COURIER10"/>
        </w:rPr>
        <w:t>Como faço um novo reporte?</w:t>
      </w:r>
      <w:r w:rsidR="00AE231B" w:rsidRPr="00AE231B">
        <w:t>.</w:t>
      </w:r>
      <w:r>
        <w:t xml:space="preserve"> </w:t>
      </w:r>
      <w:r w:rsidR="00AE231B" w:rsidRPr="00AE231B">
        <w:t xml:space="preserve">Na parte inferior, encontra-se a seção </w:t>
      </w:r>
      <w:r w:rsidR="00AE231B" w:rsidRPr="00AE231B">
        <w:rPr>
          <w:rStyle w:val="TF-COURIER10"/>
        </w:rPr>
        <w:t>Fale com o suporte</w:t>
      </w:r>
      <w:r w:rsidR="00D63082">
        <w:t>, n</w:t>
      </w:r>
      <w:r w:rsidR="00AE231B" w:rsidRPr="00AE231B">
        <w:t xml:space="preserve">essa área, </w:t>
      </w:r>
      <w:r w:rsidR="00086319" w:rsidRPr="00086319">
        <w:t>requer-se o preenchimento dos campos</w:t>
      </w:r>
      <w:r w:rsidR="00086319">
        <w:t xml:space="preserve"> </w:t>
      </w:r>
      <w:r w:rsidR="00AE231B" w:rsidRPr="00AE231B">
        <w:rPr>
          <w:rStyle w:val="TF-COURIER10"/>
        </w:rPr>
        <w:t>Nome</w:t>
      </w:r>
      <w:r w:rsidR="00D63082">
        <w:t xml:space="preserve">, </w:t>
      </w:r>
      <w:r w:rsidR="00AE231B" w:rsidRPr="00AE231B">
        <w:rPr>
          <w:rStyle w:val="TF-COURIER10"/>
        </w:rPr>
        <w:t>E-mail</w:t>
      </w:r>
      <w:r w:rsidR="00AE231B" w:rsidRPr="00AE231B">
        <w:t xml:space="preserve">  e </w:t>
      </w:r>
      <w:r w:rsidR="00AE231B" w:rsidRPr="00AE231B">
        <w:rPr>
          <w:rStyle w:val="TF-COURIER10"/>
        </w:rPr>
        <w:t>Mensagem</w:t>
      </w:r>
      <w:r w:rsidR="00AE231B" w:rsidRPr="00AE231B">
        <w:t xml:space="preserve">, </w:t>
      </w:r>
      <w:r w:rsidR="00086319" w:rsidRPr="00086319">
        <w:t xml:space="preserve">o que possibilita a descrição objetiva da solicitação. A submissão dos dados efetiva-se mediante o acionamento do </w:t>
      </w:r>
      <w:r w:rsidR="00AE231B" w:rsidRPr="00AE231B">
        <w:t xml:space="preserve">botão </w:t>
      </w:r>
      <w:r w:rsidR="00AE231B" w:rsidRPr="00AE231B">
        <w:rPr>
          <w:rStyle w:val="TF-COURIER10"/>
        </w:rPr>
        <w:t>Enviar</w:t>
      </w:r>
      <w:r w:rsidR="00AE231B" w:rsidRPr="00AE231B">
        <w:t xml:space="preserve"> (letra</w:t>
      </w:r>
      <w:r w:rsidR="00C94036">
        <w:t xml:space="preserve"> (</w:t>
      </w:r>
      <w:r w:rsidR="00D63082">
        <w:t>B</w:t>
      </w:r>
      <w:r w:rsidR="00C94036">
        <w:t>)</w:t>
      </w:r>
      <w:r w:rsidR="00AE231B" w:rsidRPr="00AE231B">
        <w:t>).</w:t>
      </w:r>
      <w:r w:rsidR="008A2218">
        <w:t xml:space="preserve"> </w:t>
      </w:r>
      <w:r w:rsidR="009C17F1">
        <w:t>A</w:t>
      </w:r>
      <w:r w:rsidR="008A2218">
        <w:t xml:space="preserve"> </w:t>
      </w:r>
      <w:r w:rsidR="008A2218">
        <w:fldChar w:fldCharType="begin"/>
      </w:r>
      <w:r w:rsidR="008A2218">
        <w:instrText xml:space="preserve"> REF _Ref215214207 \h </w:instrText>
      </w:r>
      <w:r w:rsidR="008A2218">
        <w:fldChar w:fldCharType="separate"/>
      </w:r>
      <w:r w:rsidR="001C1872">
        <w:t xml:space="preserve">Figura </w:t>
      </w:r>
      <w:r w:rsidR="001C1872">
        <w:rPr>
          <w:noProof/>
        </w:rPr>
        <w:t>35</w:t>
      </w:r>
      <w:r w:rsidR="008A2218">
        <w:fldChar w:fldCharType="end"/>
      </w:r>
      <w:r w:rsidR="009C17F1">
        <w:t>, de modo complementar,</w:t>
      </w:r>
      <w:r w:rsidR="008A2218">
        <w:t xml:space="preserve"> ilustra a versão </w:t>
      </w:r>
      <w:r w:rsidR="009C17F1">
        <w:t xml:space="preserve">para </w:t>
      </w:r>
      <w:r w:rsidR="008A2218">
        <w:t>desktop dessas interfaces.</w:t>
      </w:r>
    </w:p>
    <w:p w14:paraId="12AFE736" w14:textId="2FB84BD4" w:rsidR="001B4B6C" w:rsidRPr="003B32EF" w:rsidRDefault="001B4B6C" w:rsidP="003B32EF">
      <w:pPr>
        <w:pStyle w:val="TF-LEGENDA"/>
      </w:pPr>
      <w:bookmarkStart w:id="319" w:name="_Ref214624018"/>
      <w:bookmarkStart w:id="320" w:name="_Toc215432454"/>
      <w:r w:rsidRPr="003B32EF">
        <w:t xml:space="preserve">Figura </w:t>
      </w:r>
      <w:fldSimple w:instr=" SEQ Figura \* ARABIC ">
        <w:r w:rsidR="001C1872">
          <w:rPr>
            <w:noProof/>
          </w:rPr>
          <w:t>34</w:t>
        </w:r>
      </w:fldSimple>
      <w:bookmarkEnd w:id="319"/>
      <w:r w:rsidR="00D46CD2" w:rsidRPr="003B32EF">
        <w:t xml:space="preserve"> – Tela de ajuda</w:t>
      </w:r>
      <w:r w:rsidR="00D63082" w:rsidRPr="003B32EF">
        <w:t xml:space="preserve"> – etapa 1 (a) e etapa 2 (b)</w:t>
      </w:r>
      <w:bookmarkEnd w:id="320"/>
    </w:p>
    <w:p w14:paraId="6F853EDA" w14:textId="2E5B7760" w:rsidR="000C4B58" w:rsidRDefault="00D63082" w:rsidP="003B32EF">
      <w:pPr>
        <w:pStyle w:val="TF-FIGURA"/>
      </w:pPr>
      <w:r w:rsidRPr="003B32EF">
        <w:rPr>
          <w:noProof/>
        </w:rPr>
        <w:drawing>
          <wp:inline distT="0" distB="0" distL="0" distR="0" wp14:anchorId="05FF589F" wp14:editId="667C44FC">
            <wp:extent cx="5730240" cy="5473795"/>
            <wp:effectExtent l="19050" t="19050" r="22860" b="12700"/>
            <wp:docPr id="1980155419" name="Imagem 20"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55419" name="Imagem 20" descr="Interface gráfica do usuário, Texto, Aplicativo&#10;&#10;O conteúdo gerado por IA pode estar incorreto."/>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47346" cy="5490135"/>
                    </a:xfrm>
                    <a:prstGeom prst="rect">
                      <a:avLst/>
                    </a:prstGeom>
                    <a:ln w="12700">
                      <a:solidFill>
                        <a:schemeClr val="tx1"/>
                      </a:solidFill>
                    </a:ln>
                  </pic:spPr>
                </pic:pic>
              </a:graphicData>
            </a:graphic>
          </wp:inline>
        </w:drawing>
      </w:r>
    </w:p>
    <w:p w14:paraId="7C3C8D71" w14:textId="13715FFA" w:rsidR="000C4B58" w:rsidRDefault="001B4B6C" w:rsidP="001B4B6C">
      <w:pPr>
        <w:pStyle w:val="TF-FONTE"/>
      </w:pPr>
      <w:r>
        <w:t>Fonte: elaborada pela autora (2025).</w:t>
      </w:r>
    </w:p>
    <w:p w14:paraId="6781BE5A" w14:textId="08339BD0" w:rsidR="00D63082" w:rsidRDefault="00D63082" w:rsidP="00D63082">
      <w:pPr>
        <w:pStyle w:val="TF-LEGENDA"/>
      </w:pPr>
      <w:bookmarkStart w:id="321" w:name="_Ref215214207"/>
      <w:bookmarkStart w:id="322" w:name="_Toc215432455"/>
      <w:r>
        <w:lastRenderedPageBreak/>
        <w:t xml:space="preserve">Figura </w:t>
      </w:r>
      <w:fldSimple w:instr=" SEQ Figura \* ARABIC ">
        <w:r w:rsidR="001C1872">
          <w:rPr>
            <w:noProof/>
          </w:rPr>
          <w:t>35</w:t>
        </w:r>
      </w:fldSimple>
      <w:bookmarkEnd w:id="321"/>
      <w:r>
        <w:t xml:space="preserve"> – Tela ilustrada na </w:t>
      </w:r>
      <w:r>
        <w:fldChar w:fldCharType="begin"/>
      </w:r>
      <w:r>
        <w:instrText xml:space="preserve"> REF _Ref214624018 \h </w:instrText>
      </w:r>
      <w:r>
        <w:fldChar w:fldCharType="separate"/>
      </w:r>
      <w:r w:rsidR="001C1872" w:rsidRPr="003B32EF">
        <w:t xml:space="preserve">Figura </w:t>
      </w:r>
      <w:r w:rsidR="001C1872">
        <w:rPr>
          <w:noProof/>
        </w:rPr>
        <w:t>34</w:t>
      </w:r>
      <w:r>
        <w:fldChar w:fldCharType="end"/>
      </w:r>
      <w:r w:rsidR="008A2218">
        <w:t xml:space="preserve"> </w:t>
      </w:r>
      <w:r>
        <w:t>em desktop</w:t>
      </w:r>
      <w:bookmarkEnd w:id="322"/>
    </w:p>
    <w:p w14:paraId="1A7199F3" w14:textId="0DC04FF0" w:rsidR="00D63082" w:rsidRDefault="00D63082" w:rsidP="00D63082">
      <w:pPr>
        <w:pStyle w:val="TF-FIGURA"/>
      </w:pPr>
      <w:r>
        <w:rPr>
          <w:noProof/>
        </w:rPr>
        <w:drawing>
          <wp:inline distT="0" distB="0" distL="0" distR="0" wp14:anchorId="25C7544D" wp14:editId="3CB41639">
            <wp:extent cx="5846436" cy="3429000"/>
            <wp:effectExtent l="19050" t="19050" r="21590" b="19050"/>
            <wp:docPr id="123459664" name="Imagem 2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9664" name="Imagem 21" descr="Interface gráfica do usuário, Texto, Aplicativo&#10;&#10;O conteúdo gerado por IA pode estar incorreto."/>
                    <pic:cNvPicPr/>
                  </pic:nvPicPr>
                  <pic:blipFill rotWithShape="1">
                    <a:blip r:embed="rId53">
                      <a:extLst>
                        <a:ext uri="{28A0092B-C50C-407E-A947-70E740481C1C}">
                          <a14:useLocalDpi xmlns:a14="http://schemas.microsoft.com/office/drawing/2010/main" val="0"/>
                        </a:ext>
                      </a:extLst>
                    </a:blip>
                    <a:srcRect l="1" t="-2556" r="1256"/>
                    <a:stretch>
                      <a:fillRect/>
                    </a:stretch>
                  </pic:blipFill>
                  <pic:spPr bwMode="auto">
                    <a:xfrm>
                      <a:off x="0" y="0"/>
                      <a:ext cx="5853603" cy="343320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B1B5AFF" w14:textId="66A649E6" w:rsidR="009B2929" w:rsidRPr="00D63082" w:rsidRDefault="009B2929" w:rsidP="009B2929">
      <w:pPr>
        <w:pStyle w:val="TF-FONTE"/>
      </w:pPr>
      <w:r>
        <w:t>Fonte: elaborada pela autora (2025).</w:t>
      </w:r>
    </w:p>
    <w:p w14:paraId="65299F1F" w14:textId="01F4B40D" w:rsidR="00EC7F4D" w:rsidRDefault="00EC7F4D" w:rsidP="00EC7F4D">
      <w:pPr>
        <w:pStyle w:val="TF-TEXTO"/>
        <w:rPr>
          <w:szCs w:val="24"/>
        </w:rPr>
      </w:pPr>
      <w:bookmarkStart w:id="323" w:name="_Ref214977284"/>
      <w:r>
        <w:t xml:space="preserve">A </w:t>
      </w:r>
      <w:r w:rsidR="002F5335">
        <w:rPr>
          <w:b/>
          <w:bCs/>
        </w:rPr>
        <w:fldChar w:fldCharType="begin"/>
      </w:r>
      <w:r w:rsidR="002F5335">
        <w:instrText xml:space="preserve"> REF _Ref215418117 \h </w:instrText>
      </w:r>
      <w:r w:rsidR="002F5335">
        <w:rPr>
          <w:b/>
          <w:bCs/>
        </w:rPr>
      </w:r>
      <w:r w:rsidR="002F5335">
        <w:rPr>
          <w:b/>
          <w:bCs/>
        </w:rPr>
        <w:fldChar w:fldCharType="separate"/>
      </w:r>
      <w:r w:rsidR="001C1872">
        <w:t xml:space="preserve">Figura </w:t>
      </w:r>
      <w:r w:rsidR="001C1872">
        <w:rPr>
          <w:noProof/>
        </w:rPr>
        <w:t>36</w:t>
      </w:r>
      <w:r w:rsidR="002F5335">
        <w:rPr>
          <w:b/>
          <w:bCs/>
        </w:rPr>
        <w:fldChar w:fldCharType="end"/>
      </w:r>
      <w:r w:rsidR="002F5335">
        <w:rPr>
          <w:b/>
          <w:bCs/>
        </w:rPr>
        <w:t xml:space="preserve"> </w:t>
      </w:r>
      <w:r w:rsidRPr="00F05D67">
        <w:t xml:space="preserve">é </w:t>
      </w:r>
      <w:r>
        <w:t>ilustra</w:t>
      </w:r>
      <w:r w:rsidR="002F5335">
        <w:t>da</w:t>
      </w:r>
      <w:r w:rsidRPr="00F05D67">
        <w:t xml:space="preserve"> a tela destinada ao registro de nova</w:t>
      </w:r>
      <w:r>
        <w:t>s</w:t>
      </w:r>
      <w:r w:rsidRPr="00F05D67">
        <w:t xml:space="preserve"> ocorrência</w:t>
      </w:r>
      <w:r>
        <w:t>s</w:t>
      </w:r>
      <w:r w:rsidRPr="00F05D67">
        <w:t xml:space="preserve">, </w:t>
      </w:r>
      <w:r>
        <w:t xml:space="preserve">interface </w:t>
      </w:r>
      <w:r w:rsidRPr="00F05D67">
        <w:t xml:space="preserve">utilizada pelo usuário </w:t>
      </w:r>
      <w:r w:rsidRPr="00086319">
        <w:t>para a notificação de eventos relacionados a riscos ambientais</w:t>
      </w:r>
      <w:r w:rsidRPr="00F05D67">
        <w:t>.</w:t>
      </w:r>
      <w:r>
        <w:t xml:space="preserve"> Na </w:t>
      </w:r>
      <w:r w:rsidRPr="00F05D67">
        <w:t>parte superior</w:t>
      </w:r>
      <w:r>
        <w:t xml:space="preserve"> na </w:t>
      </w:r>
      <w:r w:rsidR="002F5335">
        <w:rPr>
          <w:b/>
          <w:bCs/>
        </w:rPr>
        <w:fldChar w:fldCharType="begin"/>
      </w:r>
      <w:r w:rsidR="002F5335">
        <w:instrText xml:space="preserve"> REF _Ref215418117 \h </w:instrText>
      </w:r>
      <w:r w:rsidR="002F5335">
        <w:rPr>
          <w:b/>
          <w:bCs/>
        </w:rPr>
      </w:r>
      <w:r w:rsidR="002F5335">
        <w:rPr>
          <w:b/>
          <w:bCs/>
        </w:rPr>
        <w:fldChar w:fldCharType="separate"/>
      </w:r>
      <w:r w:rsidR="001C1872">
        <w:t xml:space="preserve">Figura </w:t>
      </w:r>
      <w:r w:rsidR="001C1872">
        <w:rPr>
          <w:noProof/>
        </w:rPr>
        <w:t>36</w:t>
      </w:r>
      <w:r w:rsidR="002F5335">
        <w:rPr>
          <w:b/>
          <w:bCs/>
        </w:rPr>
        <w:fldChar w:fldCharType="end"/>
      </w:r>
      <w:r>
        <w:rPr>
          <w:b/>
          <w:bCs/>
        </w:rPr>
        <w:t xml:space="preserve"> </w:t>
      </w:r>
      <w:r w:rsidRPr="00C37022">
        <w:t>(a)</w:t>
      </w:r>
      <w:r w:rsidRPr="00F05D67">
        <w:t xml:space="preserve">, encontra-se o campo para adicionar uma ou mais </w:t>
      </w:r>
      <w:r w:rsidRPr="00F05D67">
        <w:rPr>
          <w:rStyle w:val="TF-COURIER10"/>
        </w:rPr>
        <w:t>foto do local</w:t>
      </w:r>
      <w:r>
        <w:t xml:space="preserve">. </w:t>
      </w:r>
      <w:r w:rsidRPr="00F05D67">
        <w:t>O usuário pode selecionar imagens diretamente do dispositivo</w:t>
      </w:r>
      <w:r>
        <w:t>,</w:t>
      </w:r>
      <w:r w:rsidRPr="00F05D67">
        <w:t xml:space="preserve"> arrastá-las para a área indicada</w:t>
      </w:r>
      <w:r>
        <w:t xml:space="preserve"> ou em caso do </w:t>
      </w:r>
      <w:del w:id="324" w:author="Dalton Solano dos Reis" w:date="2025-12-07T19:02:00Z" w16du:dateUtc="2025-12-07T22:02:00Z">
        <w:r w:rsidDel="006D10BD">
          <w:delText>mobile</w:delText>
        </w:r>
      </w:del>
      <w:ins w:id="325" w:author="Dalton Solano dos Reis" w:date="2025-12-07T19:02:00Z" w16du:dateUtc="2025-12-07T22:02:00Z">
        <w:r w:rsidR="006D10BD">
          <w:t>móvel</w:t>
        </w:r>
      </w:ins>
      <w:r>
        <w:t>, tirar a foto pela aplicação</w:t>
      </w:r>
      <w:r w:rsidRPr="00F05D67">
        <w:t>.</w:t>
      </w:r>
      <w:r>
        <w:t xml:space="preserve"> </w:t>
      </w:r>
      <w:r w:rsidRPr="00F05D67">
        <w:t xml:space="preserve">Logo abaixo, é exibido o campo </w:t>
      </w:r>
      <w:r w:rsidRPr="00F05D67">
        <w:rPr>
          <w:rStyle w:val="TF-COURIER10"/>
        </w:rPr>
        <w:t>Tipo de Ocorrência</w:t>
      </w:r>
      <w:r w:rsidRPr="00F05D67">
        <w:t xml:space="preserve"> (letra</w:t>
      </w:r>
      <w:r>
        <w:t xml:space="preserve"> (A)</w:t>
      </w:r>
      <w:r w:rsidRPr="00F05D67">
        <w:t>), apresentado como uma lista suspensa com categorias como enchente, deslizamento ou alagamento, permitindo que o usuário classifique a ocorrência corretamente.</w:t>
      </w:r>
      <w:r>
        <w:t xml:space="preserve"> </w:t>
      </w:r>
      <w:r w:rsidRPr="00F05D67">
        <w:t xml:space="preserve">Em seguida, a seção </w:t>
      </w:r>
      <w:r w:rsidRPr="00F05D67">
        <w:rPr>
          <w:rStyle w:val="TF-COURIER10"/>
        </w:rPr>
        <w:t>Localização</w:t>
      </w:r>
      <w:r w:rsidRPr="00F05D67">
        <w:t xml:space="preserve"> apresenta quatro campos destinados ao preenchimento do endereço</w:t>
      </w:r>
      <w:r w:rsidRPr="00F05D67">
        <w:rPr>
          <w:rStyle w:val="TF-COURIER10"/>
        </w:rPr>
        <w:t>: Rua, Número, Bairro e Cidade</w:t>
      </w:r>
      <w:r w:rsidRPr="00F05D67">
        <w:t>. Os campos essenciais são marcados com asterisco, indicando obrigatoriedade.</w:t>
      </w:r>
      <w:r>
        <w:t xml:space="preserve"> </w:t>
      </w:r>
      <w:r w:rsidRPr="00F05D67">
        <w:t xml:space="preserve">Abaixo da localização, o usuário seleciona a </w:t>
      </w:r>
      <w:r w:rsidRPr="00F05D67">
        <w:rPr>
          <w:rStyle w:val="TF-COURIER10"/>
        </w:rPr>
        <w:t>Severidade</w:t>
      </w:r>
      <w:r w:rsidRPr="00F05D67">
        <w:t xml:space="preserve"> da ocorrência (letra</w:t>
      </w:r>
      <w:r>
        <w:t xml:space="preserve"> (B)</w:t>
      </w:r>
      <w:r w:rsidRPr="00F05D67">
        <w:t>), também apresentada em formato de lista suspensa, com opções como baixa, média ou alta.</w:t>
      </w:r>
      <w:r>
        <w:t xml:space="preserve"> </w:t>
      </w:r>
      <w:r w:rsidRPr="00F05D67">
        <w:t xml:space="preserve">Em complemento, o campo </w:t>
      </w:r>
      <w:r w:rsidRPr="00F05D67">
        <w:rPr>
          <w:rStyle w:val="TF-COURIER10"/>
        </w:rPr>
        <w:t>Descrição</w:t>
      </w:r>
      <w:r w:rsidRPr="00F05D67">
        <w:t xml:space="preserve"> permite inserir informações textuais adicionais, possibilitando ao usuário contextualizar a situação observada, como extensão do dano, sinais de risco iminente ou impactos na vizinhança</w:t>
      </w:r>
      <w:r>
        <w:rPr>
          <w:szCs w:val="24"/>
        </w:rPr>
        <w:t xml:space="preserve">. </w:t>
      </w:r>
    </w:p>
    <w:p w14:paraId="08CA5476" w14:textId="2A534B7F" w:rsidR="00EC7F4D" w:rsidRPr="00EC5B43" w:rsidRDefault="00EC7F4D" w:rsidP="00EC7F4D">
      <w:pPr>
        <w:pStyle w:val="TF-TEXTO"/>
      </w:pPr>
      <w:r w:rsidRPr="00EC5B43">
        <w:t xml:space="preserve">A continuação dessa interface é apresentada </w:t>
      </w:r>
      <w:r w:rsidRPr="0022717B">
        <w:t xml:space="preserve">na </w:t>
      </w:r>
      <w:r w:rsidR="002F5335">
        <w:rPr>
          <w:b/>
          <w:bCs/>
        </w:rPr>
        <w:fldChar w:fldCharType="begin"/>
      </w:r>
      <w:r w:rsidR="002F5335">
        <w:instrText xml:space="preserve"> REF _Ref215418117 \h </w:instrText>
      </w:r>
      <w:r w:rsidR="002F5335">
        <w:rPr>
          <w:b/>
          <w:bCs/>
        </w:rPr>
      </w:r>
      <w:r w:rsidR="002F5335">
        <w:rPr>
          <w:b/>
          <w:bCs/>
        </w:rPr>
        <w:fldChar w:fldCharType="separate"/>
      </w:r>
      <w:r w:rsidR="001C1872">
        <w:t xml:space="preserve">Figura </w:t>
      </w:r>
      <w:r w:rsidR="001C1872">
        <w:rPr>
          <w:noProof/>
        </w:rPr>
        <w:t>36</w:t>
      </w:r>
      <w:r w:rsidR="002F5335">
        <w:rPr>
          <w:b/>
          <w:bCs/>
        </w:rPr>
        <w:fldChar w:fldCharType="end"/>
      </w:r>
      <w:r>
        <w:t xml:space="preserve"> </w:t>
      </w:r>
      <w:r w:rsidRPr="0022717B">
        <w:t>(b),</w:t>
      </w:r>
      <w:r w:rsidRPr="00EC5B43">
        <w:t xml:space="preserve"> que reúne os elementos finais necessários para concluir o registro da ocorrência. Nessa etapa, após o preenchimento de todos os dados obrigatórios e complementares exibidos na </w:t>
      </w:r>
      <w:r w:rsidR="002F5335">
        <w:rPr>
          <w:b/>
          <w:bCs/>
        </w:rPr>
        <w:fldChar w:fldCharType="begin"/>
      </w:r>
      <w:r w:rsidR="002F5335">
        <w:instrText xml:space="preserve"> REF _Ref215418117 \h </w:instrText>
      </w:r>
      <w:r w:rsidR="002F5335">
        <w:rPr>
          <w:b/>
          <w:bCs/>
        </w:rPr>
      </w:r>
      <w:r w:rsidR="002F5335">
        <w:rPr>
          <w:b/>
          <w:bCs/>
        </w:rPr>
        <w:fldChar w:fldCharType="separate"/>
      </w:r>
      <w:r w:rsidR="001C1872">
        <w:t xml:space="preserve">Figura </w:t>
      </w:r>
      <w:r w:rsidR="001C1872">
        <w:rPr>
          <w:noProof/>
        </w:rPr>
        <w:t>36</w:t>
      </w:r>
      <w:r w:rsidR="002F5335">
        <w:rPr>
          <w:b/>
          <w:bCs/>
        </w:rPr>
        <w:fldChar w:fldCharType="end"/>
      </w:r>
      <w:r>
        <w:rPr>
          <w:b/>
          <w:bCs/>
        </w:rPr>
        <w:t xml:space="preserve"> </w:t>
      </w:r>
      <w:r w:rsidRPr="00EC5B43">
        <w:t>(a), o usuário finaliza o processo por meio do</w:t>
      </w:r>
      <w:r w:rsidRPr="0022717B">
        <w:t xml:space="preserve"> botão Enviar (letra (C)), </w:t>
      </w:r>
      <w:r w:rsidRPr="00EC5B43">
        <w:t xml:space="preserve">responsável por encaminhar a ocorrência à </w:t>
      </w:r>
      <w:r w:rsidRPr="00EC5B43">
        <w:lastRenderedPageBreak/>
        <w:t>aplicação e acionar a análise realizada pela inteligência artificial. Por fim, a versão em desktop de todas essas etapas é exibida na</w:t>
      </w:r>
      <w:r>
        <w:t xml:space="preserve"> </w:t>
      </w:r>
      <w:r>
        <w:fldChar w:fldCharType="begin"/>
      </w:r>
      <w:r>
        <w:instrText xml:space="preserve"> REF _Ref214624029 \h </w:instrText>
      </w:r>
      <w:r>
        <w:fldChar w:fldCharType="separate"/>
      </w:r>
      <w:r w:rsidR="001C1872">
        <w:t xml:space="preserve">Figura </w:t>
      </w:r>
      <w:r w:rsidR="001C1872">
        <w:rPr>
          <w:noProof/>
        </w:rPr>
        <w:t>37</w:t>
      </w:r>
      <w:r>
        <w:fldChar w:fldCharType="end"/>
      </w:r>
      <w:r>
        <w:t>.</w:t>
      </w:r>
    </w:p>
    <w:p w14:paraId="5F246919" w14:textId="54AB31DA" w:rsidR="009B2929" w:rsidRDefault="009B2929" w:rsidP="00EC5B43">
      <w:pPr>
        <w:pStyle w:val="TF-LEGENDA"/>
      </w:pPr>
      <w:bookmarkStart w:id="326" w:name="_Ref215418117"/>
      <w:bookmarkStart w:id="327" w:name="_Toc215432456"/>
      <w:r>
        <w:t xml:space="preserve">Figura </w:t>
      </w:r>
      <w:fldSimple w:instr=" SEQ Figura \* ARABIC ">
        <w:r w:rsidR="001C1872">
          <w:rPr>
            <w:noProof/>
          </w:rPr>
          <w:t>36</w:t>
        </w:r>
      </w:fldSimple>
      <w:bookmarkEnd w:id="323"/>
      <w:bookmarkEnd w:id="326"/>
      <w:r>
        <w:t xml:space="preserve"> – Tela para reportar ocorrência – etapa 1 (a) e etapa 2 (b)</w:t>
      </w:r>
      <w:bookmarkEnd w:id="327"/>
    </w:p>
    <w:p w14:paraId="08889C04" w14:textId="075F9066" w:rsidR="00024D2A" w:rsidRDefault="00516358" w:rsidP="00024D2A">
      <w:pPr>
        <w:pStyle w:val="TF-FIGURA"/>
      </w:pPr>
      <w:r>
        <w:rPr>
          <w:noProof/>
        </w:rPr>
        <w:drawing>
          <wp:inline distT="0" distB="0" distL="0" distR="0" wp14:anchorId="7833470F" wp14:editId="430E981F">
            <wp:extent cx="5665470" cy="5583662"/>
            <wp:effectExtent l="19050" t="19050" r="11430" b="17145"/>
            <wp:docPr id="677723100" name="Imagem 23"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23100" name="Imagem 23" descr="Interface gráfica do usuário, Aplicativo&#10;&#10;O conteúdo gerado por IA pode estar incorreto."/>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68243" cy="5586395"/>
                    </a:xfrm>
                    <a:prstGeom prst="rect">
                      <a:avLst/>
                    </a:prstGeom>
                    <a:ln w="12700">
                      <a:solidFill>
                        <a:schemeClr val="tx1"/>
                      </a:solidFill>
                    </a:ln>
                  </pic:spPr>
                </pic:pic>
              </a:graphicData>
            </a:graphic>
          </wp:inline>
        </w:drawing>
      </w:r>
    </w:p>
    <w:p w14:paraId="551A0E9D" w14:textId="1230E28D" w:rsidR="009B2929" w:rsidRDefault="009B2929" w:rsidP="009B2929">
      <w:pPr>
        <w:pStyle w:val="TF-FONTE"/>
      </w:pPr>
      <w:r>
        <w:t>Fonte: elaborada pela autora (2025).</w:t>
      </w:r>
    </w:p>
    <w:p w14:paraId="7B3BA32B" w14:textId="7BE8436B" w:rsidR="002F5335" w:rsidRPr="001F6EF8" w:rsidRDefault="00C94036" w:rsidP="002F5335">
      <w:pPr>
        <w:pStyle w:val="TF-LEGENDA"/>
      </w:pPr>
      <w:bookmarkStart w:id="328" w:name="_Ref214624029"/>
      <w:bookmarkStart w:id="329" w:name="_Toc215432457"/>
      <w:r>
        <w:lastRenderedPageBreak/>
        <w:t xml:space="preserve">Figura </w:t>
      </w:r>
      <w:fldSimple w:instr=" SEQ Figura \* ARABIC ">
        <w:r w:rsidR="001C1872">
          <w:rPr>
            <w:noProof/>
          </w:rPr>
          <w:t>37</w:t>
        </w:r>
      </w:fldSimple>
      <w:bookmarkEnd w:id="328"/>
      <w:r w:rsidR="00D46CD2">
        <w:t xml:space="preserve"> –</w:t>
      </w:r>
      <w:bookmarkStart w:id="330" w:name="_Toc215364013"/>
      <w:r w:rsidR="002F5335">
        <w:t xml:space="preserve"> </w:t>
      </w:r>
      <w:r w:rsidR="002F5335" w:rsidRPr="001F6EF8">
        <w:t xml:space="preserve">Tela ilustrada na </w:t>
      </w:r>
      <w:r w:rsidR="00652C69">
        <w:fldChar w:fldCharType="begin"/>
      </w:r>
      <w:r w:rsidR="00652C69">
        <w:instrText xml:space="preserve"> REF _Ref215418117 \h </w:instrText>
      </w:r>
      <w:r w:rsidR="00652C69">
        <w:fldChar w:fldCharType="separate"/>
      </w:r>
      <w:r w:rsidR="001C1872">
        <w:t xml:space="preserve">Figura </w:t>
      </w:r>
      <w:r w:rsidR="001C1872">
        <w:rPr>
          <w:noProof/>
        </w:rPr>
        <w:t>36</w:t>
      </w:r>
      <w:r w:rsidR="00652C69">
        <w:fldChar w:fldCharType="end"/>
      </w:r>
      <w:r w:rsidR="00652C69">
        <w:t xml:space="preserve"> </w:t>
      </w:r>
      <w:r w:rsidR="002F5335" w:rsidRPr="001F6EF8">
        <w:t>em desktop</w:t>
      </w:r>
      <w:bookmarkEnd w:id="329"/>
      <w:bookmarkEnd w:id="330"/>
    </w:p>
    <w:p w14:paraId="5D2AFC96" w14:textId="39EFAC1F" w:rsidR="002F710A" w:rsidRDefault="00F31D1D" w:rsidP="002F5335">
      <w:pPr>
        <w:pStyle w:val="TF-FIGURA"/>
      </w:pPr>
      <w:r>
        <w:rPr>
          <w:noProof/>
        </w:rPr>
        <w:drawing>
          <wp:inline distT="0" distB="0" distL="0" distR="0" wp14:anchorId="40D0D96D" wp14:editId="74AE86F4">
            <wp:extent cx="5499735" cy="3189294"/>
            <wp:effectExtent l="19050" t="19050" r="24765" b="11430"/>
            <wp:docPr id="1649147100" name="Imagem 24"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47100" name="Imagem 24" descr="Interface gráfica do usuário, Aplicativo&#10;&#10;O conteúdo gerado por IA pode estar incorreto."/>
                    <pic:cNvPicPr/>
                  </pic:nvPicPr>
                  <pic:blipFill rotWithShape="1">
                    <a:blip r:embed="rId55" cstate="print">
                      <a:extLst>
                        <a:ext uri="{28A0092B-C50C-407E-A947-70E740481C1C}">
                          <a14:useLocalDpi xmlns:a14="http://schemas.microsoft.com/office/drawing/2010/main" val="0"/>
                        </a:ext>
                      </a:extLst>
                    </a:blip>
                    <a:srcRect l="1" t="-1764" r="1290" b="1"/>
                    <a:stretch>
                      <a:fillRect/>
                    </a:stretch>
                  </pic:blipFill>
                  <pic:spPr bwMode="auto">
                    <a:xfrm>
                      <a:off x="0" y="0"/>
                      <a:ext cx="5501589" cy="319036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C1E7ED7" w14:textId="19783831" w:rsidR="005C0549" w:rsidRDefault="00C94036" w:rsidP="00F31D1D">
      <w:pPr>
        <w:pStyle w:val="TF-FONTE"/>
      </w:pPr>
      <w:r>
        <w:t>Fonte: elaborada pela autora (2025).</w:t>
      </w:r>
    </w:p>
    <w:p w14:paraId="08F4AAD7" w14:textId="50A412D6" w:rsidR="005C0549" w:rsidRPr="000C4B58" w:rsidRDefault="005C0549" w:rsidP="005C0549">
      <w:pPr>
        <w:pStyle w:val="TF-TEXTO"/>
      </w:pPr>
      <w:r>
        <w:t>A</w:t>
      </w:r>
      <w:r w:rsidRPr="000C4B58">
        <w:t xml:space="preserve"> </w:t>
      </w:r>
      <w:r>
        <w:rPr>
          <w:b/>
          <w:bCs/>
        </w:rPr>
        <w:fldChar w:fldCharType="begin"/>
      </w:r>
      <w:r>
        <w:instrText xml:space="preserve"> REF _Ref214624048 \h </w:instrText>
      </w:r>
      <w:r>
        <w:rPr>
          <w:b/>
          <w:bCs/>
        </w:rPr>
      </w:r>
      <w:r>
        <w:rPr>
          <w:b/>
          <w:bCs/>
        </w:rPr>
        <w:fldChar w:fldCharType="separate"/>
      </w:r>
      <w:r w:rsidR="001C1872">
        <w:t xml:space="preserve">Figura </w:t>
      </w:r>
      <w:r w:rsidR="001C1872">
        <w:rPr>
          <w:noProof/>
        </w:rPr>
        <w:t>38</w:t>
      </w:r>
      <w:r>
        <w:rPr>
          <w:b/>
          <w:bCs/>
        </w:rPr>
        <w:fldChar w:fldCharType="end"/>
      </w:r>
      <w:r w:rsidRPr="00D57164">
        <w:t xml:space="preserve"> </w:t>
      </w:r>
      <w:r>
        <w:t xml:space="preserve">ilustra </w:t>
      </w:r>
      <w:r w:rsidRPr="000C4B58">
        <w:t>a tela</w:t>
      </w:r>
      <w:r w:rsidRPr="000C4B58">
        <w:rPr>
          <w:b/>
          <w:bCs/>
        </w:rPr>
        <w:t xml:space="preserve"> </w:t>
      </w:r>
      <w:r w:rsidRPr="000C4B58">
        <w:rPr>
          <w:rStyle w:val="TF-COURIER10"/>
        </w:rPr>
        <w:t>Top Repórteres</w:t>
      </w:r>
      <w:r w:rsidRPr="000C4B58">
        <w:t xml:space="preserve">, responsável por exibir o ranking dos usuários que mais contribuíram com reportes dentro </w:t>
      </w:r>
      <w:r>
        <w:t xml:space="preserve">da aplicação. </w:t>
      </w:r>
      <w:r w:rsidRPr="00A822F8">
        <w:t>A visualização ocorre por meio de cartões que destacam os usuários mais ativos</w:t>
      </w:r>
      <w:r w:rsidRPr="000C4B58">
        <w:t>. Cada cartão apresenta, à esquerda, um ícone de medalha que indica a posição do usuário no ranking</w:t>
      </w:r>
      <w:r>
        <w:t xml:space="preserve">, </w:t>
      </w:r>
      <w:r w:rsidRPr="000C4B58">
        <w:t>como medalha de ouro para o primeiro colocado ou prata para o segundo</w:t>
      </w:r>
      <w:r>
        <w:t>, após o terceiro é mostrado o número de sua colocação</w:t>
      </w:r>
      <w:r w:rsidRPr="000C4B58">
        <w:t xml:space="preserve">. Ao centro, são mostradas as informações principais do usuário, incluindo seu </w:t>
      </w:r>
      <w:r w:rsidRPr="0097448C">
        <w:t>nome</w:t>
      </w:r>
      <w:r w:rsidR="00F31D1D" w:rsidRPr="0097448C">
        <w:t xml:space="preserve">, </w:t>
      </w:r>
      <w:r w:rsidRPr="0097448C">
        <w:t>e-mail</w:t>
      </w:r>
      <w:r w:rsidRPr="000C4B58">
        <w:t xml:space="preserve"> e </w:t>
      </w:r>
      <w:r>
        <w:t xml:space="preserve">o nível do usuário referente a gamificação </w:t>
      </w:r>
      <w:r w:rsidRPr="000C4B58">
        <w:t>destacado ao lado do nome</w:t>
      </w:r>
      <w:r w:rsidR="00F31D1D">
        <w:t xml:space="preserve">. </w:t>
      </w:r>
      <w:r w:rsidRPr="000C4B58">
        <w:t xml:space="preserve">A quantidade total de reportes enviados por aquele usuário é apresentada logo abaixo, acompanhada do texto </w:t>
      </w:r>
      <w:r w:rsidRPr="000C4B58">
        <w:rPr>
          <w:rStyle w:val="TF-COURIER10"/>
        </w:rPr>
        <w:t>Reportes</w:t>
      </w:r>
      <w:r>
        <w:rPr>
          <w:rStyle w:val="TF-COURIER10"/>
        </w:rPr>
        <w:t>,</w:t>
      </w:r>
      <w:r w:rsidRPr="000C4B58">
        <w:t xml:space="preserve"> seguido do número correspondente</w:t>
      </w:r>
      <w:r w:rsidR="00F31D1D">
        <w:t xml:space="preserve">, </w:t>
      </w:r>
      <w:r w:rsidRPr="000C4B58">
        <w:t>permitindo a rápida identificação do nível de contribuição de cada participante.</w:t>
      </w:r>
      <w:r w:rsidR="0061681E">
        <w:t xml:space="preserve"> Adicionalmente, a </w:t>
      </w:r>
      <w:r w:rsidR="00462311">
        <w:fldChar w:fldCharType="begin"/>
      </w:r>
      <w:r w:rsidR="00462311">
        <w:instrText xml:space="preserve"> REF _Ref215418328 \h </w:instrText>
      </w:r>
      <w:r w:rsidR="00462311">
        <w:fldChar w:fldCharType="separate"/>
      </w:r>
      <w:r w:rsidR="001C1872">
        <w:t xml:space="preserve">Figura </w:t>
      </w:r>
      <w:r w:rsidR="001C1872">
        <w:rPr>
          <w:noProof/>
        </w:rPr>
        <w:t>39</w:t>
      </w:r>
      <w:r w:rsidR="00462311">
        <w:fldChar w:fldCharType="end"/>
      </w:r>
      <w:r w:rsidR="00462311">
        <w:t xml:space="preserve"> </w:t>
      </w:r>
      <w:r w:rsidR="0061681E">
        <w:t>traz a</w:t>
      </w:r>
      <w:r w:rsidR="0061681E" w:rsidRPr="0061681E">
        <w:t xml:space="preserve"> versão para desktop</w:t>
      </w:r>
      <w:r w:rsidR="0061681E">
        <w:t xml:space="preserve"> dessa interface</w:t>
      </w:r>
      <w:r w:rsidR="0061681E" w:rsidRPr="0061681E">
        <w:t>.</w:t>
      </w:r>
    </w:p>
    <w:p w14:paraId="2D4ABE71" w14:textId="35F41CFB" w:rsidR="005C0549" w:rsidRDefault="005C0549" w:rsidP="005C0549">
      <w:pPr>
        <w:pStyle w:val="TF-LEGENDA"/>
      </w:pPr>
      <w:bookmarkStart w:id="331" w:name="_Ref214624048"/>
      <w:bookmarkStart w:id="332" w:name="_Toc215432458"/>
      <w:r>
        <w:lastRenderedPageBreak/>
        <w:t xml:space="preserve">Figura </w:t>
      </w:r>
      <w:fldSimple w:instr=" SEQ Figura \* ARABIC ">
        <w:r w:rsidR="001C1872">
          <w:rPr>
            <w:noProof/>
          </w:rPr>
          <w:t>38</w:t>
        </w:r>
      </w:fldSimple>
      <w:bookmarkEnd w:id="331"/>
      <w:r>
        <w:t xml:space="preserve"> – Tela de top repórteres</w:t>
      </w:r>
      <w:bookmarkEnd w:id="332"/>
    </w:p>
    <w:p w14:paraId="2778C1B4" w14:textId="4AE9D106" w:rsidR="005C0549" w:rsidRDefault="00F31D1D" w:rsidP="005C0549">
      <w:pPr>
        <w:pStyle w:val="TF-FIGURA"/>
      </w:pPr>
      <w:r>
        <w:rPr>
          <w:noProof/>
        </w:rPr>
        <w:drawing>
          <wp:inline distT="0" distB="0" distL="0" distR="0" wp14:anchorId="0704BF9B" wp14:editId="357A864C">
            <wp:extent cx="2656394" cy="4819650"/>
            <wp:effectExtent l="19050" t="19050" r="10795" b="19050"/>
            <wp:docPr id="656183369" name="Imagem 25"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83369" name="Imagem 25" descr="Interface gráfica do usuário, Aplicativo&#10;&#10;O conteúdo gerado por IA pode estar incorreto."/>
                    <pic:cNvPicPr/>
                  </pic:nvPicPr>
                  <pic:blipFill rotWithShape="1">
                    <a:blip r:embed="rId56" cstate="print">
                      <a:extLst>
                        <a:ext uri="{28A0092B-C50C-407E-A947-70E740481C1C}">
                          <a14:useLocalDpi xmlns:a14="http://schemas.microsoft.com/office/drawing/2010/main" val="0"/>
                        </a:ext>
                      </a:extLst>
                    </a:blip>
                    <a:srcRect l="-2943" t="-1901" r="-3293"/>
                    <a:stretch>
                      <a:fillRect/>
                    </a:stretch>
                  </pic:blipFill>
                  <pic:spPr bwMode="auto">
                    <a:xfrm>
                      <a:off x="0" y="0"/>
                      <a:ext cx="2670266" cy="484481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E8EECC8" w14:textId="670053C8" w:rsidR="005C0549" w:rsidRDefault="005C0549" w:rsidP="005C0549">
      <w:pPr>
        <w:pStyle w:val="TF-FONTE"/>
      </w:pPr>
      <w:r>
        <w:t>Fonte: elaborada pela autora (2025).</w:t>
      </w:r>
    </w:p>
    <w:p w14:paraId="3BA64C1E" w14:textId="25F090A5" w:rsidR="00EE188A" w:rsidRDefault="00EE188A" w:rsidP="00EE188A">
      <w:pPr>
        <w:pStyle w:val="TF-LEGENDA"/>
      </w:pPr>
      <w:bookmarkStart w:id="333" w:name="_Ref215418328"/>
      <w:bookmarkStart w:id="334" w:name="_Toc215432459"/>
      <w:r>
        <w:t xml:space="preserve">Figura </w:t>
      </w:r>
      <w:fldSimple w:instr=" SEQ Figura \* ARABIC ">
        <w:r w:rsidR="001C1872">
          <w:rPr>
            <w:noProof/>
          </w:rPr>
          <w:t>39</w:t>
        </w:r>
      </w:fldSimple>
      <w:bookmarkEnd w:id="333"/>
      <w:r>
        <w:t xml:space="preserve"> – Tela </w:t>
      </w:r>
      <w:r w:rsidRPr="00E83118">
        <w:t>ilustrada</w:t>
      </w:r>
      <w:r>
        <w:t xml:space="preserve"> na</w:t>
      </w:r>
      <w:r w:rsidR="00462311">
        <w:t xml:space="preserve"> </w:t>
      </w:r>
      <w:r w:rsidR="00462311">
        <w:fldChar w:fldCharType="begin"/>
      </w:r>
      <w:r w:rsidR="00462311">
        <w:instrText xml:space="preserve"> REF _Ref214624048 \h </w:instrText>
      </w:r>
      <w:r w:rsidR="00462311">
        <w:fldChar w:fldCharType="separate"/>
      </w:r>
      <w:r w:rsidR="001C1872">
        <w:t xml:space="preserve">Figura </w:t>
      </w:r>
      <w:r w:rsidR="001C1872">
        <w:rPr>
          <w:noProof/>
        </w:rPr>
        <w:t>38</w:t>
      </w:r>
      <w:r w:rsidR="00462311">
        <w:fldChar w:fldCharType="end"/>
      </w:r>
      <w:r>
        <w:t xml:space="preserve"> em desktop</w:t>
      </w:r>
      <w:bookmarkEnd w:id="334"/>
    </w:p>
    <w:p w14:paraId="5F027C7D" w14:textId="79504430" w:rsidR="0097448C" w:rsidRDefault="0097448C" w:rsidP="00EE188A">
      <w:pPr>
        <w:pStyle w:val="TF-FIGURA"/>
      </w:pPr>
      <w:r w:rsidRPr="00EE188A">
        <w:rPr>
          <w:noProof/>
        </w:rPr>
        <w:drawing>
          <wp:inline distT="0" distB="0" distL="0" distR="0" wp14:anchorId="1754D59C" wp14:editId="27A9310D">
            <wp:extent cx="5609921" cy="3286125"/>
            <wp:effectExtent l="19050" t="19050" r="10160" b="9525"/>
            <wp:docPr id="1112264519" name="Imagem 27"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64519" name="Imagem 27" descr="Interface gráfica do usuário, Aplicativo&#10;&#10;O conteúdo gerado por IA pode estar incorreto."/>
                    <pic:cNvPicPr/>
                  </pic:nvPicPr>
                  <pic:blipFill rotWithShape="1">
                    <a:blip r:embed="rId57">
                      <a:extLst>
                        <a:ext uri="{28A0092B-C50C-407E-A947-70E740481C1C}">
                          <a14:useLocalDpi xmlns:a14="http://schemas.microsoft.com/office/drawing/2010/main" val="0"/>
                        </a:ext>
                      </a:extLst>
                    </a:blip>
                    <a:srcRect t="-2049" r="1621"/>
                    <a:stretch>
                      <a:fillRect/>
                    </a:stretch>
                  </pic:blipFill>
                  <pic:spPr bwMode="auto">
                    <a:xfrm>
                      <a:off x="0" y="0"/>
                      <a:ext cx="5624477" cy="329465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E185F34" w14:textId="1D06A5B7" w:rsidR="008340B3" w:rsidRPr="0097448C" w:rsidRDefault="008340B3" w:rsidP="008340B3">
      <w:pPr>
        <w:pStyle w:val="TF-FONTE"/>
      </w:pPr>
      <w:r>
        <w:t>Fonte: elaborada pela autora (2025).</w:t>
      </w:r>
    </w:p>
    <w:p w14:paraId="0E112525" w14:textId="6053429A" w:rsidR="00F255FC" w:rsidRDefault="00F255FC" w:rsidP="001A2D50">
      <w:pPr>
        <w:pStyle w:val="Ttulo2"/>
      </w:pPr>
      <w:bookmarkStart w:id="335" w:name="_Ref215416950"/>
      <w:bookmarkStart w:id="336" w:name="_Toc215432582"/>
      <w:r>
        <w:lastRenderedPageBreak/>
        <w:t>RESULTADOS E DISCUSS</w:t>
      </w:r>
      <w:bookmarkEnd w:id="290"/>
      <w:bookmarkEnd w:id="291"/>
      <w:bookmarkEnd w:id="292"/>
      <w:bookmarkEnd w:id="293"/>
      <w:bookmarkEnd w:id="294"/>
      <w:bookmarkEnd w:id="295"/>
      <w:r w:rsidR="00E75E3D">
        <w:t>ões</w:t>
      </w:r>
      <w:bookmarkEnd w:id="296"/>
      <w:bookmarkEnd w:id="335"/>
      <w:bookmarkEnd w:id="336"/>
    </w:p>
    <w:p w14:paraId="42CAA581" w14:textId="35B0A558" w:rsidR="00F255FC" w:rsidRDefault="008340B3" w:rsidP="00BB535E">
      <w:pPr>
        <w:pStyle w:val="TF-TEXTO"/>
      </w:pPr>
      <w:r w:rsidRPr="004309AD">
        <w:t>Esta seção</w:t>
      </w:r>
      <w:r w:rsidR="0061681E">
        <w:t xml:space="preserve">, composta por </w:t>
      </w:r>
      <w:r w:rsidR="00675584">
        <w:t>duas</w:t>
      </w:r>
      <w:r w:rsidR="00675584" w:rsidRPr="004309AD">
        <w:t xml:space="preserve"> </w:t>
      </w:r>
      <w:r w:rsidR="00BB535E" w:rsidRPr="004309AD">
        <w:t>subseções</w:t>
      </w:r>
      <w:r w:rsidR="0061681E">
        <w:t xml:space="preserve">, apresenta a </w:t>
      </w:r>
      <w:r w:rsidR="00BB535E" w:rsidRPr="004309AD">
        <w:t xml:space="preserve">seguinte </w:t>
      </w:r>
      <w:r w:rsidR="0061681E">
        <w:t>estrutura</w:t>
      </w:r>
      <w:r w:rsidR="00BB535E" w:rsidRPr="004309AD">
        <w:t xml:space="preserve">: a subseção </w:t>
      </w:r>
      <w:r w:rsidR="00477BBC">
        <w:fldChar w:fldCharType="begin"/>
      </w:r>
      <w:r w:rsidR="00477BBC">
        <w:instrText xml:space="preserve"> REF _Ref169370721 \r \h </w:instrText>
      </w:r>
      <w:r w:rsidR="00477BBC">
        <w:fldChar w:fldCharType="separate"/>
      </w:r>
      <w:r w:rsidR="001C1872">
        <w:t>3.4.1</w:t>
      </w:r>
      <w:r w:rsidR="00477BBC">
        <w:fldChar w:fldCharType="end"/>
      </w:r>
      <w:r w:rsidR="00477BBC">
        <w:t xml:space="preserve"> </w:t>
      </w:r>
      <w:r w:rsidR="0061681E">
        <w:t>aborda</w:t>
      </w:r>
      <w:r w:rsidR="0061681E" w:rsidRPr="004309AD">
        <w:t xml:space="preserve"> </w:t>
      </w:r>
      <w:r w:rsidR="00BB535E" w:rsidRPr="004309AD">
        <w:t>a avaliação das funcionalidades</w:t>
      </w:r>
      <w:r w:rsidR="00BB535E">
        <w:t>,</w:t>
      </w:r>
      <w:r w:rsidR="00BB535E" w:rsidRPr="004309AD">
        <w:t xml:space="preserve"> da usabilidade, da experiência de usuário e da comunicabilidade das interfaces desenvolvidas, </w:t>
      </w:r>
      <w:r w:rsidR="0061681E">
        <w:t>mediante a aplicação</w:t>
      </w:r>
      <w:r w:rsidR="00BB535E" w:rsidRPr="004309AD">
        <w:t xml:space="preserve"> do Método RURUCAg, </w:t>
      </w:r>
      <w:r w:rsidR="0061681E">
        <w:t xml:space="preserve">além das </w:t>
      </w:r>
      <w:r w:rsidR="00BB535E" w:rsidRPr="004309AD">
        <w:t>análise</w:t>
      </w:r>
      <w:r w:rsidR="0061681E">
        <w:t>s</w:t>
      </w:r>
      <w:r w:rsidR="00BB535E" w:rsidRPr="004309AD">
        <w:t xml:space="preserve"> dos resultados obtidos</w:t>
      </w:r>
      <w:r w:rsidR="00675584">
        <w:t xml:space="preserve">. </w:t>
      </w:r>
      <w:r w:rsidR="0061681E">
        <w:t>Na</w:t>
      </w:r>
      <w:r w:rsidR="00BB535E" w:rsidRPr="004309AD">
        <w:t xml:space="preserve"> subseção </w:t>
      </w:r>
      <w:r w:rsidR="00675584">
        <w:fldChar w:fldCharType="begin"/>
      </w:r>
      <w:r w:rsidR="00675584">
        <w:instrText xml:space="preserve"> REF _Ref211688725 \r \h </w:instrText>
      </w:r>
      <w:r w:rsidR="00675584">
        <w:fldChar w:fldCharType="separate"/>
      </w:r>
      <w:r w:rsidR="001C1872">
        <w:t>3.4.2</w:t>
      </w:r>
      <w:r w:rsidR="00675584">
        <w:fldChar w:fldCharType="end"/>
      </w:r>
      <w:r w:rsidR="00675584">
        <w:t xml:space="preserve">, estabelece-se </w:t>
      </w:r>
      <w:r w:rsidR="00BB535E" w:rsidRPr="004309AD">
        <w:t xml:space="preserve">a comparação entre os trabalhos correlatos e </w:t>
      </w:r>
      <w:r w:rsidR="0061681E">
        <w:t>o trabalho</w:t>
      </w:r>
      <w:r w:rsidR="00BB535E" w:rsidRPr="004309AD">
        <w:t xml:space="preserve"> desenvolvid</w:t>
      </w:r>
      <w:r w:rsidR="0061681E">
        <w:t>o</w:t>
      </w:r>
      <w:r w:rsidR="00BB535E" w:rsidRPr="004309AD">
        <w:t>.</w:t>
      </w:r>
    </w:p>
    <w:p w14:paraId="19D0FDEF" w14:textId="7468E817" w:rsidR="00477BBC" w:rsidRDefault="00477BBC" w:rsidP="00477BBC">
      <w:pPr>
        <w:pStyle w:val="Ttulo3"/>
      </w:pPr>
      <w:bookmarkStart w:id="337" w:name="_Ref169370721"/>
      <w:bookmarkStart w:id="338" w:name="_Toc171669049"/>
      <w:bookmarkStart w:id="339" w:name="_Toc215432583"/>
      <w:r>
        <w:t>A</w:t>
      </w:r>
      <w:r w:rsidRPr="00F167AF">
        <w:t>valiação de usabilidade pelo método RURUCAg</w:t>
      </w:r>
      <w:bookmarkEnd w:id="337"/>
      <w:bookmarkEnd w:id="338"/>
      <w:bookmarkEnd w:id="339"/>
    </w:p>
    <w:p w14:paraId="6428E823" w14:textId="11863A3A" w:rsidR="00675584" w:rsidRDefault="00675584" w:rsidP="00675584">
      <w:pPr>
        <w:pStyle w:val="TF-TEXTO"/>
      </w:pPr>
      <w:r w:rsidRPr="00675584">
        <w:t xml:space="preserve">Com o intuito de examinar e avaliar a usabilidade, a comunicabilidade, a acessibilidade e a experiência do usuário nas interfaces e funcionalidades da aplicação, realizou-se uma avaliação fundamentada no Método RURUCAg, de Costa (2018), aprovado pelo comitê de ética sob o protocolo nº 87266318.6.0000.0118. A adoção deste método justifica-se pelo fato de o desenvolvimento das interfaces ter sido orientado pelas recomendações nele </w:t>
      </w:r>
      <w:r>
        <w:t>estabelecidas</w:t>
      </w:r>
      <w:r w:rsidRPr="00675584">
        <w:t xml:space="preserve">, o que forneceu diretrizes e padrões para conduzir o processo com foco nos critérios mencionados, além de permitir a associação entre os requisitos da aplicação e as </w:t>
      </w:r>
      <w:r>
        <w:t>HN</w:t>
      </w:r>
      <w:r w:rsidR="007E49E2">
        <w:t>.</w:t>
      </w:r>
      <w:r w:rsidRPr="00675584">
        <w:t xml:space="preserve"> O método foi ajustado mediante a adaptação das perguntas do questionário, de modo a alinhá-las aos objetivos específicos definidos e às referidas heurísticas. </w:t>
      </w:r>
    </w:p>
    <w:p w14:paraId="15D90644" w14:textId="69425A17" w:rsidR="00AF1682" w:rsidRDefault="00675584" w:rsidP="00D57164">
      <w:pPr>
        <w:pStyle w:val="TF-TEXTO"/>
      </w:pPr>
      <w:r w:rsidRPr="00675584">
        <w:t>A avaliação contou com uma amostra de 33 participantes e ocorreu integralmente em ambiente virtual, por meio da ferramenta Google Forms</w:t>
      </w:r>
      <w:r w:rsidR="00A822F8">
        <w:t>.</w:t>
      </w:r>
      <w:r w:rsidR="00A822F8" w:rsidRPr="00A822F8">
        <w:t xml:space="preserve"> O processo avaliativo estruturou-se em três etapas: Termo de Consentimento Livre e Esclarecido (TCLE)</w:t>
      </w:r>
      <w:r w:rsidR="00A822F8">
        <w:t xml:space="preserve"> (Apêndice D)</w:t>
      </w:r>
      <w:r w:rsidR="00A822F8" w:rsidRPr="00A822F8">
        <w:t>, execução do roteiro de uso da aplicação</w:t>
      </w:r>
      <w:r w:rsidR="00A822F8">
        <w:t xml:space="preserve"> (Apêndice E)</w:t>
      </w:r>
      <w:r w:rsidR="00A822F8" w:rsidRPr="00A822F8">
        <w:t xml:space="preserve"> e, por fim, preenchimento de um questionário on-line com questões quantitativas e qualitativas</w:t>
      </w:r>
      <w:r w:rsidR="00A822F8">
        <w:t xml:space="preserve">, </w:t>
      </w:r>
      <w:r w:rsidRPr="00675584">
        <w:t>e, por fim, preenchimento de um questionário on-line com questões quantitativas e qualitativas</w:t>
      </w:r>
      <w:r w:rsidR="00A822F8">
        <w:t xml:space="preserve"> (Apêndice F)</w:t>
      </w:r>
      <w:r w:rsidR="00305C5E" w:rsidRPr="00305C5E">
        <w:t>.</w:t>
      </w:r>
    </w:p>
    <w:p w14:paraId="6DD6BAC9" w14:textId="12082ABA" w:rsidR="008F46E1" w:rsidRDefault="00A822F8" w:rsidP="008F46E1">
      <w:pPr>
        <w:pStyle w:val="TF-TEXTO"/>
      </w:pPr>
      <w:r>
        <w:t xml:space="preserve">O </w:t>
      </w:r>
      <w:r w:rsidR="001954D6" w:rsidRPr="001954D6">
        <w:t xml:space="preserve">TCLE apresentou de forma clara o propósito da pesquisa e os objetivos </w:t>
      </w:r>
      <w:r w:rsidR="00BC58FF">
        <w:t>da aplicação</w:t>
      </w:r>
      <w:r w:rsidR="00BC58FF" w:rsidRPr="001954D6">
        <w:t xml:space="preserve"> </w:t>
      </w:r>
      <w:r w:rsidR="001954D6" w:rsidRPr="001954D6">
        <w:t>desenvolvid</w:t>
      </w:r>
      <w:r w:rsidR="00BC58FF">
        <w:t>a</w:t>
      </w:r>
      <w:r w:rsidR="001954D6" w:rsidRPr="001954D6">
        <w:t>, convidando os participantes a contribuírem com a avaliação e informando sobre as eventuais implicações decorrentes de sua participação. Ao concluir a leitura do TCLE e seguir adiante, o usuário confirmava seu consentimento para integrar o estudo.</w:t>
      </w:r>
      <w:r>
        <w:t xml:space="preserve"> O TCLE apresentou de maneira clara o propósito da pesquisa e os objetivos da solução desenvolvida, convidando os participantes à contribuição e informando-os sobre as eventuais implicações. O aceite foi formalizado mediante a continuidade do acesso após a leitura do termo. O roteiro de uso disponibilizou uma explicação sobre os fluxos e funcionalidades, visando introduzir o participante ao monitoramento participativo de desastres naturais. Tal roteiro contemplou, sobretudo, as etapas de registro de ocorrências, anexação de evidências, visualização e consulta das situações reportadas, bem como outras funcionalidades relevantes para o engajamento </w:t>
      </w:r>
      <w:r>
        <w:lastRenderedPageBreak/>
        <w:t xml:space="preserve">cidadão. As possibilidades de interação foram abordadas a fim de assegurar a compreensão do funcionamento da aplicação. </w:t>
      </w:r>
      <w:r w:rsidRPr="00A822F8">
        <w:t>Sequencialmente, aplicou-se o questionário de avaliação, cuja seção inicial destina-se à definição do perfil dos participantes. Para tanto, investiga-se a experiência prévia com aplicações de características similares ao trabalho desenvolvido, conforme demonstrado</w:t>
      </w:r>
      <w:r>
        <w:t xml:space="preserve"> </w:t>
      </w:r>
      <w:r w:rsidR="0057449C" w:rsidRPr="0057449C">
        <w:t xml:space="preserve">na </w:t>
      </w:r>
      <w:r w:rsidR="0057449C" w:rsidRPr="0057449C">
        <w:fldChar w:fldCharType="begin"/>
      </w:r>
      <w:r w:rsidR="0057449C" w:rsidRPr="0057449C">
        <w:instrText xml:space="preserve"> REF _Ref213596269 \h </w:instrText>
      </w:r>
      <w:r w:rsidR="0057449C" w:rsidRPr="0057449C">
        <w:fldChar w:fldCharType="separate"/>
      </w:r>
      <w:r w:rsidR="001C1872">
        <w:t xml:space="preserve">Tabela </w:t>
      </w:r>
      <w:r w:rsidR="001C1872">
        <w:rPr>
          <w:noProof/>
        </w:rPr>
        <w:t>3</w:t>
      </w:r>
      <w:r w:rsidR="0057449C" w:rsidRPr="0057449C">
        <w:fldChar w:fldCharType="end"/>
      </w:r>
      <w:r w:rsidR="0057449C" w:rsidRPr="0057449C">
        <w:t>.</w:t>
      </w:r>
    </w:p>
    <w:p w14:paraId="1BA7B55E" w14:textId="0730118E" w:rsidR="008F46E1" w:rsidRDefault="008F46E1" w:rsidP="008F46E1">
      <w:pPr>
        <w:pStyle w:val="TF-LEGENDA"/>
      </w:pPr>
      <w:bookmarkStart w:id="340" w:name="_Ref213596269"/>
      <w:bookmarkStart w:id="341" w:name="_Toc214476361"/>
      <w:bookmarkStart w:id="342" w:name="_Toc215432546"/>
      <w:r>
        <w:t xml:space="preserve">Tabela </w:t>
      </w:r>
      <w:fldSimple w:instr=" SEQ Tabela \* ARABIC ">
        <w:r w:rsidR="001C1872">
          <w:rPr>
            <w:noProof/>
          </w:rPr>
          <w:t>3</w:t>
        </w:r>
      </w:fldSimple>
      <w:bookmarkEnd w:id="340"/>
      <w:r>
        <w:t xml:space="preserve"> – Caracterização do perfil dos participantes da avaliação</w:t>
      </w:r>
      <w:bookmarkEnd w:id="341"/>
      <w:bookmarkEnd w:id="342"/>
    </w:p>
    <w:tbl>
      <w:tblPr>
        <w:tblW w:w="9721" w:type="dxa"/>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5472"/>
        <w:gridCol w:w="1883"/>
        <w:gridCol w:w="1228"/>
        <w:gridCol w:w="1138"/>
      </w:tblGrid>
      <w:tr w:rsidR="008F46E1" w14:paraId="6834FFBE" w14:textId="77777777" w:rsidTr="008F46E1">
        <w:trPr>
          <w:trHeight w:val="176"/>
          <w:jc w:val="center"/>
        </w:trPr>
        <w:tc>
          <w:tcPr>
            <w:tcW w:w="0" w:type="auto"/>
            <w:tcBorders>
              <w:top w:val="single" w:sz="4" w:space="0" w:color="000000"/>
              <w:left w:val="nil"/>
              <w:bottom w:val="single" w:sz="4" w:space="0" w:color="000000"/>
              <w:right w:val="single" w:sz="4" w:space="0" w:color="000000"/>
            </w:tcBorders>
            <w:shd w:val="clear" w:color="auto" w:fill="A6A6A6"/>
            <w:vAlign w:val="center"/>
            <w:hideMark/>
          </w:tcPr>
          <w:p w14:paraId="0BE594F8" w14:textId="77777777" w:rsidR="008F46E1" w:rsidRDefault="008F46E1">
            <w:pPr>
              <w:pStyle w:val="TF-TEXTOQUADROCentralizado"/>
              <w:rPr>
                <w:b/>
                <w:bCs/>
                <w:sz w:val="20"/>
                <w:lang w:val="en-US" w:eastAsia="en-US"/>
              </w:rPr>
            </w:pPr>
            <w:r>
              <w:rPr>
                <w:b/>
                <w:bCs/>
                <w:sz w:val="20"/>
                <w:lang w:val="en-US" w:eastAsia="en-US"/>
              </w:rPr>
              <w:t>Item</w:t>
            </w:r>
          </w:p>
        </w:tc>
        <w:tc>
          <w:tcPr>
            <w:tcW w:w="0" w:type="auto"/>
            <w:tcBorders>
              <w:top w:val="single" w:sz="4" w:space="0" w:color="000000"/>
              <w:left w:val="single" w:sz="4" w:space="0" w:color="000000"/>
              <w:bottom w:val="single" w:sz="4" w:space="0" w:color="000000"/>
              <w:right w:val="single" w:sz="4" w:space="0" w:color="000000"/>
            </w:tcBorders>
            <w:shd w:val="clear" w:color="auto" w:fill="A6A6A6"/>
            <w:vAlign w:val="center"/>
            <w:hideMark/>
          </w:tcPr>
          <w:p w14:paraId="01909BF4" w14:textId="77777777" w:rsidR="008F46E1" w:rsidRDefault="008F46E1">
            <w:pPr>
              <w:pStyle w:val="TF-TEXTOQUADROCentralizado"/>
              <w:rPr>
                <w:b/>
                <w:bCs/>
                <w:sz w:val="20"/>
                <w:lang w:val="en-US" w:eastAsia="en-US"/>
              </w:rPr>
            </w:pPr>
            <w:r>
              <w:rPr>
                <w:b/>
                <w:bCs/>
                <w:sz w:val="20"/>
                <w:lang w:val="en-US" w:eastAsia="en-US"/>
              </w:rPr>
              <w:t xml:space="preserve">Categoria/Resposta </w:t>
            </w:r>
          </w:p>
        </w:tc>
        <w:tc>
          <w:tcPr>
            <w:tcW w:w="0" w:type="auto"/>
            <w:tcBorders>
              <w:top w:val="single" w:sz="4" w:space="0" w:color="000000"/>
              <w:left w:val="single" w:sz="4" w:space="0" w:color="000000"/>
              <w:bottom w:val="single" w:sz="4" w:space="0" w:color="000000"/>
              <w:right w:val="single" w:sz="4" w:space="0" w:color="000000"/>
            </w:tcBorders>
            <w:shd w:val="clear" w:color="auto" w:fill="A6A6A6"/>
            <w:vAlign w:val="center"/>
            <w:hideMark/>
          </w:tcPr>
          <w:p w14:paraId="23BB996A" w14:textId="77777777" w:rsidR="008F46E1" w:rsidRDefault="008F46E1">
            <w:pPr>
              <w:pStyle w:val="TF-TEXTOQUADROCentralizado"/>
              <w:rPr>
                <w:b/>
                <w:bCs/>
                <w:sz w:val="20"/>
                <w:lang w:val="en-US" w:eastAsia="en-US"/>
              </w:rPr>
            </w:pPr>
            <w:r>
              <w:rPr>
                <w:b/>
                <w:bCs/>
                <w:sz w:val="20"/>
                <w:lang w:val="en-US" w:eastAsia="en-US"/>
              </w:rPr>
              <w:t>Quantidade</w:t>
            </w:r>
          </w:p>
        </w:tc>
        <w:tc>
          <w:tcPr>
            <w:tcW w:w="0" w:type="auto"/>
            <w:tcBorders>
              <w:top w:val="single" w:sz="4" w:space="0" w:color="000000"/>
              <w:left w:val="single" w:sz="4" w:space="0" w:color="000000"/>
              <w:bottom w:val="single" w:sz="4" w:space="0" w:color="000000"/>
              <w:right w:val="nil"/>
            </w:tcBorders>
            <w:shd w:val="clear" w:color="auto" w:fill="A6A6A6"/>
            <w:vAlign w:val="center"/>
            <w:hideMark/>
          </w:tcPr>
          <w:p w14:paraId="6EF92CB5" w14:textId="77777777" w:rsidR="008F46E1" w:rsidRDefault="008F46E1">
            <w:pPr>
              <w:pStyle w:val="TF-TEXTOQUADROCentralizado"/>
              <w:rPr>
                <w:b/>
                <w:bCs/>
                <w:sz w:val="20"/>
                <w:lang w:val="en-US" w:eastAsia="en-US"/>
              </w:rPr>
            </w:pPr>
            <w:r>
              <w:rPr>
                <w:b/>
                <w:bCs/>
                <w:sz w:val="20"/>
                <w:lang w:val="en-US" w:eastAsia="en-US"/>
              </w:rPr>
              <w:t>Percentual</w:t>
            </w:r>
          </w:p>
        </w:tc>
      </w:tr>
      <w:tr w:rsidR="008F46E1" w14:paraId="1C209FC1" w14:textId="77777777" w:rsidTr="00D57164">
        <w:trPr>
          <w:trHeight w:val="58"/>
          <w:jc w:val="center"/>
        </w:trPr>
        <w:tc>
          <w:tcPr>
            <w:tcW w:w="0" w:type="auto"/>
            <w:vMerge w:val="restart"/>
            <w:tcBorders>
              <w:top w:val="single" w:sz="4" w:space="0" w:color="000000"/>
              <w:left w:val="nil"/>
              <w:bottom w:val="single" w:sz="4" w:space="0" w:color="000000"/>
              <w:right w:val="single" w:sz="4" w:space="0" w:color="000000"/>
            </w:tcBorders>
            <w:vAlign w:val="center"/>
            <w:hideMark/>
          </w:tcPr>
          <w:p w14:paraId="5444187A" w14:textId="68CE9E26" w:rsidR="008F46E1" w:rsidRPr="00C37022" w:rsidRDefault="00D13152" w:rsidP="00D57164">
            <w:pPr>
              <w:pStyle w:val="TF-TEXTOQUADROCentralizado"/>
              <w:jc w:val="both"/>
              <w:rPr>
                <w:sz w:val="20"/>
                <w:lang w:eastAsia="en-US"/>
              </w:rPr>
            </w:pPr>
            <w:r w:rsidRPr="00D13152">
              <w:rPr>
                <w:sz w:val="20"/>
                <w:lang w:eastAsia="en-US"/>
              </w:rPr>
              <w:t>Você já utilizou alguma solução tecnológica relacionado à segurança pública, defesa civil ou monitoramento de desastres?</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36BF535" w14:textId="77777777" w:rsidR="008F46E1" w:rsidRDefault="008F46E1">
            <w:pPr>
              <w:pStyle w:val="TF-TEXTOQUADROCentralizado"/>
              <w:rPr>
                <w:sz w:val="20"/>
                <w:lang w:val="en-US" w:eastAsia="en-US"/>
              </w:rPr>
            </w:pPr>
            <w:r>
              <w:rPr>
                <w:sz w:val="20"/>
                <w:lang w:val="en-US" w:eastAsia="en-US"/>
              </w:rPr>
              <w:t>Sim</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FAAD9E1" w14:textId="63C42D92" w:rsidR="008F46E1" w:rsidRDefault="00D13152">
            <w:pPr>
              <w:pStyle w:val="TF-TEXTOQUADROCentralizado"/>
              <w:rPr>
                <w:sz w:val="20"/>
                <w:lang w:val="en-US" w:eastAsia="en-US"/>
              </w:rPr>
            </w:pPr>
            <w:r>
              <w:rPr>
                <w:sz w:val="20"/>
                <w:lang w:val="en-US" w:eastAsia="en-US"/>
              </w:rPr>
              <w:t>20</w:t>
            </w:r>
          </w:p>
        </w:tc>
        <w:tc>
          <w:tcPr>
            <w:tcW w:w="0" w:type="auto"/>
            <w:tcBorders>
              <w:top w:val="single" w:sz="4" w:space="0" w:color="000000"/>
              <w:left w:val="single" w:sz="4" w:space="0" w:color="000000"/>
              <w:bottom w:val="single" w:sz="4" w:space="0" w:color="000000"/>
              <w:right w:val="nil"/>
            </w:tcBorders>
            <w:vAlign w:val="center"/>
            <w:hideMark/>
          </w:tcPr>
          <w:p w14:paraId="08756E99" w14:textId="5C23F8F2" w:rsidR="008F46E1" w:rsidRDefault="00D13152">
            <w:pPr>
              <w:pStyle w:val="TF-TEXTOQUADROCentralizado"/>
              <w:rPr>
                <w:sz w:val="20"/>
                <w:lang w:val="en-US" w:eastAsia="en-US"/>
              </w:rPr>
            </w:pPr>
            <w:r>
              <w:rPr>
                <w:sz w:val="20"/>
                <w:lang w:val="en-US" w:eastAsia="en-US"/>
              </w:rPr>
              <w:t>60,6</w:t>
            </w:r>
            <w:r w:rsidR="008F46E1">
              <w:rPr>
                <w:sz w:val="20"/>
                <w:lang w:val="en-US" w:eastAsia="en-US"/>
              </w:rPr>
              <w:t>%</w:t>
            </w:r>
          </w:p>
        </w:tc>
      </w:tr>
      <w:tr w:rsidR="008F46E1" w14:paraId="1FFF230A" w14:textId="77777777" w:rsidTr="00D57164">
        <w:trPr>
          <w:trHeight w:val="58"/>
          <w:jc w:val="center"/>
        </w:trPr>
        <w:tc>
          <w:tcPr>
            <w:tcW w:w="0" w:type="auto"/>
            <w:vMerge/>
            <w:tcBorders>
              <w:top w:val="single" w:sz="4" w:space="0" w:color="000000"/>
              <w:left w:val="nil"/>
              <w:bottom w:val="single" w:sz="4" w:space="0" w:color="000000"/>
              <w:right w:val="single" w:sz="4" w:space="0" w:color="000000"/>
            </w:tcBorders>
            <w:vAlign w:val="center"/>
            <w:hideMark/>
          </w:tcPr>
          <w:p w14:paraId="2A9D5D1F" w14:textId="77777777" w:rsidR="008F46E1" w:rsidRDefault="008F46E1" w:rsidP="00D57164">
            <w:pPr>
              <w:keepNext w:val="0"/>
              <w:keepLines w:val="0"/>
              <w:jc w:val="both"/>
              <w:rPr>
                <w:sz w:val="20"/>
                <w:szCs w:val="20"/>
                <w:lang w:val="en-US" w:eastAsia="en-US"/>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20A35F7" w14:textId="77777777" w:rsidR="008F46E1" w:rsidRDefault="008F46E1">
            <w:pPr>
              <w:pStyle w:val="TF-TEXTOQUADROCentralizado"/>
              <w:rPr>
                <w:sz w:val="20"/>
                <w:lang w:val="en-US" w:eastAsia="en-US"/>
              </w:rPr>
            </w:pPr>
            <w:r>
              <w:rPr>
                <w:sz w:val="20"/>
                <w:lang w:val="en-US" w:eastAsia="en-US"/>
              </w:rPr>
              <w:t>Não</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CC53E6B" w14:textId="5DA259A6" w:rsidR="008F46E1" w:rsidRDefault="00D13152">
            <w:pPr>
              <w:pStyle w:val="TF-TEXTOQUADROCentralizado"/>
              <w:rPr>
                <w:sz w:val="20"/>
                <w:lang w:val="en-US" w:eastAsia="en-US"/>
              </w:rPr>
            </w:pPr>
            <w:r>
              <w:rPr>
                <w:sz w:val="20"/>
                <w:lang w:val="en-US" w:eastAsia="en-US"/>
              </w:rPr>
              <w:t>13</w:t>
            </w:r>
          </w:p>
        </w:tc>
        <w:tc>
          <w:tcPr>
            <w:tcW w:w="0" w:type="auto"/>
            <w:tcBorders>
              <w:top w:val="single" w:sz="4" w:space="0" w:color="000000"/>
              <w:left w:val="single" w:sz="4" w:space="0" w:color="000000"/>
              <w:bottom w:val="single" w:sz="4" w:space="0" w:color="000000"/>
              <w:right w:val="nil"/>
            </w:tcBorders>
            <w:vAlign w:val="center"/>
            <w:hideMark/>
          </w:tcPr>
          <w:p w14:paraId="05F841C0" w14:textId="5D011027" w:rsidR="008F46E1" w:rsidRDefault="00D13152">
            <w:pPr>
              <w:pStyle w:val="TF-TEXTOQUADROCentralizado"/>
              <w:rPr>
                <w:sz w:val="20"/>
                <w:lang w:val="en-US" w:eastAsia="en-US"/>
              </w:rPr>
            </w:pPr>
            <w:r>
              <w:rPr>
                <w:sz w:val="20"/>
                <w:lang w:val="en-US" w:eastAsia="en-US"/>
              </w:rPr>
              <w:t>39,4</w:t>
            </w:r>
            <w:r w:rsidR="008F46E1">
              <w:rPr>
                <w:sz w:val="20"/>
                <w:lang w:val="en-US" w:eastAsia="en-US"/>
              </w:rPr>
              <w:t>%</w:t>
            </w:r>
          </w:p>
        </w:tc>
      </w:tr>
      <w:tr w:rsidR="008F46E1" w14:paraId="0290D1DB" w14:textId="77777777" w:rsidTr="00D57164">
        <w:trPr>
          <w:trHeight w:val="58"/>
          <w:jc w:val="center"/>
        </w:trPr>
        <w:tc>
          <w:tcPr>
            <w:tcW w:w="0" w:type="auto"/>
            <w:vMerge w:val="restart"/>
            <w:tcBorders>
              <w:top w:val="single" w:sz="4" w:space="0" w:color="000000"/>
              <w:left w:val="nil"/>
              <w:bottom w:val="single" w:sz="4" w:space="0" w:color="000000"/>
              <w:right w:val="single" w:sz="4" w:space="0" w:color="000000"/>
            </w:tcBorders>
            <w:vAlign w:val="center"/>
            <w:hideMark/>
          </w:tcPr>
          <w:p w14:paraId="19F00AA1" w14:textId="52BABAB2" w:rsidR="008F46E1" w:rsidRPr="00C37022" w:rsidRDefault="00D13152" w:rsidP="00D57164">
            <w:pPr>
              <w:pStyle w:val="TF-TEXTOQUADROCentralizado"/>
              <w:jc w:val="both"/>
              <w:rPr>
                <w:sz w:val="20"/>
                <w:lang w:eastAsia="en-US"/>
              </w:rPr>
            </w:pPr>
            <w:r w:rsidRPr="00D13152">
              <w:rPr>
                <w:sz w:val="20"/>
                <w:lang w:eastAsia="en-US"/>
              </w:rPr>
              <w:t>Você já usou alguma solução tecnológica com gamificação (como pontos, desafios e rankings, para motivar e engajar pessoas)?</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8D48DB8" w14:textId="77777777" w:rsidR="008F46E1" w:rsidRDefault="008F46E1">
            <w:pPr>
              <w:pStyle w:val="TF-TEXTOQUADROCentralizado"/>
              <w:rPr>
                <w:sz w:val="20"/>
                <w:lang w:val="en-US" w:eastAsia="en-US"/>
              </w:rPr>
            </w:pPr>
            <w:r>
              <w:rPr>
                <w:sz w:val="20"/>
                <w:lang w:val="en-US" w:eastAsia="en-US"/>
              </w:rPr>
              <w:t>Sim</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D4D8D67" w14:textId="0C885984" w:rsidR="008F46E1" w:rsidRDefault="00D13152">
            <w:pPr>
              <w:pStyle w:val="TF-TEXTOQUADROCentralizado"/>
              <w:rPr>
                <w:sz w:val="20"/>
                <w:lang w:val="en-US" w:eastAsia="en-US"/>
              </w:rPr>
            </w:pPr>
            <w:r>
              <w:rPr>
                <w:sz w:val="20"/>
                <w:lang w:val="en-US" w:eastAsia="en-US"/>
              </w:rPr>
              <w:t>15</w:t>
            </w:r>
          </w:p>
        </w:tc>
        <w:tc>
          <w:tcPr>
            <w:tcW w:w="0" w:type="auto"/>
            <w:tcBorders>
              <w:top w:val="single" w:sz="4" w:space="0" w:color="000000"/>
              <w:left w:val="single" w:sz="4" w:space="0" w:color="000000"/>
              <w:bottom w:val="single" w:sz="4" w:space="0" w:color="000000"/>
              <w:right w:val="nil"/>
            </w:tcBorders>
            <w:vAlign w:val="center"/>
            <w:hideMark/>
          </w:tcPr>
          <w:p w14:paraId="2336A626" w14:textId="71F63465" w:rsidR="008F46E1" w:rsidRDefault="00D13152">
            <w:pPr>
              <w:pStyle w:val="TF-TEXTOQUADROCentralizado"/>
              <w:rPr>
                <w:sz w:val="20"/>
                <w:lang w:val="en-US" w:eastAsia="en-US"/>
              </w:rPr>
            </w:pPr>
            <w:r>
              <w:rPr>
                <w:sz w:val="20"/>
                <w:lang w:val="en-US" w:eastAsia="en-US"/>
              </w:rPr>
              <w:t>45,5</w:t>
            </w:r>
            <w:r w:rsidR="008F46E1">
              <w:rPr>
                <w:sz w:val="20"/>
                <w:lang w:val="en-US" w:eastAsia="en-US"/>
              </w:rPr>
              <w:t>%</w:t>
            </w:r>
          </w:p>
        </w:tc>
      </w:tr>
      <w:tr w:rsidR="008F46E1" w14:paraId="378DFBB5" w14:textId="77777777" w:rsidTr="008F46E1">
        <w:trPr>
          <w:trHeight w:val="187"/>
          <w:jc w:val="center"/>
        </w:trPr>
        <w:tc>
          <w:tcPr>
            <w:tcW w:w="0" w:type="auto"/>
            <w:vMerge/>
            <w:tcBorders>
              <w:top w:val="single" w:sz="4" w:space="0" w:color="000000"/>
              <w:left w:val="nil"/>
              <w:bottom w:val="single" w:sz="4" w:space="0" w:color="000000"/>
              <w:right w:val="single" w:sz="4" w:space="0" w:color="000000"/>
            </w:tcBorders>
            <w:vAlign w:val="center"/>
            <w:hideMark/>
          </w:tcPr>
          <w:p w14:paraId="08CF6E11" w14:textId="77777777" w:rsidR="008F46E1" w:rsidRDefault="008F46E1" w:rsidP="00D57164">
            <w:pPr>
              <w:keepNext w:val="0"/>
              <w:keepLines w:val="0"/>
              <w:jc w:val="both"/>
              <w:rPr>
                <w:sz w:val="20"/>
                <w:szCs w:val="20"/>
                <w:lang w:val="en-US" w:eastAsia="en-US"/>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8BE3BCD" w14:textId="77777777" w:rsidR="008F46E1" w:rsidRDefault="008F46E1">
            <w:pPr>
              <w:pStyle w:val="TF-TEXTOQUADROCentralizado"/>
              <w:rPr>
                <w:sz w:val="20"/>
                <w:lang w:val="en-US" w:eastAsia="en-US"/>
              </w:rPr>
            </w:pPr>
            <w:r>
              <w:rPr>
                <w:sz w:val="20"/>
                <w:lang w:val="en-US" w:eastAsia="en-US"/>
              </w:rPr>
              <w:t>Não</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508E5BA" w14:textId="686091E9" w:rsidR="008F46E1" w:rsidRDefault="00D13152">
            <w:pPr>
              <w:pStyle w:val="TF-TEXTOQUADROCentralizado"/>
              <w:rPr>
                <w:sz w:val="20"/>
                <w:lang w:val="en-US" w:eastAsia="en-US"/>
              </w:rPr>
            </w:pPr>
            <w:r>
              <w:rPr>
                <w:sz w:val="20"/>
                <w:lang w:val="en-US" w:eastAsia="en-US"/>
              </w:rPr>
              <w:t>18</w:t>
            </w:r>
          </w:p>
        </w:tc>
        <w:tc>
          <w:tcPr>
            <w:tcW w:w="0" w:type="auto"/>
            <w:tcBorders>
              <w:top w:val="single" w:sz="4" w:space="0" w:color="000000"/>
              <w:left w:val="single" w:sz="4" w:space="0" w:color="000000"/>
              <w:bottom w:val="single" w:sz="4" w:space="0" w:color="000000"/>
              <w:right w:val="nil"/>
            </w:tcBorders>
            <w:vAlign w:val="center"/>
            <w:hideMark/>
          </w:tcPr>
          <w:p w14:paraId="5161FF5A" w14:textId="325E80F8" w:rsidR="008F46E1" w:rsidRDefault="00D13152">
            <w:pPr>
              <w:pStyle w:val="TF-TEXTOQUADROCentralizado"/>
              <w:rPr>
                <w:sz w:val="20"/>
                <w:lang w:val="en-US" w:eastAsia="en-US"/>
              </w:rPr>
            </w:pPr>
            <w:r>
              <w:rPr>
                <w:sz w:val="20"/>
                <w:lang w:val="en-US" w:eastAsia="en-US"/>
              </w:rPr>
              <w:t>54,5</w:t>
            </w:r>
            <w:r w:rsidR="008F46E1">
              <w:rPr>
                <w:sz w:val="20"/>
                <w:lang w:val="en-US" w:eastAsia="en-US"/>
              </w:rPr>
              <w:t>%</w:t>
            </w:r>
          </w:p>
        </w:tc>
      </w:tr>
      <w:tr w:rsidR="008F46E1" w14:paraId="26C02920" w14:textId="77777777" w:rsidTr="00D57164">
        <w:trPr>
          <w:trHeight w:val="58"/>
          <w:jc w:val="center"/>
        </w:trPr>
        <w:tc>
          <w:tcPr>
            <w:tcW w:w="0" w:type="auto"/>
            <w:vMerge w:val="restart"/>
            <w:tcBorders>
              <w:top w:val="single" w:sz="4" w:space="0" w:color="000000"/>
              <w:left w:val="nil"/>
              <w:bottom w:val="single" w:sz="4" w:space="0" w:color="000000"/>
              <w:right w:val="single" w:sz="4" w:space="0" w:color="000000"/>
            </w:tcBorders>
            <w:vAlign w:val="center"/>
            <w:hideMark/>
          </w:tcPr>
          <w:p w14:paraId="5CFE2AB1" w14:textId="079B32C0" w:rsidR="008F46E1" w:rsidRPr="00C37022" w:rsidRDefault="00D13152" w:rsidP="00D57164">
            <w:pPr>
              <w:pStyle w:val="TF-TEXTOQUADROCentralizado"/>
              <w:jc w:val="both"/>
              <w:rPr>
                <w:sz w:val="20"/>
                <w:lang w:eastAsia="en-US"/>
              </w:rPr>
            </w:pPr>
            <w:r w:rsidRPr="00D13152">
              <w:rPr>
                <w:sz w:val="20"/>
                <w:lang w:eastAsia="en-US"/>
              </w:rPr>
              <w:t>Você já utilizou alguma solução tecnológica para verificar se um trajeto estava seguro antes de se deslocar?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DB89D46" w14:textId="77777777" w:rsidR="008F46E1" w:rsidRDefault="008F46E1">
            <w:pPr>
              <w:pStyle w:val="TF-TEXTOQUADROCentralizado"/>
              <w:rPr>
                <w:sz w:val="20"/>
                <w:lang w:val="en-US" w:eastAsia="en-US"/>
              </w:rPr>
            </w:pPr>
            <w:r>
              <w:rPr>
                <w:sz w:val="20"/>
                <w:lang w:val="en-US" w:eastAsia="en-US"/>
              </w:rPr>
              <w:t>Sim</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E763928" w14:textId="67E3DBD2" w:rsidR="008F46E1" w:rsidRDefault="00D13152">
            <w:pPr>
              <w:pStyle w:val="TF-TEXTOQUADROCentralizado"/>
              <w:rPr>
                <w:sz w:val="20"/>
                <w:lang w:val="en-US" w:eastAsia="en-US"/>
              </w:rPr>
            </w:pPr>
            <w:r>
              <w:rPr>
                <w:sz w:val="20"/>
                <w:lang w:val="en-US" w:eastAsia="en-US"/>
              </w:rPr>
              <w:t>23</w:t>
            </w:r>
          </w:p>
        </w:tc>
        <w:tc>
          <w:tcPr>
            <w:tcW w:w="0" w:type="auto"/>
            <w:tcBorders>
              <w:top w:val="single" w:sz="4" w:space="0" w:color="000000"/>
              <w:left w:val="single" w:sz="4" w:space="0" w:color="000000"/>
              <w:bottom w:val="single" w:sz="4" w:space="0" w:color="000000"/>
              <w:right w:val="nil"/>
            </w:tcBorders>
            <w:vAlign w:val="center"/>
            <w:hideMark/>
          </w:tcPr>
          <w:p w14:paraId="287B8C40" w14:textId="723F4006" w:rsidR="008F46E1" w:rsidRDefault="00D13152">
            <w:pPr>
              <w:pStyle w:val="TF-TEXTOQUADROCentralizado"/>
              <w:rPr>
                <w:sz w:val="20"/>
                <w:lang w:val="en-US" w:eastAsia="en-US"/>
              </w:rPr>
            </w:pPr>
            <w:r>
              <w:rPr>
                <w:sz w:val="20"/>
                <w:lang w:val="en-US" w:eastAsia="en-US"/>
              </w:rPr>
              <w:t>69,7</w:t>
            </w:r>
            <w:r w:rsidR="008F46E1">
              <w:rPr>
                <w:sz w:val="20"/>
                <w:lang w:val="en-US" w:eastAsia="en-US"/>
              </w:rPr>
              <w:t>%</w:t>
            </w:r>
          </w:p>
        </w:tc>
      </w:tr>
      <w:tr w:rsidR="008F46E1" w14:paraId="72E4C434" w14:textId="77777777" w:rsidTr="00D57164">
        <w:trPr>
          <w:trHeight w:val="58"/>
          <w:jc w:val="center"/>
        </w:trPr>
        <w:tc>
          <w:tcPr>
            <w:tcW w:w="0" w:type="auto"/>
            <w:vMerge/>
            <w:tcBorders>
              <w:top w:val="single" w:sz="4" w:space="0" w:color="000000"/>
              <w:left w:val="nil"/>
              <w:bottom w:val="single" w:sz="4" w:space="0" w:color="000000"/>
              <w:right w:val="single" w:sz="4" w:space="0" w:color="000000"/>
            </w:tcBorders>
            <w:vAlign w:val="center"/>
            <w:hideMark/>
          </w:tcPr>
          <w:p w14:paraId="34F67B1B" w14:textId="77777777" w:rsidR="008F46E1" w:rsidRDefault="008F46E1" w:rsidP="00D57164">
            <w:pPr>
              <w:keepNext w:val="0"/>
              <w:keepLines w:val="0"/>
              <w:jc w:val="both"/>
              <w:rPr>
                <w:sz w:val="20"/>
                <w:szCs w:val="20"/>
                <w:lang w:val="en-US" w:eastAsia="en-US"/>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EDD8369" w14:textId="77777777" w:rsidR="008F46E1" w:rsidRDefault="008F46E1">
            <w:pPr>
              <w:pStyle w:val="TF-TEXTOQUADROCentralizado"/>
              <w:rPr>
                <w:sz w:val="20"/>
                <w:lang w:val="en-US" w:eastAsia="en-US"/>
              </w:rPr>
            </w:pPr>
            <w:r>
              <w:rPr>
                <w:sz w:val="20"/>
                <w:lang w:val="en-US" w:eastAsia="en-US"/>
              </w:rPr>
              <w:t>Não</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30753B9" w14:textId="7FDD4920" w:rsidR="008F46E1" w:rsidRDefault="00D13152">
            <w:pPr>
              <w:pStyle w:val="TF-TEXTOQUADROCentralizado"/>
              <w:rPr>
                <w:sz w:val="20"/>
                <w:lang w:val="en-US" w:eastAsia="en-US"/>
              </w:rPr>
            </w:pPr>
            <w:r>
              <w:rPr>
                <w:sz w:val="20"/>
                <w:lang w:val="en-US" w:eastAsia="en-US"/>
              </w:rPr>
              <w:t>10</w:t>
            </w:r>
          </w:p>
        </w:tc>
        <w:tc>
          <w:tcPr>
            <w:tcW w:w="0" w:type="auto"/>
            <w:tcBorders>
              <w:top w:val="single" w:sz="4" w:space="0" w:color="000000"/>
              <w:left w:val="single" w:sz="4" w:space="0" w:color="000000"/>
              <w:bottom w:val="single" w:sz="4" w:space="0" w:color="000000"/>
              <w:right w:val="nil"/>
            </w:tcBorders>
            <w:vAlign w:val="center"/>
            <w:hideMark/>
          </w:tcPr>
          <w:p w14:paraId="0B23AE5C" w14:textId="2F82F88A" w:rsidR="008F46E1" w:rsidRDefault="00D13152">
            <w:pPr>
              <w:pStyle w:val="TF-TEXTOQUADROCentralizado"/>
              <w:rPr>
                <w:sz w:val="20"/>
                <w:lang w:val="en-US" w:eastAsia="en-US"/>
              </w:rPr>
            </w:pPr>
            <w:r>
              <w:rPr>
                <w:sz w:val="20"/>
                <w:lang w:val="en-US" w:eastAsia="en-US"/>
              </w:rPr>
              <w:t>30,3</w:t>
            </w:r>
            <w:r w:rsidR="008F46E1">
              <w:rPr>
                <w:sz w:val="20"/>
                <w:lang w:val="en-US" w:eastAsia="en-US"/>
              </w:rPr>
              <w:t>%</w:t>
            </w:r>
          </w:p>
        </w:tc>
      </w:tr>
      <w:tr w:rsidR="008F46E1" w14:paraId="045D2B9B" w14:textId="77777777" w:rsidTr="00D57164">
        <w:trPr>
          <w:trHeight w:val="58"/>
          <w:jc w:val="center"/>
        </w:trPr>
        <w:tc>
          <w:tcPr>
            <w:tcW w:w="0" w:type="auto"/>
            <w:vMerge w:val="restart"/>
            <w:tcBorders>
              <w:top w:val="single" w:sz="4" w:space="0" w:color="000000"/>
              <w:left w:val="nil"/>
              <w:bottom w:val="single" w:sz="4" w:space="0" w:color="000000"/>
              <w:right w:val="single" w:sz="4" w:space="0" w:color="000000"/>
            </w:tcBorders>
            <w:vAlign w:val="center"/>
            <w:hideMark/>
          </w:tcPr>
          <w:p w14:paraId="4D47F55A" w14:textId="39402F97" w:rsidR="008F46E1" w:rsidRPr="00C37022" w:rsidRDefault="00D13152" w:rsidP="00D57164">
            <w:pPr>
              <w:pStyle w:val="TF-TEXTOQUADROCentralizado"/>
              <w:jc w:val="both"/>
              <w:rPr>
                <w:sz w:val="20"/>
                <w:lang w:eastAsia="en-US"/>
              </w:rPr>
            </w:pPr>
            <w:r w:rsidRPr="00D13152">
              <w:rPr>
                <w:sz w:val="20"/>
                <w:lang w:eastAsia="en-US"/>
              </w:rPr>
              <w:t> Você costuma consultar mapas ou alertas de risco antes de sair de casa em situações de condições ambientais adversas?</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C9C5E47" w14:textId="77777777" w:rsidR="008F46E1" w:rsidRDefault="008F46E1">
            <w:pPr>
              <w:pStyle w:val="TF-TEXTOQUADROCentralizado"/>
              <w:rPr>
                <w:sz w:val="20"/>
                <w:lang w:val="en-US" w:eastAsia="en-US"/>
              </w:rPr>
            </w:pPr>
            <w:r>
              <w:rPr>
                <w:sz w:val="20"/>
                <w:lang w:val="en-US" w:eastAsia="en-US"/>
              </w:rPr>
              <w:t>Sim</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5D9A8CD" w14:textId="43F2307D" w:rsidR="008F46E1" w:rsidRDefault="00D13152">
            <w:pPr>
              <w:pStyle w:val="TF-TEXTOQUADROCentralizado"/>
              <w:rPr>
                <w:sz w:val="20"/>
                <w:lang w:val="en-US" w:eastAsia="en-US"/>
              </w:rPr>
            </w:pPr>
            <w:r>
              <w:rPr>
                <w:sz w:val="20"/>
                <w:lang w:val="en-US" w:eastAsia="en-US"/>
              </w:rPr>
              <w:t>18</w:t>
            </w:r>
          </w:p>
        </w:tc>
        <w:tc>
          <w:tcPr>
            <w:tcW w:w="0" w:type="auto"/>
            <w:tcBorders>
              <w:top w:val="single" w:sz="4" w:space="0" w:color="000000"/>
              <w:left w:val="single" w:sz="4" w:space="0" w:color="000000"/>
              <w:bottom w:val="single" w:sz="4" w:space="0" w:color="000000"/>
              <w:right w:val="nil"/>
            </w:tcBorders>
            <w:vAlign w:val="center"/>
            <w:hideMark/>
          </w:tcPr>
          <w:p w14:paraId="3A2DA69A" w14:textId="21D01911" w:rsidR="008F46E1" w:rsidRDefault="00D13152">
            <w:pPr>
              <w:pStyle w:val="TF-TEXTOQUADROCentralizado"/>
              <w:rPr>
                <w:sz w:val="20"/>
                <w:lang w:val="en-US" w:eastAsia="en-US"/>
              </w:rPr>
            </w:pPr>
            <w:r>
              <w:rPr>
                <w:sz w:val="20"/>
                <w:lang w:val="en-US" w:eastAsia="en-US"/>
              </w:rPr>
              <w:t>54,5</w:t>
            </w:r>
            <w:r w:rsidR="008F46E1">
              <w:rPr>
                <w:sz w:val="20"/>
                <w:lang w:val="en-US" w:eastAsia="en-US"/>
              </w:rPr>
              <w:t>%</w:t>
            </w:r>
          </w:p>
        </w:tc>
      </w:tr>
      <w:tr w:rsidR="008F46E1" w14:paraId="74E9764B" w14:textId="77777777" w:rsidTr="00D57164">
        <w:trPr>
          <w:trHeight w:val="58"/>
          <w:jc w:val="center"/>
        </w:trPr>
        <w:tc>
          <w:tcPr>
            <w:tcW w:w="0" w:type="auto"/>
            <w:vMerge/>
            <w:tcBorders>
              <w:top w:val="single" w:sz="4" w:space="0" w:color="000000"/>
              <w:left w:val="nil"/>
              <w:bottom w:val="single" w:sz="4" w:space="0" w:color="000000"/>
              <w:right w:val="single" w:sz="4" w:space="0" w:color="000000"/>
            </w:tcBorders>
            <w:vAlign w:val="center"/>
            <w:hideMark/>
          </w:tcPr>
          <w:p w14:paraId="055E7BA1" w14:textId="77777777" w:rsidR="008F46E1" w:rsidRDefault="008F46E1">
            <w:pPr>
              <w:keepNext w:val="0"/>
              <w:keepLines w:val="0"/>
              <w:rPr>
                <w:sz w:val="20"/>
                <w:szCs w:val="20"/>
                <w:lang w:val="en-US" w:eastAsia="en-US"/>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4B98A4F" w14:textId="77777777" w:rsidR="008F46E1" w:rsidRDefault="008F46E1">
            <w:pPr>
              <w:pStyle w:val="TF-TEXTOQUADROCentralizado"/>
              <w:rPr>
                <w:sz w:val="20"/>
                <w:lang w:val="en-US" w:eastAsia="en-US"/>
              </w:rPr>
            </w:pPr>
            <w:r>
              <w:rPr>
                <w:sz w:val="20"/>
                <w:lang w:val="en-US" w:eastAsia="en-US"/>
              </w:rPr>
              <w:t>Não</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CFBC2BB" w14:textId="2CC8206F" w:rsidR="008F46E1" w:rsidRDefault="00D13152">
            <w:pPr>
              <w:pStyle w:val="TF-TEXTOQUADROCentralizado"/>
              <w:rPr>
                <w:sz w:val="20"/>
                <w:lang w:val="en-US" w:eastAsia="en-US"/>
              </w:rPr>
            </w:pPr>
            <w:r>
              <w:rPr>
                <w:sz w:val="20"/>
                <w:lang w:val="en-US" w:eastAsia="en-US"/>
              </w:rPr>
              <w:t>15</w:t>
            </w:r>
          </w:p>
        </w:tc>
        <w:tc>
          <w:tcPr>
            <w:tcW w:w="0" w:type="auto"/>
            <w:tcBorders>
              <w:top w:val="single" w:sz="4" w:space="0" w:color="000000"/>
              <w:left w:val="single" w:sz="4" w:space="0" w:color="000000"/>
              <w:bottom w:val="single" w:sz="4" w:space="0" w:color="000000"/>
              <w:right w:val="nil"/>
            </w:tcBorders>
            <w:vAlign w:val="center"/>
            <w:hideMark/>
          </w:tcPr>
          <w:p w14:paraId="516A4517" w14:textId="45ED916D" w:rsidR="008F46E1" w:rsidRDefault="00D13152">
            <w:pPr>
              <w:pStyle w:val="TF-TEXTOQUADROCentralizado"/>
              <w:rPr>
                <w:sz w:val="20"/>
                <w:lang w:val="en-US" w:eastAsia="en-US"/>
              </w:rPr>
            </w:pPr>
            <w:r>
              <w:rPr>
                <w:sz w:val="20"/>
                <w:lang w:val="en-US" w:eastAsia="en-US"/>
              </w:rPr>
              <w:t>45,5</w:t>
            </w:r>
            <w:r w:rsidR="008F46E1">
              <w:rPr>
                <w:sz w:val="20"/>
                <w:lang w:val="en-US" w:eastAsia="en-US"/>
              </w:rPr>
              <w:t>%</w:t>
            </w:r>
          </w:p>
        </w:tc>
      </w:tr>
      <w:tr w:rsidR="008F46E1" w14:paraId="44F1D227" w14:textId="77777777" w:rsidTr="00D57164">
        <w:trPr>
          <w:trHeight w:val="58"/>
          <w:jc w:val="center"/>
        </w:trPr>
        <w:tc>
          <w:tcPr>
            <w:tcW w:w="0" w:type="auto"/>
            <w:vMerge w:val="restart"/>
            <w:tcBorders>
              <w:top w:val="single" w:sz="4" w:space="0" w:color="000000"/>
              <w:left w:val="nil"/>
              <w:bottom w:val="single" w:sz="4" w:space="0" w:color="000000"/>
              <w:right w:val="single" w:sz="4" w:space="0" w:color="000000"/>
            </w:tcBorders>
            <w:vAlign w:val="center"/>
            <w:hideMark/>
          </w:tcPr>
          <w:p w14:paraId="3B6C0D83" w14:textId="64A93AE2" w:rsidR="008F46E1" w:rsidRPr="00C37022" w:rsidRDefault="00D13152" w:rsidP="00D57164">
            <w:pPr>
              <w:pStyle w:val="TF-TEXTOQUADROCentralizado"/>
              <w:jc w:val="both"/>
              <w:rPr>
                <w:sz w:val="20"/>
                <w:lang w:eastAsia="en-US"/>
              </w:rPr>
            </w:pPr>
            <w:r w:rsidRPr="00D13152">
              <w:rPr>
                <w:sz w:val="20"/>
                <w:lang w:eastAsia="en-US"/>
              </w:rPr>
              <w:t>Você já deixou de seguir um trajeto por considerar que havia risco de enchentes, deslizamentos ou alagamentos?  </w:t>
            </w:r>
          </w:p>
        </w:tc>
        <w:tc>
          <w:tcPr>
            <w:tcW w:w="0" w:type="auto"/>
            <w:tcBorders>
              <w:top w:val="single" w:sz="4" w:space="0" w:color="000000"/>
              <w:left w:val="single" w:sz="4" w:space="0" w:color="000000"/>
              <w:bottom w:val="single" w:sz="4" w:space="0" w:color="000000"/>
              <w:right w:val="single" w:sz="4" w:space="0" w:color="000000"/>
            </w:tcBorders>
            <w:hideMark/>
          </w:tcPr>
          <w:p w14:paraId="3B4F3494" w14:textId="62AF48CF" w:rsidR="008F46E1" w:rsidRDefault="00D13152">
            <w:pPr>
              <w:pStyle w:val="TF-TEXTOQUADROCentralizado"/>
              <w:rPr>
                <w:sz w:val="20"/>
                <w:lang w:val="en-US" w:eastAsia="en-US"/>
              </w:rPr>
            </w:pPr>
            <w:r>
              <w:rPr>
                <w:sz w:val="20"/>
                <w:lang w:val="en-US" w:eastAsia="en-US"/>
              </w:rPr>
              <w:t>Sim</w:t>
            </w:r>
          </w:p>
        </w:tc>
        <w:tc>
          <w:tcPr>
            <w:tcW w:w="0" w:type="auto"/>
            <w:tcBorders>
              <w:top w:val="single" w:sz="4" w:space="0" w:color="000000"/>
              <w:left w:val="single" w:sz="4" w:space="0" w:color="000000"/>
              <w:bottom w:val="single" w:sz="4" w:space="0" w:color="000000"/>
              <w:right w:val="single" w:sz="4" w:space="0" w:color="000000"/>
            </w:tcBorders>
            <w:hideMark/>
          </w:tcPr>
          <w:p w14:paraId="68A0F15F" w14:textId="738585B2" w:rsidR="008F46E1" w:rsidRDefault="00D13152">
            <w:pPr>
              <w:pStyle w:val="TF-TEXTOQUADROCentralizado"/>
              <w:rPr>
                <w:sz w:val="20"/>
                <w:lang w:val="en-US" w:eastAsia="en-US"/>
              </w:rPr>
            </w:pPr>
            <w:r>
              <w:rPr>
                <w:sz w:val="20"/>
                <w:lang w:val="en-US" w:eastAsia="en-US"/>
              </w:rPr>
              <w:t>27</w:t>
            </w:r>
          </w:p>
        </w:tc>
        <w:tc>
          <w:tcPr>
            <w:tcW w:w="0" w:type="auto"/>
            <w:tcBorders>
              <w:top w:val="single" w:sz="4" w:space="0" w:color="000000"/>
              <w:left w:val="single" w:sz="4" w:space="0" w:color="000000"/>
              <w:bottom w:val="single" w:sz="4" w:space="0" w:color="000000"/>
              <w:right w:val="nil"/>
            </w:tcBorders>
            <w:hideMark/>
          </w:tcPr>
          <w:p w14:paraId="0158C107" w14:textId="3C1005C2" w:rsidR="008F46E1" w:rsidRDefault="008F46E1">
            <w:pPr>
              <w:pStyle w:val="TF-TEXTOQUADROCentralizado"/>
              <w:rPr>
                <w:sz w:val="20"/>
                <w:lang w:val="en-US" w:eastAsia="en-US"/>
              </w:rPr>
            </w:pPr>
            <w:r>
              <w:rPr>
                <w:sz w:val="20"/>
                <w:lang w:val="en-US" w:eastAsia="en-US"/>
              </w:rPr>
              <w:t>8</w:t>
            </w:r>
            <w:r w:rsidR="00D13152">
              <w:rPr>
                <w:sz w:val="20"/>
                <w:lang w:val="en-US" w:eastAsia="en-US"/>
              </w:rPr>
              <w:t>1,2%</w:t>
            </w:r>
          </w:p>
        </w:tc>
      </w:tr>
      <w:tr w:rsidR="008F46E1" w14:paraId="44AB4839" w14:textId="77777777" w:rsidTr="00D57164">
        <w:trPr>
          <w:trHeight w:val="58"/>
          <w:jc w:val="center"/>
        </w:trPr>
        <w:tc>
          <w:tcPr>
            <w:tcW w:w="0" w:type="auto"/>
            <w:vMerge/>
            <w:tcBorders>
              <w:top w:val="single" w:sz="4" w:space="0" w:color="000000"/>
              <w:left w:val="nil"/>
              <w:bottom w:val="single" w:sz="4" w:space="0" w:color="000000"/>
              <w:right w:val="single" w:sz="4" w:space="0" w:color="000000"/>
            </w:tcBorders>
            <w:vAlign w:val="center"/>
            <w:hideMark/>
          </w:tcPr>
          <w:p w14:paraId="0C180D3F" w14:textId="77777777" w:rsidR="008F46E1" w:rsidRDefault="008F46E1">
            <w:pPr>
              <w:keepNext w:val="0"/>
              <w:keepLines w:val="0"/>
              <w:rPr>
                <w:sz w:val="20"/>
                <w:szCs w:val="20"/>
                <w:lang w:val="en-US" w:eastAsia="en-US"/>
              </w:rPr>
            </w:pPr>
          </w:p>
        </w:tc>
        <w:tc>
          <w:tcPr>
            <w:tcW w:w="0" w:type="auto"/>
            <w:tcBorders>
              <w:top w:val="single" w:sz="4" w:space="0" w:color="000000"/>
              <w:left w:val="single" w:sz="4" w:space="0" w:color="000000"/>
              <w:bottom w:val="single" w:sz="4" w:space="0" w:color="000000"/>
              <w:right w:val="single" w:sz="4" w:space="0" w:color="000000"/>
            </w:tcBorders>
            <w:hideMark/>
          </w:tcPr>
          <w:p w14:paraId="11C0D81F" w14:textId="07A4656F" w:rsidR="008F46E1" w:rsidRDefault="00D13152">
            <w:pPr>
              <w:pStyle w:val="TF-TEXTOQUADROCentralizado"/>
              <w:rPr>
                <w:sz w:val="20"/>
                <w:lang w:val="en-US" w:eastAsia="en-US"/>
              </w:rPr>
            </w:pPr>
            <w:r>
              <w:rPr>
                <w:sz w:val="20"/>
                <w:lang w:val="en-US" w:eastAsia="en-US"/>
              </w:rPr>
              <w:t>Não</w:t>
            </w:r>
          </w:p>
        </w:tc>
        <w:tc>
          <w:tcPr>
            <w:tcW w:w="0" w:type="auto"/>
            <w:tcBorders>
              <w:top w:val="single" w:sz="4" w:space="0" w:color="000000"/>
              <w:left w:val="single" w:sz="4" w:space="0" w:color="000000"/>
              <w:bottom w:val="single" w:sz="4" w:space="0" w:color="000000"/>
              <w:right w:val="single" w:sz="4" w:space="0" w:color="000000"/>
            </w:tcBorders>
            <w:hideMark/>
          </w:tcPr>
          <w:p w14:paraId="2E2FD383" w14:textId="5D4E6905" w:rsidR="008F46E1" w:rsidRDefault="00D13152">
            <w:pPr>
              <w:pStyle w:val="TF-TEXTOQUADROCentralizado"/>
              <w:rPr>
                <w:sz w:val="20"/>
                <w:lang w:val="en-US" w:eastAsia="en-US"/>
              </w:rPr>
            </w:pPr>
            <w:r>
              <w:rPr>
                <w:sz w:val="20"/>
                <w:lang w:val="en-US" w:eastAsia="en-US"/>
              </w:rPr>
              <w:t>6</w:t>
            </w:r>
          </w:p>
        </w:tc>
        <w:tc>
          <w:tcPr>
            <w:tcW w:w="0" w:type="auto"/>
            <w:tcBorders>
              <w:top w:val="single" w:sz="4" w:space="0" w:color="000000"/>
              <w:left w:val="single" w:sz="4" w:space="0" w:color="000000"/>
              <w:bottom w:val="single" w:sz="4" w:space="0" w:color="000000"/>
              <w:right w:val="nil"/>
            </w:tcBorders>
            <w:hideMark/>
          </w:tcPr>
          <w:p w14:paraId="7BD20F8B" w14:textId="6567E757" w:rsidR="008F46E1" w:rsidRDefault="00D13152">
            <w:pPr>
              <w:pStyle w:val="TF-TEXTOQUADROCentralizado"/>
              <w:rPr>
                <w:sz w:val="20"/>
                <w:lang w:val="en-US" w:eastAsia="en-US"/>
              </w:rPr>
            </w:pPr>
            <w:r>
              <w:rPr>
                <w:sz w:val="20"/>
                <w:lang w:val="en-US" w:eastAsia="en-US"/>
              </w:rPr>
              <w:t>18,2</w:t>
            </w:r>
            <w:r w:rsidR="008F46E1">
              <w:rPr>
                <w:sz w:val="20"/>
                <w:lang w:val="en-US" w:eastAsia="en-US"/>
              </w:rPr>
              <w:t>%</w:t>
            </w:r>
          </w:p>
        </w:tc>
      </w:tr>
    </w:tbl>
    <w:p w14:paraId="2EB9FEF3" w14:textId="76BF101A" w:rsidR="00B8779C" w:rsidRDefault="008F46E1" w:rsidP="004808B5">
      <w:pPr>
        <w:pStyle w:val="TF-FONTE"/>
      </w:pPr>
      <w:r w:rsidRPr="008F46E1">
        <w:t>Fonte</w:t>
      </w:r>
      <w:r>
        <w:t>: elaborada pelas autoras (2025).</w:t>
      </w:r>
    </w:p>
    <w:p w14:paraId="500EAEF1" w14:textId="486A1E7C" w:rsidR="00AD285F" w:rsidRDefault="00AD285F" w:rsidP="007E292F">
      <w:pPr>
        <w:pStyle w:val="TF-TEXTO"/>
      </w:pPr>
      <w:r w:rsidRPr="00AD285F">
        <w:t xml:space="preserve">A caracterização do perfil dos participantes revela um público com experiência prévia relevante no uso de tecnologias voltadas à segurança e ao monitoramento de riscos. Embora </w:t>
      </w:r>
      <w:r w:rsidRPr="004C301D">
        <w:rPr>
          <w:rStyle w:val="TF-COURIER10"/>
        </w:rPr>
        <w:t>60,6%</w:t>
      </w:r>
      <w:r w:rsidRPr="00AD285F">
        <w:t xml:space="preserve"> já tenham utilizado alguma solução relacionada à segurança pública ou desastres, observa-se que a gamificação ainda não é amplamente familiar</w:t>
      </w:r>
      <w:r>
        <w:t xml:space="preserve">, </w:t>
      </w:r>
      <w:r w:rsidRPr="00AD285F">
        <w:rPr>
          <w:rStyle w:val="TF-COURIER10"/>
        </w:rPr>
        <w:t>54,5%</w:t>
      </w:r>
      <w:r w:rsidRPr="00AD285F">
        <w:t xml:space="preserve"> nunca usaram ferramentas com elementos lúdicos. Ainda assim, a maioria demonstra comportamento preventivo: </w:t>
      </w:r>
      <w:r w:rsidRPr="004C301D">
        <w:rPr>
          <w:rStyle w:val="TF-COURIER10"/>
        </w:rPr>
        <w:t>69,7%</w:t>
      </w:r>
      <w:r w:rsidRPr="00AD285F">
        <w:t xml:space="preserve"> já verificaram a segurança de um trajeto antes de se deslocar, e </w:t>
      </w:r>
      <w:r w:rsidRPr="004C301D">
        <w:rPr>
          <w:rStyle w:val="TF-COURIER10"/>
        </w:rPr>
        <w:t>54,5%</w:t>
      </w:r>
      <w:r w:rsidRPr="00AD285F">
        <w:t xml:space="preserve"> costumam consultar mapas ou alertas de risco em condições ambientais adversas. Além disso, </w:t>
      </w:r>
      <w:r w:rsidRPr="004C301D">
        <w:rPr>
          <w:rStyle w:val="TF-COURIER10"/>
        </w:rPr>
        <w:t>81,2%</w:t>
      </w:r>
      <w:r w:rsidRPr="00AD285F">
        <w:t xml:space="preserve"> afirmam já ter alterado um trajeto por perceber risco de enchentes, deslizamentos ou alagamentos, indicando alta percepção de vulnerabilidade e propensão ao uso de tecnologias que apoiem decisões seguras. Esses dados sugerem um perfil atento aos riscos ambientais e potencialmente receptivo a soluções tecnológicas que auxiliem na prevenção e no monitoramento de desastres.</w:t>
      </w:r>
    </w:p>
    <w:p w14:paraId="2638A00A" w14:textId="7063F739" w:rsidR="006E5E35" w:rsidRDefault="008F24FD" w:rsidP="007E292F">
      <w:pPr>
        <w:pStyle w:val="TF-TEXTO"/>
      </w:pPr>
      <w:r w:rsidRPr="008F24FD">
        <w:t>A segunda etapa do questionário destina-se à avaliação da usabilidade e da experiência do usuário, contemplando as interfaces e as funcionalidades da aplicação. Para tanto, elaboraram-se 36 questões objetivas, fundamentadas nos princípios das HN. A relação completa das perguntas utilizadas na avaliação, devidamente associadas às respectivas heurísticas, encontra-se detalhada no</w:t>
      </w:r>
      <w:r>
        <w:t xml:space="preserve"> </w:t>
      </w:r>
      <w:r w:rsidR="00BF03C6">
        <w:fldChar w:fldCharType="begin"/>
      </w:r>
      <w:r w:rsidR="00BF03C6">
        <w:instrText xml:space="preserve"> REF _Ref214630390 \h </w:instrText>
      </w:r>
      <w:r w:rsidR="00BF03C6">
        <w:fldChar w:fldCharType="separate"/>
      </w:r>
      <w:r w:rsidR="001C1872">
        <w:t xml:space="preserve">Quadro </w:t>
      </w:r>
      <w:r w:rsidR="001C1872">
        <w:rPr>
          <w:noProof/>
        </w:rPr>
        <w:t>19</w:t>
      </w:r>
      <w:r w:rsidR="00BF03C6">
        <w:fldChar w:fldCharType="end"/>
      </w:r>
      <w:r>
        <w:t>.</w:t>
      </w:r>
    </w:p>
    <w:p w14:paraId="1B29EBB7" w14:textId="4F18AA2B" w:rsidR="007E292F" w:rsidRPr="007E292F" w:rsidRDefault="00BF03C6" w:rsidP="00BF03C6">
      <w:pPr>
        <w:pStyle w:val="TF-LEGENDA"/>
      </w:pPr>
      <w:bookmarkStart w:id="343" w:name="_Ref214630390"/>
      <w:bookmarkStart w:id="344" w:name="_Toc171669002"/>
      <w:bookmarkStart w:id="345" w:name="_Ref214630296"/>
      <w:bookmarkStart w:id="346" w:name="_Toc215432529"/>
      <w:r>
        <w:lastRenderedPageBreak/>
        <w:t xml:space="preserve">Quadro </w:t>
      </w:r>
      <w:fldSimple w:instr=" SEQ Quadro \* ARABIC ">
        <w:r w:rsidR="001C1872">
          <w:rPr>
            <w:noProof/>
          </w:rPr>
          <w:t>19</w:t>
        </w:r>
      </w:fldSimple>
      <w:bookmarkEnd w:id="343"/>
      <w:r>
        <w:t xml:space="preserve"> </w:t>
      </w:r>
      <w:r w:rsidR="007E292F" w:rsidRPr="007E292F">
        <w:t>– Relação das perguntas com as Heurísticas de Nielsen e perfil do usuário</w:t>
      </w:r>
      <w:bookmarkEnd w:id="344"/>
      <w:bookmarkEnd w:id="345"/>
      <w:bookmarkEnd w:id="346"/>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562"/>
        <w:gridCol w:w="567"/>
        <w:gridCol w:w="7938"/>
      </w:tblGrid>
      <w:tr w:rsidR="005E35EF" w:rsidRPr="007E292F" w14:paraId="1A2A006F" w14:textId="77777777" w:rsidTr="00D57164">
        <w:trPr>
          <w:jc w:val="center"/>
        </w:trPr>
        <w:tc>
          <w:tcPr>
            <w:tcW w:w="1129" w:type="dxa"/>
            <w:gridSpan w:val="2"/>
            <w:tcBorders>
              <w:top w:val="single" w:sz="4" w:space="0" w:color="auto"/>
              <w:left w:val="single" w:sz="4" w:space="0" w:color="auto"/>
              <w:bottom w:val="single" w:sz="4" w:space="0" w:color="auto"/>
              <w:right w:val="single" w:sz="4" w:space="0" w:color="auto"/>
            </w:tcBorders>
            <w:shd w:val="clear" w:color="auto" w:fill="BFBFBF"/>
            <w:vAlign w:val="center"/>
            <w:hideMark/>
          </w:tcPr>
          <w:p w14:paraId="324485A0" w14:textId="77777777" w:rsidR="005E35EF" w:rsidRPr="00D57164" w:rsidRDefault="005E35EF" w:rsidP="00E47DDC">
            <w:pPr>
              <w:pStyle w:val="TF-TEXTO-QUADRO"/>
              <w:jc w:val="center"/>
              <w:rPr>
                <w:b/>
                <w:bCs/>
                <w:sz w:val="20"/>
              </w:rPr>
            </w:pPr>
            <w:bookmarkStart w:id="347" w:name="_Hlk169732513"/>
            <w:r w:rsidRPr="00D57164">
              <w:rPr>
                <w:b/>
                <w:bCs/>
                <w:sz w:val="20"/>
              </w:rPr>
              <w:t>Heurísticas</w:t>
            </w:r>
          </w:p>
        </w:tc>
        <w:tc>
          <w:tcPr>
            <w:tcW w:w="7938"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9C7232B" w14:textId="77777777" w:rsidR="005E35EF" w:rsidRPr="00D57164" w:rsidRDefault="005E35EF" w:rsidP="00E47DDC">
            <w:pPr>
              <w:pStyle w:val="TF-TEXTO-QUADRO"/>
              <w:jc w:val="center"/>
              <w:rPr>
                <w:b/>
                <w:bCs/>
                <w:sz w:val="20"/>
              </w:rPr>
            </w:pPr>
            <w:r w:rsidRPr="00D57164">
              <w:rPr>
                <w:b/>
                <w:bCs/>
                <w:sz w:val="20"/>
              </w:rPr>
              <w:t>Perguntas da avaliação</w:t>
            </w:r>
          </w:p>
        </w:tc>
      </w:tr>
      <w:tr w:rsidR="00675584" w:rsidRPr="007E292F" w14:paraId="1CB63884" w14:textId="77777777" w:rsidTr="00C37022">
        <w:trPr>
          <w:jc w:val="center"/>
        </w:trPr>
        <w:tc>
          <w:tcPr>
            <w:tcW w:w="562" w:type="dxa"/>
            <w:vMerge w:val="restart"/>
            <w:tcBorders>
              <w:top w:val="single" w:sz="4" w:space="0" w:color="auto"/>
              <w:left w:val="single" w:sz="4" w:space="0" w:color="auto"/>
              <w:right w:val="single" w:sz="4" w:space="0" w:color="auto"/>
            </w:tcBorders>
            <w:vAlign w:val="center"/>
            <w:hideMark/>
          </w:tcPr>
          <w:p w14:paraId="0302D6DC" w14:textId="77777777" w:rsidR="00BF25FE" w:rsidRDefault="00BF25FE" w:rsidP="007E49E2">
            <w:pPr>
              <w:pStyle w:val="TF-TEXTO-QUADRO"/>
              <w:jc w:val="center"/>
              <w:rPr>
                <w:rStyle w:val="TF-COURIER10"/>
                <w:rFonts w:ascii="Times New Roman" w:hAnsi="Times New Roman"/>
              </w:rPr>
            </w:pPr>
          </w:p>
          <w:p w14:paraId="585F678F" w14:textId="5F094E04" w:rsidR="005E35EF" w:rsidRPr="007E292F" w:rsidRDefault="005E35EF" w:rsidP="007E49E2">
            <w:pPr>
              <w:pStyle w:val="TF-TEXTO-QUADRO"/>
              <w:jc w:val="center"/>
              <w:rPr>
                <w:rStyle w:val="TF-COURIER10"/>
                <w:rFonts w:ascii="Times New Roman" w:hAnsi="Times New Roman"/>
              </w:rPr>
            </w:pPr>
            <w:r w:rsidRPr="007E292F">
              <w:rPr>
                <w:rStyle w:val="TF-COURIER10"/>
                <w:rFonts w:ascii="Times New Roman" w:hAnsi="Times New Roman"/>
              </w:rPr>
              <w:t>H1</w:t>
            </w:r>
          </w:p>
        </w:tc>
        <w:tc>
          <w:tcPr>
            <w:tcW w:w="567" w:type="dxa"/>
            <w:tcBorders>
              <w:top w:val="single" w:sz="4" w:space="0" w:color="auto"/>
              <w:left w:val="single" w:sz="4" w:space="0" w:color="auto"/>
              <w:bottom w:val="single" w:sz="4" w:space="0" w:color="auto"/>
              <w:right w:val="single" w:sz="4" w:space="0" w:color="auto"/>
            </w:tcBorders>
            <w:vAlign w:val="center"/>
          </w:tcPr>
          <w:p w14:paraId="5F14AC7E" w14:textId="68746D40" w:rsidR="005E35EF" w:rsidRPr="007E292F" w:rsidRDefault="005E35EF" w:rsidP="008728CB">
            <w:pPr>
              <w:pStyle w:val="TF-TEXTO-QUADRO"/>
              <w:jc w:val="center"/>
              <w:rPr>
                <w:rStyle w:val="TF-COURIER10"/>
                <w:rFonts w:ascii="Times New Roman" w:hAnsi="Times New Roman"/>
              </w:rPr>
            </w:pPr>
            <w:r w:rsidRPr="007E292F">
              <w:rPr>
                <w:rStyle w:val="TF-COURIER10"/>
                <w:rFonts w:ascii="Times New Roman" w:hAnsi="Times New Roman"/>
              </w:rPr>
              <w:t>P</w:t>
            </w:r>
            <w:r w:rsidR="00C54D5B">
              <w:rPr>
                <w:rStyle w:val="TF-COURIER10"/>
                <w:rFonts w:ascii="Times New Roman" w:hAnsi="Times New Roman"/>
              </w:rPr>
              <w:t>7</w:t>
            </w:r>
          </w:p>
        </w:tc>
        <w:tc>
          <w:tcPr>
            <w:tcW w:w="7938" w:type="dxa"/>
            <w:tcBorders>
              <w:top w:val="single" w:sz="4" w:space="0" w:color="auto"/>
              <w:left w:val="single" w:sz="4" w:space="0" w:color="auto"/>
              <w:bottom w:val="single" w:sz="4" w:space="0" w:color="auto"/>
              <w:right w:val="single" w:sz="4" w:space="0" w:color="auto"/>
            </w:tcBorders>
            <w:vAlign w:val="center"/>
          </w:tcPr>
          <w:p w14:paraId="372A4BEB" w14:textId="719E9D8C" w:rsidR="005E35EF" w:rsidRPr="007E292F" w:rsidRDefault="000B6731" w:rsidP="00844343">
            <w:pPr>
              <w:pStyle w:val="TF-TEXTO-QUADRO"/>
              <w:jc w:val="both"/>
              <w:rPr>
                <w:rStyle w:val="TF-COURIER10"/>
                <w:rFonts w:ascii="Times New Roman" w:hAnsi="Times New Roman"/>
              </w:rPr>
            </w:pPr>
            <w:r w:rsidRPr="000B6731">
              <w:rPr>
                <w:sz w:val="20"/>
              </w:rPr>
              <w:t xml:space="preserve">Os resultados da análise da IA </w:t>
            </w:r>
            <w:r w:rsidRPr="000B6731">
              <w:rPr>
                <w:b/>
                <w:bCs/>
                <w:sz w:val="20"/>
              </w:rPr>
              <w:t>NÃO</w:t>
            </w:r>
            <w:r w:rsidRPr="000B6731">
              <w:rPr>
                <w:sz w:val="20"/>
              </w:rPr>
              <w:t xml:space="preserve"> foram apresentados de forma rápida após o envio das informações?</w:t>
            </w:r>
          </w:p>
        </w:tc>
      </w:tr>
      <w:tr w:rsidR="00675584" w:rsidRPr="007E292F" w14:paraId="50A83E72" w14:textId="77777777" w:rsidTr="00C37022">
        <w:trPr>
          <w:jc w:val="center"/>
        </w:trPr>
        <w:tc>
          <w:tcPr>
            <w:tcW w:w="562" w:type="dxa"/>
            <w:vMerge/>
            <w:tcBorders>
              <w:left w:val="single" w:sz="4" w:space="0" w:color="auto"/>
              <w:right w:val="single" w:sz="4" w:space="0" w:color="auto"/>
            </w:tcBorders>
            <w:vAlign w:val="center"/>
          </w:tcPr>
          <w:p w14:paraId="15A2E09F" w14:textId="77777777" w:rsidR="005E35EF" w:rsidRPr="007E292F" w:rsidRDefault="005E35EF" w:rsidP="007E49E2">
            <w:pPr>
              <w:pStyle w:val="TF-TEXTO-QUADRO"/>
              <w:jc w:val="center"/>
              <w:rPr>
                <w:rStyle w:val="TF-COURIER10"/>
                <w:rFonts w:ascii="Times New Roman" w:hAnsi="Times New Roman"/>
              </w:rPr>
            </w:pPr>
          </w:p>
        </w:tc>
        <w:tc>
          <w:tcPr>
            <w:tcW w:w="567" w:type="dxa"/>
            <w:tcBorders>
              <w:top w:val="single" w:sz="4" w:space="0" w:color="auto"/>
              <w:left w:val="single" w:sz="4" w:space="0" w:color="auto"/>
              <w:bottom w:val="single" w:sz="4" w:space="0" w:color="auto"/>
              <w:right w:val="single" w:sz="4" w:space="0" w:color="auto"/>
            </w:tcBorders>
            <w:vAlign w:val="center"/>
          </w:tcPr>
          <w:p w14:paraId="248FDDE0" w14:textId="1A13313D" w:rsidR="005E35EF" w:rsidRPr="007E292F" w:rsidRDefault="005E35EF" w:rsidP="008728CB">
            <w:pPr>
              <w:pStyle w:val="TF-TEXTO-QUADRO"/>
              <w:jc w:val="center"/>
              <w:rPr>
                <w:rStyle w:val="TF-COURIER10"/>
                <w:rFonts w:ascii="Times New Roman" w:hAnsi="Times New Roman"/>
              </w:rPr>
            </w:pPr>
            <w:r w:rsidRPr="0071553E">
              <w:rPr>
                <w:rStyle w:val="TF-COURIER10"/>
                <w:rFonts w:ascii="Times New Roman" w:hAnsi="Times New Roman"/>
              </w:rPr>
              <w:t>P</w:t>
            </w:r>
            <w:r w:rsidR="00ED676C" w:rsidRPr="0071553E">
              <w:rPr>
                <w:rStyle w:val="TF-COURIER10"/>
                <w:rFonts w:ascii="Times New Roman" w:hAnsi="Times New Roman"/>
              </w:rPr>
              <w:t>1</w:t>
            </w:r>
            <w:r w:rsidR="00FC293F">
              <w:rPr>
                <w:rStyle w:val="TF-COURIER10"/>
                <w:rFonts w:ascii="Times New Roman" w:hAnsi="Times New Roman"/>
              </w:rPr>
              <w:t>3</w:t>
            </w:r>
          </w:p>
        </w:tc>
        <w:tc>
          <w:tcPr>
            <w:tcW w:w="7938" w:type="dxa"/>
            <w:tcBorders>
              <w:top w:val="single" w:sz="4" w:space="0" w:color="auto"/>
              <w:left w:val="single" w:sz="4" w:space="0" w:color="auto"/>
              <w:bottom w:val="single" w:sz="4" w:space="0" w:color="auto"/>
              <w:right w:val="single" w:sz="4" w:space="0" w:color="auto"/>
            </w:tcBorders>
            <w:vAlign w:val="center"/>
          </w:tcPr>
          <w:p w14:paraId="3E3F9100" w14:textId="14C257F2" w:rsidR="005E35EF" w:rsidRPr="0071553E" w:rsidRDefault="000B6731" w:rsidP="00844343">
            <w:pPr>
              <w:pStyle w:val="TF-TEXTO-QUADRO"/>
              <w:jc w:val="both"/>
              <w:rPr>
                <w:rStyle w:val="TF-COURIER10"/>
                <w:rFonts w:ascii="Times New Roman" w:hAnsi="Times New Roman"/>
              </w:rPr>
            </w:pPr>
            <w:r w:rsidRPr="0071553E">
              <w:rPr>
                <w:sz w:val="20"/>
              </w:rPr>
              <w:t>A visualização das ocorrências reportadas (ativo e resolvido) não foi clara nem fácil de interpretar?</w:t>
            </w:r>
          </w:p>
        </w:tc>
      </w:tr>
      <w:tr w:rsidR="00675584" w:rsidRPr="007E292F" w14:paraId="397F750F" w14:textId="77777777" w:rsidTr="00C37022">
        <w:trPr>
          <w:jc w:val="center"/>
        </w:trPr>
        <w:tc>
          <w:tcPr>
            <w:tcW w:w="562" w:type="dxa"/>
            <w:vMerge/>
            <w:tcBorders>
              <w:left w:val="single" w:sz="4" w:space="0" w:color="auto"/>
              <w:right w:val="single" w:sz="4" w:space="0" w:color="auto"/>
            </w:tcBorders>
            <w:vAlign w:val="center"/>
          </w:tcPr>
          <w:p w14:paraId="6170795F" w14:textId="77777777" w:rsidR="005E35EF" w:rsidRPr="007E292F" w:rsidRDefault="005E35EF" w:rsidP="007E49E2">
            <w:pPr>
              <w:pStyle w:val="TF-TEXTO-QUADRO"/>
              <w:jc w:val="center"/>
              <w:rPr>
                <w:rStyle w:val="TF-COURIER10"/>
                <w:rFonts w:ascii="Times New Roman" w:hAnsi="Times New Roman"/>
              </w:rPr>
            </w:pPr>
          </w:p>
        </w:tc>
        <w:tc>
          <w:tcPr>
            <w:tcW w:w="567" w:type="dxa"/>
            <w:tcBorders>
              <w:top w:val="single" w:sz="4" w:space="0" w:color="auto"/>
              <w:left w:val="single" w:sz="4" w:space="0" w:color="auto"/>
              <w:bottom w:val="single" w:sz="4" w:space="0" w:color="auto"/>
              <w:right w:val="single" w:sz="4" w:space="0" w:color="auto"/>
            </w:tcBorders>
            <w:vAlign w:val="center"/>
          </w:tcPr>
          <w:p w14:paraId="32ED292C" w14:textId="7C357AE4" w:rsidR="005E35EF" w:rsidRPr="007E292F" w:rsidRDefault="005E35EF" w:rsidP="008728CB">
            <w:pPr>
              <w:pStyle w:val="TF-TEXTO-QUADRO"/>
              <w:jc w:val="center"/>
              <w:rPr>
                <w:rStyle w:val="TF-COURIER10"/>
                <w:rFonts w:ascii="Times New Roman" w:hAnsi="Times New Roman"/>
              </w:rPr>
            </w:pPr>
            <w:r w:rsidRPr="007E292F">
              <w:rPr>
                <w:rStyle w:val="TF-COURIER10"/>
                <w:rFonts w:ascii="Times New Roman" w:hAnsi="Times New Roman"/>
              </w:rPr>
              <w:t>P</w:t>
            </w:r>
            <w:r w:rsidR="00ED676C">
              <w:rPr>
                <w:rStyle w:val="TF-COURIER10"/>
                <w:rFonts w:ascii="Times New Roman" w:hAnsi="Times New Roman"/>
              </w:rPr>
              <w:t>1</w:t>
            </w:r>
            <w:r w:rsidR="00FC293F">
              <w:rPr>
                <w:rStyle w:val="TF-COURIER10"/>
                <w:rFonts w:ascii="Times New Roman" w:hAnsi="Times New Roman"/>
              </w:rPr>
              <w:t>5</w:t>
            </w:r>
          </w:p>
        </w:tc>
        <w:tc>
          <w:tcPr>
            <w:tcW w:w="7938" w:type="dxa"/>
            <w:tcBorders>
              <w:top w:val="single" w:sz="4" w:space="0" w:color="auto"/>
              <w:left w:val="single" w:sz="4" w:space="0" w:color="auto"/>
              <w:bottom w:val="single" w:sz="4" w:space="0" w:color="auto"/>
              <w:right w:val="single" w:sz="4" w:space="0" w:color="auto"/>
            </w:tcBorders>
            <w:vAlign w:val="center"/>
          </w:tcPr>
          <w:p w14:paraId="4F5159E5" w14:textId="0186AFDC" w:rsidR="005E35EF" w:rsidRPr="007E292F" w:rsidRDefault="00D30391" w:rsidP="00844343">
            <w:pPr>
              <w:pStyle w:val="TF-TEXTO-QUADRO"/>
              <w:jc w:val="both"/>
              <w:rPr>
                <w:rStyle w:val="TF-COURIER10"/>
                <w:rFonts w:ascii="Times New Roman" w:hAnsi="Times New Roman"/>
              </w:rPr>
            </w:pPr>
            <w:r w:rsidRPr="00D30391">
              <w:rPr>
                <w:sz w:val="20"/>
              </w:rPr>
              <w:t>Você conseguiu identificar facilmente se uma ocorrência estava resolvida ou ainda ativa?</w:t>
            </w:r>
          </w:p>
        </w:tc>
      </w:tr>
      <w:tr w:rsidR="00675584" w:rsidRPr="007E292F" w14:paraId="3A9FC424" w14:textId="77777777" w:rsidTr="00C37022">
        <w:trPr>
          <w:jc w:val="center"/>
        </w:trPr>
        <w:tc>
          <w:tcPr>
            <w:tcW w:w="562" w:type="dxa"/>
            <w:vMerge/>
            <w:tcBorders>
              <w:left w:val="single" w:sz="4" w:space="0" w:color="auto"/>
              <w:right w:val="single" w:sz="4" w:space="0" w:color="auto"/>
            </w:tcBorders>
            <w:vAlign w:val="center"/>
          </w:tcPr>
          <w:p w14:paraId="241D156E" w14:textId="77777777" w:rsidR="00E64A21" w:rsidRPr="007E292F" w:rsidRDefault="00E64A21" w:rsidP="007E49E2">
            <w:pPr>
              <w:pStyle w:val="TF-TEXTO-QUADRO"/>
              <w:jc w:val="center"/>
              <w:rPr>
                <w:rStyle w:val="TF-COURIER10"/>
                <w:rFonts w:ascii="Times New Roman" w:hAnsi="Times New Roman"/>
              </w:rPr>
            </w:pPr>
          </w:p>
        </w:tc>
        <w:tc>
          <w:tcPr>
            <w:tcW w:w="567" w:type="dxa"/>
            <w:tcBorders>
              <w:top w:val="single" w:sz="4" w:space="0" w:color="auto"/>
              <w:left w:val="single" w:sz="4" w:space="0" w:color="auto"/>
              <w:bottom w:val="single" w:sz="4" w:space="0" w:color="auto"/>
              <w:right w:val="single" w:sz="4" w:space="0" w:color="auto"/>
            </w:tcBorders>
            <w:vAlign w:val="center"/>
          </w:tcPr>
          <w:p w14:paraId="0ACBEC50" w14:textId="0239F250" w:rsidR="00E64A21" w:rsidRPr="007E292F" w:rsidRDefault="00E64A21" w:rsidP="008728CB">
            <w:pPr>
              <w:pStyle w:val="TF-TEXTO-QUADRO"/>
              <w:jc w:val="center"/>
              <w:rPr>
                <w:rStyle w:val="TF-COURIER10"/>
                <w:rFonts w:ascii="Times New Roman" w:hAnsi="Times New Roman"/>
              </w:rPr>
            </w:pPr>
            <w:r>
              <w:rPr>
                <w:rStyle w:val="TF-COURIER10"/>
                <w:rFonts w:ascii="Times New Roman" w:hAnsi="Times New Roman"/>
              </w:rPr>
              <w:t>P</w:t>
            </w:r>
            <w:r w:rsidR="000806C7">
              <w:rPr>
                <w:rStyle w:val="TF-COURIER10"/>
                <w:rFonts w:ascii="Times New Roman" w:hAnsi="Times New Roman"/>
              </w:rPr>
              <w:t>1</w:t>
            </w:r>
            <w:r w:rsidR="00FC293F">
              <w:rPr>
                <w:rStyle w:val="TF-COURIER10"/>
                <w:rFonts w:ascii="Times New Roman" w:hAnsi="Times New Roman"/>
              </w:rPr>
              <w:t>6</w:t>
            </w:r>
          </w:p>
        </w:tc>
        <w:tc>
          <w:tcPr>
            <w:tcW w:w="7938" w:type="dxa"/>
            <w:tcBorders>
              <w:top w:val="single" w:sz="4" w:space="0" w:color="auto"/>
              <w:left w:val="single" w:sz="4" w:space="0" w:color="auto"/>
              <w:bottom w:val="single" w:sz="4" w:space="0" w:color="auto"/>
              <w:right w:val="single" w:sz="4" w:space="0" w:color="auto"/>
            </w:tcBorders>
            <w:vAlign w:val="center"/>
          </w:tcPr>
          <w:p w14:paraId="4C357A40" w14:textId="1B2F31B5" w:rsidR="00E64A21" w:rsidRPr="007C3350" w:rsidRDefault="006D6076" w:rsidP="00844343">
            <w:pPr>
              <w:pStyle w:val="TF-TEXTO-QUADRO"/>
              <w:jc w:val="both"/>
              <w:rPr>
                <w:rStyle w:val="TF-COURIER10"/>
                <w:rFonts w:ascii="Times New Roman" w:hAnsi="Times New Roman"/>
              </w:rPr>
            </w:pPr>
            <w:r w:rsidRPr="006D6076">
              <w:rPr>
                <w:sz w:val="20"/>
              </w:rPr>
              <w:t>A interface para visualizar as ocorrências ajudou você a compreender a situação atual da sua região?</w:t>
            </w:r>
          </w:p>
        </w:tc>
      </w:tr>
      <w:tr w:rsidR="00675584" w:rsidRPr="007E292F" w14:paraId="4B9ABC37" w14:textId="77777777" w:rsidTr="00C37022">
        <w:trPr>
          <w:jc w:val="center"/>
        </w:trPr>
        <w:tc>
          <w:tcPr>
            <w:tcW w:w="562" w:type="dxa"/>
            <w:vMerge/>
            <w:tcBorders>
              <w:left w:val="single" w:sz="4" w:space="0" w:color="auto"/>
              <w:right w:val="single" w:sz="4" w:space="0" w:color="auto"/>
            </w:tcBorders>
            <w:vAlign w:val="center"/>
          </w:tcPr>
          <w:p w14:paraId="376C9CA4" w14:textId="77777777" w:rsidR="00E64A21" w:rsidRPr="007E292F" w:rsidRDefault="00E64A21" w:rsidP="007E49E2">
            <w:pPr>
              <w:pStyle w:val="TF-TEXTO-QUADRO"/>
              <w:jc w:val="center"/>
              <w:rPr>
                <w:rStyle w:val="TF-COURIER10"/>
                <w:rFonts w:ascii="Times New Roman" w:hAnsi="Times New Roman"/>
              </w:rPr>
            </w:pPr>
          </w:p>
        </w:tc>
        <w:tc>
          <w:tcPr>
            <w:tcW w:w="567" w:type="dxa"/>
            <w:tcBorders>
              <w:top w:val="single" w:sz="4" w:space="0" w:color="auto"/>
              <w:left w:val="single" w:sz="4" w:space="0" w:color="auto"/>
              <w:bottom w:val="single" w:sz="4" w:space="0" w:color="auto"/>
              <w:right w:val="single" w:sz="4" w:space="0" w:color="auto"/>
            </w:tcBorders>
            <w:vAlign w:val="center"/>
          </w:tcPr>
          <w:p w14:paraId="5CC21DFD" w14:textId="32990F5A" w:rsidR="00E64A21" w:rsidRPr="007E292F" w:rsidRDefault="00797AB3" w:rsidP="008728CB">
            <w:pPr>
              <w:pStyle w:val="TF-TEXTO-QUADRO"/>
              <w:jc w:val="center"/>
              <w:rPr>
                <w:rStyle w:val="TF-COURIER10"/>
                <w:rFonts w:ascii="Times New Roman" w:hAnsi="Times New Roman"/>
              </w:rPr>
            </w:pPr>
            <w:r>
              <w:rPr>
                <w:rStyle w:val="TF-COURIER10"/>
                <w:rFonts w:ascii="Times New Roman" w:hAnsi="Times New Roman"/>
              </w:rPr>
              <w:t>P</w:t>
            </w:r>
            <w:r w:rsidR="000146D7">
              <w:rPr>
                <w:rStyle w:val="TF-COURIER10"/>
                <w:rFonts w:ascii="Times New Roman" w:hAnsi="Times New Roman"/>
              </w:rPr>
              <w:t>1</w:t>
            </w:r>
            <w:r w:rsidR="00FC293F">
              <w:rPr>
                <w:rStyle w:val="TF-COURIER10"/>
                <w:rFonts w:ascii="Times New Roman" w:hAnsi="Times New Roman"/>
              </w:rPr>
              <w:t>7</w:t>
            </w:r>
          </w:p>
        </w:tc>
        <w:tc>
          <w:tcPr>
            <w:tcW w:w="7938" w:type="dxa"/>
            <w:tcBorders>
              <w:top w:val="single" w:sz="4" w:space="0" w:color="auto"/>
              <w:left w:val="single" w:sz="4" w:space="0" w:color="auto"/>
              <w:bottom w:val="single" w:sz="4" w:space="0" w:color="auto"/>
              <w:right w:val="single" w:sz="4" w:space="0" w:color="auto"/>
            </w:tcBorders>
            <w:vAlign w:val="center"/>
          </w:tcPr>
          <w:p w14:paraId="1E0547A8" w14:textId="44AB84A1" w:rsidR="00E64A21" w:rsidRPr="007C3350" w:rsidRDefault="006D6076" w:rsidP="00844343">
            <w:pPr>
              <w:pStyle w:val="TF-TEXTO-QUADRO"/>
              <w:jc w:val="both"/>
              <w:rPr>
                <w:rStyle w:val="TF-COURIER10"/>
                <w:rFonts w:ascii="Times New Roman" w:hAnsi="Times New Roman"/>
              </w:rPr>
            </w:pPr>
            <w:r w:rsidRPr="006D6076">
              <w:rPr>
                <w:sz w:val="20"/>
              </w:rPr>
              <w:t>A forma como as ocorrências são listadas (ordem, filtros) facilitou encontrar informações específicas?</w:t>
            </w:r>
          </w:p>
        </w:tc>
      </w:tr>
      <w:tr w:rsidR="00675584" w:rsidRPr="007E292F" w14:paraId="10F6A086" w14:textId="77777777" w:rsidTr="00C37022">
        <w:trPr>
          <w:jc w:val="center"/>
        </w:trPr>
        <w:tc>
          <w:tcPr>
            <w:tcW w:w="562" w:type="dxa"/>
            <w:vMerge/>
            <w:tcBorders>
              <w:left w:val="single" w:sz="4" w:space="0" w:color="auto"/>
              <w:right w:val="single" w:sz="4" w:space="0" w:color="auto"/>
            </w:tcBorders>
            <w:vAlign w:val="center"/>
          </w:tcPr>
          <w:p w14:paraId="36DC6945" w14:textId="77777777" w:rsidR="00797AB3" w:rsidRPr="007E292F" w:rsidRDefault="00797AB3" w:rsidP="007E49E2">
            <w:pPr>
              <w:pStyle w:val="TF-TEXTO-QUADRO"/>
              <w:jc w:val="center"/>
              <w:rPr>
                <w:rStyle w:val="TF-COURIER10"/>
                <w:rFonts w:ascii="Times New Roman" w:hAnsi="Times New Roman"/>
              </w:rPr>
            </w:pPr>
          </w:p>
        </w:tc>
        <w:tc>
          <w:tcPr>
            <w:tcW w:w="567" w:type="dxa"/>
            <w:tcBorders>
              <w:top w:val="single" w:sz="4" w:space="0" w:color="auto"/>
              <w:left w:val="single" w:sz="4" w:space="0" w:color="auto"/>
              <w:bottom w:val="single" w:sz="4" w:space="0" w:color="auto"/>
              <w:right w:val="single" w:sz="4" w:space="0" w:color="auto"/>
            </w:tcBorders>
            <w:vAlign w:val="center"/>
          </w:tcPr>
          <w:p w14:paraId="40BF451F" w14:textId="451B2078" w:rsidR="00797AB3" w:rsidRDefault="00797AB3" w:rsidP="008728CB">
            <w:pPr>
              <w:pStyle w:val="TF-TEXTO-QUADRO"/>
              <w:jc w:val="center"/>
              <w:rPr>
                <w:rStyle w:val="TF-COURIER10"/>
                <w:rFonts w:ascii="Times New Roman" w:hAnsi="Times New Roman"/>
              </w:rPr>
            </w:pPr>
            <w:r>
              <w:rPr>
                <w:rStyle w:val="TF-COURIER10"/>
                <w:rFonts w:ascii="Times New Roman" w:hAnsi="Times New Roman"/>
              </w:rPr>
              <w:t>P</w:t>
            </w:r>
            <w:r w:rsidR="00083540">
              <w:rPr>
                <w:rStyle w:val="TF-COURIER10"/>
                <w:rFonts w:ascii="Times New Roman" w:hAnsi="Times New Roman"/>
              </w:rPr>
              <w:t>2</w:t>
            </w:r>
            <w:r w:rsidR="00FC293F">
              <w:rPr>
                <w:rStyle w:val="TF-COURIER10"/>
                <w:rFonts w:ascii="Times New Roman" w:hAnsi="Times New Roman"/>
              </w:rPr>
              <w:t>8</w:t>
            </w:r>
          </w:p>
        </w:tc>
        <w:tc>
          <w:tcPr>
            <w:tcW w:w="7938" w:type="dxa"/>
            <w:tcBorders>
              <w:top w:val="single" w:sz="4" w:space="0" w:color="auto"/>
              <w:left w:val="single" w:sz="4" w:space="0" w:color="auto"/>
              <w:bottom w:val="single" w:sz="4" w:space="0" w:color="auto"/>
              <w:right w:val="single" w:sz="4" w:space="0" w:color="auto"/>
            </w:tcBorders>
            <w:vAlign w:val="center"/>
          </w:tcPr>
          <w:p w14:paraId="04CB93ED" w14:textId="768E712C" w:rsidR="00797AB3" w:rsidRPr="007C3350" w:rsidRDefault="006D6076" w:rsidP="00844343">
            <w:pPr>
              <w:pStyle w:val="TF-TEXTO-QUADRO"/>
              <w:jc w:val="both"/>
              <w:rPr>
                <w:rStyle w:val="TF-COURIER10"/>
                <w:rFonts w:ascii="Times New Roman" w:hAnsi="Times New Roman"/>
              </w:rPr>
            </w:pPr>
            <w:r w:rsidRPr="006D6076">
              <w:rPr>
                <w:sz w:val="20"/>
              </w:rPr>
              <w:t>A aplicação respondeu às suas ações de forma rápida e adequada, sem gerar confusão?</w:t>
            </w:r>
          </w:p>
        </w:tc>
      </w:tr>
      <w:tr w:rsidR="00675584" w:rsidRPr="007E292F" w14:paraId="4D321C77" w14:textId="77777777" w:rsidTr="00BF25FE">
        <w:trPr>
          <w:jc w:val="center"/>
        </w:trPr>
        <w:tc>
          <w:tcPr>
            <w:tcW w:w="562" w:type="dxa"/>
            <w:vMerge/>
            <w:tcBorders>
              <w:left w:val="single" w:sz="4" w:space="0" w:color="auto"/>
              <w:bottom w:val="nil"/>
              <w:right w:val="single" w:sz="4" w:space="0" w:color="auto"/>
            </w:tcBorders>
            <w:vAlign w:val="center"/>
          </w:tcPr>
          <w:p w14:paraId="43AEC94E" w14:textId="77777777" w:rsidR="00797AB3" w:rsidRPr="007E292F" w:rsidRDefault="00797AB3" w:rsidP="007E49E2">
            <w:pPr>
              <w:pStyle w:val="TF-TEXTO-QUADRO"/>
              <w:jc w:val="center"/>
              <w:rPr>
                <w:rStyle w:val="TF-COURIER10"/>
                <w:rFonts w:ascii="Times New Roman" w:hAnsi="Times New Roman"/>
              </w:rPr>
            </w:pPr>
          </w:p>
        </w:tc>
        <w:tc>
          <w:tcPr>
            <w:tcW w:w="567" w:type="dxa"/>
            <w:tcBorders>
              <w:top w:val="single" w:sz="4" w:space="0" w:color="auto"/>
              <w:left w:val="single" w:sz="4" w:space="0" w:color="auto"/>
              <w:bottom w:val="single" w:sz="4" w:space="0" w:color="auto"/>
              <w:right w:val="single" w:sz="4" w:space="0" w:color="auto"/>
            </w:tcBorders>
            <w:vAlign w:val="center"/>
          </w:tcPr>
          <w:p w14:paraId="236D82AA" w14:textId="6282A027" w:rsidR="00797AB3" w:rsidRDefault="00797AB3" w:rsidP="008728CB">
            <w:pPr>
              <w:pStyle w:val="TF-TEXTO-QUADRO"/>
              <w:jc w:val="center"/>
              <w:rPr>
                <w:rStyle w:val="TF-COURIER10"/>
                <w:rFonts w:ascii="Times New Roman" w:hAnsi="Times New Roman"/>
              </w:rPr>
            </w:pPr>
            <w:r>
              <w:rPr>
                <w:rStyle w:val="TF-COURIER10"/>
                <w:rFonts w:ascii="Times New Roman" w:hAnsi="Times New Roman"/>
              </w:rPr>
              <w:t>P</w:t>
            </w:r>
            <w:r w:rsidR="00FC293F">
              <w:rPr>
                <w:rStyle w:val="TF-COURIER10"/>
                <w:rFonts w:ascii="Times New Roman" w:hAnsi="Times New Roman"/>
              </w:rPr>
              <w:t>30</w:t>
            </w:r>
          </w:p>
        </w:tc>
        <w:tc>
          <w:tcPr>
            <w:tcW w:w="7938" w:type="dxa"/>
            <w:tcBorders>
              <w:top w:val="single" w:sz="4" w:space="0" w:color="auto"/>
              <w:left w:val="single" w:sz="4" w:space="0" w:color="auto"/>
              <w:bottom w:val="single" w:sz="4" w:space="0" w:color="auto"/>
              <w:right w:val="single" w:sz="4" w:space="0" w:color="auto"/>
            </w:tcBorders>
            <w:vAlign w:val="center"/>
          </w:tcPr>
          <w:p w14:paraId="3B3A789E" w14:textId="3C939F33" w:rsidR="00797AB3" w:rsidRPr="007C3350" w:rsidRDefault="006D6076" w:rsidP="00844343">
            <w:pPr>
              <w:pStyle w:val="TF-TEXTO-QUADRO"/>
              <w:jc w:val="both"/>
              <w:rPr>
                <w:rStyle w:val="TF-COURIER10"/>
                <w:rFonts w:ascii="Times New Roman" w:hAnsi="Times New Roman"/>
              </w:rPr>
            </w:pPr>
            <w:r w:rsidRPr="006D6076">
              <w:rPr>
                <w:sz w:val="20"/>
              </w:rPr>
              <w:t>A interface deixou claro em qual tela você estava durante a navegação?</w:t>
            </w:r>
          </w:p>
        </w:tc>
      </w:tr>
      <w:tr w:rsidR="00BF25FE" w:rsidRPr="007E292F" w14:paraId="2D2CBC67" w14:textId="77777777" w:rsidTr="00BF25FE">
        <w:trPr>
          <w:jc w:val="center"/>
        </w:trPr>
        <w:tc>
          <w:tcPr>
            <w:tcW w:w="562" w:type="dxa"/>
            <w:tcBorders>
              <w:top w:val="nil"/>
              <w:left w:val="single" w:sz="4" w:space="0" w:color="auto"/>
              <w:right w:val="single" w:sz="4" w:space="0" w:color="auto"/>
            </w:tcBorders>
            <w:vAlign w:val="center"/>
          </w:tcPr>
          <w:p w14:paraId="180D0CE6" w14:textId="77777777" w:rsidR="00BF25FE" w:rsidRPr="007E292F" w:rsidRDefault="00BF25FE" w:rsidP="00BF25FE">
            <w:pPr>
              <w:pStyle w:val="TF-TEXTO-QUADRO"/>
              <w:jc w:val="center"/>
              <w:rPr>
                <w:rStyle w:val="TF-COURIER10"/>
                <w:rFonts w:ascii="Times New Roman" w:hAnsi="Times New Roman"/>
              </w:rPr>
            </w:pPr>
          </w:p>
        </w:tc>
        <w:tc>
          <w:tcPr>
            <w:tcW w:w="567" w:type="dxa"/>
            <w:tcBorders>
              <w:top w:val="single" w:sz="4" w:space="0" w:color="auto"/>
              <w:left w:val="single" w:sz="4" w:space="0" w:color="auto"/>
              <w:bottom w:val="single" w:sz="4" w:space="0" w:color="auto"/>
              <w:right w:val="single" w:sz="4" w:space="0" w:color="auto"/>
            </w:tcBorders>
            <w:vAlign w:val="center"/>
          </w:tcPr>
          <w:p w14:paraId="47B49F88" w14:textId="601F78A2" w:rsidR="00BF25FE" w:rsidRDefault="00BF25FE" w:rsidP="00BF25FE">
            <w:pPr>
              <w:pStyle w:val="TF-TEXTO-QUADRO"/>
              <w:jc w:val="center"/>
              <w:rPr>
                <w:rStyle w:val="TF-COURIER10"/>
                <w:rFonts w:ascii="Times New Roman" w:hAnsi="Times New Roman"/>
              </w:rPr>
            </w:pPr>
            <w:r>
              <w:rPr>
                <w:rStyle w:val="TF-COURIER10"/>
                <w:rFonts w:ascii="Times New Roman" w:hAnsi="Times New Roman"/>
              </w:rPr>
              <w:t>P3</w:t>
            </w:r>
            <w:r w:rsidR="00510D48">
              <w:rPr>
                <w:rStyle w:val="TF-COURIER10"/>
                <w:rFonts w:ascii="Times New Roman" w:hAnsi="Times New Roman"/>
              </w:rPr>
              <w:t>3</w:t>
            </w:r>
          </w:p>
        </w:tc>
        <w:tc>
          <w:tcPr>
            <w:tcW w:w="7938" w:type="dxa"/>
            <w:tcBorders>
              <w:top w:val="single" w:sz="4" w:space="0" w:color="auto"/>
              <w:left w:val="single" w:sz="4" w:space="0" w:color="auto"/>
              <w:bottom w:val="single" w:sz="4" w:space="0" w:color="auto"/>
              <w:right w:val="single" w:sz="4" w:space="0" w:color="auto"/>
            </w:tcBorders>
            <w:vAlign w:val="center"/>
          </w:tcPr>
          <w:p w14:paraId="77590549" w14:textId="668EF9AF" w:rsidR="00BF25FE" w:rsidRPr="006D6076" w:rsidRDefault="00BF25FE" w:rsidP="00BF25FE">
            <w:pPr>
              <w:pStyle w:val="TF-TEXTO-QUADRO"/>
              <w:jc w:val="both"/>
              <w:rPr>
                <w:sz w:val="20"/>
              </w:rPr>
            </w:pPr>
            <w:r w:rsidRPr="00905E52">
              <w:rPr>
                <w:sz w:val="20"/>
              </w:rPr>
              <w:t>A interface exibiu indicações claras de carregamento durante operações importantes (como envio de ocorrência ou análise da IA)?</w:t>
            </w:r>
          </w:p>
        </w:tc>
      </w:tr>
      <w:tr w:rsidR="00BF25FE" w:rsidRPr="007E292F" w14:paraId="3BCBFAE6" w14:textId="77777777" w:rsidTr="00C37022">
        <w:trPr>
          <w:jc w:val="center"/>
        </w:trPr>
        <w:tc>
          <w:tcPr>
            <w:tcW w:w="562" w:type="dxa"/>
            <w:vMerge w:val="restart"/>
            <w:tcBorders>
              <w:top w:val="single" w:sz="4" w:space="0" w:color="auto"/>
              <w:left w:val="single" w:sz="4" w:space="0" w:color="auto"/>
              <w:right w:val="single" w:sz="4" w:space="0" w:color="auto"/>
            </w:tcBorders>
            <w:vAlign w:val="center"/>
          </w:tcPr>
          <w:p w14:paraId="475D7624" w14:textId="77777777" w:rsidR="00BF25FE" w:rsidRDefault="00BF25FE" w:rsidP="00BF25FE">
            <w:pPr>
              <w:pStyle w:val="TF-TEXTO"/>
              <w:ind w:firstLine="0"/>
              <w:jc w:val="center"/>
              <w:rPr>
                <w:rStyle w:val="TF-COURIER10"/>
                <w:rFonts w:ascii="Times New Roman" w:hAnsi="Times New Roman"/>
              </w:rPr>
            </w:pPr>
          </w:p>
          <w:p w14:paraId="49899B0B" w14:textId="77777777" w:rsidR="00BF25FE" w:rsidRDefault="00BF25FE" w:rsidP="00BF25FE">
            <w:pPr>
              <w:pStyle w:val="TF-TEXTO"/>
              <w:ind w:firstLine="0"/>
              <w:jc w:val="center"/>
              <w:rPr>
                <w:rStyle w:val="TF-COURIER10"/>
                <w:rFonts w:ascii="Times New Roman" w:hAnsi="Times New Roman"/>
              </w:rPr>
            </w:pPr>
          </w:p>
          <w:p w14:paraId="257CBAB9" w14:textId="092AC9BA" w:rsidR="00BF25FE" w:rsidRPr="007E292F" w:rsidRDefault="00BF25FE" w:rsidP="00BF25FE">
            <w:pPr>
              <w:pStyle w:val="TF-TEXTO"/>
              <w:ind w:firstLine="0"/>
              <w:jc w:val="center"/>
              <w:rPr>
                <w:rStyle w:val="TF-COURIER10"/>
                <w:rFonts w:ascii="Times New Roman" w:hAnsi="Times New Roman"/>
              </w:rPr>
            </w:pPr>
            <w:r w:rsidRPr="007E292F">
              <w:rPr>
                <w:rStyle w:val="TF-COURIER10"/>
                <w:rFonts w:ascii="Times New Roman" w:hAnsi="Times New Roman"/>
              </w:rPr>
              <w:t>H</w:t>
            </w:r>
            <w:r>
              <w:rPr>
                <w:rStyle w:val="TF-COURIER10"/>
                <w:rFonts w:ascii="Times New Roman" w:hAnsi="Times New Roman"/>
              </w:rPr>
              <w:t>2</w:t>
            </w:r>
          </w:p>
        </w:tc>
        <w:tc>
          <w:tcPr>
            <w:tcW w:w="567" w:type="dxa"/>
            <w:tcBorders>
              <w:top w:val="single" w:sz="4" w:space="0" w:color="auto"/>
              <w:left w:val="single" w:sz="4" w:space="0" w:color="auto"/>
              <w:bottom w:val="single" w:sz="4" w:space="0" w:color="auto"/>
              <w:right w:val="single" w:sz="4" w:space="0" w:color="auto"/>
            </w:tcBorders>
            <w:vAlign w:val="center"/>
          </w:tcPr>
          <w:p w14:paraId="3D142160" w14:textId="60FB859D" w:rsidR="00BF25FE" w:rsidRPr="007E292F" w:rsidRDefault="00BF25FE" w:rsidP="00BF25FE">
            <w:pPr>
              <w:pStyle w:val="TF-TEXTO-QUADRO"/>
              <w:jc w:val="center"/>
              <w:rPr>
                <w:rStyle w:val="TF-COURIER10"/>
                <w:rFonts w:ascii="Times New Roman" w:hAnsi="Times New Roman"/>
              </w:rPr>
            </w:pPr>
            <w:r w:rsidRPr="007E292F">
              <w:rPr>
                <w:rStyle w:val="TF-COURIER10"/>
                <w:rFonts w:ascii="Times New Roman" w:hAnsi="Times New Roman"/>
              </w:rPr>
              <w:t>P</w:t>
            </w:r>
            <w:r>
              <w:rPr>
                <w:rStyle w:val="TF-COURIER10"/>
                <w:rFonts w:ascii="Times New Roman" w:hAnsi="Times New Roman"/>
              </w:rPr>
              <w:t>3</w:t>
            </w:r>
          </w:p>
        </w:tc>
        <w:tc>
          <w:tcPr>
            <w:tcW w:w="7938" w:type="dxa"/>
            <w:tcBorders>
              <w:top w:val="single" w:sz="4" w:space="0" w:color="auto"/>
              <w:left w:val="single" w:sz="4" w:space="0" w:color="auto"/>
              <w:bottom w:val="single" w:sz="4" w:space="0" w:color="auto"/>
              <w:right w:val="single" w:sz="4" w:space="0" w:color="auto"/>
            </w:tcBorders>
            <w:vAlign w:val="center"/>
          </w:tcPr>
          <w:p w14:paraId="4851355E" w14:textId="0E6F3787" w:rsidR="00BF25FE" w:rsidRPr="007E292F" w:rsidRDefault="00BF25FE" w:rsidP="00BF25FE">
            <w:pPr>
              <w:pStyle w:val="TF-TEXTO-QUADRO"/>
              <w:jc w:val="both"/>
              <w:rPr>
                <w:rStyle w:val="TF-COURIER10"/>
                <w:rFonts w:ascii="Times New Roman" w:hAnsi="Times New Roman"/>
              </w:rPr>
            </w:pPr>
            <w:r w:rsidRPr="00F8761C">
              <w:rPr>
                <w:sz w:val="20"/>
              </w:rPr>
              <w:t>O processo de anexar evidências (imagens, severidade, descrição) foi intuitivo para você?</w:t>
            </w:r>
          </w:p>
        </w:tc>
      </w:tr>
      <w:tr w:rsidR="00BF25FE" w:rsidRPr="007E292F" w14:paraId="1E444F37" w14:textId="77777777" w:rsidTr="0068296F">
        <w:trPr>
          <w:trHeight w:val="331"/>
          <w:jc w:val="center"/>
        </w:trPr>
        <w:tc>
          <w:tcPr>
            <w:tcW w:w="562" w:type="dxa"/>
            <w:vMerge/>
            <w:tcBorders>
              <w:left w:val="single" w:sz="4" w:space="0" w:color="auto"/>
              <w:bottom w:val="nil"/>
              <w:right w:val="single" w:sz="4" w:space="0" w:color="auto"/>
            </w:tcBorders>
            <w:vAlign w:val="center"/>
          </w:tcPr>
          <w:p w14:paraId="6ECBAB25" w14:textId="77777777" w:rsidR="00BF25FE" w:rsidRPr="007E292F" w:rsidRDefault="00BF25FE" w:rsidP="00BF25FE">
            <w:pPr>
              <w:pStyle w:val="TF-TEXTO"/>
              <w:jc w:val="center"/>
              <w:rPr>
                <w:rStyle w:val="TF-COURIER10"/>
                <w:rFonts w:ascii="Times New Roman" w:hAnsi="Times New Roman"/>
              </w:rPr>
            </w:pPr>
          </w:p>
        </w:tc>
        <w:tc>
          <w:tcPr>
            <w:tcW w:w="567" w:type="dxa"/>
            <w:tcBorders>
              <w:top w:val="single" w:sz="4" w:space="0" w:color="auto"/>
              <w:left w:val="single" w:sz="4" w:space="0" w:color="auto"/>
              <w:bottom w:val="single" w:sz="4" w:space="0" w:color="auto"/>
              <w:right w:val="single" w:sz="4" w:space="0" w:color="auto"/>
            </w:tcBorders>
            <w:vAlign w:val="center"/>
          </w:tcPr>
          <w:p w14:paraId="1671979D" w14:textId="39C4CC8A" w:rsidR="00BF25FE" w:rsidRPr="007E292F" w:rsidRDefault="00BF25FE" w:rsidP="00BF25FE">
            <w:pPr>
              <w:pStyle w:val="TF-TEXTO-QUADRO"/>
              <w:jc w:val="center"/>
              <w:rPr>
                <w:rStyle w:val="TF-COURIER10"/>
                <w:rFonts w:ascii="Times New Roman" w:hAnsi="Times New Roman"/>
              </w:rPr>
            </w:pPr>
            <w:r w:rsidRPr="007E292F">
              <w:rPr>
                <w:rStyle w:val="TF-COURIER10"/>
                <w:rFonts w:ascii="Times New Roman" w:hAnsi="Times New Roman"/>
              </w:rPr>
              <w:t>P</w:t>
            </w:r>
            <w:r>
              <w:rPr>
                <w:rStyle w:val="TF-COURIER10"/>
                <w:rFonts w:ascii="Times New Roman" w:hAnsi="Times New Roman"/>
              </w:rPr>
              <w:t>3</w:t>
            </w:r>
            <w:r w:rsidR="00510D48">
              <w:rPr>
                <w:rStyle w:val="TF-COURIER10"/>
                <w:rFonts w:ascii="Times New Roman" w:hAnsi="Times New Roman"/>
              </w:rPr>
              <w:t>2</w:t>
            </w:r>
          </w:p>
        </w:tc>
        <w:tc>
          <w:tcPr>
            <w:tcW w:w="7938" w:type="dxa"/>
            <w:tcBorders>
              <w:top w:val="single" w:sz="4" w:space="0" w:color="auto"/>
              <w:left w:val="single" w:sz="4" w:space="0" w:color="auto"/>
              <w:bottom w:val="single" w:sz="4" w:space="0" w:color="auto"/>
              <w:right w:val="single" w:sz="4" w:space="0" w:color="auto"/>
            </w:tcBorders>
            <w:vAlign w:val="center"/>
          </w:tcPr>
          <w:p w14:paraId="1ED22E8A" w14:textId="40A4C741" w:rsidR="00BF25FE" w:rsidRPr="007E292F" w:rsidRDefault="00BF25FE" w:rsidP="00BF25FE">
            <w:pPr>
              <w:pStyle w:val="TF-TEXTO-QUADRO"/>
              <w:jc w:val="both"/>
              <w:rPr>
                <w:rStyle w:val="TF-COURIER10"/>
                <w:rFonts w:ascii="Times New Roman" w:hAnsi="Times New Roman"/>
              </w:rPr>
            </w:pPr>
            <w:r w:rsidRPr="00F8761C">
              <w:rPr>
                <w:sz w:val="20"/>
              </w:rPr>
              <w:t>A linguagem utilizada nas telas foi simples, objetiva e fácil de entender?</w:t>
            </w:r>
          </w:p>
        </w:tc>
      </w:tr>
      <w:tr w:rsidR="00BF25FE" w:rsidRPr="007E292F" w14:paraId="7D847C50" w14:textId="77777777" w:rsidTr="0068296F">
        <w:trPr>
          <w:jc w:val="center"/>
        </w:trPr>
        <w:tc>
          <w:tcPr>
            <w:tcW w:w="562" w:type="dxa"/>
            <w:tcBorders>
              <w:top w:val="nil"/>
              <w:left w:val="single" w:sz="4" w:space="0" w:color="auto"/>
              <w:bottom w:val="nil"/>
              <w:right w:val="single" w:sz="4" w:space="0" w:color="auto"/>
            </w:tcBorders>
            <w:vAlign w:val="center"/>
          </w:tcPr>
          <w:p w14:paraId="07BF9E3B" w14:textId="77777777" w:rsidR="00BF25FE" w:rsidRPr="007E292F" w:rsidRDefault="00BF25FE" w:rsidP="00BF25FE">
            <w:pPr>
              <w:pStyle w:val="TF-TEXTO"/>
              <w:jc w:val="center"/>
              <w:rPr>
                <w:rStyle w:val="TF-COURIER10"/>
                <w:rFonts w:ascii="Times New Roman" w:hAnsi="Times New Roman"/>
              </w:rPr>
            </w:pPr>
          </w:p>
        </w:tc>
        <w:tc>
          <w:tcPr>
            <w:tcW w:w="567" w:type="dxa"/>
            <w:tcBorders>
              <w:top w:val="single" w:sz="4" w:space="0" w:color="auto"/>
              <w:left w:val="single" w:sz="4" w:space="0" w:color="auto"/>
              <w:bottom w:val="single" w:sz="4" w:space="0" w:color="auto"/>
              <w:right w:val="single" w:sz="4" w:space="0" w:color="auto"/>
            </w:tcBorders>
            <w:vAlign w:val="center"/>
          </w:tcPr>
          <w:p w14:paraId="5D25EE83" w14:textId="47FAF69D" w:rsidR="00BF25FE" w:rsidRPr="007E292F" w:rsidRDefault="00BF25FE" w:rsidP="00BF25FE">
            <w:pPr>
              <w:pStyle w:val="TF-TEXTO-QUADRO"/>
              <w:jc w:val="center"/>
              <w:rPr>
                <w:rStyle w:val="TF-COURIER10"/>
                <w:rFonts w:ascii="Times New Roman" w:hAnsi="Times New Roman"/>
              </w:rPr>
            </w:pPr>
            <w:r>
              <w:rPr>
                <w:rStyle w:val="TF-COURIER10"/>
                <w:rFonts w:ascii="Times New Roman" w:hAnsi="Times New Roman"/>
              </w:rPr>
              <w:t>P1</w:t>
            </w:r>
            <w:r w:rsidR="00510D48">
              <w:rPr>
                <w:rStyle w:val="TF-COURIER10"/>
                <w:rFonts w:ascii="Times New Roman" w:hAnsi="Times New Roman"/>
              </w:rPr>
              <w:t>9</w:t>
            </w:r>
          </w:p>
        </w:tc>
        <w:tc>
          <w:tcPr>
            <w:tcW w:w="7938" w:type="dxa"/>
            <w:tcBorders>
              <w:top w:val="single" w:sz="4" w:space="0" w:color="auto"/>
              <w:left w:val="single" w:sz="4" w:space="0" w:color="auto"/>
              <w:bottom w:val="single" w:sz="4" w:space="0" w:color="auto"/>
              <w:right w:val="single" w:sz="4" w:space="0" w:color="auto"/>
            </w:tcBorders>
            <w:vAlign w:val="center"/>
          </w:tcPr>
          <w:p w14:paraId="133BF075" w14:textId="79C5A2EB" w:rsidR="00BF25FE" w:rsidRPr="00F8761C" w:rsidRDefault="00844282" w:rsidP="00BF25FE">
            <w:pPr>
              <w:pStyle w:val="TF-TEXTO-QUADRO"/>
              <w:jc w:val="both"/>
              <w:rPr>
                <w:sz w:val="20"/>
              </w:rPr>
            </w:pPr>
            <w:r w:rsidRPr="00844282">
              <w:rPr>
                <w:sz w:val="20"/>
              </w:rPr>
              <w:t>As cores utilizadas na interface foram adequadas, agradáveis e coerentes com o contexto da aplicação?</w:t>
            </w:r>
          </w:p>
        </w:tc>
      </w:tr>
      <w:tr w:rsidR="00BF25FE" w:rsidRPr="007E292F" w14:paraId="5922AD01" w14:textId="77777777" w:rsidTr="00C37022">
        <w:trPr>
          <w:jc w:val="center"/>
        </w:trPr>
        <w:tc>
          <w:tcPr>
            <w:tcW w:w="562" w:type="dxa"/>
            <w:vMerge w:val="restart"/>
            <w:tcBorders>
              <w:top w:val="single" w:sz="4" w:space="0" w:color="auto"/>
              <w:left w:val="single" w:sz="4" w:space="0" w:color="auto"/>
              <w:right w:val="single" w:sz="4" w:space="0" w:color="auto"/>
            </w:tcBorders>
            <w:vAlign w:val="center"/>
          </w:tcPr>
          <w:p w14:paraId="2BB12B22" w14:textId="0EFB11C1" w:rsidR="00BF25FE" w:rsidRPr="007E292F" w:rsidRDefault="00BF25FE" w:rsidP="00BF25FE">
            <w:pPr>
              <w:pStyle w:val="TF-TEXTO"/>
              <w:ind w:firstLine="0"/>
              <w:jc w:val="center"/>
              <w:rPr>
                <w:rStyle w:val="TF-COURIER10"/>
                <w:rFonts w:ascii="Times New Roman" w:hAnsi="Times New Roman"/>
              </w:rPr>
            </w:pPr>
            <w:r>
              <w:rPr>
                <w:rStyle w:val="TF-COURIER10"/>
                <w:rFonts w:ascii="Times New Roman" w:hAnsi="Times New Roman"/>
              </w:rPr>
              <w:t>H</w:t>
            </w:r>
            <w:r w:rsidRPr="007E292F">
              <w:rPr>
                <w:rStyle w:val="TF-COURIER10"/>
                <w:rFonts w:ascii="Times New Roman" w:hAnsi="Times New Roman"/>
              </w:rPr>
              <w:t>3</w:t>
            </w:r>
          </w:p>
        </w:tc>
        <w:tc>
          <w:tcPr>
            <w:tcW w:w="567" w:type="dxa"/>
            <w:tcBorders>
              <w:top w:val="single" w:sz="4" w:space="0" w:color="auto"/>
              <w:left w:val="single" w:sz="4" w:space="0" w:color="auto"/>
              <w:bottom w:val="single" w:sz="4" w:space="0" w:color="auto"/>
              <w:right w:val="single" w:sz="4" w:space="0" w:color="auto"/>
            </w:tcBorders>
            <w:vAlign w:val="center"/>
          </w:tcPr>
          <w:p w14:paraId="46D09277" w14:textId="437781FF" w:rsidR="00BF25FE" w:rsidRPr="007E292F" w:rsidRDefault="00BF25FE" w:rsidP="00BF25FE">
            <w:pPr>
              <w:pStyle w:val="TF-TEXTO-QUADRO"/>
              <w:jc w:val="center"/>
              <w:rPr>
                <w:rStyle w:val="TF-COURIER10"/>
                <w:rFonts w:ascii="Times New Roman" w:hAnsi="Times New Roman"/>
              </w:rPr>
            </w:pPr>
            <w:r>
              <w:rPr>
                <w:rStyle w:val="TF-COURIER10"/>
                <w:rFonts w:ascii="Times New Roman" w:hAnsi="Times New Roman"/>
              </w:rPr>
              <w:t>P1</w:t>
            </w:r>
          </w:p>
        </w:tc>
        <w:tc>
          <w:tcPr>
            <w:tcW w:w="7938" w:type="dxa"/>
            <w:tcBorders>
              <w:top w:val="single" w:sz="4" w:space="0" w:color="auto"/>
              <w:left w:val="single" w:sz="4" w:space="0" w:color="auto"/>
              <w:bottom w:val="single" w:sz="4" w:space="0" w:color="auto"/>
              <w:right w:val="single" w:sz="4" w:space="0" w:color="auto"/>
            </w:tcBorders>
            <w:vAlign w:val="center"/>
          </w:tcPr>
          <w:p w14:paraId="4A8FB446" w14:textId="3AF8A8BF" w:rsidR="00BF25FE" w:rsidRPr="007E292F" w:rsidRDefault="00BF25FE" w:rsidP="00BF25FE">
            <w:pPr>
              <w:pStyle w:val="TF-TEXTO-QUADRO"/>
              <w:jc w:val="both"/>
              <w:rPr>
                <w:rStyle w:val="TF-COURIER10"/>
                <w:rFonts w:ascii="Times New Roman" w:hAnsi="Times New Roman"/>
              </w:rPr>
            </w:pPr>
            <w:r w:rsidRPr="00EE1E45">
              <w:rPr>
                <w:sz w:val="20"/>
              </w:rPr>
              <w:t>A interface ajudou a evitar erros durante o preenchimento das informações da ocorrência?</w:t>
            </w:r>
          </w:p>
        </w:tc>
      </w:tr>
      <w:tr w:rsidR="00BF25FE" w:rsidRPr="007E292F" w14:paraId="78EBAECD" w14:textId="77777777" w:rsidTr="00C37022">
        <w:trPr>
          <w:jc w:val="center"/>
        </w:trPr>
        <w:tc>
          <w:tcPr>
            <w:tcW w:w="562" w:type="dxa"/>
            <w:vMerge/>
            <w:tcBorders>
              <w:left w:val="single" w:sz="4" w:space="0" w:color="auto"/>
              <w:right w:val="single" w:sz="4" w:space="0" w:color="auto"/>
            </w:tcBorders>
            <w:vAlign w:val="center"/>
          </w:tcPr>
          <w:p w14:paraId="2253DBFA" w14:textId="77777777" w:rsidR="00BF25FE" w:rsidRPr="007E292F" w:rsidRDefault="00BF25FE" w:rsidP="00BF25FE">
            <w:pPr>
              <w:pStyle w:val="TF-TEXTO"/>
              <w:jc w:val="center"/>
              <w:rPr>
                <w:rStyle w:val="TF-COURIER10"/>
                <w:rFonts w:ascii="Times New Roman" w:hAnsi="Times New Roman"/>
              </w:rPr>
            </w:pPr>
          </w:p>
        </w:tc>
        <w:tc>
          <w:tcPr>
            <w:tcW w:w="567" w:type="dxa"/>
            <w:tcBorders>
              <w:top w:val="single" w:sz="4" w:space="0" w:color="auto"/>
              <w:left w:val="single" w:sz="4" w:space="0" w:color="auto"/>
              <w:bottom w:val="single" w:sz="4" w:space="0" w:color="auto"/>
              <w:right w:val="single" w:sz="4" w:space="0" w:color="auto"/>
            </w:tcBorders>
            <w:vAlign w:val="center"/>
          </w:tcPr>
          <w:p w14:paraId="062ACCC8" w14:textId="3611893C" w:rsidR="00BF25FE" w:rsidRPr="007E292F" w:rsidRDefault="00BF25FE" w:rsidP="00BF25FE">
            <w:pPr>
              <w:pStyle w:val="TF-TEXTO-QUADRO"/>
              <w:jc w:val="center"/>
              <w:rPr>
                <w:rStyle w:val="TF-COURIER10"/>
                <w:rFonts w:ascii="Times New Roman" w:hAnsi="Times New Roman"/>
              </w:rPr>
            </w:pPr>
            <w:r w:rsidRPr="007E292F">
              <w:rPr>
                <w:rStyle w:val="TF-COURIER10"/>
                <w:rFonts w:ascii="Times New Roman" w:hAnsi="Times New Roman"/>
              </w:rPr>
              <w:t>P1</w:t>
            </w:r>
            <w:r w:rsidR="00510D48">
              <w:rPr>
                <w:rStyle w:val="TF-COURIER10"/>
                <w:rFonts w:ascii="Times New Roman" w:hAnsi="Times New Roman"/>
              </w:rPr>
              <w:t>2</w:t>
            </w:r>
          </w:p>
        </w:tc>
        <w:tc>
          <w:tcPr>
            <w:tcW w:w="7938" w:type="dxa"/>
            <w:tcBorders>
              <w:top w:val="single" w:sz="4" w:space="0" w:color="auto"/>
              <w:left w:val="single" w:sz="4" w:space="0" w:color="auto"/>
              <w:bottom w:val="single" w:sz="4" w:space="0" w:color="auto"/>
              <w:right w:val="single" w:sz="4" w:space="0" w:color="auto"/>
            </w:tcBorders>
            <w:vAlign w:val="center"/>
          </w:tcPr>
          <w:p w14:paraId="32FEC8A8" w14:textId="4B0B2E0E" w:rsidR="00BF25FE" w:rsidRPr="007E292F" w:rsidRDefault="00BF25FE" w:rsidP="00BF25FE">
            <w:pPr>
              <w:pStyle w:val="TF-TEXTO-QUADRO"/>
              <w:jc w:val="both"/>
              <w:rPr>
                <w:rStyle w:val="TF-COURIER10"/>
                <w:rFonts w:ascii="Times New Roman" w:hAnsi="Times New Roman"/>
              </w:rPr>
            </w:pPr>
            <w:r w:rsidRPr="005E29A5">
              <w:rPr>
                <w:sz w:val="20"/>
              </w:rPr>
              <w:t>Houve alguma confusão ou dúvida sobre como ganhar os níveis ou reconhecimentos?</w:t>
            </w:r>
          </w:p>
        </w:tc>
      </w:tr>
      <w:tr w:rsidR="00BF25FE" w:rsidRPr="007E292F" w14:paraId="3C5320DC" w14:textId="77777777" w:rsidTr="00C37022">
        <w:trPr>
          <w:jc w:val="center"/>
        </w:trPr>
        <w:tc>
          <w:tcPr>
            <w:tcW w:w="562" w:type="dxa"/>
            <w:vMerge/>
            <w:tcBorders>
              <w:left w:val="single" w:sz="4" w:space="0" w:color="auto"/>
              <w:right w:val="single" w:sz="4" w:space="0" w:color="auto"/>
            </w:tcBorders>
            <w:vAlign w:val="center"/>
          </w:tcPr>
          <w:p w14:paraId="049DE5B0" w14:textId="77777777" w:rsidR="00BF25FE" w:rsidRPr="007E292F" w:rsidRDefault="00BF25FE" w:rsidP="00BF25FE">
            <w:pPr>
              <w:pStyle w:val="TF-TEXTO"/>
              <w:jc w:val="center"/>
              <w:rPr>
                <w:rStyle w:val="TF-COURIER10"/>
                <w:rFonts w:ascii="Times New Roman" w:hAnsi="Times New Roman"/>
              </w:rPr>
            </w:pPr>
          </w:p>
        </w:tc>
        <w:tc>
          <w:tcPr>
            <w:tcW w:w="567" w:type="dxa"/>
            <w:tcBorders>
              <w:top w:val="single" w:sz="4" w:space="0" w:color="auto"/>
              <w:left w:val="single" w:sz="4" w:space="0" w:color="auto"/>
              <w:bottom w:val="single" w:sz="4" w:space="0" w:color="auto"/>
              <w:right w:val="single" w:sz="4" w:space="0" w:color="auto"/>
            </w:tcBorders>
            <w:vAlign w:val="center"/>
          </w:tcPr>
          <w:p w14:paraId="3881441D" w14:textId="4A641EDC" w:rsidR="00BF25FE" w:rsidRPr="007E292F" w:rsidRDefault="00BF25FE" w:rsidP="00BF25FE">
            <w:pPr>
              <w:pStyle w:val="TF-TEXTO-QUADRO"/>
              <w:jc w:val="center"/>
              <w:rPr>
                <w:rStyle w:val="TF-COURIER10"/>
                <w:rFonts w:ascii="Times New Roman" w:hAnsi="Times New Roman"/>
              </w:rPr>
            </w:pPr>
            <w:r w:rsidRPr="007E292F">
              <w:rPr>
                <w:rStyle w:val="TF-COURIER10"/>
                <w:rFonts w:ascii="Times New Roman" w:hAnsi="Times New Roman"/>
              </w:rPr>
              <w:t>P</w:t>
            </w:r>
            <w:r>
              <w:rPr>
                <w:rStyle w:val="TF-COURIER10"/>
                <w:rFonts w:ascii="Times New Roman" w:hAnsi="Times New Roman"/>
              </w:rPr>
              <w:t>2</w:t>
            </w:r>
            <w:r w:rsidR="00510D48">
              <w:rPr>
                <w:rStyle w:val="TF-COURIER10"/>
                <w:rFonts w:ascii="Times New Roman" w:hAnsi="Times New Roman"/>
              </w:rPr>
              <w:t>6</w:t>
            </w:r>
          </w:p>
        </w:tc>
        <w:tc>
          <w:tcPr>
            <w:tcW w:w="7938" w:type="dxa"/>
            <w:tcBorders>
              <w:top w:val="single" w:sz="4" w:space="0" w:color="auto"/>
              <w:left w:val="single" w:sz="4" w:space="0" w:color="auto"/>
              <w:bottom w:val="single" w:sz="4" w:space="0" w:color="auto"/>
              <w:right w:val="single" w:sz="4" w:space="0" w:color="auto"/>
            </w:tcBorders>
            <w:vAlign w:val="center"/>
          </w:tcPr>
          <w:p w14:paraId="521EE8B2" w14:textId="168CAC75" w:rsidR="00BF25FE" w:rsidRPr="007E292F" w:rsidRDefault="00BF25FE" w:rsidP="00BF25FE">
            <w:pPr>
              <w:pStyle w:val="TF-TEXTO-QUADRO"/>
              <w:jc w:val="both"/>
              <w:rPr>
                <w:rStyle w:val="TF-COURIER10"/>
                <w:rFonts w:ascii="Times New Roman" w:hAnsi="Times New Roman"/>
              </w:rPr>
            </w:pPr>
            <w:r w:rsidRPr="005E29A5">
              <w:rPr>
                <w:sz w:val="20"/>
              </w:rPr>
              <w:t>Em algum momento, você teve dúvidas sobre como realizar determinada ação devido à interface NÃO ser clara?</w:t>
            </w:r>
          </w:p>
        </w:tc>
      </w:tr>
      <w:tr w:rsidR="00DF465E" w:rsidRPr="007E292F" w14:paraId="0E22A8E5" w14:textId="77777777" w:rsidTr="00C37022">
        <w:trPr>
          <w:jc w:val="center"/>
        </w:trPr>
        <w:tc>
          <w:tcPr>
            <w:tcW w:w="562" w:type="dxa"/>
            <w:vMerge w:val="restart"/>
            <w:tcBorders>
              <w:top w:val="single" w:sz="4" w:space="0" w:color="auto"/>
              <w:left w:val="single" w:sz="4" w:space="0" w:color="auto"/>
              <w:right w:val="single" w:sz="4" w:space="0" w:color="auto"/>
            </w:tcBorders>
            <w:vAlign w:val="center"/>
          </w:tcPr>
          <w:p w14:paraId="7582F7A6" w14:textId="77777777" w:rsidR="00DF465E" w:rsidRDefault="00DF465E" w:rsidP="00DF465E">
            <w:pPr>
              <w:pStyle w:val="TF-TEXTO"/>
              <w:ind w:firstLine="0"/>
              <w:jc w:val="center"/>
              <w:rPr>
                <w:rStyle w:val="TF-COURIER10"/>
                <w:rFonts w:ascii="Times New Roman" w:hAnsi="Times New Roman"/>
              </w:rPr>
            </w:pPr>
          </w:p>
          <w:p w14:paraId="507A7A88" w14:textId="1ACAEA15" w:rsidR="00DF465E" w:rsidRPr="007E292F" w:rsidRDefault="00DF465E" w:rsidP="00DF465E">
            <w:pPr>
              <w:pStyle w:val="TF-TEXTO"/>
              <w:ind w:firstLine="0"/>
              <w:jc w:val="center"/>
              <w:rPr>
                <w:rStyle w:val="TF-COURIER10"/>
                <w:rFonts w:ascii="Times New Roman" w:hAnsi="Times New Roman"/>
              </w:rPr>
            </w:pPr>
            <w:r>
              <w:rPr>
                <w:rStyle w:val="TF-COURIER10"/>
                <w:rFonts w:ascii="Times New Roman" w:hAnsi="Times New Roman"/>
              </w:rPr>
              <w:t>H</w:t>
            </w:r>
            <w:r w:rsidRPr="007E292F">
              <w:rPr>
                <w:rStyle w:val="TF-COURIER10"/>
                <w:rFonts w:ascii="Times New Roman" w:hAnsi="Times New Roman"/>
              </w:rPr>
              <w:t>4</w:t>
            </w:r>
          </w:p>
        </w:tc>
        <w:tc>
          <w:tcPr>
            <w:tcW w:w="567" w:type="dxa"/>
            <w:tcBorders>
              <w:top w:val="single" w:sz="4" w:space="0" w:color="auto"/>
              <w:left w:val="single" w:sz="4" w:space="0" w:color="auto"/>
              <w:bottom w:val="single" w:sz="4" w:space="0" w:color="auto"/>
              <w:right w:val="single" w:sz="4" w:space="0" w:color="auto"/>
            </w:tcBorders>
            <w:vAlign w:val="center"/>
          </w:tcPr>
          <w:p w14:paraId="05BB944B" w14:textId="0860E174" w:rsidR="00DF465E" w:rsidRPr="007E292F" w:rsidRDefault="00DF465E" w:rsidP="00DF465E">
            <w:pPr>
              <w:pStyle w:val="TF-TEXTO-QUADRO"/>
              <w:jc w:val="center"/>
              <w:rPr>
                <w:rStyle w:val="TF-COURIER10"/>
                <w:rFonts w:ascii="Times New Roman" w:hAnsi="Times New Roman"/>
              </w:rPr>
            </w:pPr>
            <w:r w:rsidRPr="007E292F">
              <w:rPr>
                <w:rStyle w:val="TF-COURIER10"/>
                <w:rFonts w:ascii="Times New Roman" w:hAnsi="Times New Roman"/>
              </w:rPr>
              <w:t>P</w:t>
            </w:r>
            <w:r>
              <w:rPr>
                <w:rStyle w:val="TF-COURIER10"/>
                <w:rFonts w:ascii="Times New Roman" w:hAnsi="Times New Roman"/>
              </w:rPr>
              <w:t>24</w:t>
            </w:r>
          </w:p>
        </w:tc>
        <w:tc>
          <w:tcPr>
            <w:tcW w:w="7938" w:type="dxa"/>
            <w:tcBorders>
              <w:top w:val="single" w:sz="4" w:space="0" w:color="auto"/>
              <w:left w:val="single" w:sz="4" w:space="0" w:color="auto"/>
              <w:bottom w:val="single" w:sz="4" w:space="0" w:color="auto"/>
              <w:right w:val="single" w:sz="4" w:space="0" w:color="auto"/>
            </w:tcBorders>
            <w:vAlign w:val="center"/>
          </w:tcPr>
          <w:p w14:paraId="0834AF68" w14:textId="63FC76DD" w:rsidR="00DF465E" w:rsidRPr="007E292F" w:rsidRDefault="00DF465E" w:rsidP="00DF465E">
            <w:pPr>
              <w:pStyle w:val="TF-TEXTO-QUADRO"/>
              <w:jc w:val="both"/>
              <w:rPr>
                <w:rStyle w:val="TF-COURIER10"/>
                <w:rFonts w:ascii="Times New Roman" w:hAnsi="Times New Roman"/>
              </w:rPr>
            </w:pPr>
            <w:r w:rsidRPr="005E29A5">
              <w:rPr>
                <w:sz w:val="20"/>
              </w:rPr>
              <w:t>A aplicação apresentou boa previsibilidade?</w:t>
            </w:r>
          </w:p>
        </w:tc>
      </w:tr>
      <w:tr w:rsidR="00DF465E" w:rsidRPr="007E292F" w14:paraId="58C1CE1B" w14:textId="77777777" w:rsidTr="0068296F">
        <w:trPr>
          <w:jc w:val="center"/>
        </w:trPr>
        <w:tc>
          <w:tcPr>
            <w:tcW w:w="562" w:type="dxa"/>
            <w:vMerge/>
            <w:tcBorders>
              <w:left w:val="single" w:sz="4" w:space="0" w:color="auto"/>
              <w:bottom w:val="nil"/>
              <w:right w:val="single" w:sz="4" w:space="0" w:color="auto"/>
            </w:tcBorders>
            <w:vAlign w:val="center"/>
          </w:tcPr>
          <w:p w14:paraId="7780332A" w14:textId="77777777" w:rsidR="00DF465E" w:rsidRPr="007E292F" w:rsidRDefault="00DF465E" w:rsidP="00DF465E">
            <w:pPr>
              <w:pStyle w:val="TF-TEXTO"/>
              <w:jc w:val="center"/>
              <w:rPr>
                <w:rStyle w:val="TF-COURIER10"/>
                <w:rFonts w:ascii="Times New Roman" w:hAnsi="Times New Roman"/>
              </w:rPr>
            </w:pPr>
          </w:p>
        </w:tc>
        <w:tc>
          <w:tcPr>
            <w:tcW w:w="567" w:type="dxa"/>
            <w:tcBorders>
              <w:top w:val="single" w:sz="4" w:space="0" w:color="auto"/>
              <w:left w:val="single" w:sz="4" w:space="0" w:color="auto"/>
              <w:bottom w:val="single" w:sz="4" w:space="0" w:color="auto"/>
              <w:right w:val="single" w:sz="4" w:space="0" w:color="auto"/>
            </w:tcBorders>
            <w:vAlign w:val="center"/>
          </w:tcPr>
          <w:p w14:paraId="0C37C547" w14:textId="796A5BFB" w:rsidR="00DF465E" w:rsidRPr="007E292F" w:rsidRDefault="00DF465E" w:rsidP="00DF465E">
            <w:pPr>
              <w:pStyle w:val="TF-TEXTO-QUADRO"/>
              <w:jc w:val="center"/>
              <w:rPr>
                <w:rStyle w:val="TF-COURIER10"/>
                <w:rFonts w:ascii="Times New Roman" w:hAnsi="Times New Roman"/>
              </w:rPr>
            </w:pPr>
            <w:r w:rsidRPr="007E292F">
              <w:rPr>
                <w:rStyle w:val="TF-COURIER10"/>
                <w:rFonts w:ascii="Times New Roman" w:hAnsi="Times New Roman"/>
              </w:rPr>
              <w:t>P</w:t>
            </w:r>
            <w:r>
              <w:rPr>
                <w:rStyle w:val="TF-COURIER10"/>
                <w:rFonts w:ascii="Times New Roman" w:hAnsi="Times New Roman"/>
              </w:rPr>
              <w:t>29</w:t>
            </w:r>
          </w:p>
        </w:tc>
        <w:tc>
          <w:tcPr>
            <w:tcW w:w="7938" w:type="dxa"/>
            <w:tcBorders>
              <w:top w:val="single" w:sz="4" w:space="0" w:color="auto"/>
              <w:left w:val="single" w:sz="4" w:space="0" w:color="auto"/>
              <w:bottom w:val="single" w:sz="4" w:space="0" w:color="auto"/>
              <w:right w:val="single" w:sz="4" w:space="0" w:color="auto"/>
            </w:tcBorders>
            <w:vAlign w:val="center"/>
          </w:tcPr>
          <w:p w14:paraId="5297E160" w14:textId="142818FE" w:rsidR="00DF465E" w:rsidRPr="007E292F" w:rsidRDefault="00DF465E" w:rsidP="00DF465E">
            <w:pPr>
              <w:pStyle w:val="TF-TEXTO-QUADRO"/>
              <w:jc w:val="both"/>
              <w:rPr>
                <w:rStyle w:val="TF-COURIER10"/>
                <w:rFonts w:ascii="Times New Roman" w:hAnsi="Times New Roman"/>
              </w:rPr>
            </w:pPr>
            <w:r w:rsidRPr="00501752">
              <w:rPr>
                <w:sz w:val="20"/>
              </w:rPr>
              <w:t>A experiência geral de uso foi intuitiva e agradável?</w:t>
            </w:r>
          </w:p>
        </w:tc>
      </w:tr>
      <w:tr w:rsidR="00DF465E" w:rsidRPr="007E292F" w14:paraId="5ACE510B" w14:textId="77777777" w:rsidTr="0068296F">
        <w:trPr>
          <w:trHeight w:val="329"/>
          <w:jc w:val="center"/>
        </w:trPr>
        <w:tc>
          <w:tcPr>
            <w:tcW w:w="562" w:type="dxa"/>
            <w:tcBorders>
              <w:top w:val="nil"/>
              <w:left w:val="single" w:sz="4" w:space="0" w:color="auto"/>
              <w:right w:val="single" w:sz="4" w:space="0" w:color="auto"/>
            </w:tcBorders>
            <w:vAlign w:val="center"/>
          </w:tcPr>
          <w:p w14:paraId="7EB6CB67" w14:textId="77777777" w:rsidR="00DF465E" w:rsidRPr="000E525B" w:rsidRDefault="00DF465E" w:rsidP="00DF465E">
            <w:pPr>
              <w:pStyle w:val="TF-TEXTO"/>
              <w:jc w:val="center"/>
              <w:rPr>
                <w:rStyle w:val="TF-COURIER10"/>
                <w:rFonts w:ascii="Times New Roman" w:hAnsi="Times New Roman"/>
              </w:rPr>
            </w:pPr>
          </w:p>
        </w:tc>
        <w:tc>
          <w:tcPr>
            <w:tcW w:w="567" w:type="dxa"/>
            <w:tcBorders>
              <w:top w:val="single" w:sz="4" w:space="0" w:color="auto"/>
              <w:left w:val="single" w:sz="4" w:space="0" w:color="auto"/>
              <w:bottom w:val="single" w:sz="4" w:space="0" w:color="auto"/>
              <w:right w:val="single" w:sz="4" w:space="0" w:color="auto"/>
            </w:tcBorders>
            <w:vAlign w:val="center"/>
          </w:tcPr>
          <w:p w14:paraId="45A61C7D" w14:textId="7F79A82A" w:rsidR="00DF465E" w:rsidRPr="000E525B" w:rsidRDefault="00DF465E" w:rsidP="00DF465E">
            <w:pPr>
              <w:pStyle w:val="TF-TEXTO-QUADRO"/>
              <w:jc w:val="center"/>
              <w:rPr>
                <w:rStyle w:val="TF-COURIER10"/>
                <w:rFonts w:ascii="Times New Roman" w:hAnsi="Times New Roman"/>
              </w:rPr>
            </w:pPr>
            <w:r w:rsidRPr="000E525B">
              <w:rPr>
                <w:rStyle w:val="TF-COURIER10"/>
                <w:rFonts w:ascii="Times New Roman" w:hAnsi="Times New Roman"/>
              </w:rPr>
              <w:t>P2</w:t>
            </w:r>
            <w:r>
              <w:rPr>
                <w:rStyle w:val="TF-COURIER10"/>
                <w:rFonts w:ascii="Times New Roman" w:hAnsi="Times New Roman"/>
              </w:rPr>
              <w:t>0</w:t>
            </w:r>
          </w:p>
        </w:tc>
        <w:tc>
          <w:tcPr>
            <w:tcW w:w="7938" w:type="dxa"/>
            <w:tcBorders>
              <w:top w:val="single" w:sz="4" w:space="0" w:color="auto"/>
              <w:left w:val="single" w:sz="4" w:space="0" w:color="auto"/>
              <w:bottom w:val="single" w:sz="4" w:space="0" w:color="auto"/>
              <w:right w:val="single" w:sz="4" w:space="0" w:color="auto"/>
            </w:tcBorders>
            <w:vAlign w:val="center"/>
          </w:tcPr>
          <w:p w14:paraId="109FBACF" w14:textId="0ABEA2A1" w:rsidR="00DF465E" w:rsidRPr="000E525B" w:rsidRDefault="00DF465E" w:rsidP="00DF465E">
            <w:pPr>
              <w:pStyle w:val="TF-TEXTO-QUADRO"/>
              <w:jc w:val="both"/>
              <w:rPr>
                <w:sz w:val="20"/>
              </w:rPr>
            </w:pPr>
            <w:r w:rsidRPr="000E525B">
              <w:rPr>
                <w:sz w:val="20"/>
              </w:rPr>
              <w:t>O padrão visual da interface (cores, botões, ícones, elementos) estava consistente em todas as telas?</w:t>
            </w:r>
          </w:p>
        </w:tc>
      </w:tr>
      <w:tr w:rsidR="00DF465E" w:rsidRPr="007E292F" w14:paraId="6CB5B37B" w14:textId="77777777" w:rsidTr="00C37022">
        <w:trPr>
          <w:jc w:val="center"/>
        </w:trPr>
        <w:tc>
          <w:tcPr>
            <w:tcW w:w="562" w:type="dxa"/>
            <w:vMerge w:val="restart"/>
            <w:tcBorders>
              <w:top w:val="single" w:sz="4" w:space="0" w:color="auto"/>
              <w:left w:val="single" w:sz="4" w:space="0" w:color="auto"/>
              <w:right w:val="single" w:sz="4" w:space="0" w:color="auto"/>
            </w:tcBorders>
            <w:vAlign w:val="center"/>
          </w:tcPr>
          <w:p w14:paraId="68536D96" w14:textId="77777777" w:rsidR="00621671" w:rsidRDefault="00621671" w:rsidP="00DF465E">
            <w:pPr>
              <w:pStyle w:val="TF-TEXTO"/>
              <w:ind w:firstLine="0"/>
              <w:jc w:val="center"/>
              <w:rPr>
                <w:rStyle w:val="TF-COURIER10"/>
                <w:rFonts w:ascii="Times New Roman" w:hAnsi="Times New Roman"/>
              </w:rPr>
            </w:pPr>
          </w:p>
          <w:p w14:paraId="41B54E33" w14:textId="53B881AB" w:rsidR="00DF465E" w:rsidRPr="007E292F" w:rsidRDefault="00DF465E" w:rsidP="00DF465E">
            <w:pPr>
              <w:pStyle w:val="TF-TEXTO"/>
              <w:ind w:firstLine="0"/>
              <w:jc w:val="center"/>
              <w:rPr>
                <w:rStyle w:val="TF-COURIER10"/>
                <w:rFonts w:ascii="Times New Roman" w:hAnsi="Times New Roman"/>
              </w:rPr>
            </w:pPr>
            <w:r>
              <w:rPr>
                <w:rStyle w:val="TF-COURIER10"/>
                <w:rFonts w:ascii="Times New Roman" w:hAnsi="Times New Roman"/>
              </w:rPr>
              <w:t>H</w:t>
            </w:r>
            <w:r w:rsidRPr="007E292F">
              <w:rPr>
                <w:rStyle w:val="TF-COURIER10"/>
                <w:rFonts w:ascii="Times New Roman" w:hAnsi="Times New Roman"/>
              </w:rPr>
              <w:t>5</w:t>
            </w:r>
          </w:p>
        </w:tc>
        <w:tc>
          <w:tcPr>
            <w:tcW w:w="567" w:type="dxa"/>
            <w:tcBorders>
              <w:top w:val="single" w:sz="4" w:space="0" w:color="auto"/>
              <w:left w:val="single" w:sz="4" w:space="0" w:color="auto"/>
              <w:bottom w:val="single" w:sz="4" w:space="0" w:color="auto"/>
              <w:right w:val="single" w:sz="4" w:space="0" w:color="auto"/>
            </w:tcBorders>
            <w:vAlign w:val="center"/>
          </w:tcPr>
          <w:p w14:paraId="6385DB08" w14:textId="2005FD79" w:rsidR="00DF465E" w:rsidRPr="00E81400" w:rsidRDefault="00DF465E" w:rsidP="00DF465E">
            <w:pPr>
              <w:pStyle w:val="TF-TEXTO-QUADRO"/>
              <w:jc w:val="center"/>
              <w:rPr>
                <w:rStyle w:val="TF-COURIER10"/>
                <w:rFonts w:ascii="Times New Roman" w:hAnsi="Times New Roman"/>
              </w:rPr>
            </w:pPr>
            <w:r w:rsidRPr="00E81400">
              <w:rPr>
                <w:rStyle w:val="TF-COURIER10"/>
                <w:rFonts w:ascii="Times New Roman" w:hAnsi="Times New Roman"/>
              </w:rPr>
              <w:t>P2</w:t>
            </w:r>
          </w:p>
        </w:tc>
        <w:tc>
          <w:tcPr>
            <w:tcW w:w="7938" w:type="dxa"/>
            <w:tcBorders>
              <w:top w:val="single" w:sz="4" w:space="0" w:color="auto"/>
              <w:left w:val="single" w:sz="4" w:space="0" w:color="auto"/>
              <w:bottom w:val="single" w:sz="4" w:space="0" w:color="auto"/>
              <w:right w:val="single" w:sz="4" w:space="0" w:color="auto"/>
            </w:tcBorders>
            <w:vAlign w:val="center"/>
          </w:tcPr>
          <w:p w14:paraId="2130C050" w14:textId="688670A8" w:rsidR="00DF465E" w:rsidRPr="00E81400" w:rsidRDefault="00DF465E" w:rsidP="00DF465E">
            <w:pPr>
              <w:pStyle w:val="TF-TEXTO-QUADRO"/>
              <w:jc w:val="both"/>
              <w:rPr>
                <w:rStyle w:val="TF-COURIER10"/>
                <w:rFonts w:ascii="Times New Roman" w:hAnsi="Times New Roman"/>
              </w:rPr>
            </w:pPr>
            <w:r w:rsidRPr="00E81400">
              <w:rPr>
                <w:sz w:val="20"/>
              </w:rPr>
              <w:t>As etapas para enviar uma ocorrência foram claras e fáceis de acompanhar?</w:t>
            </w:r>
          </w:p>
        </w:tc>
      </w:tr>
      <w:tr w:rsidR="00DF465E" w:rsidRPr="007E292F" w14:paraId="1F5E878D" w14:textId="77777777" w:rsidTr="00C37022">
        <w:trPr>
          <w:jc w:val="center"/>
        </w:trPr>
        <w:tc>
          <w:tcPr>
            <w:tcW w:w="562" w:type="dxa"/>
            <w:vMerge/>
            <w:tcBorders>
              <w:left w:val="single" w:sz="4" w:space="0" w:color="auto"/>
              <w:right w:val="single" w:sz="4" w:space="0" w:color="auto"/>
            </w:tcBorders>
            <w:vAlign w:val="center"/>
          </w:tcPr>
          <w:p w14:paraId="11B36149" w14:textId="77777777" w:rsidR="00DF465E" w:rsidRPr="007E292F" w:rsidRDefault="00DF465E" w:rsidP="00DF465E">
            <w:pPr>
              <w:pStyle w:val="TF-TEXTO"/>
              <w:jc w:val="center"/>
              <w:rPr>
                <w:rStyle w:val="TF-COURIER10"/>
                <w:rFonts w:ascii="Times New Roman" w:hAnsi="Times New Roman"/>
              </w:rPr>
            </w:pPr>
          </w:p>
        </w:tc>
        <w:tc>
          <w:tcPr>
            <w:tcW w:w="567" w:type="dxa"/>
            <w:tcBorders>
              <w:top w:val="single" w:sz="4" w:space="0" w:color="auto"/>
              <w:left w:val="single" w:sz="4" w:space="0" w:color="auto"/>
              <w:bottom w:val="single" w:sz="4" w:space="0" w:color="auto"/>
              <w:right w:val="single" w:sz="4" w:space="0" w:color="auto"/>
            </w:tcBorders>
            <w:vAlign w:val="center"/>
          </w:tcPr>
          <w:p w14:paraId="29A7DAB4" w14:textId="199BE48D" w:rsidR="00DF465E" w:rsidRPr="007E292F" w:rsidRDefault="00DF465E" w:rsidP="00DF465E">
            <w:pPr>
              <w:pStyle w:val="TF-TEXTO-QUADRO"/>
              <w:jc w:val="center"/>
              <w:rPr>
                <w:rStyle w:val="TF-COURIER10"/>
                <w:rFonts w:ascii="Times New Roman" w:hAnsi="Times New Roman"/>
              </w:rPr>
            </w:pPr>
            <w:r w:rsidRPr="007E292F">
              <w:rPr>
                <w:rStyle w:val="TF-COURIER10"/>
                <w:rFonts w:ascii="Times New Roman" w:hAnsi="Times New Roman"/>
              </w:rPr>
              <w:t>P</w:t>
            </w:r>
            <w:r>
              <w:rPr>
                <w:rStyle w:val="TF-COURIER10"/>
                <w:rFonts w:ascii="Times New Roman" w:hAnsi="Times New Roman"/>
              </w:rPr>
              <w:t>25</w:t>
            </w:r>
          </w:p>
        </w:tc>
        <w:tc>
          <w:tcPr>
            <w:tcW w:w="7938" w:type="dxa"/>
            <w:tcBorders>
              <w:top w:val="single" w:sz="4" w:space="0" w:color="auto"/>
              <w:left w:val="single" w:sz="4" w:space="0" w:color="auto"/>
              <w:bottom w:val="single" w:sz="4" w:space="0" w:color="auto"/>
              <w:right w:val="single" w:sz="4" w:space="0" w:color="auto"/>
            </w:tcBorders>
            <w:vAlign w:val="center"/>
          </w:tcPr>
          <w:p w14:paraId="277DF32C" w14:textId="3EE21752" w:rsidR="00DF465E" w:rsidRPr="007E292F" w:rsidRDefault="00DF465E" w:rsidP="00DF465E">
            <w:pPr>
              <w:pStyle w:val="TF-TEXTO-QUADRO"/>
              <w:jc w:val="both"/>
              <w:rPr>
                <w:rStyle w:val="TF-COURIER10"/>
                <w:rFonts w:ascii="Times New Roman" w:hAnsi="Times New Roman"/>
              </w:rPr>
            </w:pPr>
            <w:r w:rsidRPr="00501752">
              <w:rPr>
                <w:sz w:val="20"/>
              </w:rPr>
              <w:t>As mensagens de erro foram claras, úteis e ajudaram você a corrigir problemas rapidamente?</w:t>
            </w:r>
          </w:p>
        </w:tc>
      </w:tr>
      <w:tr w:rsidR="00DF465E" w:rsidRPr="007E292F" w14:paraId="5F204434" w14:textId="77777777" w:rsidTr="00621671">
        <w:trPr>
          <w:jc w:val="center"/>
        </w:trPr>
        <w:tc>
          <w:tcPr>
            <w:tcW w:w="562" w:type="dxa"/>
            <w:vMerge/>
            <w:tcBorders>
              <w:left w:val="single" w:sz="4" w:space="0" w:color="auto"/>
              <w:bottom w:val="nil"/>
              <w:right w:val="single" w:sz="4" w:space="0" w:color="auto"/>
            </w:tcBorders>
            <w:vAlign w:val="center"/>
          </w:tcPr>
          <w:p w14:paraId="777E2AF9" w14:textId="77777777" w:rsidR="00DF465E" w:rsidRPr="007E292F" w:rsidRDefault="00DF465E" w:rsidP="00DF465E">
            <w:pPr>
              <w:pStyle w:val="TF-TEXTO"/>
              <w:jc w:val="center"/>
              <w:rPr>
                <w:rStyle w:val="TF-COURIER10"/>
                <w:rFonts w:ascii="Times New Roman" w:hAnsi="Times New Roman"/>
              </w:rPr>
            </w:pPr>
          </w:p>
        </w:tc>
        <w:tc>
          <w:tcPr>
            <w:tcW w:w="567" w:type="dxa"/>
            <w:tcBorders>
              <w:top w:val="single" w:sz="4" w:space="0" w:color="auto"/>
              <w:left w:val="single" w:sz="4" w:space="0" w:color="auto"/>
              <w:bottom w:val="single" w:sz="4" w:space="0" w:color="auto"/>
              <w:right w:val="single" w:sz="4" w:space="0" w:color="auto"/>
            </w:tcBorders>
            <w:vAlign w:val="center"/>
          </w:tcPr>
          <w:p w14:paraId="3E439189" w14:textId="4B9241F7" w:rsidR="00DF465E" w:rsidRPr="007E292F" w:rsidRDefault="00DF465E" w:rsidP="00DF465E">
            <w:pPr>
              <w:pStyle w:val="TF-TEXTO-QUADRO"/>
              <w:jc w:val="center"/>
              <w:rPr>
                <w:rStyle w:val="TF-COURIER10"/>
                <w:rFonts w:ascii="Times New Roman" w:hAnsi="Times New Roman"/>
              </w:rPr>
            </w:pPr>
            <w:r>
              <w:rPr>
                <w:rStyle w:val="TF-COURIER10"/>
                <w:rFonts w:ascii="Times New Roman" w:hAnsi="Times New Roman"/>
              </w:rPr>
              <w:t>P35</w:t>
            </w:r>
          </w:p>
        </w:tc>
        <w:tc>
          <w:tcPr>
            <w:tcW w:w="7938" w:type="dxa"/>
            <w:tcBorders>
              <w:top w:val="single" w:sz="4" w:space="0" w:color="auto"/>
              <w:left w:val="single" w:sz="4" w:space="0" w:color="auto"/>
              <w:bottom w:val="single" w:sz="4" w:space="0" w:color="auto"/>
              <w:right w:val="single" w:sz="4" w:space="0" w:color="auto"/>
            </w:tcBorders>
            <w:vAlign w:val="center"/>
          </w:tcPr>
          <w:p w14:paraId="41331102" w14:textId="00EB04A4" w:rsidR="00DF465E" w:rsidRPr="007E292F" w:rsidRDefault="00DF465E" w:rsidP="00DF465E">
            <w:pPr>
              <w:pStyle w:val="TF-TEXTO-QUADRO"/>
              <w:jc w:val="both"/>
              <w:rPr>
                <w:rStyle w:val="TF-COURIER10"/>
                <w:rFonts w:ascii="Times New Roman" w:hAnsi="Times New Roman"/>
              </w:rPr>
            </w:pPr>
            <w:r w:rsidRPr="00B06499">
              <w:rPr>
                <w:sz w:val="20"/>
              </w:rPr>
              <w:t>Houve algum momento em que as opções da aplicação pareceram confusas ou mal organizadas?</w:t>
            </w:r>
          </w:p>
        </w:tc>
      </w:tr>
      <w:tr w:rsidR="00E46244" w:rsidRPr="007E292F" w14:paraId="16ADF81E" w14:textId="77777777" w:rsidTr="00621671">
        <w:trPr>
          <w:jc w:val="center"/>
        </w:trPr>
        <w:tc>
          <w:tcPr>
            <w:tcW w:w="562" w:type="dxa"/>
            <w:tcBorders>
              <w:top w:val="nil"/>
              <w:left w:val="single" w:sz="4" w:space="0" w:color="auto"/>
              <w:right w:val="single" w:sz="4" w:space="0" w:color="auto"/>
            </w:tcBorders>
            <w:vAlign w:val="center"/>
          </w:tcPr>
          <w:p w14:paraId="709D17C7" w14:textId="77777777" w:rsidR="00E46244" w:rsidRDefault="00E46244" w:rsidP="00621671">
            <w:pPr>
              <w:pStyle w:val="TF-TEXTO"/>
              <w:ind w:firstLine="0"/>
              <w:rPr>
                <w:rStyle w:val="TF-COURIER10"/>
                <w:rFonts w:ascii="Times New Roman" w:hAnsi="Times New Roman"/>
              </w:rPr>
            </w:pPr>
          </w:p>
        </w:tc>
        <w:tc>
          <w:tcPr>
            <w:tcW w:w="567" w:type="dxa"/>
            <w:tcBorders>
              <w:top w:val="single" w:sz="4" w:space="0" w:color="auto"/>
              <w:left w:val="single" w:sz="4" w:space="0" w:color="auto"/>
              <w:bottom w:val="single" w:sz="4" w:space="0" w:color="auto"/>
              <w:right w:val="single" w:sz="4" w:space="0" w:color="auto"/>
            </w:tcBorders>
            <w:vAlign w:val="center"/>
          </w:tcPr>
          <w:p w14:paraId="55A61657" w14:textId="319677DA" w:rsidR="00E46244" w:rsidRPr="007E292F" w:rsidRDefault="00621671" w:rsidP="00DF465E">
            <w:pPr>
              <w:pStyle w:val="TF-TEXTO-QUADRO"/>
              <w:jc w:val="center"/>
              <w:rPr>
                <w:rStyle w:val="TF-COURIER10"/>
                <w:rFonts w:ascii="Times New Roman" w:hAnsi="Times New Roman"/>
              </w:rPr>
            </w:pPr>
            <w:r>
              <w:rPr>
                <w:rStyle w:val="TF-COURIER10"/>
                <w:rFonts w:ascii="Times New Roman" w:hAnsi="Times New Roman"/>
              </w:rPr>
              <w:t>P21</w:t>
            </w:r>
          </w:p>
        </w:tc>
        <w:tc>
          <w:tcPr>
            <w:tcW w:w="7938" w:type="dxa"/>
            <w:tcBorders>
              <w:top w:val="single" w:sz="4" w:space="0" w:color="auto"/>
              <w:left w:val="single" w:sz="4" w:space="0" w:color="auto"/>
              <w:bottom w:val="single" w:sz="4" w:space="0" w:color="auto"/>
              <w:right w:val="single" w:sz="4" w:space="0" w:color="auto"/>
            </w:tcBorders>
            <w:vAlign w:val="center"/>
          </w:tcPr>
          <w:p w14:paraId="5FB3FAEB" w14:textId="0BF95316" w:rsidR="00E46244" w:rsidRPr="00B06499" w:rsidRDefault="00621671" w:rsidP="00DF465E">
            <w:pPr>
              <w:pStyle w:val="TF-TEXTO-QUADRO"/>
              <w:jc w:val="both"/>
              <w:rPr>
                <w:sz w:val="20"/>
              </w:rPr>
            </w:pPr>
            <w:r w:rsidRPr="00621671">
              <w:rPr>
                <w:sz w:val="20"/>
              </w:rPr>
              <w:t>A navegabilidade da aplicação NÃO ajudou você a realizar as tarefas sem dificuldades ou erros</w:t>
            </w:r>
            <w:r>
              <w:rPr>
                <w:sz w:val="20"/>
              </w:rPr>
              <w:t>.</w:t>
            </w:r>
          </w:p>
        </w:tc>
      </w:tr>
      <w:tr w:rsidR="00DF465E" w:rsidRPr="007E292F" w14:paraId="61A205C7" w14:textId="77777777" w:rsidTr="00C37022">
        <w:trPr>
          <w:jc w:val="center"/>
        </w:trPr>
        <w:tc>
          <w:tcPr>
            <w:tcW w:w="562" w:type="dxa"/>
            <w:vMerge w:val="restart"/>
            <w:tcBorders>
              <w:top w:val="single" w:sz="4" w:space="0" w:color="auto"/>
              <w:left w:val="single" w:sz="4" w:space="0" w:color="auto"/>
              <w:right w:val="single" w:sz="4" w:space="0" w:color="auto"/>
            </w:tcBorders>
            <w:vAlign w:val="center"/>
          </w:tcPr>
          <w:p w14:paraId="0882ECE4" w14:textId="7DB9F295" w:rsidR="00DF465E" w:rsidRPr="007E292F" w:rsidRDefault="00DF465E" w:rsidP="00DF465E">
            <w:pPr>
              <w:pStyle w:val="TF-TEXTO"/>
              <w:ind w:firstLine="0"/>
              <w:jc w:val="center"/>
              <w:rPr>
                <w:rStyle w:val="TF-COURIER10"/>
                <w:rFonts w:ascii="Times New Roman" w:hAnsi="Times New Roman"/>
              </w:rPr>
            </w:pPr>
            <w:r>
              <w:rPr>
                <w:rStyle w:val="TF-COURIER10"/>
                <w:rFonts w:ascii="Times New Roman" w:hAnsi="Times New Roman"/>
              </w:rPr>
              <w:t>H</w:t>
            </w:r>
            <w:r w:rsidRPr="007E292F">
              <w:rPr>
                <w:rStyle w:val="TF-COURIER10"/>
                <w:rFonts w:ascii="Times New Roman" w:hAnsi="Times New Roman"/>
              </w:rPr>
              <w:t>6</w:t>
            </w:r>
          </w:p>
        </w:tc>
        <w:tc>
          <w:tcPr>
            <w:tcW w:w="567" w:type="dxa"/>
            <w:tcBorders>
              <w:top w:val="single" w:sz="4" w:space="0" w:color="auto"/>
              <w:left w:val="single" w:sz="4" w:space="0" w:color="auto"/>
              <w:bottom w:val="single" w:sz="4" w:space="0" w:color="auto"/>
              <w:right w:val="single" w:sz="4" w:space="0" w:color="auto"/>
            </w:tcBorders>
            <w:vAlign w:val="center"/>
          </w:tcPr>
          <w:p w14:paraId="21C690F1" w14:textId="324A5FED" w:rsidR="00DF465E" w:rsidRPr="007E292F" w:rsidRDefault="00DF465E" w:rsidP="00DF465E">
            <w:pPr>
              <w:pStyle w:val="TF-TEXTO-QUADRO"/>
              <w:jc w:val="center"/>
              <w:rPr>
                <w:rStyle w:val="TF-COURIER10"/>
                <w:rFonts w:ascii="Times New Roman" w:hAnsi="Times New Roman"/>
              </w:rPr>
            </w:pPr>
            <w:r w:rsidRPr="007E292F">
              <w:rPr>
                <w:rStyle w:val="TF-COURIER10"/>
                <w:rFonts w:ascii="Times New Roman" w:hAnsi="Times New Roman"/>
              </w:rPr>
              <w:t>P</w:t>
            </w:r>
            <w:r>
              <w:rPr>
                <w:rStyle w:val="TF-COURIER10"/>
                <w:rFonts w:ascii="Times New Roman" w:hAnsi="Times New Roman"/>
              </w:rPr>
              <w:t>14</w:t>
            </w:r>
          </w:p>
        </w:tc>
        <w:tc>
          <w:tcPr>
            <w:tcW w:w="7938" w:type="dxa"/>
            <w:tcBorders>
              <w:top w:val="single" w:sz="4" w:space="0" w:color="auto"/>
              <w:left w:val="single" w:sz="4" w:space="0" w:color="auto"/>
              <w:bottom w:val="single" w:sz="4" w:space="0" w:color="auto"/>
              <w:right w:val="single" w:sz="4" w:space="0" w:color="auto"/>
            </w:tcBorders>
            <w:vAlign w:val="center"/>
          </w:tcPr>
          <w:p w14:paraId="59B3242C" w14:textId="5E330940" w:rsidR="00DF465E" w:rsidRPr="007E292F" w:rsidRDefault="00DF465E" w:rsidP="00DF465E">
            <w:pPr>
              <w:pStyle w:val="TF-TEXTO-QUADRO"/>
              <w:jc w:val="both"/>
              <w:rPr>
                <w:rStyle w:val="TF-COURIER10"/>
                <w:rFonts w:ascii="Times New Roman" w:hAnsi="Times New Roman"/>
              </w:rPr>
            </w:pPr>
            <w:r w:rsidRPr="00B06499">
              <w:rPr>
                <w:sz w:val="20"/>
              </w:rPr>
              <w:t>As informações exibidas em cada ocorrência foram suficientes para o seu entendimento?</w:t>
            </w:r>
          </w:p>
        </w:tc>
      </w:tr>
      <w:tr w:rsidR="00DF465E" w:rsidRPr="007E292F" w14:paraId="6FE56ABF" w14:textId="77777777" w:rsidTr="00C37022">
        <w:trPr>
          <w:jc w:val="center"/>
        </w:trPr>
        <w:tc>
          <w:tcPr>
            <w:tcW w:w="562" w:type="dxa"/>
            <w:vMerge/>
            <w:tcBorders>
              <w:left w:val="single" w:sz="4" w:space="0" w:color="auto"/>
              <w:right w:val="single" w:sz="4" w:space="0" w:color="auto"/>
            </w:tcBorders>
            <w:vAlign w:val="center"/>
          </w:tcPr>
          <w:p w14:paraId="1FC48141" w14:textId="77777777" w:rsidR="00DF465E" w:rsidRPr="007E292F" w:rsidRDefault="00DF465E" w:rsidP="00DF465E">
            <w:pPr>
              <w:pStyle w:val="TF-TEXTO"/>
              <w:jc w:val="center"/>
              <w:rPr>
                <w:rStyle w:val="TF-COURIER10"/>
                <w:rFonts w:ascii="Times New Roman" w:hAnsi="Times New Roman"/>
              </w:rPr>
            </w:pPr>
          </w:p>
        </w:tc>
        <w:tc>
          <w:tcPr>
            <w:tcW w:w="567" w:type="dxa"/>
            <w:tcBorders>
              <w:top w:val="single" w:sz="4" w:space="0" w:color="auto"/>
              <w:left w:val="single" w:sz="4" w:space="0" w:color="auto"/>
              <w:bottom w:val="single" w:sz="4" w:space="0" w:color="auto"/>
              <w:right w:val="single" w:sz="4" w:space="0" w:color="auto"/>
            </w:tcBorders>
            <w:vAlign w:val="center"/>
          </w:tcPr>
          <w:p w14:paraId="509F6BE9" w14:textId="6F2C47F4" w:rsidR="00DF465E" w:rsidRPr="007E292F" w:rsidRDefault="00DF465E" w:rsidP="00DF465E">
            <w:pPr>
              <w:pStyle w:val="TF-TEXTO-QUADRO"/>
              <w:jc w:val="center"/>
              <w:rPr>
                <w:rStyle w:val="TF-COURIER10"/>
                <w:rFonts w:ascii="Times New Roman" w:hAnsi="Times New Roman"/>
              </w:rPr>
            </w:pPr>
            <w:r w:rsidRPr="007E292F">
              <w:rPr>
                <w:rStyle w:val="TF-COURIER10"/>
                <w:rFonts w:ascii="Times New Roman" w:hAnsi="Times New Roman"/>
              </w:rPr>
              <w:t>P</w:t>
            </w:r>
            <w:r>
              <w:rPr>
                <w:rStyle w:val="TF-COURIER10"/>
                <w:rFonts w:ascii="Times New Roman" w:hAnsi="Times New Roman"/>
              </w:rPr>
              <w:t>22</w:t>
            </w:r>
          </w:p>
        </w:tc>
        <w:tc>
          <w:tcPr>
            <w:tcW w:w="7938" w:type="dxa"/>
            <w:tcBorders>
              <w:top w:val="single" w:sz="4" w:space="0" w:color="auto"/>
              <w:left w:val="single" w:sz="4" w:space="0" w:color="auto"/>
              <w:bottom w:val="single" w:sz="4" w:space="0" w:color="auto"/>
              <w:right w:val="single" w:sz="4" w:space="0" w:color="auto"/>
            </w:tcBorders>
            <w:vAlign w:val="center"/>
          </w:tcPr>
          <w:p w14:paraId="0EFBA68F" w14:textId="384C9BAD" w:rsidR="00DF465E" w:rsidRPr="007E292F" w:rsidRDefault="00DF465E" w:rsidP="00DF465E">
            <w:pPr>
              <w:pStyle w:val="TF-TEXTO-QUADRO"/>
              <w:jc w:val="both"/>
              <w:rPr>
                <w:rStyle w:val="TF-COURIER10"/>
                <w:rFonts w:ascii="Times New Roman" w:hAnsi="Times New Roman"/>
              </w:rPr>
            </w:pPr>
            <w:r w:rsidRPr="00B06499">
              <w:rPr>
                <w:sz w:val="20"/>
              </w:rPr>
              <w:t>A organização das informações na tela foi clara e facilitou a compreensão?</w:t>
            </w:r>
          </w:p>
        </w:tc>
      </w:tr>
      <w:tr w:rsidR="00DF465E" w:rsidRPr="007E292F" w14:paraId="5ED6DCA0" w14:textId="77777777" w:rsidTr="00C37022">
        <w:trPr>
          <w:jc w:val="center"/>
        </w:trPr>
        <w:tc>
          <w:tcPr>
            <w:tcW w:w="562" w:type="dxa"/>
            <w:vMerge/>
            <w:tcBorders>
              <w:left w:val="single" w:sz="4" w:space="0" w:color="auto"/>
              <w:right w:val="single" w:sz="4" w:space="0" w:color="auto"/>
            </w:tcBorders>
            <w:vAlign w:val="center"/>
          </w:tcPr>
          <w:p w14:paraId="4F3D2556" w14:textId="77777777" w:rsidR="00DF465E" w:rsidRPr="007E292F" w:rsidRDefault="00DF465E" w:rsidP="00DF465E">
            <w:pPr>
              <w:pStyle w:val="TF-TEXTO"/>
              <w:jc w:val="center"/>
              <w:rPr>
                <w:rStyle w:val="TF-COURIER10"/>
                <w:rFonts w:ascii="Times New Roman" w:hAnsi="Times New Roman"/>
              </w:rPr>
            </w:pPr>
          </w:p>
        </w:tc>
        <w:tc>
          <w:tcPr>
            <w:tcW w:w="567" w:type="dxa"/>
            <w:tcBorders>
              <w:top w:val="single" w:sz="4" w:space="0" w:color="auto"/>
              <w:left w:val="single" w:sz="4" w:space="0" w:color="auto"/>
              <w:bottom w:val="single" w:sz="4" w:space="0" w:color="auto"/>
              <w:right w:val="single" w:sz="4" w:space="0" w:color="auto"/>
            </w:tcBorders>
            <w:vAlign w:val="center"/>
          </w:tcPr>
          <w:p w14:paraId="77CE2922" w14:textId="465951B5" w:rsidR="00DF465E" w:rsidRPr="007E292F" w:rsidRDefault="00DF465E" w:rsidP="00DF465E">
            <w:pPr>
              <w:pStyle w:val="TF-TEXTO-QUADRO"/>
              <w:jc w:val="center"/>
              <w:rPr>
                <w:rStyle w:val="TF-COURIER10"/>
                <w:rFonts w:ascii="Times New Roman" w:hAnsi="Times New Roman"/>
              </w:rPr>
            </w:pPr>
            <w:r w:rsidRPr="007E292F">
              <w:rPr>
                <w:rStyle w:val="TF-COURIER10"/>
                <w:rFonts w:ascii="Times New Roman" w:hAnsi="Times New Roman"/>
              </w:rPr>
              <w:t>P</w:t>
            </w:r>
            <w:r>
              <w:rPr>
                <w:rStyle w:val="TF-COURIER10"/>
                <w:rFonts w:ascii="Times New Roman" w:hAnsi="Times New Roman"/>
              </w:rPr>
              <w:t>27</w:t>
            </w:r>
          </w:p>
        </w:tc>
        <w:tc>
          <w:tcPr>
            <w:tcW w:w="7938" w:type="dxa"/>
            <w:tcBorders>
              <w:top w:val="single" w:sz="4" w:space="0" w:color="auto"/>
              <w:left w:val="single" w:sz="4" w:space="0" w:color="auto"/>
              <w:bottom w:val="single" w:sz="4" w:space="0" w:color="auto"/>
              <w:right w:val="single" w:sz="4" w:space="0" w:color="auto"/>
            </w:tcBorders>
            <w:vAlign w:val="center"/>
          </w:tcPr>
          <w:p w14:paraId="3B0CF5D6" w14:textId="3E6A02FB" w:rsidR="00DF465E" w:rsidRPr="007E292F" w:rsidRDefault="00DF465E" w:rsidP="00DF465E">
            <w:pPr>
              <w:pStyle w:val="TF-TEXTO-QUADRO"/>
              <w:jc w:val="both"/>
              <w:rPr>
                <w:rStyle w:val="TF-COURIER10"/>
                <w:rFonts w:ascii="Times New Roman" w:hAnsi="Times New Roman"/>
              </w:rPr>
            </w:pPr>
            <w:r w:rsidRPr="00B06499">
              <w:rPr>
                <w:rStyle w:val="TF-COURIER10"/>
                <w:rFonts w:ascii="Times New Roman" w:hAnsi="Times New Roman"/>
              </w:rPr>
              <w:t>A distribuição dos elementos na tela facilitou a interação?</w:t>
            </w:r>
          </w:p>
        </w:tc>
      </w:tr>
      <w:tr w:rsidR="00DF465E" w:rsidRPr="007E292F" w14:paraId="6FBFBB7E" w14:textId="77777777" w:rsidTr="00C37022">
        <w:trPr>
          <w:jc w:val="center"/>
        </w:trPr>
        <w:tc>
          <w:tcPr>
            <w:tcW w:w="562" w:type="dxa"/>
            <w:vMerge/>
            <w:tcBorders>
              <w:left w:val="single" w:sz="4" w:space="0" w:color="auto"/>
              <w:right w:val="single" w:sz="4" w:space="0" w:color="auto"/>
            </w:tcBorders>
            <w:vAlign w:val="center"/>
          </w:tcPr>
          <w:p w14:paraId="73DADAA3" w14:textId="77777777" w:rsidR="00DF465E" w:rsidRPr="007E292F" w:rsidRDefault="00DF465E" w:rsidP="00DF465E">
            <w:pPr>
              <w:pStyle w:val="TF-TEXTO"/>
              <w:jc w:val="center"/>
              <w:rPr>
                <w:rStyle w:val="TF-COURIER10"/>
                <w:rFonts w:ascii="Times New Roman" w:hAnsi="Times New Roman"/>
              </w:rPr>
            </w:pPr>
          </w:p>
        </w:tc>
        <w:tc>
          <w:tcPr>
            <w:tcW w:w="567" w:type="dxa"/>
            <w:tcBorders>
              <w:top w:val="single" w:sz="4" w:space="0" w:color="auto"/>
              <w:left w:val="single" w:sz="4" w:space="0" w:color="auto"/>
              <w:bottom w:val="single" w:sz="4" w:space="0" w:color="auto"/>
              <w:right w:val="single" w:sz="4" w:space="0" w:color="auto"/>
            </w:tcBorders>
            <w:vAlign w:val="center"/>
          </w:tcPr>
          <w:p w14:paraId="2E028A5D" w14:textId="037E478B" w:rsidR="00DF465E" w:rsidRPr="007E292F" w:rsidRDefault="00DF465E" w:rsidP="00DF465E">
            <w:pPr>
              <w:pStyle w:val="TF-TEXTO-QUADRO"/>
              <w:jc w:val="center"/>
              <w:rPr>
                <w:rStyle w:val="TF-COURIER10"/>
                <w:rFonts w:ascii="Times New Roman" w:hAnsi="Times New Roman"/>
              </w:rPr>
            </w:pPr>
            <w:r w:rsidRPr="007E292F">
              <w:rPr>
                <w:rStyle w:val="TF-COURIER10"/>
                <w:rFonts w:ascii="Times New Roman" w:hAnsi="Times New Roman"/>
              </w:rPr>
              <w:t>P</w:t>
            </w:r>
            <w:r>
              <w:rPr>
                <w:rStyle w:val="TF-COURIER10"/>
                <w:rFonts w:ascii="Times New Roman" w:hAnsi="Times New Roman"/>
              </w:rPr>
              <w:t>31</w:t>
            </w:r>
          </w:p>
        </w:tc>
        <w:tc>
          <w:tcPr>
            <w:tcW w:w="7938" w:type="dxa"/>
            <w:tcBorders>
              <w:top w:val="single" w:sz="4" w:space="0" w:color="auto"/>
              <w:left w:val="single" w:sz="4" w:space="0" w:color="auto"/>
              <w:bottom w:val="single" w:sz="4" w:space="0" w:color="auto"/>
              <w:right w:val="single" w:sz="4" w:space="0" w:color="auto"/>
            </w:tcBorders>
            <w:vAlign w:val="center"/>
          </w:tcPr>
          <w:p w14:paraId="3282E209" w14:textId="051A545F" w:rsidR="00DF465E" w:rsidRPr="007E292F" w:rsidRDefault="00DF465E" w:rsidP="00DF465E">
            <w:pPr>
              <w:pStyle w:val="TF-TEXTO-QUADRO"/>
              <w:jc w:val="both"/>
              <w:rPr>
                <w:rStyle w:val="TF-COURIER10"/>
                <w:rFonts w:ascii="Times New Roman" w:hAnsi="Times New Roman"/>
              </w:rPr>
            </w:pPr>
            <w:r w:rsidRPr="00B24F97">
              <w:rPr>
                <w:sz w:val="20"/>
              </w:rPr>
              <w:t>As mensagens de feedback foram suficientes para entender o resultado das ações?</w:t>
            </w:r>
          </w:p>
        </w:tc>
      </w:tr>
      <w:tr w:rsidR="00DF465E" w:rsidRPr="007E292F" w14:paraId="01E6B032" w14:textId="77777777" w:rsidTr="00C37022">
        <w:trPr>
          <w:jc w:val="center"/>
        </w:trPr>
        <w:tc>
          <w:tcPr>
            <w:tcW w:w="562" w:type="dxa"/>
            <w:vMerge w:val="restart"/>
            <w:tcBorders>
              <w:top w:val="single" w:sz="4" w:space="0" w:color="auto"/>
              <w:left w:val="single" w:sz="4" w:space="0" w:color="auto"/>
              <w:right w:val="single" w:sz="4" w:space="0" w:color="auto"/>
            </w:tcBorders>
            <w:vAlign w:val="center"/>
          </w:tcPr>
          <w:p w14:paraId="4EEA447C" w14:textId="619C4AEB" w:rsidR="00DF465E" w:rsidRPr="007E292F" w:rsidRDefault="00DF465E" w:rsidP="00DF465E">
            <w:pPr>
              <w:pStyle w:val="TF-TEXTO"/>
              <w:ind w:firstLine="0"/>
              <w:jc w:val="center"/>
              <w:rPr>
                <w:rStyle w:val="TF-COURIER10"/>
                <w:rFonts w:ascii="Times New Roman" w:hAnsi="Times New Roman"/>
              </w:rPr>
            </w:pPr>
            <w:r>
              <w:rPr>
                <w:rStyle w:val="TF-COURIER10"/>
                <w:rFonts w:ascii="Times New Roman" w:hAnsi="Times New Roman"/>
              </w:rPr>
              <w:t>H</w:t>
            </w:r>
            <w:r w:rsidRPr="007E292F">
              <w:rPr>
                <w:rStyle w:val="TF-COURIER10"/>
                <w:rFonts w:ascii="Times New Roman" w:hAnsi="Times New Roman"/>
              </w:rPr>
              <w:t>7</w:t>
            </w:r>
          </w:p>
        </w:tc>
        <w:tc>
          <w:tcPr>
            <w:tcW w:w="567" w:type="dxa"/>
            <w:tcBorders>
              <w:top w:val="single" w:sz="4" w:space="0" w:color="auto"/>
              <w:left w:val="single" w:sz="4" w:space="0" w:color="auto"/>
              <w:bottom w:val="single" w:sz="4" w:space="0" w:color="auto"/>
              <w:right w:val="single" w:sz="4" w:space="0" w:color="auto"/>
            </w:tcBorders>
            <w:vAlign w:val="center"/>
          </w:tcPr>
          <w:p w14:paraId="0C521C4C" w14:textId="2CC7A359" w:rsidR="00DF465E" w:rsidRPr="007E292F" w:rsidRDefault="00DF465E" w:rsidP="00DF465E">
            <w:pPr>
              <w:pStyle w:val="TF-TEXTO-QUADRO"/>
              <w:jc w:val="center"/>
              <w:rPr>
                <w:rStyle w:val="TF-COURIER10"/>
                <w:rFonts w:ascii="Times New Roman" w:hAnsi="Times New Roman"/>
              </w:rPr>
            </w:pPr>
            <w:r w:rsidRPr="007E292F">
              <w:rPr>
                <w:rStyle w:val="TF-COURIER10"/>
                <w:rFonts w:ascii="Times New Roman" w:hAnsi="Times New Roman"/>
              </w:rPr>
              <w:t>P</w:t>
            </w:r>
            <w:r>
              <w:rPr>
                <w:rStyle w:val="TF-COURIER10"/>
                <w:rFonts w:ascii="Times New Roman" w:hAnsi="Times New Roman"/>
              </w:rPr>
              <w:t>10</w:t>
            </w:r>
          </w:p>
        </w:tc>
        <w:tc>
          <w:tcPr>
            <w:tcW w:w="7938" w:type="dxa"/>
            <w:tcBorders>
              <w:top w:val="single" w:sz="4" w:space="0" w:color="auto"/>
              <w:left w:val="single" w:sz="4" w:space="0" w:color="auto"/>
              <w:bottom w:val="single" w:sz="4" w:space="0" w:color="auto"/>
              <w:right w:val="single" w:sz="4" w:space="0" w:color="auto"/>
            </w:tcBorders>
            <w:vAlign w:val="center"/>
          </w:tcPr>
          <w:p w14:paraId="45143B84" w14:textId="26BBF713" w:rsidR="00DF465E" w:rsidRPr="007E292F" w:rsidRDefault="00DF465E" w:rsidP="00DF465E">
            <w:pPr>
              <w:pStyle w:val="TF-TEXTO-QUADRO"/>
              <w:jc w:val="both"/>
              <w:rPr>
                <w:rStyle w:val="TF-COURIER10"/>
                <w:rFonts w:ascii="Times New Roman" w:hAnsi="Times New Roman"/>
              </w:rPr>
            </w:pPr>
            <w:r w:rsidRPr="00B24F97">
              <w:rPr>
                <w:sz w:val="20"/>
              </w:rPr>
              <w:t>A aplicação motivou você a registrar mais ocorrências?</w:t>
            </w:r>
          </w:p>
        </w:tc>
      </w:tr>
      <w:tr w:rsidR="00DF465E" w:rsidRPr="007E292F" w14:paraId="3F20F5F7" w14:textId="77777777" w:rsidTr="00C37022">
        <w:trPr>
          <w:jc w:val="center"/>
        </w:trPr>
        <w:tc>
          <w:tcPr>
            <w:tcW w:w="562" w:type="dxa"/>
            <w:vMerge/>
            <w:tcBorders>
              <w:left w:val="single" w:sz="4" w:space="0" w:color="auto"/>
              <w:right w:val="single" w:sz="4" w:space="0" w:color="auto"/>
            </w:tcBorders>
            <w:vAlign w:val="center"/>
          </w:tcPr>
          <w:p w14:paraId="591F14E4" w14:textId="77777777" w:rsidR="00DF465E" w:rsidRPr="007E292F" w:rsidRDefault="00DF465E" w:rsidP="00DF465E">
            <w:pPr>
              <w:pStyle w:val="TF-TEXTO"/>
              <w:jc w:val="center"/>
              <w:rPr>
                <w:rStyle w:val="TF-COURIER10"/>
                <w:rFonts w:ascii="Times New Roman" w:hAnsi="Times New Roman"/>
              </w:rPr>
            </w:pPr>
          </w:p>
        </w:tc>
        <w:tc>
          <w:tcPr>
            <w:tcW w:w="567" w:type="dxa"/>
            <w:tcBorders>
              <w:top w:val="single" w:sz="4" w:space="0" w:color="auto"/>
              <w:left w:val="single" w:sz="4" w:space="0" w:color="auto"/>
              <w:bottom w:val="single" w:sz="4" w:space="0" w:color="auto"/>
              <w:right w:val="single" w:sz="4" w:space="0" w:color="auto"/>
            </w:tcBorders>
            <w:vAlign w:val="center"/>
          </w:tcPr>
          <w:p w14:paraId="187166F1" w14:textId="5B872F37" w:rsidR="00DF465E" w:rsidRPr="007E292F" w:rsidRDefault="00DF465E" w:rsidP="00DF465E">
            <w:pPr>
              <w:pStyle w:val="TF-TEXTO-QUADRO"/>
              <w:jc w:val="center"/>
              <w:rPr>
                <w:rStyle w:val="TF-COURIER10"/>
                <w:rFonts w:ascii="Times New Roman" w:hAnsi="Times New Roman"/>
              </w:rPr>
            </w:pPr>
            <w:r>
              <w:rPr>
                <w:rStyle w:val="TF-COURIER10"/>
                <w:rFonts w:ascii="Times New Roman" w:hAnsi="Times New Roman"/>
              </w:rPr>
              <w:t>P9</w:t>
            </w:r>
          </w:p>
        </w:tc>
        <w:tc>
          <w:tcPr>
            <w:tcW w:w="7938" w:type="dxa"/>
            <w:tcBorders>
              <w:top w:val="single" w:sz="4" w:space="0" w:color="auto"/>
              <w:left w:val="single" w:sz="4" w:space="0" w:color="auto"/>
              <w:bottom w:val="single" w:sz="4" w:space="0" w:color="auto"/>
              <w:right w:val="single" w:sz="4" w:space="0" w:color="auto"/>
            </w:tcBorders>
            <w:vAlign w:val="center"/>
          </w:tcPr>
          <w:p w14:paraId="5186E58B" w14:textId="1127EA94" w:rsidR="00DF465E" w:rsidRPr="00B24F97" w:rsidRDefault="001A561A" w:rsidP="00DF465E">
            <w:pPr>
              <w:pStyle w:val="TF-TEXTO-QUADRO"/>
              <w:jc w:val="both"/>
              <w:rPr>
                <w:sz w:val="20"/>
              </w:rPr>
            </w:pPr>
            <w:r w:rsidRPr="001A561A">
              <w:rPr>
                <w:sz w:val="20"/>
              </w:rPr>
              <w:t>Os mecanismos de incentivos NÃO foram claros para você enquanto utilizava a aplicação?</w:t>
            </w:r>
          </w:p>
        </w:tc>
      </w:tr>
      <w:tr w:rsidR="00DF465E" w:rsidRPr="007E292F" w14:paraId="69C66E2E" w14:textId="77777777" w:rsidTr="00C37022">
        <w:trPr>
          <w:jc w:val="center"/>
        </w:trPr>
        <w:tc>
          <w:tcPr>
            <w:tcW w:w="562" w:type="dxa"/>
            <w:vMerge/>
            <w:tcBorders>
              <w:left w:val="single" w:sz="4" w:space="0" w:color="auto"/>
              <w:right w:val="single" w:sz="4" w:space="0" w:color="auto"/>
            </w:tcBorders>
            <w:vAlign w:val="center"/>
          </w:tcPr>
          <w:p w14:paraId="0A02168E" w14:textId="77777777" w:rsidR="00DF465E" w:rsidRPr="007E292F" w:rsidRDefault="00DF465E" w:rsidP="00DF465E">
            <w:pPr>
              <w:pStyle w:val="TF-TEXTO"/>
              <w:jc w:val="center"/>
              <w:rPr>
                <w:rStyle w:val="TF-COURIER10"/>
                <w:rFonts w:ascii="Times New Roman" w:hAnsi="Times New Roman"/>
              </w:rPr>
            </w:pPr>
          </w:p>
        </w:tc>
        <w:tc>
          <w:tcPr>
            <w:tcW w:w="567" w:type="dxa"/>
            <w:tcBorders>
              <w:top w:val="single" w:sz="4" w:space="0" w:color="auto"/>
              <w:left w:val="single" w:sz="4" w:space="0" w:color="auto"/>
              <w:bottom w:val="single" w:sz="4" w:space="0" w:color="auto"/>
              <w:right w:val="single" w:sz="4" w:space="0" w:color="auto"/>
            </w:tcBorders>
            <w:vAlign w:val="center"/>
          </w:tcPr>
          <w:p w14:paraId="0D27F565" w14:textId="7F2EBBC4" w:rsidR="00DF465E" w:rsidRPr="007E292F" w:rsidRDefault="00DF465E" w:rsidP="00DF465E">
            <w:pPr>
              <w:pStyle w:val="TF-TEXTO-QUADRO"/>
              <w:jc w:val="center"/>
              <w:rPr>
                <w:rStyle w:val="TF-COURIER10"/>
                <w:rFonts w:ascii="Times New Roman" w:hAnsi="Times New Roman"/>
              </w:rPr>
            </w:pPr>
            <w:r w:rsidRPr="007E292F">
              <w:rPr>
                <w:rStyle w:val="TF-COURIER10"/>
                <w:rFonts w:ascii="Times New Roman" w:hAnsi="Times New Roman"/>
              </w:rPr>
              <w:t>P</w:t>
            </w:r>
            <w:r>
              <w:rPr>
                <w:rStyle w:val="TF-COURIER10"/>
                <w:rFonts w:ascii="Times New Roman" w:hAnsi="Times New Roman"/>
              </w:rPr>
              <w:t>11</w:t>
            </w:r>
          </w:p>
        </w:tc>
        <w:tc>
          <w:tcPr>
            <w:tcW w:w="7938" w:type="dxa"/>
            <w:tcBorders>
              <w:top w:val="single" w:sz="4" w:space="0" w:color="auto"/>
              <w:left w:val="single" w:sz="4" w:space="0" w:color="auto"/>
              <w:bottom w:val="single" w:sz="4" w:space="0" w:color="auto"/>
              <w:right w:val="single" w:sz="4" w:space="0" w:color="auto"/>
            </w:tcBorders>
            <w:vAlign w:val="center"/>
          </w:tcPr>
          <w:p w14:paraId="50FDE9D0" w14:textId="5C03963F" w:rsidR="00DF465E" w:rsidRPr="007E292F" w:rsidRDefault="00DF465E" w:rsidP="00DF465E">
            <w:pPr>
              <w:pStyle w:val="TF-TEXTO-QUADRO"/>
              <w:jc w:val="both"/>
              <w:rPr>
                <w:rStyle w:val="TF-COURIER10"/>
                <w:rFonts w:ascii="Times New Roman" w:hAnsi="Times New Roman"/>
              </w:rPr>
            </w:pPr>
            <w:r w:rsidRPr="00B24F97">
              <w:rPr>
                <w:sz w:val="20"/>
              </w:rPr>
              <w:t>Você acredita que a aplicação valoriza adequadamente a participação dos usuários?</w:t>
            </w:r>
          </w:p>
        </w:tc>
      </w:tr>
      <w:tr w:rsidR="00DF465E" w:rsidRPr="007E292F" w14:paraId="6CD98792" w14:textId="77777777" w:rsidTr="00C37022">
        <w:trPr>
          <w:jc w:val="center"/>
        </w:trPr>
        <w:tc>
          <w:tcPr>
            <w:tcW w:w="562" w:type="dxa"/>
            <w:vMerge/>
            <w:tcBorders>
              <w:left w:val="single" w:sz="4" w:space="0" w:color="auto"/>
              <w:right w:val="single" w:sz="4" w:space="0" w:color="auto"/>
            </w:tcBorders>
            <w:vAlign w:val="center"/>
          </w:tcPr>
          <w:p w14:paraId="7C7DDBE2" w14:textId="77777777" w:rsidR="00DF465E" w:rsidRPr="007E292F" w:rsidRDefault="00DF465E" w:rsidP="00DF465E">
            <w:pPr>
              <w:pStyle w:val="TF-TEXTO"/>
              <w:jc w:val="center"/>
              <w:rPr>
                <w:rStyle w:val="TF-COURIER10"/>
                <w:rFonts w:ascii="Times New Roman" w:hAnsi="Times New Roman"/>
              </w:rPr>
            </w:pPr>
          </w:p>
        </w:tc>
        <w:tc>
          <w:tcPr>
            <w:tcW w:w="567" w:type="dxa"/>
            <w:tcBorders>
              <w:top w:val="single" w:sz="4" w:space="0" w:color="auto"/>
              <w:left w:val="single" w:sz="4" w:space="0" w:color="auto"/>
              <w:bottom w:val="single" w:sz="4" w:space="0" w:color="auto"/>
              <w:right w:val="single" w:sz="4" w:space="0" w:color="auto"/>
            </w:tcBorders>
            <w:vAlign w:val="center"/>
          </w:tcPr>
          <w:p w14:paraId="03697301" w14:textId="02E072A3" w:rsidR="00DF465E" w:rsidRPr="007E292F" w:rsidRDefault="00DF465E" w:rsidP="00DF465E">
            <w:pPr>
              <w:pStyle w:val="TF-TEXTO-QUADRO"/>
              <w:jc w:val="center"/>
              <w:rPr>
                <w:rStyle w:val="TF-COURIER10"/>
                <w:rFonts w:ascii="Times New Roman" w:hAnsi="Times New Roman"/>
              </w:rPr>
            </w:pPr>
            <w:r w:rsidRPr="007E292F">
              <w:rPr>
                <w:rStyle w:val="TF-COURIER10"/>
                <w:rFonts w:ascii="Times New Roman" w:hAnsi="Times New Roman"/>
              </w:rPr>
              <w:t>P</w:t>
            </w:r>
            <w:r>
              <w:rPr>
                <w:rStyle w:val="TF-COURIER10"/>
                <w:rFonts w:ascii="Times New Roman" w:hAnsi="Times New Roman"/>
              </w:rPr>
              <w:t>23</w:t>
            </w:r>
          </w:p>
        </w:tc>
        <w:tc>
          <w:tcPr>
            <w:tcW w:w="7938" w:type="dxa"/>
            <w:tcBorders>
              <w:top w:val="single" w:sz="4" w:space="0" w:color="auto"/>
              <w:left w:val="single" w:sz="4" w:space="0" w:color="auto"/>
              <w:bottom w:val="single" w:sz="4" w:space="0" w:color="auto"/>
              <w:right w:val="single" w:sz="4" w:space="0" w:color="auto"/>
            </w:tcBorders>
            <w:vAlign w:val="center"/>
          </w:tcPr>
          <w:p w14:paraId="7F6D9140" w14:textId="629FAC0D" w:rsidR="00DF465E" w:rsidRPr="007E292F" w:rsidRDefault="00DF465E" w:rsidP="00DF465E">
            <w:pPr>
              <w:pStyle w:val="TF-TEXTO-QUADRO"/>
              <w:jc w:val="both"/>
              <w:rPr>
                <w:rStyle w:val="TF-COURIER10"/>
                <w:rFonts w:ascii="Times New Roman" w:hAnsi="Times New Roman"/>
              </w:rPr>
            </w:pPr>
            <w:r w:rsidRPr="00B24F97">
              <w:rPr>
                <w:rStyle w:val="TF-COURIER10"/>
                <w:rFonts w:ascii="Times New Roman" w:hAnsi="Times New Roman"/>
              </w:rPr>
              <w:t>Você encontrou facilidade para aprender a utilizar a aplicação mesmo sem instruções externas?</w:t>
            </w:r>
          </w:p>
        </w:tc>
      </w:tr>
      <w:tr w:rsidR="00DF465E" w:rsidRPr="007E292F" w14:paraId="3630CD08" w14:textId="77777777" w:rsidTr="00C37022">
        <w:trPr>
          <w:trHeight w:val="96"/>
          <w:jc w:val="center"/>
        </w:trPr>
        <w:tc>
          <w:tcPr>
            <w:tcW w:w="562" w:type="dxa"/>
            <w:vMerge w:val="restart"/>
            <w:tcBorders>
              <w:top w:val="single" w:sz="4" w:space="0" w:color="auto"/>
              <w:left w:val="single" w:sz="4" w:space="0" w:color="auto"/>
              <w:right w:val="single" w:sz="4" w:space="0" w:color="auto"/>
            </w:tcBorders>
            <w:vAlign w:val="center"/>
          </w:tcPr>
          <w:p w14:paraId="0AF96288" w14:textId="77777777" w:rsidR="00DF465E" w:rsidRDefault="00DF465E" w:rsidP="00DF465E">
            <w:pPr>
              <w:pStyle w:val="TF-TEXTO"/>
              <w:ind w:firstLine="0"/>
              <w:jc w:val="center"/>
              <w:rPr>
                <w:rStyle w:val="TF-COURIER10"/>
                <w:rFonts w:ascii="Times New Roman" w:hAnsi="Times New Roman"/>
              </w:rPr>
            </w:pPr>
          </w:p>
          <w:p w14:paraId="2EF766C7" w14:textId="1E42FD3A" w:rsidR="00DF465E" w:rsidRPr="007E292F" w:rsidRDefault="00DF465E" w:rsidP="00DF465E">
            <w:pPr>
              <w:pStyle w:val="TF-TEXTO"/>
              <w:ind w:firstLine="0"/>
              <w:jc w:val="center"/>
              <w:rPr>
                <w:rStyle w:val="TF-COURIER10"/>
                <w:rFonts w:ascii="Times New Roman" w:hAnsi="Times New Roman"/>
              </w:rPr>
            </w:pPr>
            <w:r>
              <w:rPr>
                <w:rStyle w:val="TF-COURIER10"/>
                <w:rFonts w:ascii="Times New Roman" w:hAnsi="Times New Roman"/>
              </w:rPr>
              <w:t>H</w:t>
            </w:r>
            <w:r w:rsidRPr="007E292F">
              <w:rPr>
                <w:rStyle w:val="TF-COURIER10"/>
                <w:rFonts w:ascii="Times New Roman" w:hAnsi="Times New Roman"/>
              </w:rPr>
              <w:t>8</w:t>
            </w:r>
          </w:p>
        </w:tc>
        <w:tc>
          <w:tcPr>
            <w:tcW w:w="567" w:type="dxa"/>
            <w:tcBorders>
              <w:top w:val="single" w:sz="4" w:space="0" w:color="auto"/>
              <w:left w:val="single" w:sz="4" w:space="0" w:color="auto"/>
              <w:bottom w:val="single" w:sz="4" w:space="0" w:color="auto"/>
              <w:right w:val="single" w:sz="4" w:space="0" w:color="auto"/>
            </w:tcBorders>
            <w:vAlign w:val="center"/>
          </w:tcPr>
          <w:p w14:paraId="642EB3C3" w14:textId="0017CAD9" w:rsidR="00DF465E" w:rsidRPr="007E292F" w:rsidRDefault="00DF465E" w:rsidP="00DF465E">
            <w:pPr>
              <w:pStyle w:val="TF-TEXTO-QUADRO"/>
              <w:jc w:val="center"/>
              <w:rPr>
                <w:rStyle w:val="TF-COURIER10"/>
                <w:rFonts w:ascii="Times New Roman" w:hAnsi="Times New Roman"/>
              </w:rPr>
            </w:pPr>
            <w:r w:rsidRPr="007E292F">
              <w:rPr>
                <w:rStyle w:val="TF-COURIER10"/>
                <w:rFonts w:ascii="Times New Roman" w:hAnsi="Times New Roman"/>
              </w:rPr>
              <w:t>P</w:t>
            </w:r>
            <w:r>
              <w:rPr>
                <w:rStyle w:val="TF-COURIER10"/>
                <w:rFonts w:ascii="Times New Roman" w:hAnsi="Times New Roman"/>
              </w:rPr>
              <w:t>18</w:t>
            </w:r>
          </w:p>
        </w:tc>
        <w:tc>
          <w:tcPr>
            <w:tcW w:w="7938" w:type="dxa"/>
            <w:tcBorders>
              <w:top w:val="single" w:sz="4" w:space="0" w:color="auto"/>
              <w:left w:val="single" w:sz="4" w:space="0" w:color="auto"/>
              <w:bottom w:val="single" w:sz="4" w:space="0" w:color="auto"/>
              <w:right w:val="single" w:sz="4" w:space="0" w:color="auto"/>
            </w:tcBorders>
            <w:vAlign w:val="center"/>
          </w:tcPr>
          <w:p w14:paraId="6EB32703" w14:textId="5AA6591C" w:rsidR="00DF465E" w:rsidRPr="007E292F" w:rsidRDefault="00DF465E" w:rsidP="00DF465E">
            <w:pPr>
              <w:pStyle w:val="TF-TEXTO-QUADRO"/>
              <w:jc w:val="both"/>
              <w:rPr>
                <w:rStyle w:val="TF-COURIER10"/>
                <w:rFonts w:ascii="Times New Roman" w:hAnsi="Times New Roman"/>
              </w:rPr>
            </w:pPr>
            <w:r w:rsidRPr="00AA0B24">
              <w:rPr>
                <w:sz w:val="20"/>
              </w:rPr>
              <w:t>Os ícones e botões representavam claramente as ações da aplicação?</w:t>
            </w:r>
          </w:p>
        </w:tc>
      </w:tr>
      <w:tr w:rsidR="00DF465E" w:rsidRPr="007E292F" w14:paraId="197436FF" w14:textId="77777777" w:rsidTr="0068296F">
        <w:trPr>
          <w:jc w:val="center"/>
        </w:trPr>
        <w:tc>
          <w:tcPr>
            <w:tcW w:w="562" w:type="dxa"/>
            <w:vMerge/>
            <w:tcBorders>
              <w:left w:val="single" w:sz="4" w:space="0" w:color="auto"/>
              <w:bottom w:val="nil"/>
              <w:right w:val="single" w:sz="4" w:space="0" w:color="auto"/>
            </w:tcBorders>
            <w:vAlign w:val="center"/>
          </w:tcPr>
          <w:p w14:paraId="09367018" w14:textId="77777777" w:rsidR="00DF465E" w:rsidRPr="007E292F" w:rsidRDefault="00DF465E" w:rsidP="00DF465E">
            <w:pPr>
              <w:pStyle w:val="TF-TEXTO"/>
              <w:jc w:val="center"/>
              <w:rPr>
                <w:rStyle w:val="TF-COURIER10"/>
                <w:rFonts w:ascii="Times New Roman" w:hAnsi="Times New Roman"/>
              </w:rPr>
            </w:pPr>
          </w:p>
        </w:tc>
        <w:tc>
          <w:tcPr>
            <w:tcW w:w="567" w:type="dxa"/>
            <w:tcBorders>
              <w:top w:val="single" w:sz="4" w:space="0" w:color="auto"/>
              <w:left w:val="single" w:sz="4" w:space="0" w:color="auto"/>
              <w:bottom w:val="single" w:sz="4" w:space="0" w:color="auto"/>
              <w:right w:val="single" w:sz="4" w:space="0" w:color="auto"/>
            </w:tcBorders>
            <w:vAlign w:val="center"/>
          </w:tcPr>
          <w:p w14:paraId="08770770" w14:textId="57E241A2" w:rsidR="00DF465E" w:rsidRPr="007E292F" w:rsidRDefault="00DF465E" w:rsidP="00DF465E">
            <w:pPr>
              <w:pStyle w:val="TF-TEXTO-QUADRO"/>
              <w:jc w:val="center"/>
              <w:rPr>
                <w:rStyle w:val="TF-COURIER10"/>
                <w:rFonts w:ascii="Times New Roman" w:hAnsi="Times New Roman"/>
              </w:rPr>
            </w:pPr>
            <w:r w:rsidRPr="007E292F">
              <w:rPr>
                <w:rStyle w:val="TF-COURIER10"/>
                <w:rFonts w:ascii="Times New Roman" w:hAnsi="Times New Roman"/>
              </w:rPr>
              <w:t>P</w:t>
            </w:r>
            <w:r>
              <w:rPr>
                <w:rStyle w:val="TF-COURIER10"/>
                <w:rFonts w:ascii="Times New Roman" w:hAnsi="Times New Roman"/>
              </w:rPr>
              <w:t>34</w:t>
            </w:r>
          </w:p>
        </w:tc>
        <w:tc>
          <w:tcPr>
            <w:tcW w:w="7938" w:type="dxa"/>
            <w:tcBorders>
              <w:top w:val="single" w:sz="4" w:space="0" w:color="auto"/>
              <w:left w:val="single" w:sz="4" w:space="0" w:color="auto"/>
              <w:bottom w:val="single" w:sz="4" w:space="0" w:color="auto"/>
              <w:right w:val="single" w:sz="4" w:space="0" w:color="auto"/>
            </w:tcBorders>
            <w:vAlign w:val="center"/>
          </w:tcPr>
          <w:p w14:paraId="59650870" w14:textId="7BCA82F4" w:rsidR="00DF465E" w:rsidRPr="007E292F" w:rsidRDefault="00DF465E" w:rsidP="00DF465E">
            <w:pPr>
              <w:pStyle w:val="TF-TEXTO-QUADRO"/>
              <w:jc w:val="both"/>
              <w:rPr>
                <w:rStyle w:val="TF-COURIER10"/>
                <w:rFonts w:ascii="Times New Roman" w:hAnsi="Times New Roman"/>
              </w:rPr>
            </w:pPr>
            <w:r w:rsidRPr="00AA0B24">
              <w:rPr>
                <w:sz w:val="20"/>
              </w:rPr>
              <w:t>As informações exibidas nas telas eram apenas as necessárias para realizar cada tarefa?</w:t>
            </w:r>
          </w:p>
        </w:tc>
      </w:tr>
      <w:tr w:rsidR="00DF465E" w:rsidRPr="007E292F" w14:paraId="045D917A" w14:textId="77777777" w:rsidTr="00C37022">
        <w:trPr>
          <w:jc w:val="center"/>
        </w:trPr>
        <w:tc>
          <w:tcPr>
            <w:tcW w:w="562" w:type="dxa"/>
            <w:vMerge w:val="restart"/>
            <w:tcBorders>
              <w:top w:val="single" w:sz="4" w:space="0" w:color="auto"/>
              <w:left w:val="single" w:sz="4" w:space="0" w:color="auto"/>
              <w:right w:val="single" w:sz="4" w:space="0" w:color="auto"/>
            </w:tcBorders>
            <w:vAlign w:val="center"/>
          </w:tcPr>
          <w:p w14:paraId="7E25C941" w14:textId="5C299C1D" w:rsidR="00DF465E" w:rsidRPr="007E292F" w:rsidRDefault="00DF465E" w:rsidP="00DF465E">
            <w:pPr>
              <w:pStyle w:val="TF-TEXTO"/>
              <w:ind w:firstLine="0"/>
              <w:jc w:val="center"/>
              <w:rPr>
                <w:rStyle w:val="TF-COURIER10"/>
                <w:rFonts w:ascii="Times New Roman" w:hAnsi="Times New Roman"/>
              </w:rPr>
            </w:pPr>
            <w:r>
              <w:rPr>
                <w:rStyle w:val="TF-COURIER10"/>
                <w:rFonts w:ascii="Times New Roman" w:hAnsi="Times New Roman"/>
              </w:rPr>
              <w:t>H</w:t>
            </w:r>
            <w:r w:rsidRPr="007E292F">
              <w:rPr>
                <w:rStyle w:val="TF-COURIER10"/>
                <w:rFonts w:ascii="Times New Roman" w:hAnsi="Times New Roman"/>
              </w:rPr>
              <w:t>9</w:t>
            </w:r>
          </w:p>
        </w:tc>
        <w:tc>
          <w:tcPr>
            <w:tcW w:w="567" w:type="dxa"/>
            <w:tcBorders>
              <w:top w:val="single" w:sz="4" w:space="0" w:color="auto"/>
              <w:left w:val="single" w:sz="4" w:space="0" w:color="auto"/>
              <w:bottom w:val="single" w:sz="4" w:space="0" w:color="auto"/>
              <w:right w:val="single" w:sz="4" w:space="0" w:color="auto"/>
            </w:tcBorders>
            <w:vAlign w:val="center"/>
          </w:tcPr>
          <w:p w14:paraId="0AA6CAE9" w14:textId="7E4168A3" w:rsidR="00DF465E" w:rsidRPr="007E292F" w:rsidRDefault="00DF465E" w:rsidP="00DF465E">
            <w:pPr>
              <w:pStyle w:val="TF-TEXTO-QUADRO"/>
              <w:jc w:val="center"/>
              <w:rPr>
                <w:rStyle w:val="TF-COURIER10"/>
                <w:rFonts w:ascii="Times New Roman" w:hAnsi="Times New Roman"/>
              </w:rPr>
            </w:pPr>
            <w:r w:rsidRPr="007E292F">
              <w:rPr>
                <w:rStyle w:val="TF-COURIER10"/>
                <w:rFonts w:ascii="Times New Roman" w:hAnsi="Times New Roman"/>
              </w:rPr>
              <w:t>P</w:t>
            </w:r>
            <w:r>
              <w:rPr>
                <w:rStyle w:val="TF-COURIER10"/>
                <w:rFonts w:ascii="Times New Roman" w:hAnsi="Times New Roman"/>
              </w:rPr>
              <w:t>4</w:t>
            </w:r>
          </w:p>
        </w:tc>
        <w:tc>
          <w:tcPr>
            <w:tcW w:w="7938" w:type="dxa"/>
            <w:tcBorders>
              <w:top w:val="single" w:sz="4" w:space="0" w:color="auto"/>
              <w:left w:val="single" w:sz="4" w:space="0" w:color="auto"/>
              <w:bottom w:val="single" w:sz="4" w:space="0" w:color="auto"/>
              <w:right w:val="single" w:sz="4" w:space="0" w:color="auto"/>
            </w:tcBorders>
            <w:vAlign w:val="center"/>
          </w:tcPr>
          <w:p w14:paraId="3BC30FB5" w14:textId="491E999D" w:rsidR="00DF465E" w:rsidRPr="007E292F" w:rsidRDefault="00DF465E" w:rsidP="00DF465E">
            <w:pPr>
              <w:pStyle w:val="TF-TEXTO-QUADRO"/>
              <w:jc w:val="both"/>
              <w:rPr>
                <w:rStyle w:val="TF-COURIER10"/>
                <w:rFonts w:ascii="Times New Roman" w:hAnsi="Times New Roman"/>
              </w:rPr>
            </w:pPr>
            <w:r w:rsidRPr="00AA0B24">
              <w:rPr>
                <w:sz w:val="20"/>
              </w:rPr>
              <w:t>Houve dificuldade técnica ou visual ao tentar relatar um desastre ou anexar evidências?</w:t>
            </w:r>
          </w:p>
        </w:tc>
      </w:tr>
      <w:tr w:rsidR="00DF465E" w:rsidRPr="007E292F" w14:paraId="19514AF1" w14:textId="77777777" w:rsidTr="00C37022">
        <w:trPr>
          <w:jc w:val="center"/>
        </w:trPr>
        <w:tc>
          <w:tcPr>
            <w:tcW w:w="562" w:type="dxa"/>
            <w:vMerge/>
            <w:tcBorders>
              <w:top w:val="single" w:sz="4" w:space="0" w:color="auto"/>
              <w:left w:val="single" w:sz="4" w:space="0" w:color="auto"/>
              <w:right w:val="single" w:sz="4" w:space="0" w:color="auto"/>
            </w:tcBorders>
            <w:vAlign w:val="center"/>
          </w:tcPr>
          <w:p w14:paraId="60F4A432" w14:textId="77777777" w:rsidR="00DF465E" w:rsidRPr="007E292F" w:rsidRDefault="00DF465E" w:rsidP="00DF465E">
            <w:pPr>
              <w:pStyle w:val="TF-TEXTO"/>
              <w:jc w:val="center"/>
              <w:rPr>
                <w:rStyle w:val="TF-COURIER10"/>
                <w:rFonts w:ascii="Times New Roman" w:hAnsi="Times New Roman"/>
              </w:rPr>
            </w:pPr>
          </w:p>
        </w:tc>
        <w:tc>
          <w:tcPr>
            <w:tcW w:w="567" w:type="dxa"/>
            <w:tcBorders>
              <w:top w:val="single" w:sz="4" w:space="0" w:color="auto"/>
              <w:left w:val="single" w:sz="4" w:space="0" w:color="auto"/>
              <w:bottom w:val="single" w:sz="4" w:space="0" w:color="auto"/>
              <w:right w:val="single" w:sz="4" w:space="0" w:color="auto"/>
            </w:tcBorders>
            <w:vAlign w:val="center"/>
          </w:tcPr>
          <w:p w14:paraId="244C05DB" w14:textId="3FBE9E9E" w:rsidR="00DF465E" w:rsidRPr="007E292F" w:rsidRDefault="00DF465E" w:rsidP="00DF465E">
            <w:pPr>
              <w:pStyle w:val="TF-TEXTO-QUADRO"/>
              <w:jc w:val="center"/>
              <w:rPr>
                <w:rStyle w:val="TF-COURIER10"/>
                <w:rFonts w:ascii="Times New Roman" w:hAnsi="Times New Roman"/>
              </w:rPr>
            </w:pPr>
            <w:r>
              <w:rPr>
                <w:rStyle w:val="TF-COURIER10"/>
                <w:rFonts w:ascii="Times New Roman" w:hAnsi="Times New Roman"/>
              </w:rPr>
              <w:t>P36</w:t>
            </w:r>
          </w:p>
        </w:tc>
        <w:tc>
          <w:tcPr>
            <w:tcW w:w="7938" w:type="dxa"/>
            <w:tcBorders>
              <w:top w:val="single" w:sz="4" w:space="0" w:color="auto"/>
              <w:left w:val="single" w:sz="4" w:space="0" w:color="auto"/>
              <w:bottom w:val="single" w:sz="4" w:space="0" w:color="auto"/>
              <w:right w:val="single" w:sz="4" w:space="0" w:color="auto"/>
            </w:tcBorders>
            <w:vAlign w:val="center"/>
          </w:tcPr>
          <w:p w14:paraId="1389676C" w14:textId="5A0DCE8E" w:rsidR="00DF465E" w:rsidRPr="00AA0B24" w:rsidRDefault="00DF465E" w:rsidP="00DF465E">
            <w:pPr>
              <w:pStyle w:val="TF-TEXTO-QUADRO"/>
              <w:jc w:val="both"/>
              <w:rPr>
                <w:sz w:val="20"/>
              </w:rPr>
            </w:pPr>
            <w:r w:rsidRPr="007E49E2">
              <w:rPr>
                <w:sz w:val="20"/>
              </w:rPr>
              <w:t>Houve mensagens confusas ou insuficientes que deixaram dúvida sobre como proceder?</w:t>
            </w:r>
          </w:p>
        </w:tc>
      </w:tr>
      <w:tr w:rsidR="00DF465E" w:rsidRPr="007E292F" w14:paraId="713540F4" w14:textId="77777777" w:rsidTr="00C37022">
        <w:trPr>
          <w:jc w:val="center"/>
        </w:trPr>
        <w:tc>
          <w:tcPr>
            <w:tcW w:w="562" w:type="dxa"/>
            <w:vMerge w:val="restart"/>
            <w:tcBorders>
              <w:top w:val="single" w:sz="4" w:space="0" w:color="auto"/>
              <w:left w:val="single" w:sz="4" w:space="0" w:color="auto"/>
              <w:right w:val="single" w:sz="4" w:space="0" w:color="auto"/>
            </w:tcBorders>
            <w:vAlign w:val="center"/>
          </w:tcPr>
          <w:p w14:paraId="14A29E62" w14:textId="4356E737" w:rsidR="00DF465E" w:rsidRPr="007E292F" w:rsidRDefault="00DF465E" w:rsidP="00DF465E">
            <w:pPr>
              <w:pStyle w:val="TF-TEXTO"/>
              <w:ind w:firstLine="0"/>
              <w:rPr>
                <w:rStyle w:val="TF-COURIER10"/>
                <w:rFonts w:ascii="Times New Roman" w:hAnsi="Times New Roman"/>
              </w:rPr>
            </w:pPr>
            <w:r>
              <w:rPr>
                <w:rStyle w:val="TF-COURIER10"/>
                <w:rFonts w:ascii="Times New Roman" w:hAnsi="Times New Roman"/>
              </w:rPr>
              <w:t>H</w:t>
            </w:r>
            <w:r w:rsidRPr="007E292F">
              <w:rPr>
                <w:rStyle w:val="TF-COURIER10"/>
                <w:rFonts w:ascii="Times New Roman" w:hAnsi="Times New Roman"/>
              </w:rPr>
              <w:t>10</w:t>
            </w:r>
          </w:p>
        </w:tc>
        <w:tc>
          <w:tcPr>
            <w:tcW w:w="567" w:type="dxa"/>
            <w:tcBorders>
              <w:top w:val="single" w:sz="4" w:space="0" w:color="auto"/>
              <w:left w:val="single" w:sz="4" w:space="0" w:color="auto"/>
              <w:bottom w:val="single" w:sz="4" w:space="0" w:color="auto"/>
              <w:right w:val="single" w:sz="4" w:space="0" w:color="auto"/>
            </w:tcBorders>
            <w:vAlign w:val="center"/>
          </w:tcPr>
          <w:p w14:paraId="3DA2DDC2" w14:textId="12446840" w:rsidR="00DF465E" w:rsidRPr="007E292F" w:rsidRDefault="00DF465E" w:rsidP="00DF465E">
            <w:pPr>
              <w:pStyle w:val="TF-TEXTO-QUADRO"/>
              <w:jc w:val="center"/>
              <w:rPr>
                <w:rStyle w:val="TF-COURIER10"/>
                <w:rFonts w:ascii="Times New Roman" w:hAnsi="Times New Roman"/>
              </w:rPr>
            </w:pPr>
            <w:r w:rsidRPr="007E292F">
              <w:rPr>
                <w:rStyle w:val="TF-COURIER10"/>
                <w:rFonts w:ascii="Times New Roman" w:hAnsi="Times New Roman"/>
              </w:rPr>
              <w:t>P</w:t>
            </w:r>
            <w:r>
              <w:rPr>
                <w:rStyle w:val="TF-COURIER10"/>
                <w:rFonts w:ascii="Times New Roman" w:hAnsi="Times New Roman"/>
              </w:rPr>
              <w:t>5</w:t>
            </w:r>
          </w:p>
        </w:tc>
        <w:tc>
          <w:tcPr>
            <w:tcW w:w="7938" w:type="dxa"/>
            <w:tcBorders>
              <w:top w:val="single" w:sz="4" w:space="0" w:color="auto"/>
              <w:left w:val="single" w:sz="4" w:space="0" w:color="auto"/>
              <w:bottom w:val="single" w:sz="4" w:space="0" w:color="auto"/>
              <w:right w:val="single" w:sz="4" w:space="0" w:color="auto"/>
            </w:tcBorders>
            <w:vAlign w:val="center"/>
          </w:tcPr>
          <w:p w14:paraId="2C22323F" w14:textId="7FE0B36A" w:rsidR="00DF465E" w:rsidRPr="007E292F" w:rsidRDefault="00DF465E" w:rsidP="00DF465E">
            <w:pPr>
              <w:pStyle w:val="TF-TEXTO-QUADRO"/>
              <w:jc w:val="both"/>
              <w:rPr>
                <w:rStyle w:val="TF-COURIER10"/>
                <w:rFonts w:ascii="Times New Roman" w:hAnsi="Times New Roman"/>
              </w:rPr>
            </w:pPr>
            <w:r w:rsidRPr="00B67E65">
              <w:rPr>
                <w:sz w:val="20"/>
              </w:rPr>
              <w:t>As análises de gravidade fornecidas pela IA atenderam às expectativas em termos de precisão?</w:t>
            </w:r>
          </w:p>
        </w:tc>
      </w:tr>
      <w:tr w:rsidR="00DF465E" w:rsidRPr="007E292F" w14:paraId="267C2A68" w14:textId="77777777" w:rsidTr="00D57164">
        <w:trPr>
          <w:jc w:val="center"/>
        </w:trPr>
        <w:tc>
          <w:tcPr>
            <w:tcW w:w="562" w:type="dxa"/>
            <w:vMerge/>
            <w:tcBorders>
              <w:left w:val="single" w:sz="4" w:space="0" w:color="auto"/>
              <w:right w:val="single" w:sz="4" w:space="0" w:color="auto"/>
            </w:tcBorders>
            <w:vAlign w:val="center"/>
          </w:tcPr>
          <w:p w14:paraId="2309B5DF" w14:textId="77777777" w:rsidR="00DF465E" w:rsidRPr="007E292F" w:rsidRDefault="00DF465E" w:rsidP="00DF465E">
            <w:pPr>
              <w:pStyle w:val="TF-TEXTO"/>
              <w:jc w:val="center"/>
              <w:rPr>
                <w:rStyle w:val="TF-COURIER10"/>
                <w:rFonts w:ascii="Times New Roman" w:hAnsi="Times New Roman"/>
              </w:rPr>
            </w:pPr>
          </w:p>
        </w:tc>
        <w:tc>
          <w:tcPr>
            <w:tcW w:w="567" w:type="dxa"/>
            <w:tcBorders>
              <w:top w:val="single" w:sz="4" w:space="0" w:color="auto"/>
              <w:left w:val="single" w:sz="4" w:space="0" w:color="auto"/>
              <w:bottom w:val="single" w:sz="4" w:space="0" w:color="auto"/>
              <w:right w:val="single" w:sz="4" w:space="0" w:color="auto"/>
            </w:tcBorders>
            <w:vAlign w:val="center"/>
          </w:tcPr>
          <w:p w14:paraId="4692EEC6" w14:textId="30C4065E" w:rsidR="00DF465E" w:rsidRPr="007E292F" w:rsidRDefault="00DF465E" w:rsidP="00DF465E">
            <w:pPr>
              <w:pStyle w:val="TF-TEXTO-QUADRO"/>
              <w:jc w:val="center"/>
              <w:rPr>
                <w:rStyle w:val="TF-COURIER10"/>
                <w:rFonts w:ascii="Times New Roman" w:hAnsi="Times New Roman"/>
              </w:rPr>
            </w:pPr>
            <w:r w:rsidRPr="007E292F">
              <w:rPr>
                <w:rStyle w:val="TF-COURIER10"/>
                <w:rFonts w:ascii="Times New Roman" w:hAnsi="Times New Roman"/>
              </w:rPr>
              <w:t>P</w:t>
            </w:r>
            <w:r>
              <w:rPr>
                <w:rStyle w:val="TF-COURIER10"/>
                <w:rFonts w:ascii="Times New Roman" w:hAnsi="Times New Roman"/>
              </w:rPr>
              <w:t>6</w:t>
            </w:r>
          </w:p>
        </w:tc>
        <w:tc>
          <w:tcPr>
            <w:tcW w:w="7938" w:type="dxa"/>
            <w:tcBorders>
              <w:top w:val="single" w:sz="4" w:space="0" w:color="auto"/>
              <w:left w:val="single" w:sz="4" w:space="0" w:color="auto"/>
              <w:bottom w:val="single" w:sz="4" w:space="0" w:color="auto"/>
              <w:right w:val="single" w:sz="4" w:space="0" w:color="auto"/>
            </w:tcBorders>
            <w:vAlign w:val="center"/>
          </w:tcPr>
          <w:p w14:paraId="0DDEF5B4" w14:textId="118C634F" w:rsidR="00DF465E" w:rsidRPr="007E292F" w:rsidRDefault="00DF465E" w:rsidP="00DF465E">
            <w:pPr>
              <w:pStyle w:val="TF-TEXTO-QUADRO"/>
              <w:jc w:val="both"/>
              <w:rPr>
                <w:rStyle w:val="TF-COURIER10"/>
                <w:rFonts w:ascii="Times New Roman" w:hAnsi="Times New Roman"/>
              </w:rPr>
            </w:pPr>
            <w:r w:rsidRPr="00B67E65">
              <w:rPr>
                <w:rStyle w:val="TF-COURIER10"/>
                <w:rFonts w:ascii="Times New Roman" w:hAnsi="Times New Roman"/>
              </w:rPr>
              <w:t>Você compreendeu como a IA avaliou a ocorrência e classificou seu nível de gravidade?</w:t>
            </w:r>
          </w:p>
        </w:tc>
      </w:tr>
      <w:tr w:rsidR="00DF465E" w:rsidRPr="007E292F" w14:paraId="7C76E8CB" w14:textId="77777777" w:rsidTr="00D57164">
        <w:trPr>
          <w:jc w:val="center"/>
        </w:trPr>
        <w:tc>
          <w:tcPr>
            <w:tcW w:w="562" w:type="dxa"/>
            <w:vMerge/>
            <w:tcBorders>
              <w:left w:val="single" w:sz="4" w:space="0" w:color="auto"/>
              <w:right w:val="single" w:sz="4" w:space="0" w:color="auto"/>
            </w:tcBorders>
            <w:vAlign w:val="center"/>
          </w:tcPr>
          <w:p w14:paraId="0473AE07" w14:textId="77777777" w:rsidR="00DF465E" w:rsidRPr="007E292F" w:rsidRDefault="00DF465E" w:rsidP="00DF465E">
            <w:pPr>
              <w:pStyle w:val="TF-TEXTO"/>
              <w:jc w:val="center"/>
              <w:rPr>
                <w:rStyle w:val="TF-COURIER10"/>
                <w:rFonts w:ascii="Times New Roman" w:hAnsi="Times New Roman"/>
              </w:rPr>
            </w:pPr>
          </w:p>
        </w:tc>
        <w:tc>
          <w:tcPr>
            <w:tcW w:w="567" w:type="dxa"/>
            <w:tcBorders>
              <w:top w:val="single" w:sz="4" w:space="0" w:color="auto"/>
              <w:left w:val="single" w:sz="4" w:space="0" w:color="auto"/>
              <w:bottom w:val="single" w:sz="4" w:space="0" w:color="auto"/>
              <w:right w:val="single" w:sz="4" w:space="0" w:color="auto"/>
            </w:tcBorders>
            <w:vAlign w:val="center"/>
          </w:tcPr>
          <w:p w14:paraId="64E7F8A4" w14:textId="758414F6" w:rsidR="00DF465E" w:rsidRPr="007E292F" w:rsidRDefault="00DF465E" w:rsidP="00DF465E">
            <w:pPr>
              <w:pStyle w:val="TF-TEXTO-QUADRO"/>
              <w:jc w:val="center"/>
              <w:rPr>
                <w:rStyle w:val="TF-COURIER10"/>
                <w:rFonts w:ascii="Times New Roman" w:hAnsi="Times New Roman"/>
              </w:rPr>
            </w:pPr>
            <w:r w:rsidRPr="007E292F">
              <w:rPr>
                <w:rStyle w:val="TF-COURIER10"/>
                <w:rFonts w:ascii="Times New Roman" w:hAnsi="Times New Roman"/>
              </w:rPr>
              <w:t>P</w:t>
            </w:r>
            <w:r>
              <w:rPr>
                <w:rStyle w:val="TF-COURIER10"/>
                <w:rFonts w:ascii="Times New Roman" w:hAnsi="Times New Roman"/>
              </w:rPr>
              <w:t>8</w:t>
            </w:r>
          </w:p>
        </w:tc>
        <w:tc>
          <w:tcPr>
            <w:tcW w:w="7938" w:type="dxa"/>
            <w:tcBorders>
              <w:top w:val="single" w:sz="4" w:space="0" w:color="auto"/>
              <w:left w:val="single" w:sz="4" w:space="0" w:color="auto"/>
              <w:bottom w:val="single" w:sz="4" w:space="0" w:color="auto"/>
              <w:right w:val="single" w:sz="4" w:space="0" w:color="auto"/>
            </w:tcBorders>
            <w:vAlign w:val="center"/>
          </w:tcPr>
          <w:p w14:paraId="323A8AF7" w14:textId="57EFF7C4" w:rsidR="00DF465E" w:rsidRPr="007E292F" w:rsidRDefault="00DF465E" w:rsidP="00DF465E">
            <w:pPr>
              <w:pStyle w:val="TF-TEXTO-QUADRO"/>
              <w:jc w:val="both"/>
              <w:rPr>
                <w:rStyle w:val="TF-COURIER10"/>
                <w:rFonts w:ascii="Times New Roman" w:hAnsi="Times New Roman"/>
              </w:rPr>
            </w:pPr>
            <w:r w:rsidRPr="00B67E65">
              <w:rPr>
                <w:sz w:val="20"/>
              </w:rPr>
              <w:t>Você se sentiu confiante nas classificações oferecidas pela IA?</w:t>
            </w:r>
          </w:p>
        </w:tc>
      </w:tr>
      <w:tr w:rsidR="00DF465E" w:rsidRPr="007E292F" w14:paraId="4E83F5ED" w14:textId="77777777" w:rsidTr="00D57164">
        <w:trPr>
          <w:jc w:val="center"/>
        </w:trPr>
        <w:tc>
          <w:tcPr>
            <w:tcW w:w="562" w:type="dxa"/>
            <w:vMerge/>
            <w:tcBorders>
              <w:left w:val="single" w:sz="4" w:space="0" w:color="auto"/>
              <w:right w:val="single" w:sz="4" w:space="0" w:color="auto"/>
            </w:tcBorders>
            <w:vAlign w:val="center"/>
          </w:tcPr>
          <w:p w14:paraId="5B78D8FE" w14:textId="77777777" w:rsidR="00DF465E" w:rsidRPr="007E292F" w:rsidRDefault="00DF465E" w:rsidP="00DF465E">
            <w:pPr>
              <w:pStyle w:val="TF-TEXTO"/>
              <w:jc w:val="center"/>
              <w:rPr>
                <w:rStyle w:val="TF-COURIER10"/>
                <w:rFonts w:ascii="Times New Roman" w:hAnsi="Times New Roman"/>
              </w:rPr>
            </w:pPr>
          </w:p>
        </w:tc>
        <w:tc>
          <w:tcPr>
            <w:tcW w:w="567" w:type="dxa"/>
            <w:tcBorders>
              <w:top w:val="single" w:sz="4" w:space="0" w:color="auto"/>
              <w:left w:val="single" w:sz="4" w:space="0" w:color="auto"/>
              <w:bottom w:val="single" w:sz="4" w:space="0" w:color="auto"/>
              <w:right w:val="single" w:sz="4" w:space="0" w:color="auto"/>
            </w:tcBorders>
            <w:vAlign w:val="center"/>
          </w:tcPr>
          <w:p w14:paraId="462976B8" w14:textId="164D4FF4" w:rsidR="00DF465E" w:rsidRPr="007E292F" w:rsidRDefault="00DF465E" w:rsidP="00DF465E">
            <w:pPr>
              <w:pStyle w:val="TF-TEXTO-QUADRO"/>
              <w:jc w:val="center"/>
              <w:rPr>
                <w:rStyle w:val="TF-COURIER10"/>
                <w:rFonts w:ascii="Times New Roman" w:hAnsi="Times New Roman"/>
              </w:rPr>
            </w:pPr>
            <w:r>
              <w:rPr>
                <w:rStyle w:val="TF-COURIER10"/>
                <w:rFonts w:ascii="Times New Roman" w:hAnsi="Times New Roman"/>
              </w:rPr>
              <w:t>P37</w:t>
            </w:r>
          </w:p>
        </w:tc>
        <w:tc>
          <w:tcPr>
            <w:tcW w:w="7938" w:type="dxa"/>
            <w:tcBorders>
              <w:top w:val="single" w:sz="4" w:space="0" w:color="auto"/>
              <w:left w:val="single" w:sz="4" w:space="0" w:color="auto"/>
              <w:bottom w:val="single" w:sz="4" w:space="0" w:color="auto"/>
              <w:right w:val="single" w:sz="4" w:space="0" w:color="auto"/>
            </w:tcBorders>
            <w:vAlign w:val="center"/>
          </w:tcPr>
          <w:p w14:paraId="3FBC40A5" w14:textId="314E98A2" w:rsidR="00DF465E" w:rsidRPr="007E292F" w:rsidRDefault="00DF465E" w:rsidP="00DF465E">
            <w:pPr>
              <w:pStyle w:val="TF-TEXTO-QUADRO"/>
              <w:jc w:val="both"/>
              <w:rPr>
                <w:rStyle w:val="TF-COURIER10"/>
                <w:rFonts w:ascii="Times New Roman" w:hAnsi="Times New Roman"/>
              </w:rPr>
            </w:pPr>
            <w:r w:rsidRPr="006D6076">
              <w:rPr>
                <w:sz w:val="20"/>
              </w:rPr>
              <w:t>A tela (/help) fornece informações suficientes para entender e utilizar as funcionalidades?</w:t>
            </w:r>
          </w:p>
        </w:tc>
      </w:tr>
    </w:tbl>
    <w:bookmarkEnd w:id="347"/>
    <w:p w14:paraId="3291E02B" w14:textId="65E85267" w:rsidR="007E292F" w:rsidRDefault="005267AF" w:rsidP="005267AF">
      <w:pPr>
        <w:pStyle w:val="TF-FONTE"/>
      </w:pPr>
      <w:r>
        <w:t>Fonte: elaborada pela autora (2025).</w:t>
      </w:r>
    </w:p>
    <w:p w14:paraId="2ADF34FA" w14:textId="635CD732" w:rsidR="00821C29" w:rsidRPr="00C0161A" w:rsidRDefault="008F24FD" w:rsidP="008F24FD">
      <w:pPr>
        <w:pStyle w:val="TF-TEXTO"/>
      </w:pPr>
      <w:r w:rsidRPr="008F24FD">
        <w:t xml:space="preserve">As opções de resposta foram estruturadas mediante afirmações alternadas entre positivas e negativas, acompanhadas pela escala Likert adaptada e figuras emotivas, conforme preconiza </w:t>
      </w:r>
      <w:r w:rsidRPr="008F24FD">
        <w:lastRenderedPageBreak/>
        <w:t>o Método RURUCAg. Tal abordagem visa representar a expressão que melhor reflete a percepção do usuário. Para mitigar a tendência à neutralidade, o método recomenda a utilização de uma escala de concordância com número par de opções. Dessa forma, estabeleceram-se quatro níveis de avaliação: a seleção dos graus três ou quatro indica que o usuário avalia a funcionalidade positivamente; em contrapartida, a escolha dos graus um ou dois denota uma percepção negativa.</w:t>
      </w:r>
      <w:r>
        <w:t xml:space="preserve"> </w:t>
      </w:r>
      <w:r w:rsidRPr="008F24FD">
        <w:t>Essa estrutura compele o participante a adotar um posicionamento favorável ou desfavorável, eliminando a possibilidade de respostas neutras. A escala Likert aplicada</w:t>
      </w:r>
      <w:r>
        <w:t xml:space="preserve"> às 37</w:t>
      </w:r>
      <w:r w:rsidR="00821C29">
        <w:t xml:space="preserve"> perguntas </w:t>
      </w:r>
      <w:r>
        <w:t>encontra-se ilustrada na</w:t>
      </w:r>
      <w:r w:rsidR="004A05B1">
        <w:t xml:space="preserve"> </w:t>
      </w:r>
      <w:r w:rsidR="004A05B1">
        <w:fldChar w:fldCharType="begin"/>
      </w:r>
      <w:r w:rsidR="004A05B1">
        <w:instrText xml:space="preserve"> REF _Ref214633261 \h </w:instrText>
      </w:r>
      <w:r w:rsidR="004A05B1">
        <w:fldChar w:fldCharType="separate"/>
      </w:r>
      <w:r w:rsidR="001C1872">
        <w:t xml:space="preserve">Figura </w:t>
      </w:r>
      <w:r w:rsidR="001C1872">
        <w:rPr>
          <w:noProof/>
        </w:rPr>
        <w:t>40</w:t>
      </w:r>
      <w:r w:rsidR="004A05B1">
        <w:fldChar w:fldCharType="end"/>
      </w:r>
      <w:r>
        <w:t xml:space="preserve">. </w:t>
      </w:r>
      <w:r w:rsidRPr="008F24FD">
        <w:t>A adaptação voltada para perguntas de cunho positivo é apresentada na</w:t>
      </w:r>
      <w:r w:rsidR="00821C29">
        <w:t xml:space="preserve"> </w:t>
      </w:r>
      <w:r>
        <w:fldChar w:fldCharType="begin"/>
      </w:r>
      <w:r>
        <w:instrText xml:space="preserve"> REF _Ref214633261 \h </w:instrText>
      </w:r>
      <w:r>
        <w:fldChar w:fldCharType="separate"/>
      </w:r>
      <w:r w:rsidR="001C1872">
        <w:t xml:space="preserve">Figura </w:t>
      </w:r>
      <w:r w:rsidR="001C1872">
        <w:rPr>
          <w:noProof/>
        </w:rPr>
        <w:t>40</w:t>
      </w:r>
      <w:r>
        <w:fldChar w:fldCharType="end"/>
      </w:r>
      <w:r>
        <w:t xml:space="preserve"> (a), enquanto </w:t>
      </w:r>
      <w:r w:rsidRPr="008F24FD">
        <w:t>as opções de resposta para questionamentos de cunho negativo constam</w:t>
      </w:r>
      <w:r>
        <w:t xml:space="preserve"> </w:t>
      </w:r>
      <w:r w:rsidR="00821C29">
        <w:t xml:space="preserve">na </w:t>
      </w:r>
      <w:r w:rsidR="004A05B1">
        <w:fldChar w:fldCharType="begin"/>
      </w:r>
      <w:r w:rsidR="004A05B1">
        <w:instrText xml:space="preserve"> REF _Ref214633261 \h </w:instrText>
      </w:r>
      <w:r w:rsidR="004A05B1">
        <w:fldChar w:fldCharType="separate"/>
      </w:r>
      <w:r w:rsidR="001C1872">
        <w:t xml:space="preserve">Figura </w:t>
      </w:r>
      <w:r w:rsidR="001C1872">
        <w:rPr>
          <w:noProof/>
        </w:rPr>
        <w:t>40</w:t>
      </w:r>
      <w:r w:rsidR="004A05B1">
        <w:fldChar w:fldCharType="end"/>
      </w:r>
      <w:r w:rsidR="00821C29">
        <w:t xml:space="preserve"> (b). </w:t>
      </w:r>
    </w:p>
    <w:p w14:paraId="66D4831A" w14:textId="39840D5A" w:rsidR="00821C29" w:rsidRDefault="00821C29" w:rsidP="00D57164">
      <w:pPr>
        <w:pStyle w:val="TF-FIGURA"/>
      </w:pPr>
      <w:r w:rsidRPr="004C59F9">
        <w:rPr>
          <w:noProof/>
        </w:rPr>
        <w:t xml:space="preserve"> </w:t>
      </w:r>
      <w:bookmarkStart w:id="348" w:name="_Ref214633261"/>
      <w:bookmarkStart w:id="349" w:name="_Toc215432460"/>
      <w:r>
        <w:t xml:space="preserve">Figura </w:t>
      </w:r>
      <w:fldSimple w:instr=" SEQ Figura \* ARABIC ">
        <w:r w:rsidR="001C1872">
          <w:rPr>
            <w:noProof/>
          </w:rPr>
          <w:t>40</w:t>
        </w:r>
      </w:fldSimple>
      <w:bookmarkEnd w:id="348"/>
      <w:r w:rsidR="004A05B1">
        <w:t xml:space="preserve"> </w:t>
      </w:r>
      <w:r w:rsidR="004A05B1" w:rsidRPr="00C0161A">
        <w:t xml:space="preserve">– Figuras emotivas adaptadas da escala Likert (1-4) para responder </w:t>
      </w:r>
      <w:r w:rsidR="004A05B1">
        <w:t xml:space="preserve">(a) </w:t>
      </w:r>
      <w:r w:rsidR="004A05B1" w:rsidRPr="00C0161A">
        <w:t xml:space="preserve">afirmações positivas e </w:t>
      </w:r>
      <w:r w:rsidR="004A05B1">
        <w:t xml:space="preserve">(b) </w:t>
      </w:r>
      <w:r w:rsidR="004A05B1" w:rsidRPr="00C0161A">
        <w:t>afirmações negativas</w:t>
      </w:r>
      <w:bookmarkEnd w:id="349"/>
    </w:p>
    <w:p w14:paraId="50002838" w14:textId="2313D1C7" w:rsidR="00821C29" w:rsidRDefault="00821C29" w:rsidP="00821C29">
      <w:pPr>
        <w:pStyle w:val="TF-FIGURA"/>
      </w:pPr>
      <w:r>
        <w:rPr>
          <w:noProof/>
        </w:rPr>
        <w:drawing>
          <wp:inline distT="0" distB="0" distL="0" distR="0" wp14:anchorId="01FBB36C" wp14:editId="4742E956">
            <wp:extent cx="3536950" cy="2880995"/>
            <wp:effectExtent l="19050" t="19050" r="25400" b="14605"/>
            <wp:docPr id="572952148" name="Imagem 15" descr="Diagram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Diagrama&#10;&#10;Descrição gerada automaticamente com confiança baix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36950" cy="2880995"/>
                    </a:xfrm>
                    <a:prstGeom prst="rect">
                      <a:avLst/>
                    </a:prstGeom>
                    <a:noFill/>
                    <a:ln w="12700" cmpd="sng">
                      <a:solidFill>
                        <a:srgbClr val="000000"/>
                      </a:solidFill>
                      <a:miter lim="800000"/>
                      <a:headEnd/>
                      <a:tailEnd/>
                    </a:ln>
                    <a:effectLst/>
                  </pic:spPr>
                </pic:pic>
              </a:graphicData>
            </a:graphic>
          </wp:inline>
        </w:drawing>
      </w:r>
    </w:p>
    <w:p w14:paraId="34B795D4" w14:textId="5CB2924D" w:rsidR="00821C29" w:rsidRPr="00821C29" w:rsidRDefault="00821C29" w:rsidP="00821C29">
      <w:pPr>
        <w:pStyle w:val="TF-FONTE"/>
      </w:pPr>
      <w:r>
        <w:t>Fonte: adaptada de Costa (2018, p. 173).</w:t>
      </w:r>
    </w:p>
    <w:p w14:paraId="73BF998E" w14:textId="1A9853C0" w:rsidR="005D080C" w:rsidRPr="005D080C" w:rsidRDefault="003A50D4" w:rsidP="00347343">
      <w:pPr>
        <w:pStyle w:val="TF-TEXTO"/>
      </w:pPr>
      <w:bookmarkStart w:id="350" w:name="_Ref214624729"/>
      <w:r w:rsidRPr="00347343">
        <w:t xml:space="preserve">Com o intuito de avaliar a facilidade de uso e a compreensão geral da aplicação, foram elaboradas questões específicas, apresentadas na </w:t>
      </w:r>
      <w:r w:rsidR="009606FA" w:rsidRPr="00347343">
        <w:rPr>
          <w:highlight w:val="yellow"/>
        </w:rPr>
        <w:fldChar w:fldCharType="begin"/>
      </w:r>
      <w:r w:rsidR="009606FA" w:rsidRPr="00347343">
        <w:instrText xml:space="preserve"> REF _Ref214641804 \h </w:instrText>
      </w:r>
      <w:r w:rsidR="00347343">
        <w:rPr>
          <w:highlight w:val="yellow"/>
        </w:rPr>
        <w:instrText xml:space="preserve"> \* MERGEFORMAT </w:instrText>
      </w:r>
      <w:r w:rsidR="009606FA" w:rsidRPr="00347343">
        <w:rPr>
          <w:highlight w:val="yellow"/>
        </w:rPr>
      </w:r>
      <w:r w:rsidR="009606FA" w:rsidRPr="00347343">
        <w:rPr>
          <w:highlight w:val="yellow"/>
        </w:rPr>
        <w:fldChar w:fldCharType="separate"/>
      </w:r>
      <w:r w:rsidR="001C1872">
        <w:t>Tabela 4</w:t>
      </w:r>
      <w:r w:rsidR="009606FA" w:rsidRPr="00347343">
        <w:rPr>
          <w:highlight w:val="yellow"/>
        </w:rPr>
        <w:fldChar w:fldCharType="end"/>
      </w:r>
      <w:r w:rsidR="00EE5406" w:rsidRPr="00347343">
        <w:t xml:space="preserve">. </w:t>
      </w:r>
      <w:r w:rsidR="005D080C" w:rsidRPr="00347343">
        <w:t xml:space="preserve">A questão </w:t>
      </w:r>
      <w:r w:rsidR="005D080C" w:rsidRPr="000425C8">
        <w:rPr>
          <w:rStyle w:val="TF-COURIER10"/>
        </w:rPr>
        <w:t>P29</w:t>
      </w:r>
      <w:r w:rsidR="005D080C" w:rsidRPr="00347343">
        <w:t xml:space="preserve">, associada à primeira heurística, registrou </w:t>
      </w:r>
      <w:r w:rsidR="005D080C" w:rsidRPr="000425C8">
        <w:rPr>
          <w:rStyle w:val="TF-COURIER10"/>
        </w:rPr>
        <w:t>87,9%</w:t>
      </w:r>
      <w:r w:rsidR="005D080C" w:rsidRPr="00347343">
        <w:t xml:space="preserve"> das avaliações na </w:t>
      </w:r>
      <w:r w:rsidR="005D080C" w:rsidRPr="000425C8">
        <w:rPr>
          <w:rStyle w:val="TF-COURIER10"/>
        </w:rPr>
        <w:t>Escala 4, 9,1%</w:t>
      </w:r>
      <w:r w:rsidR="005D080C" w:rsidRPr="00347343">
        <w:t xml:space="preserve"> na </w:t>
      </w:r>
      <w:r w:rsidR="005D080C" w:rsidRPr="000425C8">
        <w:rPr>
          <w:rStyle w:val="TF-COURIER10"/>
        </w:rPr>
        <w:t>Escala 3</w:t>
      </w:r>
      <w:r w:rsidR="005D080C" w:rsidRPr="00347343">
        <w:t xml:space="preserve"> e </w:t>
      </w:r>
      <w:r w:rsidR="005D080C" w:rsidRPr="000425C8">
        <w:rPr>
          <w:rStyle w:val="TF-COURIER10"/>
        </w:rPr>
        <w:t>3,0%</w:t>
      </w:r>
      <w:r w:rsidR="005D080C" w:rsidRPr="00347343">
        <w:t xml:space="preserve"> na </w:t>
      </w:r>
      <w:r w:rsidR="005D080C" w:rsidRPr="000425C8">
        <w:rPr>
          <w:rStyle w:val="TF-COURIER10"/>
        </w:rPr>
        <w:t>Escala 1</w:t>
      </w:r>
      <w:r w:rsidR="005D080C" w:rsidRPr="00347343">
        <w:t xml:space="preserve">. A questão </w:t>
      </w:r>
      <w:r w:rsidR="005D080C" w:rsidRPr="000425C8">
        <w:rPr>
          <w:rStyle w:val="TF-COURIER10"/>
        </w:rPr>
        <w:t>P25</w:t>
      </w:r>
      <w:r w:rsidR="005D080C" w:rsidRPr="00347343">
        <w:t xml:space="preserve">, vinculada à terceira heurística, obteve </w:t>
      </w:r>
      <w:r w:rsidR="005D080C" w:rsidRPr="000425C8">
        <w:rPr>
          <w:rStyle w:val="TF-COURIER10"/>
        </w:rPr>
        <w:t>72,7%</w:t>
      </w:r>
      <w:r w:rsidR="005D080C" w:rsidRPr="00347343">
        <w:t xml:space="preserve"> das respostas na </w:t>
      </w:r>
      <w:r w:rsidR="005D080C" w:rsidRPr="000425C8">
        <w:rPr>
          <w:rStyle w:val="TF-COURIER10"/>
        </w:rPr>
        <w:t>Escala 4, 24,2%</w:t>
      </w:r>
      <w:r w:rsidR="005D080C" w:rsidRPr="00347343">
        <w:t xml:space="preserve"> na </w:t>
      </w:r>
      <w:r w:rsidR="005D080C" w:rsidRPr="00347343">
        <w:rPr>
          <w:rStyle w:val="TF-COURIER10"/>
        </w:rPr>
        <w:t>Escala 3</w:t>
      </w:r>
      <w:r w:rsidR="005D080C" w:rsidRPr="00347343">
        <w:t xml:space="preserve"> e </w:t>
      </w:r>
      <w:r w:rsidR="005D080C" w:rsidRPr="00347343">
        <w:rPr>
          <w:rStyle w:val="TF-COURIER10"/>
        </w:rPr>
        <w:t>3,0%</w:t>
      </w:r>
      <w:r w:rsidR="005D080C" w:rsidRPr="00347343">
        <w:t xml:space="preserve"> na </w:t>
      </w:r>
      <w:r w:rsidR="005D080C" w:rsidRPr="00347343">
        <w:rPr>
          <w:rStyle w:val="TF-COURIER10"/>
        </w:rPr>
        <w:t>Escala 1</w:t>
      </w:r>
      <w:r w:rsidR="005D080C" w:rsidRPr="00347343">
        <w:t xml:space="preserve">. A questão </w:t>
      </w:r>
      <w:r w:rsidR="005D080C" w:rsidRPr="00347343">
        <w:rPr>
          <w:rStyle w:val="TF-COURIER10"/>
        </w:rPr>
        <w:t>P28</w:t>
      </w:r>
      <w:r w:rsidR="005D080C" w:rsidRPr="00347343">
        <w:t xml:space="preserve">, correspondente à quarta heurística, apresentou </w:t>
      </w:r>
      <w:r w:rsidR="005D080C" w:rsidRPr="000425C8">
        <w:rPr>
          <w:rStyle w:val="TF-COURIER10"/>
        </w:rPr>
        <w:t>75,8%</w:t>
      </w:r>
      <w:r w:rsidR="005D080C" w:rsidRPr="00347343">
        <w:t xml:space="preserve"> das avaliações na </w:t>
      </w:r>
      <w:r w:rsidR="005D080C" w:rsidRPr="00347343">
        <w:rPr>
          <w:rStyle w:val="TF-COURIER10"/>
        </w:rPr>
        <w:t>Escala 4</w:t>
      </w:r>
      <w:r w:rsidR="005D080C" w:rsidRPr="00347343">
        <w:t xml:space="preserve"> e </w:t>
      </w:r>
      <w:r w:rsidR="005D080C" w:rsidRPr="00347343">
        <w:rPr>
          <w:rStyle w:val="TF-COURIER10"/>
        </w:rPr>
        <w:t>24,2%</w:t>
      </w:r>
      <w:r w:rsidR="005D080C" w:rsidRPr="00347343">
        <w:t xml:space="preserve"> na </w:t>
      </w:r>
      <w:r w:rsidR="005D080C" w:rsidRPr="00347343">
        <w:rPr>
          <w:rStyle w:val="TF-COURIER10"/>
        </w:rPr>
        <w:t>Escala 3</w:t>
      </w:r>
      <w:r w:rsidR="005D080C" w:rsidRPr="00347343">
        <w:t xml:space="preserve">. </w:t>
      </w:r>
      <w:r w:rsidR="005D080C" w:rsidRPr="005D080C">
        <w:t xml:space="preserve">As questões </w:t>
      </w:r>
      <w:r w:rsidR="005D080C" w:rsidRPr="00347343">
        <w:rPr>
          <w:rStyle w:val="TF-COURIER10"/>
        </w:rPr>
        <w:t>P21</w:t>
      </w:r>
      <w:r w:rsidR="005D080C" w:rsidRPr="005D080C">
        <w:t xml:space="preserve"> e </w:t>
      </w:r>
      <w:r w:rsidR="005D080C" w:rsidRPr="00347343">
        <w:rPr>
          <w:rStyle w:val="TF-COURIER10"/>
        </w:rPr>
        <w:t>P35</w:t>
      </w:r>
      <w:r w:rsidR="005D080C" w:rsidRPr="005D080C">
        <w:t xml:space="preserve">, relacionadas à quinta heurística, apresentaram resultados consistentes. A questão </w:t>
      </w:r>
      <w:r w:rsidR="005D080C" w:rsidRPr="00347343">
        <w:rPr>
          <w:rStyle w:val="TF-COURIER10"/>
        </w:rPr>
        <w:t>P21</w:t>
      </w:r>
      <w:r w:rsidR="005D080C" w:rsidRPr="005D080C">
        <w:t xml:space="preserve"> registrou </w:t>
      </w:r>
      <w:r w:rsidR="005D080C" w:rsidRPr="000425C8">
        <w:rPr>
          <w:rStyle w:val="TF-COURIER10"/>
        </w:rPr>
        <w:t>78,8%</w:t>
      </w:r>
      <w:r w:rsidR="005D080C" w:rsidRPr="005D080C">
        <w:t xml:space="preserve"> das respostas na </w:t>
      </w:r>
      <w:r w:rsidR="005D080C" w:rsidRPr="000425C8">
        <w:rPr>
          <w:rStyle w:val="TF-COURIER10"/>
        </w:rPr>
        <w:t>Escala 4, 18,2%</w:t>
      </w:r>
      <w:r w:rsidR="005D080C" w:rsidRPr="005D080C">
        <w:t xml:space="preserve"> na </w:t>
      </w:r>
      <w:r w:rsidR="005D080C" w:rsidRPr="000425C8">
        <w:rPr>
          <w:rStyle w:val="TF-COURIER10"/>
        </w:rPr>
        <w:t>Escala 3</w:t>
      </w:r>
      <w:r w:rsidR="005D080C" w:rsidRPr="005D080C">
        <w:t xml:space="preserve"> e </w:t>
      </w:r>
      <w:r w:rsidR="005D080C" w:rsidRPr="000425C8">
        <w:rPr>
          <w:rStyle w:val="TF-COURIER10"/>
        </w:rPr>
        <w:t>3,0%</w:t>
      </w:r>
      <w:r w:rsidR="005D080C" w:rsidRPr="005D080C">
        <w:t xml:space="preserve"> na </w:t>
      </w:r>
      <w:r w:rsidR="005D080C" w:rsidRPr="000425C8">
        <w:rPr>
          <w:rStyle w:val="TF-COURIER10"/>
        </w:rPr>
        <w:t>Escala 1</w:t>
      </w:r>
      <w:r w:rsidR="005D080C" w:rsidRPr="005D080C">
        <w:t xml:space="preserve">, enquanto a questão </w:t>
      </w:r>
      <w:r w:rsidR="005D080C" w:rsidRPr="00347343">
        <w:rPr>
          <w:rStyle w:val="TF-COURIER10"/>
        </w:rPr>
        <w:t>P35</w:t>
      </w:r>
      <w:r w:rsidR="005D080C" w:rsidRPr="005D080C">
        <w:t xml:space="preserve"> obteve </w:t>
      </w:r>
      <w:r w:rsidR="005D080C" w:rsidRPr="00347343">
        <w:rPr>
          <w:rStyle w:val="TF-COURIER10"/>
        </w:rPr>
        <w:t>78,8%</w:t>
      </w:r>
      <w:r w:rsidR="005D080C" w:rsidRPr="005D080C">
        <w:t xml:space="preserve"> na </w:t>
      </w:r>
      <w:r w:rsidR="005D080C" w:rsidRPr="00347343">
        <w:rPr>
          <w:rStyle w:val="TF-COURIER10"/>
        </w:rPr>
        <w:t>Escala 4, 15,2%</w:t>
      </w:r>
      <w:r w:rsidR="005D080C" w:rsidRPr="005D080C">
        <w:t xml:space="preserve"> na </w:t>
      </w:r>
      <w:r w:rsidR="005D080C" w:rsidRPr="00347343">
        <w:rPr>
          <w:rStyle w:val="TF-COURIER10"/>
        </w:rPr>
        <w:t>Escala 3</w:t>
      </w:r>
      <w:r w:rsidR="005D080C" w:rsidRPr="005D080C">
        <w:t xml:space="preserve">, </w:t>
      </w:r>
      <w:r w:rsidR="005D080C" w:rsidRPr="00347343">
        <w:rPr>
          <w:rStyle w:val="TF-COURIER10"/>
        </w:rPr>
        <w:t>3,0%</w:t>
      </w:r>
      <w:r w:rsidR="005D080C" w:rsidRPr="005D080C">
        <w:t xml:space="preserve"> na </w:t>
      </w:r>
      <w:r w:rsidR="005D080C" w:rsidRPr="00347343">
        <w:rPr>
          <w:rStyle w:val="TF-COURIER10"/>
        </w:rPr>
        <w:t>Escala 2</w:t>
      </w:r>
      <w:r w:rsidR="005D080C" w:rsidRPr="005D080C">
        <w:t xml:space="preserve"> e </w:t>
      </w:r>
      <w:r w:rsidR="005D080C" w:rsidRPr="00347343">
        <w:rPr>
          <w:rStyle w:val="TF-COURIER10"/>
        </w:rPr>
        <w:t xml:space="preserve">3,0% </w:t>
      </w:r>
      <w:r w:rsidR="005D080C" w:rsidRPr="005D080C">
        <w:t xml:space="preserve">na </w:t>
      </w:r>
      <w:r w:rsidR="005D080C" w:rsidRPr="00347343">
        <w:rPr>
          <w:rStyle w:val="TF-COURIER10"/>
        </w:rPr>
        <w:t>Escala 1</w:t>
      </w:r>
      <w:r w:rsidR="005D080C" w:rsidRPr="005D080C">
        <w:t>.</w:t>
      </w:r>
    </w:p>
    <w:p w14:paraId="386D6A86" w14:textId="1C44C8D7" w:rsidR="00EE5406" w:rsidRPr="00347343" w:rsidRDefault="005D080C" w:rsidP="00347343">
      <w:pPr>
        <w:pStyle w:val="TF-TEXTO"/>
      </w:pPr>
      <w:r w:rsidRPr="005D080C">
        <w:lastRenderedPageBreak/>
        <w:t xml:space="preserve">Já a questão </w:t>
      </w:r>
      <w:r w:rsidRPr="00347343">
        <w:rPr>
          <w:rStyle w:val="TF-COURIER10"/>
        </w:rPr>
        <w:t>P22</w:t>
      </w:r>
      <w:r w:rsidRPr="005D080C">
        <w:t xml:space="preserve">, relacionada à sétima heurística, recebeu </w:t>
      </w:r>
      <w:r w:rsidRPr="00347343">
        <w:rPr>
          <w:rStyle w:val="TF-COURIER10"/>
        </w:rPr>
        <w:t>78,8%</w:t>
      </w:r>
      <w:r w:rsidRPr="005D080C">
        <w:t xml:space="preserve"> das respostas na </w:t>
      </w:r>
      <w:r w:rsidRPr="00347343">
        <w:rPr>
          <w:rStyle w:val="TF-COURIER10"/>
        </w:rPr>
        <w:t>Escala 4</w:t>
      </w:r>
      <w:r w:rsidRPr="005D080C">
        <w:t xml:space="preserve">, </w:t>
      </w:r>
      <w:r w:rsidRPr="00347343">
        <w:rPr>
          <w:rStyle w:val="TF-COURIER10"/>
        </w:rPr>
        <w:t>18,2%</w:t>
      </w:r>
      <w:r w:rsidRPr="005D080C">
        <w:t xml:space="preserve"> na </w:t>
      </w:r>
      <w:r w:rsidRPr="00347343">
        <w:rPr>
          <w:rStyle w:val="TF-COURIER10"/>
        </w:rPr>
        <w:t>Escala 3</w:t>
      </w:r>
      <w:r w:rsidRPr="005D080C">
        <w:t xml:space="preserve"> e </w:t>
      </w:r>
      <w:r w:rsidRPr="00347343">
        <w:rPr>
          <w:rStyle w:val="TF-COURIER10"/>
        </w:rPr>
        <w:t>3,0%</w:t>
      </w:r>
      <w:r w:rsidRPr="005D080C">
        <w:t xml:space="preserve"> na </w:t>
      </w:r>
      <w:r w:rsidRPr="00347343">
        <w:rPr>
          <w:rStyle w:val="TF-COURIER10"/>
        </w:rPr>
        <w:t>Escala 2</w:t>
      </w:r>
      <w:r w:rsidRPr="005D080C">
        <w:t xml:space="preserve">, indicando que os usuários consideraram a organização das informações clara e compreensível. No que se refere à nona heurística, a questão </w:t>
      </w:r>
      <w:r w:rsidRPr="00347343">
        <w:rPr>
          <w:rStyle w:val="TF-COURIER10"/>
        </w:rPr>
        <w:t>P36</w:t>
      </w:r>
      <w:r w:rsidRPr="005D080C">
        <w:t xml:space="preserve"> alcançou </w:t>
      </w:r>
      <w:r w:rsidRPr="00347343">
        <w:rPr>
          <w:rStyle w:val="TF-COURIER10"/>
        </w:rPr>
        <w:t>75,8%</w:t>
      </w:r>
      <w:r w:rsidRPr="005D080C">
        <w:t xml:space="preserve"> das respostas na </w:t>
      </w:r>
      <w:r w:rsidRPr="00347343">
        <w:rPr>
          <w:rStyle w:val="TF-COURIER10"/>
        </w:rPr>
        <w:t xml:space="preserve">Escala 4, 21,2% </w:t>
      </w:r>
      <w:r w:rsidRPr="005D080C">
        <w:t xml:space="preserve">na </w:t>
      </w:r>
      <w:r w:rsidRPr="00347343">
        <w:rPr>
          <w:rStyle w:val="TF-COURIER10"/>
        </w:rPr>
        <w:t>Escala 3</w:t>
      </w:r>
      <w:r w:rsidRPr="005D080C">
        <w:t xml:space="preserve"> e </w:t>
      </w:r>
      <w:r w:rsidRPr="00347343">
        <w:rPr>
          <w:rStyle w:val="TF-COURIER10"/>
        </w:rPr>
        <w:t>3,0%</w:t>
      </w:r>
      <w:r w:rsidRPr="005D080C">
        <w:t xml:space="preserve"> na </w:t>
      </w:r>
      <w:r w:rsidRPr="00347343">
        <w:rPr>
          <w:rStyle w:val="TF-COURIER10"/>
        </w:rPr>
        <w:t>Escala 1</w:t>
      </w:r>
      <w:r w:rsidRPr="005D080C">
        <w:t xml:space="preserve">, demonstrando que os participantes relataram poucas dúvidas durante o uso. Por fim, a questão </w:t>
      </w:r>
      <w:r w:rsidRPr="000425C8">
        <w:rPr>
          <w:rStyle w:val="TF-COURIER10"/>
        </w:rPr>
        <w:t>P37</w:t>
      </w:r>
      <w:r w:rsidRPr="005D080C">
        <w:t xml:space="preserve">, vinculada à décima heurística, apresentou </w:t>
      </w:r>
      <w:r w:rsidRPr="00347343">
        <w:rPr>
          <w:rStyle w:val="TF-COURIER10"/>
        </w:rPr>
        <w:t>72,7%</w:t>
      </w:r>
      <w:r w:rsidRPr="005D080C">
        <w:t xml:space="preserve"> das avaliações na </w:t>
      </w:r>
      <w:r w:rsidRPr="00347343">
        <w:rPr>
          <w:rStyle w:val="TF-COURIER10"/>
        </w:rPr>
        <w:t>Escala 4</w:t>
      </w:r>
      <w:r w:rsidRPr="005D080C">
        <w:t xml:space="preserve"> e </w:t>
      </w:r>
      <w:r w:rsidRPr="00347343">
        <w:rPr>
          <w:rStyle w:val="TF-COURIER10"/>
        </w:rPr>
        <w:t>27,3%</w:t>
      </w:r>
      <w:r w:rsidRPr="005D080C">
        <w:t xml:space="preserve"> na </w:t>
      </w:r>
      <w:r w:rsidRPr="00347343">
        <w:rPr>
          <w:rStyle w:val="TF-COURIER10"/>
        </w:rPr>
        <w:t>Escala 3</w:t>
      </w:r>
      <w:r w:rsidRPr="005D080C">
        <w:t>, indicando que a página de ajuda oferece informações consideradas suficientes pelos usuários</w:t>
      </w:r>
      <w:r w:rsidR="00C71DEA" w:rsidRPr="00347343">
        <w:t>.</w:t>
      </w:r>
    </w:p>
    <w:p w14:paraId="0285710C" w14:textId="3090485F" w:rsidR="002536C6" w:rsidRPr="00D959E1" w:rsidRDefault="002536C6" w:rsidP="002536C6">
      <w:pPr>
        <w:pStyle w:val="TF-LEGENDA"/>
        <w:rPr>
          <w:b/>
          <w:bCs/>
        </w:rPr>
      </w:pPr>
      <w:bookmarkStart w:id="351" w:name="_Ref214641804"/>
      <w:bookmarkStart w:id="352" w:name="_Toc168072370"/>
      <w:bookmarkStart w:id="353" w:name="_Toc171669014"/>
      <w:bookmarkStart w:id="354" w:name="_Toc215432547"/>
      <w:r>
        <w:t xml:space="preserve">Tabela </w:t>
      </w:r>
      <w:fldSimple w:instr=" SEQ Tabela \* ARABIC ">
        <w:r w:rsidR="001C1872">
          <w:rPr>
            <w:noProof/>
          </w:rPr>
          <w:t>4</w:t>
        </w:r>
      </w:fldSimple>
      <w:bookmarkEnd w:id="351"/>
      <w:r w:rsidRPr="00D959E1">
        <w:t xml:space="preserve"> </w:t>
      </w:r>
      <w:r>
        <w:t>–</w:t>
      </w:r>
      <w:r w:rsidRPr="00D959E1">
        <w:t xml:space="preserve"> Facilidade de uso e compreensão </w:t>
      </w:r>
      <w:bookmarkEnd w:id="352"/>
      <w:bookmarkEnd w:id="353"/>
      <w:r w:rsidR="00BC58FF">
        <w:t>da aplicação</w:t>
      </w:r>
      <w:bookmarkEnd w:id="354"/>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916"/>
        <w:gridCol w:w="922"/>
        <w:gridCol w:w="922"/>
        <w:gridCol w:w="922"/>
        <w:gridCol w:w="922"/>
      </w:tblGrid>
      <w:tr w:rsidR="002536C6" w:rsidRPr="00C0161A" w14:paraId="369C06DD" w14:textId="77777777" w:rsidTr="005A2AA7">
        <w:trPr>
          <w:trHeight w:val="136"/>
          <w:jc w:val="center"/>
        </w:trPr>
        <w:tc>
          <w:tcPr>
            <w:tcW w:w="0" w:type="auto"/>
            <w:shd w:val="clear" w:color="auto" w:fill="BFBFBF"/>
            <w:vAlign w:val="center"/>
          </w:tcPr>
          <w:p w14:paraId="544E990C" w14:textId="77777777" w:rsidR="002536C6" w:rsidRPr="00C0161A" w:rsidRDefault="002536C6" w:rsidP="005A2AA7">
            <w:pPr>
              <w:pStyle w:val="TF-TEXTOQUADRO"/>
              <w:jc w:val="center"/>
              <w:rPr>
                <w:b/>
                <w:bCs/>
                <w:sz w:val="20"/>
              </w:rPr>
            </w:pPr>
            <w:r w:rsidRPr="00C0161A">
              <w:rPr>
                <w:b/>
                <w:bCs/>
                <w:sz w:val="20"/>
              </w:rPr>
              <w:t>Número</w:t>
            </w:r>
          </w:p>
        </w:tc>
        <w:tc>
          <w:tcPr>
            <w:tcW w:w="0" w:type="auto"/>
            <w:shd w:val="clear" w:color="auto" w:fill="BFBFBF"/>
            <w:vAlign w:val="center"/>
          </w:tcPr>
          <w:p w14:paraId="66524A56" w14:textId="56002A6D" w:rsidR="002536C6" w:rsidRPr="00C0161A" w:rsidRDefault="00A31376" w:rsidP="005A2AA7">
            <w:pPr>
              <w:pStyle w:val="TF-TEXTOQUADRO"/>
              <w:jc w:val="center"/>
              <w:rPr>
                <w:b/>
                <w:bCs/>
                <w:sz w:val="20"/>
              </w:rPr>
            </w:pPr>
            <w:r>
              <w:rPr>
                <w:b/>
                <w:bCs/>
                <w:sz w:val="20"/>
              </w:rPr>
              <w:t>Escala</w:t>
            </w:r>
            <w:r w:rsidR="002536C6" w:rsidRPr="00C0161A">
              <w:rPr>
                <w:b/>
                <w:bCs/>
                <w:sz w:val="20"/>
              </w:rPr>
              <w:t xml:space="preserve"> 4</w:t>
            </w:r>
          </w:p>
        </w:tc>
        <w:tc>
          <w:tcPr>
            <w:tcW w:w="0" w:type="auto"/>
            <w:shd w:val="clear" w:color="auto" w:fill="BFBFBF"/>
            <w:vAlign w:val="center"/>
          </w:tcPr>
          <w:p w14:paraId="7DFAA213" w14:textId="48330090" w:rsidR="002536C6" w:rsidRPr="00C0161A" w:rsidRDefault="00A31376" w:rsidP="005A2AA7">
            <w:pPr>
              <w:pStyle w:val="TF-TEXTOQUADRO"/>
              <w:jc w:val="center"/>
              <w:rPr>
                <w:b/>
                <w:bCs/>
                <w:sz w:val="20"/>
              </w:rPr>
            </w:pPr>
            <w:r>
              <w:rPr>
                <w:b/>
                <w:bCs/>
                <w:sz w:val="20"/>
              </w:rPr>
              <w:t>Escala</w:t>
            </w:r>
            <w:r w:rsidR="002536C6" w:rsidRPr="00C0161A">
              <w:rPr>
                <w:b/>
                <w:bCs/>
                <w:sz w:val="20"/>
              </w:rPr>
              <w:t xml:space="preserve"> 3</w:t>
            </w:r>
          </w:p>
        </w:tc>
        <w:tc>
          <w:tcPr>
            <w:tcW w:w="0" w:type="auto"/>
            <w:shd w:val="clear" w:color="auto" w:fill="BFBFBF"/>
            <w:vAlign w:val="center"/>
          </w:tcPr>
          <w:p w14:paraId="1328B521" w14:textId="6894EF9E" w:rsidR="002536C6" w:rsidRPr="00C0161A" w:rsidRDefault="00A31376" w:rsidP="005A2AA7">
            <w:pPr>
              <w:pStyle w:val="TF-TEXTOQUADRO"/>
              <w:jc w:val="center"/>
              <w:rPr>
                <w:b/>
                <w:bCs/>
                <w:sz w:val="20"/>
              </w:rPr>
            </w:pPr>
            <w:r>
              <w:rPr>
                <w:b/>
                <w:bCs/>
                <w:sz w:val="20"/>
              </w:rPr>
              <w:t>Escala</w:t>
            </w:r>
            <w:r w:rsidR="002536C6" w:rsidRPr="00C0161A">
              <w:rPr>
                <w:b/>
                <w:bCs/>
                <w:sz w:val="20"/>
              </w:rPr>
              <w:t xml:space="preserve"> 2</w:t>
            </w:r>
          </w:p>
        </w:tc>
        <w:tc>
          <w:tcPr>
            <w:tcW w:w="0" w:type="auto"/>
            <w:shd w:val="clear" w:color="auto" w:fill="BFBFBF"/>
            <w:vAlign w:val="center"/>
          </w:tcPr>
          <w:p w14:paraId="1BB98124" w14:textId="4651A1A0" w:rsidR="002536C6" w:rsidRPr="00C0161A" w:rsidRDefault="00A31376" w:rsidP="005A2AA7">
            <w:pPr>
              <w:pStyle w:val="TF-TEXTOQUADRO"/>
              <w:jc w:val="center"/>
              <w:rPr>
                <w:b/>
                <w:bCs/>
                <w:sz w:val="20"/>
              </w:rPr>
            </w:pPr>
            <w:r>
              <w:rPr>
                <w:b/>
                <w:bCs/>
                <w:sz w:val="20"/>
              </w:rPr>
              <w:t>Escala</w:t>
            </w:r>
            <w:r w:rsidR="002536C6" w:rsidRPr="00C0161A">
              <w:rPr>
                <w:b/>
                <w:bCs/>
                <w:sz w:val="20"/>
              </w:rPr>
              <w:t xml:space="preserve"> 1</w:t>
            </w:r>
          </w:p>
        </w:tc>
      </w:tr>
      <w:tr w:rsidR="004A2BAC" w:rsidRPr="00B3768E" w14:paraId="59E9B4A6" w14:textId="77777777" w:rsidTr="00632CEE">
        <w:trPr>
          <w:jc w:val="center"/>
        </w:trPr>
        <w:tc>
          <w:tcPr>
            <w:tcW w:w="0" w:type="auto"/>
            <w:tcBorders>
              <w:top w:val="single" w:sz="4" w:space="0" w:color="000000"/>
              <w:bottom w:val="single" w:sz="4" w:space="0" w:color="000000"/>
              <w:right w:val="single" w:sz="4" w:space="0" w:color="000000"/>
            </w:tcBorders>
          </w:tcPr>
          <w:p w14:paraId="053A90AE" w14:textId="1EF2F00A" w:rsidR="004A2BAC" w:rsidRPr="00B3768E" w:rsidRDefault="004A2BAC" w:rsidP="004A2BAC">
            <w:pPr>
              <w:pStyle w:val="TF-TEXTOQUADRO"/>
              <w:jc w:val="center"/>
              <w:rPr>
                <w:sz w:val="20"/>
              </w:rPr>
            </w:pPr>
            <w:r w:rsidRPr="006A7EAE">
              <w:t>P29</w:t>
            </w:r>
          </w:p>
        </w:tc>
        <w:tc>
          <w:tcPr>
            <w:tcW w:w="0" w:type="auto"/>
            <w:tcBorders>
              <w:top w:val="single" w:sz="4" w:space="0" w:color="000000"/>
              <w:left w:val="single" w:sz="4" w:space="0" w:color="000000"/>
              <w:bottom w:val="single" w:sz="4" w:space="0" w:color="000000"/>
              <w:right w:val="single" w:sz="4" w:space="0" w:color="000000"/>
            </w:tcBorders>
          </w:tcPr>
          <w:p w14:paraId="32CD0860" w14:textId="474066BA" w:rsidR="004A2BAC" w:rsidRPr="00B3768E" w:rsidRDefault="004A2BAC" w:rsidP="004A2BAC">
            <w:pPr>
              <w:pStyle w:val="TF-TEXTOQUADRO"/>
              <w:jc w:val="center"/>
              <w:rPr>
                <w:sz w:val="20"/>
              </w:rPr>
            </w:pPr>
            <w:r w:rsidRPr="006A7EAE">
              <w:t>87,9%</w:t>
            </w:r>
          </w:p>
        </w:tc>
        <w:tc>
          <w:tcPr>
            <w:tcW w:w="0" w:type="auto"/>
            <w:tcBorders>
              <w:top w:val="single" w:sz="4" w:space="0" w:color="000000"/>
              <w:left w:val="single" w:sz="4" w:space="0" w:color="000000"/>
              <w:bottom w:val="single" w:sz="4" w:space="0" w:color="000000"/>
              <w:right w:val="single" w:sz="4" w:space="0" w:color="000000"/>
            </w:tcBorders>
          </w:tcPr>
          <w:p w14:paraId="7EC7284F" w14:textId="197E4CDD" w:rsidR="004A2BAC" w:rsidRPr="00B3768E" w:rsidRDefault="004A2BAC" w:rsidP="004A2BAC">
            <w:pPr>
              <w:pStyle w:val="TF-TEXTOQUADRO"/>
              <w:jc w:val="center"/>
              <w:rPr>
                <w:sz w:val="20"/>
              </w:rPr>
            </w:pPr>
            <w:r w:rsidRPr="006A7EAE">
              <w:t>9,1%</w:t>
            </w:r>
          </w:p>
        </w:tc>
        <w:tc>
          <w:tcPr>
            <w:tcW w:w="0" w:type="auto"/>
            <w:tcBorders>
              <w:top w:val="single" w:sz="4" w:space="0" w:color="000000"/>
              <w:left w:val="single" w:sz="4" w:space="0" w:color="000000"/>
              <w:bottom w:val="single" w:sz="4" w:space="0" w:color="000000"/>
              <w:right w:val="single" w:sz="4" w:space="0" w:color="000000"/>
            </w:tcBorders>
          </w:tcPr>
          <w:p w14:paraId="39624BF2" w14:textId="41C69939" w:rsidR="004A2BAC" w:rsidRPr="00B3768E" w:rsidRDefault="004A2BAC" w:rsidP="004A2BAC">
            <w:pPr>
              <w:pStyle w:val="TF-TEXTOQUADRO"/>
              <w:jc w:val="center"/>
              <w:rPr>
                <w:sz w:val="20"/>
              </w:rPr>
            </w:pPr>
            <w:r w:rsidRPr="006A7EAE">
              <w:t>0,0%</w:t>
            </w:r>
          </w:p>
        </w:tc>
        <w:tc>
          <w:tcPr>
            <w:tcW w:w="0" w:type="auto"/>
            <w:tcBorders>
              <w:top w:val="single" w:sz="4" w:space="0" w:color="000000"/>
              <w:left w:val="single" w:sz="4" w:space="0" w:color="000000"/>
              <w:bottom w:val="single" w:sz="4" w:space="0" w:color="000000"/>
            </w:tcBorders>
          </w:tcPr>
          <w:p w14:paraId="0B085676" w14:textId="08D62AB8" w:rsidR="004A2BAC" w:rsidRPr="00B3768E" w:rsidRDefault="004A2BAC" w:rsidP="004A2BAC">
            <w:pPr>
              <w:pStyle w:val="TF-TEXTOQUADRO"/>
              <w:jc w:val="center"/>
              <w:rPr>
                <w:sz w:val="20"/>
              </w:rPr>
            </w:pPr>
            <w:r w:rsidRPr="006A7EAE">
              <w:t>3,0%</w:t>
            </w:r>
          </w:p>
        </w:tc>
      </w:tr>
      <w:tr w:rsidR="004A2BAC" w:rsidRPr="00B3768E" w14:paraId="6CE10496" w14:textId="77777777" w:rsidTr="00632CEE">
        <w:trPr>
          <w:jc w:val="center"/>
        </w:trPr>
        <w:tc>
          <w:tcPr>
            <w:tcW w:w="0" w:type="auto"/>
            <w:tcBorders>
              <w:top w:val="single" w:sz="4" w:space="0" w:color="000000"/>
              <w:bottom w:val="single" w:sz="4" w:space="0" w:color="000000"/>
              <w:right w:val="single" w:sz="4" w:space="0" w:color="000000"/>
            </w:tcBorders>
          </w:tcPr>
          <w:p w14:paraId="75C41E97" w14:textId="54141CCF" w:rsidR="004A2BAC" w:rsidRPr="00B3768E" w:rsidRDefault="004A2BAC" w:rsidP="004A2BAC">
            <w:pPr>
              <w:pStyle w:val="TF-TEXTOQUADRO"/>
              <w:jc w:val="center"/>
              <w:rPr>
                <w:sz w:val="20"/>
              </w:rPr>
            </w:pPr>
            <w:r w:rsidRPr="006A7EAE">
              <w:t>P25</w:t>
            </w:r>
          </w:p>
        </w:tc>
        <w:tc>
          <w:tcPr>
            <w:tcW w:w="0" w:type="auto"/>
            <w:tcBorders>
              <w:top w:val="single" w:sz="4" w:space="0" w:color="000000"/>
              <w:left w:val="single" w:sz="4" w:space="0" w:color="000000"/>
              <w:bottom w:val="single" w:sz="4" w:space="0" w:color="000000"/>
              <w:right w:val="single" w:sz="4" w:space="0" w:color="000000"/>
            </w:tcBorders>
          </w:tcPr>
          <w:p w14:paraId="7FD68255" w14:textId="3DCD8D76" w:rsidR="004A2BAC" w:rsidRPr="00B3768E" w:rsidRDefault="004A2BAC" w:rsidP="004A2BAC">
            <w:pPr>
              <w:pStyle w:val="TF-TEXTOQUADRO"/>
              <w:jc w:val="center"/>
              <w:rPr>
                <w:sz w:val="20"/>
              </w:rPr>
            </w:pPr>
            <w:r w:rsidRPr="006A7EAE">
              <w:t>72,7%</w:t>
            </w:r>
          </w:p>
        </w:tc>
        <w:tc>
          <w:tcPr>
            <w:tcW w:w="0" w:type="auto"/>
            <w:tcBorders>
              <w:top w:val="single" w:sz="4" w:space="0" w:color="000000"/>
              <w:left w:val="single" w:sz="4" w:space="0" w:color="000000"/>
              <w:bottom w:val="single" w:sz="4" w:space="0" w:color="000000"/>
              <w:right w:val="single" w:sz="4" w:space="0" w:color="000000"/>
            </w:tcBorders>
          </w:tcPr>
          <w:p w14:paraId="63530444" w14:textId="75C42741" w:rsidR="004A2BAC" w:rsidRPr="00B3768E" w:rsidRDefault="004A2BAC" w:rsidP="004A2BAC">
            <w:pPr>
              <w:pStyle w:val="TF-TEXTOQUADRO"/>
              <w:jc w:val="center"/>
              <w:rPr>
                <w:sz w:val="20"/>
              </w:rPr>
            </w:pPr>
            <w:r w:rsidRPr="006A7EAE">
              <w:t>24,2%</w:t>
            </w:r>
          </w:p>
        </w:tc>
        <w:tc>
          <w:tcPr>
            <w:tcW w:w="0" w:type="auto"/>
            <w:tcBorders>
              <w:top w:val="single" w:sz="4" w:space="0" w:color="000000"/>
              <w:left w:val="single" w:sz="4" w:space="0" w:color="000000"/>
              <w:bottom w:val="single" w:sz="4" w:space="0" w:color="000000"/>
              <w:right w:val="single" w:sz="4" w:space="0" w:color="000000"/>
            </w:tcBorders>
          </w:tcPr>
          <w:p w14:paraId="02D79B9E" w14:textId="31114548" w:rsidR="004A2BAC" w:rsidRPr="00B3768E" w:rsidRDefault="004A2BAC" w:rsidP="004A2BAC">
            <w:pPr>
              <w:pStyle w:val="TF-TEXTOQUADRO"/>
              <w:jc w:val="center"/>
              <w:rPr>
                <w:sz w:val="20"/>
              </w:rPr>
            </w:pPr>
            <w:r w:rsidRPr="006A7EAE">
              <w:t>0,0%</w:t>
            </w:r>
          </w:p>
        </w:tc>
        <w:tc>
          <w:tcPr>
            <w:tcW w:w="0" w:type="auto"/>
            <w:tcBorders>
              <w:top w:val="single" w:sz="4" w:space="0" w:color="000000"/>
              <w:left w:val="single" w:sz="4" w:space="0" w:color="000000"/>
              <w:bottom w:val="single" w:sz="4" w:space="0" w:color="000000"/>
            </w:tcBorders>
          </w:tcPr>
          <w:p w14:paraId="2479B9FE" w14:textId="33427CED" w:rsidR="004A2BAC" w:rsidRPr="00B3768E" w:rsidRDefault="004A2BAC" w:rsidP="004A2BAC">
            <w:pPr>
              <w:pStyle w:val="TF-TEXTOQUADRO"/>
              <w:jc w:val="center"/>
              <w:rPr>
                <w:sz w:val="20"/>
              </w:rPr>
            </w:pPr>
            <w:r w:rsidRPr="006A7EAE">
              <w:t>3,0%</w:t>
            </w:r>
          </w:p>
        </w:tc>
      </w:tr>
      <w:tr w:rsidR="004A2BAC" w:rsidRPr="00B3768E" w14:paraId="23B8FF0C" w14:textId="77777777" w:rsidTr="00632CEE">
        <w:trPr>
          <w:jc w:val="center"/>
        </w:trPr>
        <w:tc>
          <w:tcPr>
            <w:tcW w:w="0" w:type="auto"/>
            <w:tcBorders>
              <w:top w:val="single" w:sz="4" w:space="0" w:color="000000"/>
              <w:bottom w:val="single" w:sz="4" w:space="0" w:color="000000"/>
              <w:right w:val="single" w:sz="4" w:space="0" w:color="000000"/>
            </w:tcBorders>
          </w:tcPr>
          <w:p w14:paraId="0F79F1FF" w14:textId="037AE06A" w:rsidR="004A2BAC" w:rsidRPr="00B3768E" w:rsidRDefault="004A2BAC" w:rsidP="004A2BAC">
            <w:pPr>
              <w:pStyle w:val="TF-TEXTOQUADRO"/>
              <w:jc w:val="center"/>
              <w:rPr>
                <w:sz w:val="20"/>
              </w:rPr>
            </w:pPr>
            <w:r w:rsidRPr="006A7EAE">
              <w:t>P28</w:t>
            </w:r>
          </w:p>
        </w:tc>
        <w:tc>
          <w:tcPr>
            <w:tcW w:w="0" w:type="auto"/>
            <w:tcBorders>
              <w:top w:val="single" w:sz="4" w:space="0" w:color="000000"/>
              <w:left w:val="single" w:sz="4" w:space="0" w:color="000000"/>
              <w:bottom w:val="single" w:sz="4" w:space="0" w:color="000000"/>
              <w:right w:val="single" w:sz="4" w:space="0" w:color="000000"/>
            </w:tcBorders>
          </w:tcPr>
          <w:p w14:paraId="54456EB8" w14:textId="447E6260" w:rsidR="004A2BAC" w:rsidRPr="00B3768E" w:rsidRDefault="004A2BAC" w:rsidP="004A2BAC">
            <w:pPr>
              <w:pStyle w:val="TF-TEXTOQUADRO"/>
              <w:jc w:val="center"/>
              <w:rPr>
                <w:sz w:val="20"/>
              </w:rPr>
            </w:pPr>
            <w:r w:rsidRPr="006A7EAE">
              <w:t>75,8%</w:t>
            </w:r>
          </w:p>
        </w:tc>
        <w:tc>
          <w:tcPr>
            <w:tcW w:w="0" w:type="auto"/>
            <w:tcBorders>
              <w:top w:val="single" w:sz="4" w:space="0" w:color="000000"/>
              <w:left w:val="single" w:sz="4" w:space="0" w:color="000000"/>
              <w:bottom w:val="single" w:sz="4" w:space="0" w:color="000000"/>
              <w:right w:val="single" w:sz="4" w:space="0" w:color="000000"/>
            </w:tcBorders>
          </w:tcPr>
          <w:p w14:paraId="06B573B2" w14:textId="33087677" w:rsidR="004A2BAC" w:rsidRPr="00B3768E" w:rsidRDefault="004A2BAC" w:rsidP="004A2BAC">
            <w:pPr>
              <w:pStyle w:val="TF-TEXTOQUADRO"/>
              <w:jc w:val="center"/>
              <w:rPr>
                <w:sz w:val="20"/>
              </w:rPr>
            </w:pPr>
            <w:r w:rsidRPr="006A7EAE">
              <w:t>24,2%</w:t>
            </w:r>
          </w:p>
        </w:tc>
        <w:tc>
          <w:tcPr>
            <w:tcW w:w="0" w:type="auto"/>
            <w:tcBorders>
              <w:top w:val="single" w:sz="4" w:space="0" w:color="000000"/>
              <w:left w:val="single" w:sz="4" w:space="0" w:color="000000"/>
              <w:bottom w:val="single" w:sz="4" w:space="0" w:color="000000"/>
              <w:right w:val="single" w:sz="4" w:space="0" w:color="000000"/>
            </w:tcBorders>
          </w:tcPr>
          <w:p w14:paraId="7A2427E3" w14:textId="59B32E18" w:rsidR="004A2BAC" w:rsidRPr="00B3768E" w:rsidRDefault="004A2BAC" w:rsidP="004A2BAC">
            <w:pPr>
              <w:pStyle w:val="TF-TEXTOQUADRO"/>
              <w:jc w:val="center"/>
              <w:rPr>
                <w:sz w:val="20"/>
              </w:rPr>
            </w:pPr>
            <w:r w:rsidRPr="006A7EAE">
              <w:t>0,0%</w:t>
            </w:r>
          </w:p>
        </w:tc>
        <w:tc>
          <w:tcPr>
            <w:tcW w:w="0" w:type="auto"/>
            <w:tcBorders>
              <w:top w:val="single" w:sz="4" w:space="0" w:color="000000"/>
              <w:left w:val="single" w:sz="4" w:space="0" w:color="000000"/>
              <w:bottom w:val="single" w:sz="4" w:space="0" w:color="000000"/>
            </w:tcBorders>
          </w:tcPr>
          <w:p w14:paraId="581B2075" w14:textId="6D16A04E" w:rsidR="004A2BAC" w:rsidRPr="00B3768E" w:rsidRDefault="004A2BAC" w:rsidP="004A2BAC">
            <w:pPr>
              <w:pStyle w:val="TF-TEXTOQUADRO"/>
              <w:jc w:val="center"/>
              <w:rPr>
                <w:sz w:val="20"/>
              </w:rPr>
            </w:pPr>
            <w:r w:rsidRPr="006A7EAE">
              <w:t>0,0%</w:t>
            </w:r>
          </w:p>
        </w:tc>
      </w:tr>
      <w:tr w:rsidR="004A2BAC" w:rsidRPr="00B3768E" w14:paraId="2AF2BC0B" w14:textId="77777777" w:rsidTr="00632CEE">
        <w:trPr>
          <w:jc w:val="center"/>
        </w:trPr>
        <w:tc>
          <w:tcPr>
            <w:tcW w:w="0" w:type="auto"/>
            <w:tcBorders>
              <w:top w:val="single" w:sz="4" w:space="0" w:color="000000"/>
              <w:bottom w:val="single" w:sz="4" w:space="0" w:color="000000"/>
              <w:right w:val="single" w:sz="4" w:space="0" w:color="000000"/>
            </w:tcBorders>
          </w:tcPr>
          <w:p w14:paraId="0B1D4156" w14:textId="5445FC1C" w:rsidR="004A2BAC" w:rsidRPr="00B3768E" w:rsidRDefault="004A2BAC" w:rsidP="004A2BAC">
            <w:pPr>
              <w:pStyle w:val="TF-TEXTOQUADRO"/>
              <w:jc w:val="center"/>
              <w:rPr>
                <w:sz w:val="20"/>
              </w:rPr>
            </w:pPr>
            <w:r w:rsidRPr="006A7EAE">
              <w:t>P22</w:t>
            </w:r>
          </w:p>
        </w:tc>
        <w:tc>
          <w:tcPr>
            <w:tcW w:w="0" w:type="auto"/>
            <w:tcBorders>
              <w:top w:val="single" w:sz="4" w:space="0" w:color="000000"/>
              <w:left w:val="single" w:sz="4" w:space="0" w:color="000000"/>
              <w:bottom w:val="single" w:sz="4" w:space="0" w:color="000000"/>
              <w:right w:val="single" w:sz="4" w:space="0" w:color="000000"/>
            </w:tcBorders>
          </w:tcPr>
          <w:p w14:paraId="7C6028C6" w14:textId="517E62D7" w:rsidR="004A2BAC" w:rsidRPr="00B3768E" w:rsidRDefault="004A2BAC" w:rsidP="004A2BAC">
            <w:pPr>
              <w:pStyle w:val="TF-TEXTOQUADRO"/>
              <w:jc w:val="center"/>
              <w:rPr>
                <w:sz w:val="20"/>
              </w:rPr>
            </w:pPr>
            <w:r w:rsidRPr="006A7EAE">
              <w:t>78,8%</w:t>
            </w:r>
          </w:p>
        </w:tc>
        <w:tc>
          <w:tcPr>
            <w:tcW w:w="0" w:type="auto"/>
            <w:tcBorders>
              <w:top w:val="single" w:sz="4" w:space="0" w:color="000000"/>
              <w:left w:val="single" w:sz="4" w:space="0" w:color="000000"/>
              <w:bottom w:val="single" w:sz="4" w:space="0" w:color="000000"/>
              <w:right w:val="single" w:sz="4" w:space="0" w:color="000000"/>
            </w:tcBorders>
          </w:tcPr>
          <w:p w14:paraId="10093E67" w14:textId="13E1D222" w:rsidR="004A2BAC" w:rsidRPr="00B3768E" w:rsidRDefault="004A2BAC" w:rsidP="004A2BAC">
            <w:pPr>
              <w:pStyle w:val="TF-TEXTOQUADRO"/>
              <w:jc w:val="center"/>
              <w:rPr>
                <w:sz w:val="20"/>
              </w:rPr>
            </w:pPr>
            <w:r w:rsidRPr="006A7EAE">
              <w:t>18,2%</w:t>
            </w:r>
          </w:p>
        </w:tc>
        <w:tc>
          <w:tcPr>
            <w:tcW w:w="0" w:type="auto"/>
            <w:tcBorders>
              <w:top w:val="single" w:sz="4" w:space="0" w:color="000000"/>
              <w:left w:val="single" w:sz="4" w:space="0" w:color="000000"/>
              <w:bottom w:val="single" w:sz="4" w:space="0" w:color="000000"/>
              <w:right w:val="single" w:sz="4" w:space="0" w:color="000000"/>
            </w:tcBorders>
          </w:tcPr>
          <w:p w14:paraId="4DAB9C4E" w14:textId="16D27B0E" w:rsidR="004A2BAC" w:rsidRPr="00B3768E" w:rsidRDefault="004A2BAC" w:rsidP="004A2BAC">
            <w:pPr>
              <w:pStyle w:val="TF-TEXTOQUADRO"/>
              <w:jc w:val="center"/>
              <w:rPr>
                <w:sz w:val="20"/>
              </w:rPr>
            </w:pPr>
            <w:r w:rsidRPr="006A7EAE">
              <w:t>3,0%</w:t>
            </w:r>
          </w:p>
        </w:tc>
        <w:tc>
          <w:tcPr>
            <w:tcW w:w="0" w:type="auto"/>
            <w:tcBorders>
              <w:top w:val="single" w:sz="4" w:space="0" w:color="000000"/>
              <w:left w:val="single" w:sz="4" w:space="0" w:color="000000"/>
              <w:bottom w:val="single" w:sz="4" w:space="0" w:color="000000"/>
            </w:tcBorders>
          </w:tcPr>
          <w:p w14:paraId="4B984097" w14:textId="359A2378" w:rsidR="004A2BAC" w:rsidRPr="00B3768E" w:rsidRDefault="004A2BAC" w:rsidP="004A2BAC">
            <w:pPr>
              <w:pStyle w:val="TF-TEXTOQUADRO"/>
              <w:jc w:val="center"/>
              <w:rPr>
                <w:sz w:val="20"/>
              </w:rPr>
            </w:pPr>
            <w:r w:rsidRPr="006A7EAE">
              <w:t>0,0%</w:t>
            </w:r>
          </w:p>
        </w:tc>
      </w:tr>
      <w:tr w:rsidR="004A2BAC" w:rsidRPr="00B3768E" w14:paraId="13276669" w14:textId="77777777" w:rsidTr="00632CEE">
        <w:trPr>
          <w:jc w:val="center"/>
        </w:trPr>
        <w:tc>
          <w:tcPr>
            <w:tcW w:w="0" w:type="auto"/>
            <w:tcBorders>
              <w:top w:val="single" w:sz="4" w:space="0" w:color="000000"/>
              <w:bottom w:val="single" w:sz="4" w:space="0" w:color="000000"/>
              <w:right w:val="single" w:sz="4" w:space="0" w:color="000000"/>
            </w:tcBorders>
          </w:tcPr>
          <w:p w14:paraId="3D24CE02" w14:textId="07E80EB5" w:rsidR="004A2BAC" w:rsidRPr="00B3768E" w:rsidRDefault="004A2BAC" w:rsidP="004A2BAC">
            <w:pPr>
              <w:pStyle w:val="TF-TEXTOQUADRO"/>
              <w:jc w:val="center"/>
              <w:rPr>
                <w:sz w:val="20"/>
              </w:rPr>
            </w:pPr>
            <w:r w:rsidRPr="006A7EAE">
              <w:t>P36</w:t>
            </w:r>
          </w:p>
        </w:tc>
        <w:tc>
          <w:tcPr>
            <w:tcW w:w="0" w:type="auto"/>
            <w:tcBorders>
              <w:top w:val="single" w:sz="4" w:space="0" w:color="000000"/>
              <w:left w:val="single" w:sz="4" w:space="0" w:color="000000"/>
              <w:bottom w:val="single" w:sz="4" w:space="0" w:color="000000"/>
              <w:right w:val="single" w:sz="4" w:space="0" w:color="000000"/>
            </w:tcBorders>
          </w:tcPr>
          <w:p w14:paraId="47FFFEAA" w14:textId="5AE9D3CB" w:rsidR="004A2BAC" w:rsidRPr="00B3768E" w:rsidRDefault="004A2BAC" w:rsidP="004A2BAC">
            <w:pPr>
              <w:pStyle w:val="TF-TEXTOQUADRO"/>
              <w:jc w:val="center"/>
              <w:rPr>
                <w:sz w:val="20"/>
              </w:rPr>
            </w:pPr>
            <w:r w:rsidRPr="006A7EAE">
              <w:t>75,8%</w:t>
            </w:r>
          </w:p>
        </w:tc>
        <w:tc>
          <w:tcPr>
            <w:tcW w:w="0" w:type="auto"/>
            <w:tcBorders>
              <w:top w:val="single" w:sz="4" w:space="0" w:color="000000"/>
              <w:left w:val="single" w:sz="4" w:space="0" w:color="000000"/>
              <w:bottom w:val="single" w:sz="4" w:space="0" w:color="000000"/>
              <w:right w:val="single" w:sz="4" w:space="0" w:color="000000"/>
            </w:tcBorders>
          </w:tcPr>
          <w:p w14:paraId="42D994BA" w14:textId="5998D892" w:rsidR="004A2BAC" w:rsidRPr="00B3768E" w:rsidRDefault="004A2BAC" w:rsidP="004A2BAC">
            <w:pPr>
              <w:pStyle w:val="TF-TEXTOQUADRO"/>
              <w:jc w:val="center"/>
              <w:rPr>
                <w:sz w:val="20"/>
              </w:rPr>
            </w:pPr>
            <w:r w:rsidRPr="006A7EAE">
              <w:t>21,2%</w:t>
            </w:r>
          </w:p>
        </w:tc>
        <w:tc>
          <w:tcPr>
            <w:tcW w:w="0" w:type="auto"/>
            <w:tcBorders>
              <w:top w:val="single" w:sz="4" w:space="0" w:color="000000"/>
              <w:left w:val="single" w:sz="4" w:space="0" w:color="000000"/>
              <w:bottom w:val="single" w:sz="4" w:space="0" w:color="000000"/>
              <w:right w:val="single" w:sz="4" w:space="0" w:color="000000"/>
            </w:tcBorders>
          </w:tcPr>
          <w:p w14:paraId="302B7CA9" w14:textId="79825525" w:rsidR="004A2BAC" w:rsidRPr="00B3768E" w:rsidRDefault="004A2BAC" w:rsidP="004A2BAC">
            <w:pPr>
              <w:pStyle w:val="TF-TEXTOQUADRO"/>
              <w:jc w:val="center"/>
              <w:rPr>
                <w:sz w:val="20"/>
              </w:rPr>
            </w:pPr>
            <w:r w:rsidRPr="006A7EAE">
              <w:t>0,0%</w:t>
            </w:r>
          </w:p>
        </w:tc>
        <w:tc>
          <w:tcPr>
            <w:tcW w:w="0" w:type="auto"/>
            <w:tcBorders>
              <w:top w:val="single" w:sz="4" w:space="0" w:color="000000"/>
              <w:left w:val="single" w:sz="4" w:space="0" w:color="000000"/>
              <w:bottom w:val="single" w:sz="4" w:space="0" w:color="000000"/>
            </w:tcBorders>
          </w:tcPr>
          <w:p w14:paraId="0F5A381D" w14:textId="3BBF5184" w:rsidR="004A2BAC" w:rsidRPr="00B3768E" w:rsidRDefault="004A2BAC" w:rsidP="004A2BAC">
            <w:pPr>
              <w:pStyle w:val="TF-TEXTOQUADRO"/>
              <w:jc w:val="center"/>
              <w:rPr>
                <w:sz w:val="20"/>
              </w:rPr>
            </w:pPr>
            <w:r w:rsidRPr="006A7EAE">
              <w:t>3,0%</w:t>
            </w:r>
          </w:p>
        </w:tc>
      </w:tr>
      <w:tr w:rsidR="004A2BAC" w:rsidRPr="00B3768E" w14:paraId="4818215A" w14:textId="77777777" w:rsidTr="00632CEE">
        <w:trPr>
          <w:jc w:val="center"/>
        </w:trPr>
        <w:tc>
          <w:tcPr>
            <w:tcW w:w="0" w:type="auto"/>
            <w:tcBorders>
              <w:top w:val="single" w:sz="4" w:space="0" w:color="000000"/>
              <w:bottom w:val="single" w:sz="4" w:space="0" w:color="000000"/>
              <w:right w:val="single" w:sz="4" w:space="0" w:color="000000"/>
            </w:tcBorders>
          </w:tcPr>
          <w:p w14:paraId="6990949F" w14:textId="66DADD4D" w:rsidR="004A2BAC" w:rsidRPr="00B3768E" w:rsidRDefault="004A2BAC" w:rsidP="004A2BAC">
            <w:pPr>
              <w:pStyle w:val="TF-TEXTOQUADRO"/>
              <w:jc w:val="center"/>
              <w:rPr>
                <w:sz w:val="20"/>
              </w:rPr>
            </w:pPr>
            <w:r w:rsidRPr="006A7EAE">
              <w:t>P37</w:t>
            </w:r>
          </w:p>
        </w:tc>
        <w:tc>
          <w:tcPr>
            <w:tcW w:w="0" w:type="auto"/>
            <w:tcBorders>
              <w:top w:val="single" w:sz="4" w:space="0" w:color="000000"/>
              <w:left w:val="single" w:sz="4" w:space="0" w:color="000000"/>
              <w:bottom w:val="single" w:sz="4" w:space="0" w:color="000000"/>
              <w:right w:val="single" w:sz="4" w:space="0" w:color="000000"/>
            </w:tcBorders>
          </w:tcPr>
          <w:p w14:paraId="6AA286BA" w14:textId="4F49B03D" w:rsidR="004A2BAC" w:rsidRPr="00B3768E" w:rsidRDefault="004A2BAC" w:rsidP="004A2BAC">
            <w:pPr>
              <w:pStyle w:val="TF-TEXTOQUADRO"/>
              <w:jc w:val="center"/>
              <w:rPr>
                <w:sz w:val="20"/>
              </w:rPr>
            </w:pPr>
            <w:r w:rsidRPr="006A7EAE">
              <w:t>72,7%</w:t>
            </w:r>
          </w:p>
        </w:tc>
        <w:tc>
          <w:tcPr>
            <w:tcW w:w="0" w:type="auto"/>
            <w:tcBorders>
              <w:top w:val="single" w:sz="4" w:space="0" w:color="000000"/>
              <w:left w:val="single" w:sz="4" w:space="0" w:color="000000"/>
              <w:bottom w:val="single" w:sz="4" w:space="0" w:color="000000"/>
              <w:right w:val="single" w:sz="4" w:space="0" w:color="000000"/>
            </w:tcBorders>
          </w:tcPr>
          <w:p w14:paraId="78178E25" w14:textId="2D2D4BD0" w:rsidR="004A2BAC" w:rsidRPr="00B3768E" w:rsidRDefault="004A2BAC" w:rsidP="004A2BAC">
            <w:pPr>
              <w:pStyle w:val="TF-TEXTOQUADRO"/>
              <w:jc w:val="center"/>
              <w:rPr>
                <w:sz w:val="20"/>
              </w:rPr>
            </w:pPr>
            <w:r w:rsidRPr="006A7EAE">
              <w:t>27,3%</w:t>
            </w:r>
          </w:p>
        </w:tc>
        <w:tc>
          <w:tcPr>
            <w:tcW w:w="0" w:type="auto"/>
            <w:tcBorders>
              <w:top w:val="single" w:sz="4" w:space="0" w:color="000000"/>
              <w:left w:val="single" w:sz="4" w:space="0" w:color="000000"/>
              <w:bottom w:val="single" w:sz="4" w:space="0" w:color="000000"/>
              <w:right w:val="single" w:sz="4" w:space="0" w:color="000000"/>
            </w:tcBorders>
          </w:tcPr>
          <w:p w14:paraId="3AB515F5" w14:textId="5D79DB1C" w:rsidR="004A2BAC" w:rsidRPr="00B3768E" w:rsidRDefault="004A2BAC" w:rsidP="004A2BAC">
            <w:pPr>
              <w:pStyle w:val="TF-TEXTOQUADRO"/>
              <w:jc w:val="center"/>
              <w:rPr>
                <w:sz w:val="20"/>
              </w:rPr>
            </w:pPr>
            <w:r w:rsidRPr="006A7EAE">
              <w:t>0,0%</w:t>
            </w:r>
          </w:p>
        </w:tc>
        <w:tc>
          <w:tcPr>
            <w:tcW w:w="0" w:type="auto"/>
            <w:tcBorders>
              <w:top w:val="single" w:sz="4" w:space="0" w:color="000000"/>
              <w:left w:val="single" w:sz="4" w:space="0" w:color="000000"/>
              <w:bottom w:val="single" w:sz="4" w:space="0" w:color="000000"/>
            </w:tcBorders>
          </w:tcPr>
          <w:p w14:paraId="50181CDD" w14:textId="3BA9EE00" w:rsidR="004A2BAC" w:rsidRPr="00B3768E" w:rsidRDefault="004A2BAC" w:rsidP="004A2BAC">
            <w:pPr>
              <w:pStyle w:val="TF-TEXTOQUADRO"/>
              <w:jc w:val="center"/>
              <w:rPr>
                <w:sz w:val="20"/>
              </w:rPr>
            </w:pPr>
            <w:r w:rsidRPr="006A7EAE">
              <w:t>0,0%</w:t>
            </w:r>
          </w:p>
        </w:tc>
      </w:tr>
      <w:tr w:rsidR="004A2BAC" w:rsidRPr="008B46B9" w14:paraId="4E28C9A8" w14:textId="77777777" w:rsidTr="00632CEE">
        <w:trPr>
          <w:jc w:val="center"/>
        </w:trPr>
        <w:tc>
          <w:tcPr>
            <w:tcW w:w="0" w:type="auto"/>
            <w:tcBorders>
              <w:top w:val="single" w:sz="4" w:space="0" w:color="000000"/>
              <w:bottom w:val="single" w:sz="4" w:space="0" w:color="000000"/>
              <w:right w:val="single" w:sz="4" w:space="0" w:color="000000"/>
            </w:tcBorders>
          </w:tcPr>
          <w:p w14:paraId="60C45615" w14:textId="340215DE" w:rsidR="004A2BAC" w:rsidRPr="00B3768E" w:rsidRDefault="004A2BAC" w:rsidP="004A2BAC">
            <w:pPr>
              <w:pStyle w:val="TF-TEXTOQUADRO"/>
              <w:jc w:val="center"/>
              <w:rPr>
                <w:sz w:val="20"/>
                <w:highlight w:val="yellow"/>
              </w:rPr>
            </w:pPr>
            <w:r w:rsidRPr="006A7EAE">
              <w:t>P35</w:t>
            </w:r>
          </w:p>
        </w:tc>
        <w:tc>
          <w:tcPr>
            <w:tcW w:w="0" w:type="auto"/>
            <w:tcBorders>
              <w:top w:val="single" w:sz="4" w:space="0" w:color="000000"/>
              <w:left w:val="single" w:sz="4" w:space="0" w:color="000000"/>
              <w:bottom w:val="single" w:sz="4" w:space="0" w:color="000000"/>
              <w:right w:val="single" w:sz="4" w:space="0" w:color="000000"/>
            </w:tcBorders>
          </w:tcPr>
          <w:p w14:paraId="67273C0B" w14:textId="5C7B06F6" w:rsidR="004A2BAC" w:rsidRPr="00B3768E" w:rsidRDefault="004A2BAC" w:rsidP="004A2BAC">
            <w:pPr>
              <w:pStyle w:val="TF-TEXTOQUADRO"/>
              <w:jc w:val="center"/>
              <w:rPr>
                <w:sz w:val="20"/>
                <w:highlight w:val="yellow"/>
              </w:rPr>
            </w:pPr>
            <w:r w:rsidRPr="006A7EAE">
              <w:t>78,8%</w:t>
            </w:r>
          </w:p>
        </w:tc>
        <w:tc>
          <w:tcPr>
            <w:tcW w:w="0" w:type="auto"/>
            <w:tcBorders>
              <w:top w:val="single" w:sz="4" w:space="0" w:color="000000"/>
              <w:left w:val="single" w:sz="4" w:space="0" w:color="000000"/>
              <w:bottom w:val="single" w:sz="4" w:space="0" w:color="000000"/>
              <w:right w:val="single" w:sz="4" w:space="0" w:color="000000"/>
            </w:tcBorders>
          </w:tcPr>
          <w:p w14:paraId="673758B9" w14:textId="4C0E1D7B" w:rsidR="004A2BAC" w:rsidRPr="00B3768E" w:rsidRDefault="004A2BAC" w:rsidP="004A2BAC">
            <w:pPr>
              <w:pStyle w:val="TF-TEXTOQUADRO"/>
              <w:jc w:val="center"/>
              <w:rPr>
                <w:sz w:val="20"/>
                <w:highlight w:val="yellow"/>
              </w:rPr>
            </w:pPr>
            <w:r w:rsidRPr="006A7EAE">
              <w:t>15,2%</w:t>
            </w:r>
          </w:p>
        </w:tc>
        <w:tc>
          <w:tcPr>
            <w:tcW w:w="0" w:type="auto"/>
            <w:tcBorders>
              <w:top w:val="single" w:sz="4" w:space="0" w:color="000000"/>
              <w:left w:val="single" w:sz="4" w:space="0" w:color="000000"/>
              <w:bottom w:val="single" w:sz="4" w:space="0" w:color="000000"/>
              <w:right w:val="single" w:sz="4" w:space="0" w:color="000000"/>
            </w:tcBorders>
          </w:tcPr>
          <w:p w14:paraId="51538C2B" w14:textId="5E52E2DE" w:rsidR="004A2BAC" w:rsidRPr="00B3768E" w:rsidRDefault="004A2BAC" w:rsidP="004A2BAC">
            <w:pPr>
              <w:pStyle w:val="TF-TEXTOQUADRO"/>
              <w:jc w:val="center"/>
              <w:rPr>
                <w:sz w:val="20"/>
                <w:highlight w:val="yellow"/>
              </w:rPr>
            </w:pPr>
            <w:r w:rsidRPr="006A7EAE">
              <w:t>3,0%</w:t>
            </w:r>
          </w:p>
        </w:tc>
        <w:tc>
          <w:tcPr>
            <w:tcW w:w="0" w:type="auto"/>
            <w:tcBorders>
              <w:top w:val="single" w:sz="4" w:space="0" w:color="000000"/>
              <w:left w:val="single" w:sz="4" w:space="0" w:color="000000"/>
              <w:bottom w:val="single" w:sz="4" w:space="0" w:color="000000"/>
            </w:tcBorders>
          </w:tcPr>
          <w:p w14:paraId="0D353B18" w14:textId="364F6AE3" w:rsidR="004A2BAC" w:rsidRPr="00B3768E" w:rsidRDefault="004A2BAC" w:rsidP="004A2BAC">
            <w:pPr>
              <w:pStyle w:val="TF-TEXTOQUADRO"/>
              <w:jc w:val="center"/>
              <w:rPr>
                <w:sz w:val="20"/>
                <w:highlight w:val="yellow"/>
              </w:rPr>
            </w:pPr>
            <w:r w:rsidRPr="006A7EAE">
              <w:t>3,0%</w:t>
            </w:r>
          </w:p>
        </w:tc>
      </w:tr>
      <w:tr w:rsidR="004A2BAC" w:rsidRPr="00B3768E" w14:paraId="4984CDF1" w14:textId="77777777" w:rsidTr="00632CEE">
        <w:trPr>
          <w:jc w:val="center"/>
        </w:trPr>
        <w:tc>
          <w:tcPr>
            <w:tcW w:w="0" w:type="auto"/>
            <w:tcBorders>
              <w:top w:val="single" w:sz="4" w:space="0" w:color="000000"/>
              <w:bottom w:val="single" w:sz="4" w:space="0" w:color="000000"/>
              <w:right w:val="single" w:sz="4" w:space="0" w:color="000000"/>
            </w:tcBorders>
          </w:tcPr>
          <w:p w14:paraId="0DCD05E1" w14:textId="49A9F949" w:rsidR="004A2BAC" w:rsidRPr="00B3768E" w:rsidRDefault="004A2BAC" w:rsidP="004A2BAC">
            <w:pPr>
              <w:pStyle w:val="TF-TEXTOQUADRO"/>
              <w:jc w:val="center"/>
              <w:rPr>
                <w:sz w:val="20"/>
              </w:rPr>
            </w:pPr>
            <w:r w:rsidRPr="006A7EAE">
              <w:t>P21</w:t>
            </w:r>
          </w:p>
        </w:tc>
        <w:tc>
          <w:tcPr>
            <w:tcW w:w="0" w:type="auto"/>
            <w:tcBorders>
              <w:top w:val="single" w:sz="4" w:space="0" w:color="000000"/>
              <w:left w:val="single" w:sz="4" w:space="0" w:color="000000"/>
              <w:bottom w:val="single" w:sz="4" w:space="0" w:color="000000"/>
              <w:right w:val="single" w:sz="4" w:space="0" w:color="000000"/>
            </w:tcBorders>
          </w:tcPr>
          <w:p w14:paraId="0D674608" w14:textId="16E1A8A1" w:rsidR="004A2BAC" w:rsidRPr="00B3768E" w:rsidRDefault="004A2BAC" w:rsidP="004A2BAC">
            <w:pPr>
              <w:pStyle w:val="TF-TEXTOQUADRO"/>
              <w:jc w:val="center"/>
              <w:rPr>
                <w:sz w:val="20"/>
              </w:rPr>
            </w:pPr>
            <w:r w:rsidRPr="006A7EAE">
              <w:t>78,8%</w:t>
            </w:r>
          </w:p>
        </w:tc>
        <w:tc>
          <w:tcPr>
            <w:tcW w:w="0" w:type="auto"/>
            <w:tcBorders>
              <w:top w:val="single" w:sz="4" w:space="0" w:color="000000"/>
              <w:left w:val="single" w:sz="4" w:space="0" w:color="000000"/>
              <w:bottom w:val="single" w:sz="4" w:space="0" w:color="000000"/>
              <w:right w:val="single" w:sz="4" w:space="0" w:color="000000"/>
            </w:tcBorders>
          </w:tcPr>
          <w:p w14:paraId="4DF66AB6" w14:textId="57FF5A0E" w:rsidR="004A2BAC" w:rsidRPr="00B3768E" w:rsidRDefault="004A2BAC" w:rsidP="004A2BAC">
            <w:pPr>
              <w:pStyle w:val="TF-TEXTOQUADRO"/>
              <w:jc w:val="center"/>
              <w:rPr>
                <w:sz w:val="20"/>
              </w:rPr>
            </w:pPr>
            <w:r w:rsidRPr="006A7EAE">
              <w:t>18,2%</w:t>
            </w:r>
          </w:p>
        </w:tc>
        <w:tc>
          <w:tcPr>
            <w:tcW w:w="0" w:type="auto"/>
            <w:tcBorders>
              <w:top w:val="single" w:sz="4" w:space="0" w:color="000000"/>
              <w:left w:val="single" w:sz="4" w:space="0" w:color="000000"/>
              <w:bottom w:val="single" w:sz="4" w:space="0" w:color="000000"/>
              <w:right w:val="single" w:sz="4" w:space="0" w:color="000000"/>
            </w:tcBorders>
          </w:tcPr>
          <w:p w14:paraId="01689EBD" w14:textId="6CBE8FA5" w:rsidR="004A2BAC" w:rsidRPr="00B3768E" w:rsidRDefault="004A2BAC" w:rsidP="004A2BAC">
            <w:pPr>
              <w:pStyle w:val="TF-TEXTOQUADRO"/>
              <w:jc w:val="center"/>
              <w:rPr>
                <w:sz w:val="20"/>
              </w:rPr>
            </w:pPr>
            <w:r w:rsidRPr="006A7EAE">
              <w:t>0,0%</w:t>
            </w:r>
          </w:p>
        </w:tc>
        <w:tc>
          <w:tcPr>
            <w:tcW w:w="0" w:type="auto"/>
            <w:tcBorders>
              <w:top w:val="single" w:sz="4" w:space="0" w:color="000000"/>
              <w:left w:val="single" w:sz="4" w:space="0" w:color="000000"/>
              <w:bottom w:val="single" w:sz="4" w:space="0" w:color="000000"/>
            </w:tcBorders>
          </w:tcPr>
          <w:p w14:paraId="259E6B3D" w14:textId="4F7DE543" w:rsidR="004A2BAC" w:rsidRPr="00B3768E" w:rsidRDefault="004A2BAC" w:rsidP="004A2BAC">
            <w:pPr>
              <w:pStyle w:val="TF-TEXTOQUADRO"/>
              <w:jc w:val="center"/>
              <w:rPr>
                <w:sz w:val="20"/>
              </w:rPr>
            </w:pPr>
            <w:r w:rsidRPr="006A7EAE">
              <w:t>3,0%</w:t>
            </w:r>
          </w:p>
        </w:tc>
      </w:tr>
    </w:tbl>
    <w:p w14:paraId="74A96BCA" w14:textId="77777777" w:rsidR="00BD705C" w:rsidRPr="00230102" w:rsidRDefault="00BD705C" w:rsidP="00BD705C">
      <w:pPr>
        <w:pStyle w:val="TF-FONTE"/>
      </w:pPr>
      <w:r w:rsidRPr="00230102">
        <w:t>Fonte: elaborada pela autora (2025).</w:t>
      </w:r>
    </w:p>
    <w:p w14:paraId="2FB4BE92" w14:textId="69855996" w:rsidR="009144FD" w:rsidRPr="009144FD" w:rsidRDefault="00B07B2F" w:rsidP="009144FD">
      <w:pPr>
        <w:pStyle w:val="TF-TEXTO"/>
      </w:pPr>
      <w:r>
        <w:t>P</w:t>
      </w:r>
      <w:r w:rsidR="00BC272B">
        <w:t xml:space="preserve">ara </w:t>
      </w:r>
      <w:r>
        <w:t>a validação d</w:t>
      </w:r>
      <w:r w:rsidR="00BC272B">
        <w:t>a</w:t>
      </w:r>
      <w:r w:rsidR="00BC272B" w:rsidRPr="00865749">
        <w:t xml:space="preserve"> interface e </w:t>
      </w:r>
      <w:r>
        <w:t>d</w:t>
      </w:r>
      <w:r w:rsidR="00BC272B" w:rsidRPr="00865749">
        <w:t>os componentes visuais</w:t>
      </w:r>
      <w:r>
        <w:t xml:space="preserve">, formularam-se questões específicas, as quais estão detalhadas </w:t>
      </w:r>
      <w:r w:rsidR="00BC272B" w:rsidRPr="00865749">
        <w:t>na</w:t>
      </w:r>
      <w:r w:rsidR="00AB69B7">
        <w:t xml:space="preserve"> </w:t>
      </w:r>
      <w:r w:rsidR="00AB69B7">
        <w:fldChar w:fldCharType="begin"/>
      </w:r>
      <w:r w:rsidR="00AB69B7">
        <w:instrText xml:space="preserve"> REF _Ref215216272 \h </w:instrText>
      </w:r>
      <w:r w:rsidR="00AB69B7">
        <w:fldChar w:fldCharType="separate"/>
      </w:r>
      <w:r w:rsidR="001C1872">
        <w:t xml:space="preserve">Tabela </w:t>
      </w:r>
      <w:r w:rsidR="001C1872">
        <w:rPr>
          <w:noProof/>
        </w:rPr>
        <w:t>5</w:t>
      </w:r>
      <w:r w:rsidR="00AB69B7">
        <w:fldChar w:fldCharType="end"/>
      </w:r>
      <w:r w:rsidR="00BC272B" w:rsidRPr="00865749">
        <w:t xml:space="preserve">. </w:t>
      </w:r>
      <w:bookmarkStart w:id="355" w:name="_Ref214634488"/>
      <w:bookmarkStart w:id="356" w:name="_Toc171669015"/>
      <w:r w:rsidR="009144FD" w:rsidRPr="009144FD">
        <w:t xml:space="preserve">No que se refere à visibilidade do estado atual da aplicação, a segunda heurística foi avaliada por meio das questões </w:t>
      </w:r>
      <w:r w:rsidR="009144FD" w:rsidRPr="00CB3BFE">
        <w:rPr>
          <w:rStyle w:val="TF-COURIER10"/>
        </w:rPr>
        <w:t>P18</w:t>
      </w:r>
      <w:r w:rsidR="006D6D4C">
        <w:rPr>
          <w:rStyle w:val="TF-COURIER10"/>
        </w:rPr>
        <w:t xml:space="preserve">, </w:t>
      </w:r>
      <w:r w:rsidR="009144FD" w:rsidRPr="00CB3BFE">
        <w:rPr>
          <w:rStyle w:val="TF-COURIER10"/>
        </w:rPr>
        <w:t>P2</w:t>
      </w:r>
      <w:r w:rsidR="006D6D4C">
        <w:rPr>
          <w:rStyle w:val="TF-COURIER10"/>
        </w:rPr>
        <w:t xml:space="preserve"> </w:t>
      </w:r>
      <w:r w:rsidR="006D6D4C" w:rsidRPr="006D6D4C">
        <w:t>e</w:t>
      </w:r>
      <w:r w:rsidR="006D6D4C">
        <w:rPr>
          <w:rStyle w:val="TF-COURIER10"/>
        </w:rPr>
        <w:t xml:space="preserve"> P19</w:t>
      </w:r>
      <w:r w:rsidR="009144FD" w:rsidRPr="009144FD">
        <w:t xml:space="preserve">. A questão </w:t>
      </w:r>
      <w:r w:rsidR="009144FD" w:rsidRPr="00CB3BFE">
        <w:rPr>
          <w:rStyle w:val="TF-COURIER10"/>
        </w:rPr>
        <w:t>P18</w:t>
      </w:r>
      <w:r w:rsidR="009144FD" w:rsidRPr="009144FD">
        <w:t xml:space="preserve"> apresentou </w:t>
      </w:r>
      <w:r w:rsidR="009144FD" w:rsidRPr="00CB3BFE">
        <w:rPr>
          <w:rStyle w:val="TF-COURIER10"/>
        </w:rPr>
        <w:t>81,8%</w:t>
      </w:r>
      <w:r w:rsidR="009144FD" w:rsidRPr="009144FD">
        <w:t xml:space="preserve"> das respostas na </w:t>
      </w:r>
      <w:r w:rsidR="009144FD" w:rsidRPr="00CB3BFE">
        <w:rPr>
          <w:rStyle w:val="TF-COURIER10"/>
        </w:rPr>
        <w:t>Escala 4</w:t>
      </w:r>
      <w:r w:rsidR="009144FD" w:rsidRPr="009144FD">
        <w:t xml:space="preserve">, </w:t>
      </w:r>
      <w:r w:rsidR="009144FD" w:rsidRPr="00CB3BFE">
        <w:rPr>
          <w:rStyle w:val="TF-COURIER10"/>
        </w:rPr>
        <w:t>15,2%</w:t>
      </w:r>
      <w:r w:rsidR="009144FD" w:rsidRPr="009144FD">
        <w:t xml:space="preserve"> na </w:t>
      </w:r>
      <w:r w:rsidR="009144FD" w:rsidRPr="00347343">
        <w:rPr>
          <w:rStyle w:val="TF-COURIER10"/>
        </w:rPr>
        <w:t>Escala 3</w:t>
      </w:r>
      <w:r w:rsidR="009144FD" w:rsidRPr="009144FD">
        <w:t xml:space="preserve"> e </w:t>
      </w:r>
      <w:r w:rsidR="009144FD" w:rsidRPr="00CB3BFE">
        <w:rPr>
          <w:rStyle w:val="TF-COURIER10"/>
        </w:rPr>
        <w:t>3,0%</w:t>
      </w:r>
      <w:r w:rsidR="009144FD" w:rsidRPr="009144FD">
        <w:t xml:space="preserve"> na </w:t>
      </w:r>
      <w:r w:rsidR="009144FD" w:rsidRPr="00CB3BFE">
        <w:rPr>
          <w:rStyle w:val="TF-COURIER10"/>
        </w:rPr>
        <w:t>Escala 2</w:t>
      </w:r>
      <w:r w:rsidR="00957E2C">
        <w:t>, j</w:t>
      </w:r>
      <w:r w:rsidR="009144FD" w:rsidRPr="009144FD">
        <w:t xml:space="preserve">á a questão </w:t>
      </w:r>
      <w:r w:rsidR="009144FD" w:rsidRPr="00CB3BFE">
        <w:rPr>
          <w:rStyle w:val="TF-COURIER10"/>
        </w:rPr>
        <w:t>P2</w:t>
      </w:r>
      <w:r w:rsidR="009144FD" w:rsidRPr="009144FD">
        <w:t xml:space="preserve"> obteve </w:t>
      </w:r>
      <w:r w:rsidR="007D61CA">
        <w:rPr>
          <w:rStyle w:val="TF-COURIER10"/>
        </w:rPr>
        <w:t>90,9</w:t>
      </w:r>
      <w:r w:rsidR="009144FD" w:rsidRPr="00CB3BFE">
        <w:rPr>
          <w:rStyle w:val="TF-COURIER10"/>
        </w:rPr>
        <w:t>%</w:t>
      </w:r>
      <w:r w:rsidR="009144FD" w:rsidRPr="009144FD">
        <w:t xml:space="preserve"> das avaliações na </w:t>
      </w:r>
      <w:r w:rsidR="009144FD" w:rsidRPr="00CB3BFE">
        <w:rPr>
          <w:rStyle w:val="TF-COURIER10"/>
        </w:rPr>
        <w:t>Escala 4</w:t>
      </w:r>
      <w:r w:rsidR="009144FD" w:rsidRPr="009144FD">
        <w:t xml:space="preserve">, </w:t>
      </w:r>
      <w:r w:rsidR="007D61CA">
        <w:rPr>
          <w:rStyle w:val="TF-COURIER10"/>
        </w:rPr>
        <w:t>6,1</w:t>
      </w:r>
      <w:r w:rsidR="009144FD" w:rsidRPr="00CB3BFE">
        <w:rPr>
          <w:rStyle w:val="TF-COURIER10"/>
        </w:rPr>
        <w:t>%</w:t>
      </w:r>
      <w:r w:rsidR="009144FD" w:rsidRPr="009144FD">
        <w:t xml:space="preserve"> na </w:t>
      </w:r>
      <w:r w:rsidR="009144FD" w:rsidRPr="00CB3BFE">
        <w:rPr>
          <w:rStyle w:val="TF-COURIER10"/>
        </w:rPr>
        <w:t>Escala 3</w:t>
      </w:r>
      <w:r w:rsidR="009144FD" w:rsidRPr="009144FD">
        <w:t xml:space="preserve"> e </w:t>
      </w:r>
      <w:r w:rsidR="00957E2C">
        <w:rPr>
          <w:rStyle w:val="TF-COURIER10"/>
        </w:rPr>
        <w:t>3</w:t>
      </w:r>
      <w:r w:rsidR="009144FD" w:rsidRPr="00CB3BFE">
        <w:rPr>
          <w:rStyle w:val="TF-COURIER10"/>
        </w:rPr>
        <w:t>%</w:t>
      </w:r>
      <w:r w:rsidR="009144FD" w:rsidRPr="009144FD">
        <w:t xml:space="preserve"> na </w:t>
      </w:r>
      <w:r w:rsidR="009144FD" w:rsidRPr="00CB3BFE">
        <w:rPr>
          <w:rStyle w:val="TF-COURIER10"/>
        </w:rPr>
        <w:t>Escala 2</w:t>
      </w:r>
      <w:r w:rsidR="00957E2C">
        <w:t>. A questão</w:t>
      </w:r>
      <w:r w:rsidR="006D6D4C" w:rsidRPr="003B6CB6">
        <w:rPr>
          <w:rStyle w:val="TF-COURIER10"/>
        </w:rPr>
        <w:t xml:space="preserve"> P19 </w:t>
      </w:r>
      <w:r w:rsidR="003B6CB6">
        <w:t>resultou</w:t>
      </w:r>
      <w:r w:rsidR="006D6D4C">
        <w:t xml:space="preserve"> em </w:t>
      </w:r>
      <w:r w:rsidR="006D6D4C" w:rsidRPr="00CB3BFE">
        <w:rPr>
          <w:rStyle w:val="TF-COURIER10"/>
        </w:rPr>
        <w:t>75,8%</w:t>
      </w:r>
      <w:r w:rsidR="006D6D4C" w:rsidRPr="009144FD">
        <w:t xml:space="preserve"> das avaliações na </w:t>
      </w:r>
      <w:r w:rsidR="006D6D4C" w:rsidRPr="00CB3BFE">
        <w:rPr>
          <w:rStyle w:val="TF-COURIER10"/>
        </w:rPr>
        <w:t>Escala 4</w:t>
      </w:r>
      <w:r w:rsidR="006D6D4C" w:rsidRPr="009144FD">
        <w:t xml:space="preserve">, </w:t>
      </w:r>
      <w:r w:rsidR="006D6D4C" w:rsidRPr="00CB3BFE">
        <w:rPr>
          <w:rStyle w:val="TF-COURIER10"/>
        </w:rPr>
        <w:t>18,2%</w:t>
      </w:r>
      <w:r w:rsidR="006D6D4C" w:rsidRPr="009144FD">
        <w:t xml:space="preserve"> na </w:t>
      </w:r>
      <w:r w:rsidR="006D6D4C" w:rsidRPr="00CB3BFE">
        <w:rPr>
          <w:rStyle w:val="TF-COURIER10"/>
        </w:rPr>
        <w:t>Escala 3</w:t>
      </w:r>
      <w:r w:rsidR="006D6D4C" w:rsidRPr="009144FD">
        <w:t xml:space="preserve"> e </w:t>
      </w:r>
      <w:r w:rsidR="006D6D4C" w:rsidRPr="00CB3BFE">
        <w:rPr>
          <w:rStyle w:val="TF-COURIER10"/>
        </w:rPr>
        <w:t>6,1%</w:t>
      </w:r>
      <w:r w:rsidR="006D6D4C">
        <w:t xml:space="preserve">, </w:t>
      </w:r>
      <w:r w:rsidR="009144FD" w:rsidRPr="009144FD">
        <w:t>indicando que os usuários perceberam as telas como claras e fáceis de compreender.</w:t>
      </w:r>
    </w:p>
    <w:p w14:paraId="436102E3" w14:textId="103135EB" w:rsidR="009144FD" w:rsidRPr="009144FD" w:rsidRDefault="009144FD" w:rsidP="00CB3BFE">
      <w:pPr>
        <w:pStyle w:val="TF-TEXTO"/>
      </w:pPr>
      <w:r w:rsidRPr="009144FD">
        <w:t xml:space="preserve">A quarta heurística, relacionada à consistência e padronização da interface, foi representada pela questão </w:t>
      </w:r>
      <w:r w:rsidRPr="009144FD">
        <w:rPr>
          <w:rStyle w:val="TF-COURIER10"/>
        </w:rPr>
        <w:t>P20</w:t>
      </w:r>
      <w:r w:rsidRPr="009144FD">
        <w:t xml:space="preserve">, que registrou </w:t>
      </w:r>
      <w:r w:rsidRPr="009144FD">
        <w:rPr>
          <w:rStyle w:val="TF-COURIER10"/>
        </w:rPr>
        <w:t>81,8%</w:t>
      </w:r>
      <w:r w:rsidRPr="009144FD">
        <w:t xml:space="preserve"> das respostas na </w:t>
      </w:r>
      <w:r w:rsidRPr="009144FD">
        <w:rPr>
          <w:rStyle w:val="TF-COURIER10"/>
        </w:rPr>
        <w:t>Escala 4</w:t>
      </w:r>
      <w:r w:rsidRPr="009144FD">
        <w:t xml:space="preserve">, </w:t>
      </w:r>
      <w:r w:rsidRPr="009144FD">
        <w:rPr>
          <w:rStyle w:val="TF-COURIER10"/>
        </w:rPr>
        <w:t>15,2%</w:t>
      </w:r>
      <w:r w:rsidRPr="009144FD">
        <w:t xml:space="preserve"> na </w:t>
      </w:r>
      <w:r w:rsidRPr="009144FD">
        <w:rPr>
          <w:rStyle w:val="TF-COURIER10"/>
        </w:rPr>
        <w:t>Escala 3</w:t>
      </w:r>
      <w:r w:rsidRPr="009144FD">
        <w:t xml:space="preserve"> e </w:t>
      </w:r>
      <w:r w:rsidRPr="009144FD">
        <w:rPr>
          <w:rStyle w:val="TF-COURIER10"/>
        </w:rPr>
        <w:t>3,0%</w:t>
      </w:r>
      <w:r w:rsidRPr="009144FD">
        <w:t xml:space="preserve"> na </w:t>
      </w:r>
      <w:r w:rsidRPr="009144FD">
        <w:rPr>
          <w:rStyle w:val="TF-COURIER10"/>
        </w:rPr>
        <w:t>Escala 2</w:t>
      </w:r>
      <w:r w:rsidRPr="009144FD">
        <w:t xml:space="preserve">. A sexta heurística, que trata da intuitividade das interfaces, foi avaliada </w:t>
      </w:r>
      <w:r w:rsidR="00737665">
        <w:t xml:space="preserve">pela </w:t>
      </w:r>
      <w:r w:rsidR="00CB3BFE">
        <w:t xml:space="preserve">questão </w:t>
      </w:r>
      <w:r w:rsidR="00CB3BFE" w:rsidRPr="00CB3BFE">
        <w:rPr>
          <w:rStyle w:val="TF-COURIER10"/>
        </w:rPr>
        <w:t>P</w:t>
      </w:r>
      <w:r w:rsidRPr="009144FD">
        <w:rPr>
          <w:rStyle w:val="TF-COURIER10"/>
        </w:rPr>
        <w:t>26</w:t>
      </w:r>
      <w:r w:rsidR="00737665">
        <w:t xml:space="preserve"> e</w:t>
      </w:r>
      <w:r w:rsidRPr="009144FD">
        <w:t xml:space="preserve"> obteve </w:t>
      </w:r>
      <w:r w:rsidRPr="009144FD">
        <w:rPr>
          <w:rStyle w:val="TF-COURIER10"/>
        </w:rPr>
        <w:t>84,9%</w:t>
      </w:r>
      <w:r w:rsidRPr="009144FD">
        <w:t xml:space="preserve"> na </w:t>
      </w:r>
      <w:r w:rsidRPr="009144FD">
        <w:rPr>
          <w:rStyle w:val="TF-COURIER10"/>
        </w:rPr>
        <w:t>Escala 4, 9,1%</w:t>
      </w:r>
      <w:r w:rsidRPr="009144FD">
        <w:t xml:space="preserve"> na </w:t>
      </w:r>
      <w:r w:rsidRPr="009144FD">
        <w:rPr>
          <w:rStyle w:val="TF-COURIER10"/>
        </w:rPr>
        <w:t>Escala 3</w:t>
      </w:r>
      <w:r w:rsidRPr="009144FD">
        <w:t xml:space="preserve"> e </w:t>
      </w:r>
      <w:r w:rsidRPr="009144FD">
        <w:rPr>
          <w:rStyle w:val="TF-COURIER10"/>
        </w:rPr>
        <w:t xml:space="preserve">3,0% </w:t>
      </w:r>
      <w:r w:rsidRPr="009144FD">
        <w:t xml:space="preserve">na </w:t>
      </w:r>
      <w:r w:rsidRPr="009144FD">
        <w:rPr>
          <w:rStyle w:val="TF-COURIER10"/>
        </w:rPr>
        <w:t>Escala 2</w:t>
      </w:r>
      <w:r w:rsidRPr="009144FD">
        <w:t>.</w:t>
      </w:r>
      <w:r w:rsidR="00CB3BFE">
        <w:t xml:space="preserve"> </w:t>
      </w:r>
      <w:r w:rsidRPr="009144FD">
        <w:t>A oitava heurística, referente à estética e ao design minimalista, foi avaliada pela</w:t>
      </w:r>
      <w:r w:rsidR="001B26D1">
        <w:t xml:space="preserve"> </w:t>
      </w:r>
      <w:r w:rsidRPr="009144FD">
        <w:rPr>
          <w:rStyle w:val="TF-COURIER10"/>
        </w:rPr>
        <w:t>P33</w:t>
      </w:r>
      <w:r w:rsidR="001B26D1">
        <w:t xml:space="preserve"> que </w:t>
      </w:r>
      <w:r w:rsidRPr="009144FD">
        <w:t xml:space="preserve">apresentou </w:t>
      </w:r>
      <w:r w:rsidRPr="009144FD">
        <w:rPr>
          <w:rStyle w:val="TF-COURIER10"/>
        </w:rPr>
        <w:t>81,8%</w:t>
      </w:r>
      <w:r w:rsidRPr="009144FD">
        <w:t xml:space="preserve"> na </w:t>
      </w:r>
      <w:r w:rsidRPr="009144FD">
        <w:rPr>
          <w:rStyle w:val="TF-COURIER10"/>
        </w:rPr>
        <w:t>Escala 4</w:t>
      </w:r>
      <w:r w:rsidR="00CB3BFE">
        <w:t xml:space="preserve"> e</w:t>
      </w:r>
      <w:r w:rsidRPr="009144FD">
        <w:t xml:space="preserve"> </w:t>
      </w:r>
      <w:r w:rsidRPr="009144FD">
        <w:rPr>
          <w:rStyle w:val="TF-COURIER10"/>
        </w:rPr>
        <w:t>18,2%</w:t>
      </w:r>
      <w:r w:rsidRPr="009144FD">
        <w:t xml:space="preserve"> na </w:t>
      </w:r>
      <w:r w:rsidRPr="009144FD">
        <w:rPr>
          <w:rStyle w:val="TF-COURIER10"/>
        </w:rPr>
        <w:t>Escala 3</w:t>
      </w:r>
      <w:r w:rsidR="00CB3BFE">
        <w:rPr>
          <w:rStyle w:val="TF-COURIER10"/>
        </w:rPr>
        <w:t>.</w:t>
      </w:r>
    </w:p>
    <w:p w14:paraId="325CCBB5" w14:textId="7FA7C12E" w:rsidR="002170BE" w:rsidRPr="002170BE" w:rsidRDefault="009144FD" w:rsidP="009144FD">
      <w:pPr>
        <w:pStyle w:val="TF-TEXTO"/>
      </w:pPr>
      <w:r w:rsidRPr="009144FD">
        <w:t xml:space="preserve">Por fim, a questão </w:t>
      </w:r>
      <w:r w:rsidRPr="009144FD">
        <w:rPr>
          <w:rStyle w:val="TF-COURIER10"/>
        </w:rPr>
        <w:t>P34</w:t>
      </w:r>
      <w:r w:rsidRPr="009144FD">
        <w:t xml:space="preserve">, vinculada à quinta heurística, obteve </w:t>
      </w:r>
      <w:r w:rsidRPr="009144FD">
        <w:rPr>
          <w:rStyle w:val="TF-COURIER10"/>
        </w:rPr>
        <w:t>78,8%</w:t>
      </w:r>
      <w:r w:rsidRPr="009144FD">
        <w:t xml:space="preserve"> das avaliações na </w:t>
      </w:r>
      <w:r w:rsidRPr="009144FD">
        <w:rPr>
          <w:rStyle w:val="TF-COURIER10"/>
        </w:rPr>
        <w:t>Escala 4</w:t>
      </w:r>
      <w:r w:rsidRPr="009144FD">
        <w:t xml:space="preserve">, </w:t>
      </w:r>
      <w:r w:rsidRPr="009144FD">
        <w:rPr>
          <w:rStyle w:val="TF-COURIER10"/>
        </w:rPr>
        <w:t>18,2%</w:t>
      </w:r>
      <w:r w:rsidRPr="009144FD">
        <w:t xml:space="preserve"> na </w:t>
      </w:r>
      <w:r w:rsidRPr="009144FD">
        <w:rPr>
          <w:rStyle w:val="TF-COURIER10"/>
        </w:rPr>
        <w:t>Escala 3</w:t>
      </w:r>
      <w:r w:rsidRPr="009144FD">
        <w:t xml:space="preserve"> e </w:t>
      </w:r>
      <w:r w:rsidRPr="009144FD">
        <w:rPr>
          <w:rStyle w:val="TF-COURIER10"/>
        </w:rPr>
        <w:t>3,0%</w:t>
      </w:r>
      <w:r w:rsidRPr="009144FD">
        <w:t xml:space="preserve"> na </w:t>
      </w:r>
      <w:r w:rsidRPr="009144FD">
        <w:rPr>
          <w:rStyle w:val="TF-COURIER10"/>
        </w:rPr>
        <w:t>Escala 2</w:t>
      </w:r>
      <w:r w:rsidRPr="009144FD">
        <w:t>. Esses resultados demonstram, de maneira consistente, que os usuários perceberam clareza nas mensagens, ações e situações apresentadas pela aplicação, evidenciando a eficácia dos componentes visuais e sua contribuição para uma experiência de uso mais intuitiva</w:t>
      </w:r>
      <w:r w:rsidR="002170BE" w:rsidRPr="002170BE">
        <w:t>.</w:t>
      </w:r>
    </w:p>
    <w:p w14:paraId="6935F0B9" w14:textId="55122573" w:rsidR="00BC272B" w:rsidRPr="00D959E1" w:rsidRDefault="00BC272B" w:rsidP="00846924">
      <w:pPr>
        <w:pStyle w:val="TF-LEGENDA"/>
        <w:rPr>
          <w:b/>
          <w:bCs/>
        </w:rPr>
      </w:pPr>
      <w:bookmarkStart w:id="357" w:name="_Ref215216272"/>
      <w:bookmarkStart w:id="358" w:name="_Toc215432548"/>
      <w:r>
        <w:lastRenderedPageBreak/>
        <w:t xml:space="preserve">Tabela </w:t>
      </w:r>
      <w:fldSimple w:instr=" SEQ Tabela \* ARABIC ">
        <w:r w:rsidR="001C1872">
          <w:rPr>
            <w:noProof/>
          </w:rPr>
          <w:t>5</w:t>
        </w:r>
      </w:fldSimple>
      <w:bookmarkEnd w:id="355"/>
      <w:bookmarkEnd w:id="357"/>
      <w:r w:rsidRPr="00D959E1">
        <w:t xml:space="preserve"> </w:t>
      </w:r>
      <w:r>
        <w:t>–</w:t>
      </w:r>
      <w:r w:rsidRPr="00D959E1">
        <w:t xml:space="preserve"> </w:t>
      </w:r>
      <w:r>
        <w:t xml:space="preserve">Componentes visuais </w:t>
      </w:r>
      <w:bookmarkEnd w:id="356"/>
      <w:r w:rsidR="00BC58FF">
        <w:t>da aplicação</w:t>
      </w:r>
      <w:bookmarkEnd w:id="358"/>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916"/>
        <w:gridCol w:w="922"/>
        <w:gridCol w:w="922"/>
        <w:gridCol w:w="922"/>
        <w:gridCol w:w="922"/>
      </w:tblGrid>
      <w:tr w:rsidR="00BC272B" w:rsidRPr="00C0161A" w14:paraId="42CC8F52" w14:textId="77777777" w:rsidTr="005A2AA7">
        <w:trPr>
          <w:trHeight w:val="136"/>
          <w:jc w:val="center"/>
        </w:trPr>
        <w:tc>
          <w:tcPr>
            <w:tcW w:w="0" w:type="auto"/>
            <w:shd w:val="clear" w:color="auto" w:fill="BFBFBF"/>
            <w:vAlign w:val="center"/>
          </w:tcPr>
          <w:p w14:paraId="5560C5E4" w14:textId="77777777" w:rsidR="00BC272B" w:rsidRPr="00C0161A" w:rsidRDefault="00BC272B" w:rsidP="005A2AA7">
            <w:pPr>
              <w:pStyle w:val="TF-TEXTOQUADRO"/>
              <w:jc w:val="center"/>
              <w:rPr>
                <w:b/>
                <w:bCs/>
                <w:sz w:val="20"/>
              </w:rPr>
            </w:pPr>
            <w:r w:rsidRPr="00C0161A">
              <w:rPr>
                <w:b/>
                <w:bCs/>
                <w:sz w:val="20"/>
              </w:rPr>
              <w:t>Número</w:t>
            </w:r>
          </w:p>
        </w:tc>
        <w:tc>
          <w:tcPr>
            <w:tcW w:w="0" w:type="auto"/>
            <w:shd w:val="clear" w:color="auto" w:fill="BFBFBF"/>
            <w:vAlign w:val="center"/>
          </w:tcPr>
          <w:p w14:paraId="7C94B01D" w14:textId="65A0F3EC" w:rsidR="00BC272B" w:rsidRPr="00C0161A" w:rsidRDefault="00A31376" w:rsidP="005A2AA7">
            <w:pPr>
              <w:pStyle w:val="TF-TEXTOQUADRO"/>
              <w:jc w:val="center"/>
              <w:rPr>
                <w:b/>
                <w:bCs/>
                <w:sz w:val="20"/>
              </w:rPr>
            </w:pPr>
            <w:r>
              <w:rPr>
                <w:b/>
                <w:bCs/>
                <w:sz w:val="20"/>
              </w:rPr>
              <w:t>Escala</w:t>
            </w:r>
            <w:r w:rsidR="00BC272B" w:rsidRPr="00C0161A">
              <w:rPr>
                <w:b/>
                <w:bCs/>
                <w:sz w:val="20"/>
              </w:rPr>
              <w:t xml:space="preserve"> 4</w:t>
            </w:r>
          </w:p>
        </w:tc>
        <w:tc>
          <w:tcPr>
            <w:tcW w:w="0" w:type="auto"/>
            <w:shd w:val="clear" w:color="auto" w:fill="BFBFBF"/>
            <w:vAlign w:val="center"/>
          </w:tcPr>
          <w:p w14:paraId="6F354523" w14:textId="13E66D6B" w:rsidR="00BC272B" w:rsidRPr="00C0161A" w:rsidRDefault="00A31376" w:rsidP="005A2AA7">
            <w:pPr>
              <w:pStyle w:val="TF-TEXTOQUADRO"/>
              <w:jc w:val="center"/>
              <w:rPr>
                <w:b/>
                <w:bCs/>
                <w:sz w:val="20"/>
              </w:rPr>
            </w:pPr>
            <w:r>
              <w:rPr>
                <w:b/>
                <w:bCs/>
                <w:sz w:val="20"/>
              </w:rPr>
              <w:t>Escala</w:t>
            </w:r>
            <w:r w:rsidR="00BC272B" w:rsidRPr="00C0161A">
              <w:rPr>
                <w:b/>
                <w:bCs/>
                <w:sz w:val="20"/>
              </w:rPr>
              <w:t xml:space="preserve"> 3</w:t>
            </w:r>
          </w:p>
        </w:tc>
        <w:tc>
          <w:tcPr>
            <w:tcW w:w="0" w:type="auto"/>
            <w:shd w:val="clear" w:color="auto" w:fill="BFBFBF"/>
            <w:vAlign w:val="center"/>
          </w:tcPr>
          <w:p w14:paraId="69AA529D" w14:textId="4855DA55" w:rsidR="00BC272B" w:rsidRPr="00C0161A" w:rsidRDefault="00A31376" w:rsidP="005A2AA7">
            <w:pPr>
              <w:pStyle w:val="TF-TEXTOQUADRO"/>
              <w:jc w:val="center"/>
              <w:rPr>
                <w:b/>
                <w:bCs/>
                <w:sz w:val="20"/>
              </w:rPr>
            </w:pPr>
            <w:r>
              <w:rPr>
                <w:b/>
                <w:bCs/>
                <w:sz w:val="20"/>
              </w:rPr>
              <w:t>Escala</w:t>
            </w:r>
            <w:r w:rsidR="00BC272B" w:rsidRPr="00C0161A">
              <w:rPr>
                <w:b/>
                <w:bCs/>
                <w:sz w:val="20"/>
              </w:rPr>
              <w:t xml:space="preserve"> 2</w:t>
            </w:r>
          </w:p>
        </w:tc>
        <w:tc>
          <w:tcPr>
            <w:tcW w:w="0" w:type="auto"/>
            <w:shd w:val="clear" w:color="auto" w:fill="BFBFBF"/>
            <w:vAlign w:val="center"/>
          </w:tcPr>
          <w:p w14:paraId="46303776" w14:textId="1545732C" w:rsidR="00BC272B" w:rsidRPr="00C0161A" w:rsidRDefault="00A31376" w:rsidP="005A2AA7">
            <w:pPr>
              <w:pStyle w:val="TF-TEXTOQUADRO"/>
              <w:jc w:val="center"/>
              <w:rPr>
                <w:b/>
                <w:bCs/>
                <w:sz w:val="20"/>
              </w:rPr>
            </w:pPr>
            <w:r>
              <w:rPr>
                <w:b/>
                <w:bCs/>
                <w:sz w:val="20"/>
              </w:rPr>
              <w:t>Escala</w:t>
            </w:r>
            <w:r w:rsidR="00BC272B" w:rsidRPr="00C0161A">
              <w:rPr>
                <w:b/>
                <w:bCs/>
                <w:sz w:val="20"/>
              </w:rPr>
              <w:t xml:space="preserve"> 1</w:t>
            </w:r>
          </w:p>
        </w:tc>
      </w:tr>
      <w:tr w:rsidR="00497836" w:rsidRPr="009A3FBA" w14:paraId="0B6E0C9B" w14:textId="77777777" w:rsidTr="00F95879">
        <w:trPr>
          <w:jc w:val="center"/>
        </w:trPr>
        <w:tc>
          <w:tcPr>
            <w:tcW w:w="0" w:type="auto"/>
          </w:tcPr>
          <w:p w14:paraId="3CA31461" w14:textId="00B8AA2F" w:rsidR="00497836" w:rsidRPr="00C0161A" w:rsidRDefault="00497836" w:rsidP="00497836">
            <w:pPr>
              <w:pStyle w:val="TF-TEXTOQUADRO"/>
              <w:jc w:val="center"/>
              <w:rPr>
                <w:sz w:val="20"/>
              </w:rPr>
            </w:pPr>
            <w:r w:rsidRPr="009A3FBA">
              <w:rPr>
                <w:sz w:val="20"/>
              </w:rPr>
              <w:t>P18</w:t>
            </w:r>
          </w:p>
        </w:tc>
        <w:tc>
          <w:tcPr>
            <w:tcW w:w="0" w:type="auto"/>
          </w:tcPr>
          <w:p w14:paraId="5751B40A" w14:textId="1BC235BE" w:rsidR="00497836" w:rsidRPr="00C0161A" w:rsidRDefault="00497836" w:rsidP="00497836">
            <w:pPr>
              <w:pStyle w:val="TF-TEXTOQUADRO"/>
              <w:jc w:val="center"/>
              <w:rPr>
                <w:sz w:val="20"/>
              </w:rPr>
            </w:pPr>
            <w:r w:rsidRPr="009A3FBA">
              <w:rPr>
                <w:sz w:val="20"/>
              </w:rPr>
              <w:t>81,8%</w:t>
            </w:r>
          </w:p>
        </w:tc>
        <w:tc>
          <w:tcPr>
            <w:tcW w:w="0" w:type="auto"/>
          </w:tcPr>
          <w:p w14:paraId="7474C590" w14:textId="50F6CE1B" w:rsidR="00497836" w:rsidRPr="00C0161A" w:rsidRDefault="00497836" w:rsidP="00497836">
            <w:pPr>
              <w:pStyle w:val="TF-TEXTOQUADRO"/>
              <w:jc w:val="center"/>
              <w:rPr>
                <w:sz w:val="20"/>
              </w:rPr>
            </w:pPr>
            <w:r w:rsidRPr="009A3FBA">
              <w:rPr>
                <w:sz w:val="20"/>
              </w:rPr>
              <w:t>15,2%</w:t>
            </w:r>
          </w:p>
        </w:tc>
        <w:tc>
          <w:tcPr>
            <w:tcW w:w="0" w:type="auto"/>
          </w:tcPr>
          <w:p w14:paraId="3ECC0EA9" w14:textId="6D63B29E" w:rsidR="00497836" w:rsidRPr="00C0161A" w:rsidRDefault="00497836" w:rsidP="00497836">
            <w:pPr>
              <w:pStyle w:val="TF-TEXTOQUADRO"/>
              <w:jc w:val="center"/>
              <w:rPr>
                <w:sz w:val="20"/>
              </w:rPr>
            </w:pPr>
            <w:r w:rsidRPr="009A3FBA">
              <w:rPr>
                <w:sz w:val="20"/>
              </w:rPr>
              <w:t>3,0%</w:t>
            </w:r>
          </w:p>
        </w:tc>
        <w:tc>
          <w:tcPr>
            <w:tcW w:w="0" w:type="auto"/>
          </w:tcPr>
          <w:p w14:paraId="355B5238" w14:textId="35345C5A" w:rsidR="00497836" w:rsidRPr="00C0161A" w:rsidRDefault="00497836" w:rsidP="00497836">
            <w:pPr>
              <w:pStyle w:val="TF-TEXTOQUADRO"/>
              <w:jc w:val="center"/>
              <w:rPr>
                <w:sz w:val="20"/>
              </w:rPr>
            </w:pPr>
            <w:r w:rsidRPr="009A3FBA">
              <w:rPr>
                <w:sz w:val="20"/>
              </w:rPr>
              <w:t>0,0%</w:t>
            </w:r>
          </w:p>
        </w:tc>
      </w:tr>
      <w:tr w:rsidR="00497836" w:rsidRPr="009A3FBA" w14:paraId="30B1B7D7" w14:textId="77777777" w:rsidTr="00F95879">
        <w:trPr>
          <w:jc w:val="center"/>
        </w:trPr>
        <w:tc>
          <w:tcPr>
            <w:tcW w:w="0" w:type="auto"/>
          </w:tcPr>
          <w:p w14:paraId="17E65D1E" w14:textId="6B4B984C" w:rsidR="00497836" w:rsidRPr="00C0161A" w:rsidRDefault="00497836" w:rsidP="00497836">
            <w:pPr>
              <w:pStyle w:val="TF-TEXTOQUADRO"/>
              <w:jc w:val="center"/>
              <w:rPr>
                <w:sz w:val="20"/>
              </w:rPr>
            </w:pPr>
            <w:r w:rsidRPr="009A3FBA">
              <w:rPr>
                <w:sz w:val="20"/>
              </w:rPr>
              <w:t>P2</w:t>
            </w:r>
          </w:p>
        </w:tc>
        <w:tc>
          <w:tcPr>
            <w:tcW w:w="0" w:type="auto"/>
          </w:tcPr>
          <w:p w14:paraId="7B8F1452" w14:textId="0504C67E" w:rsidR="00497836" w:rsidRPr="00C0161A" w:rsidRDefault="00497836" w:rsidP="00497836">
            <w:pPr>
              <w:pStyle w:val="TF-TEXTOQUADRO"/>
              <w:jc w:val="center"/>
              <w:rPr>
                <w:sz w:val="20"/>
              </w:rPr>
            </w:pPr>
            <w:r w:rsidRPr="009A3FBA">
              <w:rPr>
                <w:sz w:val="20"/>
              </w:rPr>
              <w:t>75,8%</w:t>
            </w:r>
          </w:p>
        </w:tc>
        <w:tc>
          <w:tcPr>
            <w:tcW w:w="0" w:type="auto"/>
          </w:tcPr>
          <w:p w14:paraId="3B0B987B" w14:textId="556D2D80" w:rsidR="00497836" w:rsidRPr="00C0161A" w:rsidRDefault="00497836" w:rsidP="00497836">
            <w:pPr>
              <w:pStyle w:val="TF-TEXTOQUADRO"/>
              <w:jc w:val="center"/>
              <w:rPr>
                <w:sz w:val="20"/>
              </w:rPr>
            </w:pPr>
            <w:r w:rsidRPr="009A3FBA">
              <w:rPr>
                <w:sz w:val="20"/>
              </w:rPr>
              <w:t>18,2%</w:t>
            </w:r>
          </w:p>
        </w:tc>
        <w:tc>
          <w:tcPr>
            <w:tcW w:w="0" w:type="auto"/>
          </w:tcPr>
          <w:p w14:paraId="46E588EA" w14:textId="7867E68E" w:rsidR="00497836" w:rsidRPr="00C0161A" w:rsidRDefault="00497836" w:rsidP="00497836">
            <w:pPr>
              <w:pStyle w:val="TF-TEXTOQUADRO"/>
              <w:jc w:val="center"/>
              <w:rPr>
                <w:sz w:val="20"/>
              </w:rPr>
            </w:pPr>
            <w:r w:rsidRPr="009A3FBA">
              <w:rPr>
                <w:sz w:val="20"/>
              </w:rPr>
              <w:t>6,1%</w:t>
            </w:r>
          </w:p>
        </w:tc>
        <w:tc>
          <w:tcPr>
            <w:tcW w:w="0" w:type="auto"/>
          </w:tcPr>
          <w:p w14:paraId="6EC257DD" w14:textId="671A063A" w:rsidR="00497836" w:rsidRPr="00C0161A" w:rsidRDefault="00497836" w:rsidP="00497836">
            <w:pPr>
              <w:pStyle w:val="TF-TEXTOQUADRO"/>
              <w:jc w:val="center"/>
              <w:rPr>
                <w:sz w:val="20"/>
              </w:rPr>
            </w:pPr>
            <w:r w:rsidRPr="009A3FBA">
              <w:rPr>
                <w:sz w:val="20"/>
              </w:rPr>
              <w:t>0,0%</w:t>
            </w:r>
          </w:p>
        </w:tc>
      </w:tr>
      <w:tr w:rsidR="00497836" w:rsidRPr="009A3FBA" w14:paraId="0272750A" w14:textId="77777777" w:rsidTr="00F95879">
        <w:trPr>
          <w:jc w:val="center"/>
        </w:trPr>
        <w:tc>
          <w:tcPr>
            <w:tcW w:w="0" w:type="auto"/>
          </w:tcPr>
          <w:p w14:paraId="2CE68501" w14:textId="4AC59883" w:rsidR="00497836" w:rsidRPr="00C0161A" w:rsidRDefault="00497836" w:rsidP="00497836">
            <w:pPr>
              <w:pStyle w:val="TF-TEXTOQUADRO"/>
              <w:jc w:val="center"/>
              <w:rPr>
                <w:sz w:val="20"/>
              </w:rPr>
            </w:pPr>
            <w:r w:rsidRPr="009A3FBA">
              <w:rPr>
                <w:sz w:val="20"/>
              </w:rPr>
              <w:t>P20</w:t>
            </w:r>
          </w:p>
        </w:tc>
        <w:tc>
          <w:tcPr>
            <w:tcW w:w="0" w:type="auto"/>
          </w:tcPr>
          <w:p w14:paraId="22893F4C" w14:textId="45ED1B9E" w:rsidR="00497836" w:rsidRPr="00C0161A" w:rsidRDefault="00497836" w:rsidP="00497836">
            <w:pPr>
              <w:pStyle w:val="TF-TEXTOQUADRO"/>
              <w:jc w:val="center"/>
              <w:rPr>
                <w:sz w:val="20"/>
              </w:rPr>
            </w:pPr>
            <w:r w:rsidRPr="009A3FBA">
              <w:rPr>
                <w:sz w:val="20"/>
              </w:rPr>
              <w:t>81,8%</w:t>
            </w:r>
          </w:p>
        </w:tc>
        <w:tc>
          <w:tcPr>
            <w:tcW w:w="0" w:type="auto"/>
          </w:tcPr>
          <w:p w14:paraId="064E087A" w14:textId="7B47C1CC" w:rsidR="00497836" w:rsidRPr="00C0161A" w:rsidRDefault="00497836" w:rsidP="00497836">
            <w:pPr>
              <w:pStyle w:val="TF-TEXTOQUADRO"/>
              <w:jc w:val="center"/>
              <w:rPr>
                <w:sz w:val="20"/>
              </w:rPr>
            </w:pPr>
            <w:r w:rsidRPr="009A3FBA">
              <w:rPr>
                <w:sz w:val="20"/>
              </w:rPr>
              <w:t>15,2%</w:t>
            </w:r>
          </w:p>
        </w:tc>
        <w:tc>
          <w:tcPr>
            <w:tcW w:w="0" w:type="auto"/>
          </w:tcPr>
          <w:p w14:paraId="7AA7D6D5" w14:textId="3310BCF8" w:rsidR="00497836" w:rsidRPr="00C0161A" w:rsidRDefault="00497836" w:rsidP="00497836">
            <w:pPr>
              <w:pStyle w:val="TF-TEXTOQUADRO"/>
              <w:jc w:val="center"/>
              <w:rPr>
                <w:sz w:val="20"/>
              </w:rPr>
            </w:pPr>
            <w:r w:rsidRPr="009A3FBA">
              <w:rPr>
                <w:sz w:val="20"/>
              </w:rPr>
              <w:t>3,0%</w:t>
            </w:r>
          </w:p>
        </w:tc>
        <w:tc>
          <w:tcPr>
            <w:tcW w:w="0" w:type="auto"/>
          </w:tcPr>
          <w:p w14:paraId="13E99128" w14:textId="1E2DC77A" w:rsidR="00497836" w:rsidRPr="00C0161A" w:rsidRDefault="00497836" w:rsidP="00497836">
            <w:pPr>
              <w:pStyle w:val="TF-TEXTOQUADRO"/>
              <w:jc w:val="center"/>
              <w:rPr>
                <w:sz w:val="20"/>
              </w:rPr>
            </w:pPr>
            <w:r w:rsidRPr="009A3FBA">
              <w:rPr>
                <w:sz w:val="20"/>
              </w:rPr>
              <w:t>0,0%</w:t>
            </w:r>
          </w:p>
        </w:tc>
      </w:tr>
      <w:tr w:rsidR="00497836" w:rsidRPr="009A3FBA" w14:paraId="01B37521" w14:textId="77777777" w:rsidTr="00F95879">
        <w:trPr>
          <w:jc w:val="center"/>
        </w:trPr>
        <w:tc>
          <w:tcPr>
            <w:tcW w:w="0" w:type="auto"/>
          </w:tcPr>
          <w:p w14:paraId="5286743E" w14:textId="3313D9A0" w:rsidR="00497836" w:rsidRPr="00C0161A" w:rsidRDefault="00497836" w:rsidP="00497836">
            <w:pPr>
              <w:pStyle w:val="TF-TEXTOQUADRO"/>
              <w:jc w:val="center"/>
              <w:rPr>
                <w:sz w:val="20"/>
              </w:rPr>
            </w:pPr>
            <w:r w:rsidRPr="009A3FBA">
              <w:rPr>
                <w:sz w:val="20"/>
              </w:rPr>
              <w:t>P26</w:t>
            </w:r>
          </w:p>
        </w:tc>
        <w:tc>
          <w:tcPr>
            <w:tcW w:w="0" w:type="auto"/>
          </w:tcPr>
          <w:p w14:paraId="0B265986" w14:textId="166FCBC3" w:rsidR="00497836" w:rsidRPr="00C0161A" w:rsidRDefault="00497836" w:rsidP="00497836">
            <w:pPr>
              <w:pStyle w:val="TF-TEXTOQUADRO"/>
              <w:jc w:val="center"/>
              <w:rPr>
                <w:sz w:val="20"/>
              </w:rPr>
            </w:pPr>
            <w:r w:rsidRPr="009A3FBA">
              <w:rPr>
                <w:sz w:val="20"/>
              </w:rPr>
              <w:t>84,9%</w:t>
            </w:r>
          </w:p>
        </w:tc>
        <w:tc>
          <w:tcPr>
            <w:tcW w:w="0" w:type="auto"/>
          </w:tcPr>
          <w:p w14:paraId="59452BD7" w14:textId="4D7FB9EB" w:rsidR="00497836" w:rsidRPr="00C0161A" w:rsidRDefault="00497836" w:rsidP="00497836">
            <w:pPr>
              <w:pStyle w:val="TF-TEXTOQUADRO"/>
              <w:jc w:val="center"/>
              <w:rPr>
                <w:sz w:val="20"/>
              </w:rPr>
            </w:pPr>
            <w:r w:rsidRPr="009A3FBA">
              <w:rPr>
                <w:sz w:val="20"/>
              </w:rPr>
              <w:t>9,1%</w:t>
            </w:r>
          </w:p>
        </w:tc>
        <w:tc>
          <w:tcPr>
            <w:tcW w:w="0" w:type="auto"/>
          </w:tcPr>
          <w:p w14:paraId="4DAFBFDB" w14:textId="48E8C30F" w:rsidR="00497836" w:rsidRPr="00C0161A" w:rsidRDefault="00497836" w:rsidP="00497836">
            <w:pPr>
              <w:pStyle w:val="TF-TEXTOQUADRO"/>
              <w:jc w:val="center"/>
              <w:rPr>
                <w:sz w:val="20"/>
              </w:rPr>
            </w:pPr>
            <w:r w:rsidRPr="009A3FBA">
              <w:rPr>
                <w:sz w:val="20"/>
              </w:rPr>
              <w:t>3,0%</w:t>
            </w:r>
          </w:p>
        </w:tc>
        <w:tc>
          <w:tcPr>
            <w:tcW w:w="0" w:type="auto"/>
          </w:tcPr>
          <w:p w14:paraId="6A600BD9" w14:textId="3FA64834" w:rsidR="00497836" w:rsidRPr="00C0161A" w:rsidRDefault="00497836" w:rsidP="00497836">
            <w:pPr>
              <w:pStyle w:val="TF-TEXTOQUADRO"/>
              <w:jc w:val="center"/>
              <w:rPr>
                <w:sz w:val="20"/>
              </w:rPr>
            </w:pPr>
            <w:r w:rsidRPr="009A3FBA">
              <w:rPr>
                <w:sz w:val="20"/>
              </w:rPr>
              <w:t>3,0%</w:t>
            </w:r>
          </w:p>
        </w:tc>
      </w:tr>
      <w:tr w:rsidR="00497836" w:rsidRPr="009A3FBA" w14:paraId="29C25BA3" w14:textId="77777777" w:rsidTr="00F95879">
        <w:trPr>
          <w:jc w:val="center"/>
        </w:trPr>
        <w:tc>
          <w:tcPr>
            <w:tcW w:w="0" w:type="auto"/>
          </w:tcPr>
          <w:p w14:paraId="72A16378" w14:textId="3C0B6DC1" w:rsidR="00497836" w:rsidRPr="00C0161A" w:rsidRDefault="00497836" w:rsidP="00497836">
            <w:pPr>
              <w:pStyle w:val="TF-TEXTOQUADRO"/>
              <w:jc w:val="center"/>
              <w:rPr>
                <w:sz w:val="20"/>
              </w:rPr>
            </w:pPr>
            <w:r w:rsidRPr="009A3FBA">
              <w:rPr>
                <w:sz w:val="20"/>
              </w:rPr>
              <w:t>P33</w:t>
            </w:r>
          </w:p>
        </w:tc>
        <w:tc>
          <w:tcPr>
            <w:tcW w:w="0" w:type="auto"/>
          </w:tcPr>
          <w:p w14:paraId="3471D460" w14:textId="126CBB11" w:rsidR="00497836" w:rsidRPr="00C0161A" w:rsidRDefault="00497836" w:rsidP="00497836">
            <w:pPr>
              <w:pStyle w:val="TF-TEXTOQUADRO"/>
              <w:jc w:val="center"/>
              <w:rPr>
                <w:sz w:val="20"/>
              </w:rPr>
            </w:pPr>
            <w:r w:rsidRPr="009A3FBA">
              <w:rPr>
                <w:sz w:val="20"/>
              </w:rPr>
              <w:t>81,8%</w:t>
            </w:r>
          </w:p>
        </w:tc>
        <w:tc>
          <w:tcPr>
            <w:tcW w:w="0" w:type="auto"/>
          </w:tcPr>
          <w:p w14:paraId="0DED425E" w14:textId="78B648F6" w:rsidR="00497836" w:rsidRPr="00C0161A" w:rsidRDefault="00497836" w:rsidP="00497836">
            <w:pPr>
              <w:pStyle w:val="TF-TEXTOQUADRO"/>
              <w:jc w:val="center"/>
              <w:rPr>
                <w:sz w:val="20"/>
              </w:rPr>
            </w:pPr>
            <w:r w:rsidRPr="009A3FBA">
              <w:rPr>
                <w:sz w:val="20"/>
              </w:rPr>
              <w:t>18,2%</w:t>
            </w:r>
          </w:p>
        </w:tc>
        <w:tc>
          <w:tcPr>
            <w:tcW w:w="0" w:type="auto"/>
          </w:tcPr>
          <w:p w14:paraId="6217BB4E" w14:textId="75040767" w:rsidR="00497836" w:rsidRPr="00C0161A" w:rsidRDefault="00497836" w:rsidP="00497836">
            <w:pPr>
              <w:pStyle w:val="TF-TEXTOQUADRO"/>
              <w:jc w:val="center"/>
              <w:rPr>
                <w:sz w:val="20"/>
              </w:rPr>
            </w:pPr>
            <w:r w:rsidRPr="009A3FBA">
              <w:rPr>
                <w:sz w:val="20"/>
              </w:rPr>
              <w:t>0,0%</w:t>
            </w:r>
          </w:p>
        </w:tc>
        <w:tc>
          <w:tcPr>
            <w:tcW w:w="0" w:type="auto"/>
          </w:tcPr>
          <w:p w14:paraId="43799127" w14:textId="404D0BD1" w:rsidR="00497836" w:rsidRPr="00C0161A" w:rsidRDefault="00497836" w:rsidP="00497836">
            <w:pPr>
              <w:pStyle w:val="TF-TEXTOQUADRO"/>
              <w:jc w:val="center"/>
              <w:rPr>
                <w:sz w:val="20"/>
              </w:rPr>
            </w:pPr>
            <w:r w:rsidRPr="009A3FBA">
              <w:rPr>
                <w:sz w:val="20"/>
              </w:rPr>
              <w:t>0,0%</w:t>
            </w:r>
          </w:p>
        </w:tc>
      </w:tr>
      <w:tr w:rsidR="00497836" w:rsidRPr="009A3FBA" w14:paraId="7E64287D" w14:textId="77777777" w:rsidTr="00F95879">
        <w:trPr>
          <w:jc w:val="center"/>
        </w:trPr>
        <w:tc>
          <w:tcPr>
            <w:tcW w:w="0" w:type="auto"/>
          </w:tcPr>
          <w:p w14:paraId="20424738" w14:textId="18C4AEF1" w:rsidR="00497836" w:rsidRPr="00C0161A" w:rsidRDefault="00497836" w:rsidP="00497836">
            <w:pPr>
              <w:pStyle w:val="TF-TEXTOQUADRO"/>
              <w:jc w:val="center"/>
              <w:rPr>
                <w:sz w:val="20"/>
              </w:rPr>
            </w:pPr>
            <w:r w:rsidRPr="009A3FBA">
              <w:rPr>
                <w:sz w:val="20"/>
              </w:rPr>
              <w:t>P34</w:t>
            </w:r>
          </w:p>
        </w:tc>
        <w:tc>
          <w:tcPr>
            <w:tcW w:w="0" w:type="auto"/>
          </w:tcPr>
          <w:p w14:paraId="29B3025E" w14:textId="356A356E" w:rsidR="00497836" w:rsidRPr="00C0161A" w:rsidRDefault="00497836" w:rsidP="00497836">
            <w:pPr>
              <w:pStyle w:val="TF-TEXTOQUADRO"/>
              <w:jc w:val="center"/>
              <w:rPr>
                <w:sz w:val="20"/>
              </w:rPr>
            </w:pPr>
            <w:r w:rsidRPr="009A3FBA">
              <w:rPr>
                <w:sz w:val="20"/>
              </w:rPr>
              <w:t>78,8%</w:t>
            </w:r>
          </w:p>
        </w:tc>
        <w:tc>
          <w:tcPr>
            <w:tcW w:w="0" w:type="auto"/>
          </w:tcPr>
          <w:p w14:paraId="536E8D84" w14:textId="3163C5C3" w:rsidR="00497836" w:rsidRPr="00C0161A" w:rsidRDefault="00497836" w:rsidP="00497836">
            <w:pPr>
              <w:pStyle w:val="TF-TEXTOQUADRO"/>
              <w:jc w:val="center"/>
              <w:rPr>
                <w:sz w:val="20"/>
              </w:rPr>
            </w:pPr>
            <w:r w:rsidRPr="009A3FBA">
              <w:rPr>
                <w:sz w:val="20"/>
              </w:rPr>
              <w:t>18,2%</w:t>
            </w:r>
          </w:p>
        </w:tc>
        <w:tc>
          <w:tcPr>
            <w:tcW w:w="0" w:type="auto"/>
          </w:tcPr>
          <w:p w14:paraId="5337D1BA" w14:textId="2083972C" w:rsidR="00497836" w:rsidRPr="00C0161A" w:rsidRDefault="00497836" w:rsidP="00497836">
            <w:pPr>
              <w:pStyle w:val="TF-TEXTOQUADRO"/>
              <w:jc w:val="center"/>
              <w:rPr>
                <w:sz w:val="20"/>
              </w:rPr>
            </w:pPr>
            <w:r w:rsidRPr="009A3FBA">
              <w:rPr>
                <w:sz w:val="20"/>
              </w:rPr>
              <w:t>3,0%</w:t>
            </w:r>
          </w:p>
        </w:tc>
        <w:tc>
          <w:tcPr>
            <w:tcW w:w="0" w:type="auto"/>
          </w:tcPr>
          <w:p w14:paraId="1F759F12" w14:textId="28D24337" w:rsidR="00497836" w:rsidRPr="00C0161A" w:rsidRDefault="00497836" w:rsidP="00497836">
            <w:pPr>
              <w:pStyle w:val="TF-TEXTOQUADRO"/>
              <w:jc w:val="center"/>
              <w:rPr>
                <w:sz w:val="20"/>
              </w:rPr>
            </w:pPr>
            <w:r w:rsidRPr="009A3FBA">
              <w:rPr>
                <w:sz w:val="20"/>
              </w:rPr>
              <w:t>0,0%</w:t>
            </w:r>
          </w:p>
        </w:tc>
      </w:tr>
      <w:tr w:rsidR="00B836CE" w:rsidRPr="009A3FBA" w14:paraId="78A395C5" w14:textId="77777777" w:rsidTr="00F95879">
        <w:trPr>
          <w:jc w:val="center"/>
        </w:trPr>
        <w:tc>
          <w:tcPr>
            <w:tcW w:w="0" w:type="auto"/>
          </w:tcPr>
          <w:p w14:paraId="667898F3" w14:textId="331D667E" w:rsidR="00B836CE" w:rsidRPr="009A3FBA" w:rsidRDefault="00B836CE" w:rsidP="00B836CE">
            <w:pPr>
              <w:pStyle w:val="TF-TEXTOQUADRO"/>
              <w:jc w:val="center"/>
              <w:rPr>
                <w:sz w:val="20"/>
              </w:rPr>
            </w:pPr>
            <w:r>
              <w:rPr>
                <w:sz w:val="20"/>
              </w:rPr>
              <w:t>P19</w:t>
            </w:r>
          </w:p>
        </w:tc>
        <w:tc>
          <w:tcPr>
            <w:tcW w:w="0" w:type="auto"/>
          </w:tcPr>
          <w:p w14:paraId="3B9090F2" w14:textId="70C7DB89" w:rsidR="00B836CE" w:rsidRPr="009A3FBA" w:rsidRDefault="00B836CE" w:rsidP="00B836CE">
            <w:pPr>
              <w:pStyle w:val="TF-TEXTOQUADRO"/>
              <w:jc w:val="center"/>
              <w:rPr>
                <w:sz w:val="20"/>
              </w:rPr>
            </w:pPr>
            <w:r w:rsidRPr="009A3FBA">
              <w:rPr>
                <w:sz w:val="20"/>
              </w:rPr>
              <w:t>75,8%</w:t>
            </w:r>
          </w:p>
        </w:tc>
        <w:tc>
          <w:tcPr>
            <w:tcW w:w="0" w:type="auto"/>
          </w:tcPr>
          <w:p w14:paraId="3415789E" w14:textId="3E3E1699" w:rsidR="00B836CE" w:rsidRPr="009A3FBA" w:rsidRDefault="00B836CE" w:rsidP="00B836CE">
            <w:pPr>
              <w:pStyle w:val="TF-TEXTOQUADRO"/>
              <w:jc w:val="center"/>
              <w:rPr>
                <w:sz w:val="20"/>
              </w:rPr>
            </w:pPr>
            <w:r w:rsidRPr="009A3FBA">
              <w:rPr>
                <w:sz w:val="20"/>
              </w:rPr>
              <w:t>18,2%</w:t>
            </w:r>
          </w:p>
        </w:tc>
        <w:tc>
          <w:tcPr>
            <w:tcW w:w="0" w:type="auto"/>
          </w:tcPr>
          <w:p w14:paraId="36C12409" w14:textId="6EF5C0EC" w:rsidR="00B836CE" w:rsidRPr="009A3FBA" w:rsidRDefault="00B836CE" w:rsidP="00B836CE">
            <w:pPr>
              <w:pStyle w:val="TF-TEXTOQUADRO"/>
              <w:jc w:val="center"/>
              <w:rPr>
                <w:sz w:val="20"/>
              </w:rPr>
            </w:pPr>
            <w:r w:rsidRPr="009A3FBA">
              <w:rPr>
                <w:sz w:val="20"/>
              </w:rPr>
              <w:t>6,1%</w:t>
            </w:r>
          </w:p>
        </w:tc>
        <w:tc>
          <w:tcPr>
            <w:tcW w:w="0" w:type="auto"/>
          </w:tcPr>
          <w:p w14:paraId="2A90308F" w14:textId="64F719AA" w:rsidR="00B836CE" w:rsidRPr="009A3FBA" w:rsidRDefault="00B836CE" w:rsidP="00B836CE">
            <w:pPr>
              <w:pStyle w:val="TF-TEXTOQUADRO"/>
              <w:jc w:val="center"/>
              <w:rPr>
                <w:sz w:val="20"/>
              </w:rPr>
            </w:pPr>
            <w:r w:rsidRPr="009A3FBA">
              <w:rPr>
                <w:sz w:val="20"/>
              </w:rPr>
              <w:t>0,0%</w:t>
            </w:r>
          </w:p>
        </w:tc>
      </w:tr>
    </w:tbl>
    <w:p w14:paraId="108A97CB" w14:textId="53BEA722" w:rsidR="00865F33" w:rsidRDefault="00BC272B" w:rsidP="00865F33">
      <w:pPr>
        <w:pStyle w:val="TF-FONTE"/>
      </w:pPr>
      <w:r>
        <w:t>Fonte: elaborada pel</w:t>
      </w:r>
      <w:r w:rsidR="00865F33">
        <w:t>a</w:t>
      </w:r>
      <w:r>
        <w:t xml:space="preserve"> autor</w:t>
      </w:r>
      <w:r w:rsidR="00865F33">
        <w:t>a</w:t>
      </w:r>
      <w:r>
        <w:t xml:space="preserve"> (202</w:t>
      </w:r>
      <w:r w:rsidR="00865F33">
        <w:t>5</w:t>
      </w:r>
      <w:r>
        <w:t>).</w:t>
      </w:r>
    </w:p>
    <w:p w14:paraId="5DC10BA5" w14:textId="44E10A02" w:rsidR="001751DB" w:rsidRPr="009325DF" w:rsidRDefault="004D2C7B" w:rsidP="009325DF">
      <w:pPr>
        <w:pStyle w:val="TF-TEXTO"/>
      </w:pPr>
      <w:r w:rsidRPr="009325DF">
        <w:t xml:space="preserve">A avaliação </w:t>
      </w:r>
      <w:r w:rsidR="00B07B2F" w:rsidRPr="009325DF">
        <w:t>buscou, ainda, identificar a prevenção de erros e o desempenho da aplicação, com base nas perguntas detalhadas</w:t>
      </w:r>
      <w:r w:rsidRPr="009325DF">
        <w:t xml:space="preserve"> na</w:t>
      </w:r>
      <w:r w:rsidR="00762E30" w:rsidRPr="009325DF">
        <w:t xml:space="preserve"> </w:t>
      </w:r>
      <w:r w:rsidR="00762E30" w:rsidRPr="009325DF">
        <w:fldChar w:fldCharType="begin"/>
      </w:r>
      <w:r w:rsidR="00762E30" w:rsidRPr="009325DF">
        <w:instrText xml:space="preserve"> REF _Ref214635535 \h </w:instrText>
      </w:r>
      <w:r w:rsidR="009325DF">
        <w:instrText xml:space="preserve"> \* MERGEFORMAT </w:instrText>
      </w:r>
      <w:r w:rsidR="00762E30" w:rsidRPr="009325DF">
        <w:fldChar w:fldCharType="separate"/>
      </w:r>
      <w:r w:rsidR="001C1872">
        <w:t>Tabela 6</w:t>
      </w:r>
      <w:r w:rsidR="00762E30" w:rsidRPr="009325DF">
        <w:fldChar w:fldCharType="end"/>
      </w:r>
      <w:r w:rsidRPr="009325DF">
        <w:t xml:space="preserve">. </w:t>
      </w:r>
      <w:r w:rsidR="001751DB" w:rsidRPr="009325DF">
        <w:t xml:space="preserve">A questão </w:t>
      </w:r>
      <w:r w:rsidR="001751DB" w:rsidRPr="00CB3BFE">
        <w:rPr>
          <w:rStyle w:val="TF-COURIER10"/>
        </w:rPr>
        <w:t>P27</w:t>
      </w:r>
      <w:r w:rsidR="001751DB" w:rsidRPr="009325DF">
        <w:t xml:space="preserve">, vinculada à primeira heurística, obteve </w:t>
      </w:r>
      <w:r w:rsidR="001751DB" w:rsidRPr="00CB3BFE">
        <w:rPr>
          <w:rStyle w:val="TF-COURIER10"/>
        </w:rPr>
        <w:t>84,9%</w:t>
      </w:r>
      <w:r w:rsidR="001751DB" w:rsidRPr="009325DF">
        <w:t xml:space="preserve"> das respostas na Escala 4, </w:t>
      </w:r>
      <w:r w:rsidR="001751DB" w:rsidRPr="00CB3BFE">
        <w:rPr>
          <w:rStyle w:val="TF-COURIER10"/>
        </w:rPr>
        <w:t>12,1%</w:t>
      </w:r>
      <w:r w:rsidR="001751DB" w:rsidRPr="009325DF">
        <w:t xml:space="preserve"> na </w:t>
      </w:r>
      <w:r w:rsidR="001751DB" w:rsidRPr="00CB3BFE">
        <w:rPr>
          <w:rStyle w:val="TF-COURIER10"/>
        </w:rPr>
        <w:t>Escala 3</w:t>
      </w:r>
      <w:r w:rsidR="001751DB" w:rsidRPr="009325DF">
        <w:t xml:space="preserve"> e </w:t>
      </w:r>
      <w:r w:rsidR="001751DB" w:rsidRPr="00CB3BFE">
        <w:rPr>
          <w:rStyle w:val="TF-COURIER10"/>
        </w:rPr>
        <w:t>3,0%</w:t>
      </w:r>
      <w:r w:rsidR="001751DB" w:rsidRPr="009325DF">
        <w:t xml:space="preserve"> na </w:t>
      </w:r>
      <w:r w:rsidR="001751DB" w:rsidRPr="00CB3BFE">
        <w:rPr>
          <w:rStyle w:val="TF-COURIER10"/>
        </w:rPr>
        <w:t>Escala 2</w:t>
      </w:r>
      <w:r w:rsidR="001751DB" w:rsidRPr="009325DF">
        <w:t xml:space="preserve">, demonstrando que a aplicação funcionou de maneira ágil e sem ocasionar confusão aos usuários. Já a questão </w:t>
      </w:r>
      <w:r w:rsidR="001751DB" w:rsidRPr="00CB3BFE">
        <w:rPr>
          <w:rStyle w:val="TF-COURIER10"/>
        </w:rPr>
        <w:t>P31</w:t>
      </w:r>
      <w:r w:rsidR="001751DB" w:rsidRPr="009325DF">
        <w:t xml:space="preserve">, da segunda heurística, registrou </w:t>
      </w:r>
      <w:r w:rsidR="001751DB" w:rsidRPr="00CB3BFE">
        <w:rPr>
          <w:rStyle w:val="TF-COURIER10"/>
        </w:rPr>
        <w:t xml:space="preserve">78,8% </w:t>
      </w:r>
      <w:r w:rsidR="001751DB" w:rsidRPr="009325DF">
        <w:t xml:space="preserve">das avaliações na </w:t>
      </w:r>
      <w:r w:rsidR="001751DB" w:rsidRPr="00CB3BFE">
        <w:rPr>
          <w:rStyle w:val="TF-COURIER10"/>
        </w:rPr>
        <w:t>Escala 4</w:t>
      </w:r>
      <w:r w:rsidR="001751DB" w:rsidRPr="009325DF">
        <w:t xml:space="preserve">, </w:t>
      </w:r>
      <w:r w:rsidR="001751DB" w:rsidRPr="00CB3BFE">
        <w:rPr>
          <w:rStyle w:val="TF-COURIER10"/>
        </w:rPr>
        <w:t>18,2%</w:t>
      </w:r>
      <w:r w:rsidR="001751DB" w:rsidRPr="009325DF">
        <w:t xml:space="preserve"> na </w:t>
      </w:r>
      <w:r w:rsidR="001751DB" w:rsidRPr="00CB3BFE">
        <w:rPr>
          <w:rStyle w:val="TF-COURIER10"/>
        </w:rPr>
        <w:t>Escala 3</w:t>
      </w:r>
      <w:r w:rsidR="001751DB" w:rsidRPr="009325DF">
        <w:t xml:space="preserve"> e </w:t>
      </w:r>
      <w:r w:rsidR="001751DB" w:rsidRPr="00CB3BFE">
        <w:rPr>
          <w:rStyle w:val="TF-COURIER10"/>
        </w:rPr>
        <w:t xml:space="preserve">3,0% </w:t>
      </w:r>
      <w:r w:rsidR="001751DB" w:rsidRPr="009325DF">
        <w:t xml:space="preserve">na </w:t>
      </w:r>
      <w:r w:rsidR="001751DB" w:rsidRPr="00CB3BFE">
        <w:rPr>
          <w:rStyle w:val="TF-COURIER10"/>
        </w:rPr>
        <w:t>Escala 2</w:t>
      </w:r>
      <w:r w:rsidR="001751DB" w:rsidRPr="009325DF">
        <w:t>.</w:t>
      </w:r>
    </w:p>
    <w:p w14:paraId="32B9E824" w14:textId="74FAD0F9" w:rsidR="004D2C7B" w:rsidRPr="009325DF" w:rsidRDefault="001751DB" w:rsidP="009325DF">
      <w:pPr>
        <w:pStyle w:val="TF-TEXTO"/>
      </w:pPr>
      <w:r w:rsidRPr="001751DB">
        <w:t xml:space="preserve">Em relação à terceira heurística, a questão </w:t>
      </w:r>
      <w:r w:rsidRPr="00CB3BFE">
        <w:rPr>
          <w:rStyle w:val="TF-COURIER10"/>
        </w:rPr>
        <w:t>P1</w:t>
      </w:r>
      <w:r w:rsidRPr="001751DB">
        <w:t xml:space="preserve"> apresentou </w:t>
      </w:r>
      <w:r w:rsidRPr="00CB3BFE">
        <w:rPr>
          <w:rStyle w:val="TF-COURIER10"/>
        </w:rPr>
        <w:t>87,9%</w:t>
      </w:r>
      <w:r w:rsidRPr="001751DB">
        <w:t xml:space="preserve"> das respostas na </w:t>
      </w:r>
      <w:r w:rsidRPr="00CB3BFE">
        <w:rPr>
          <w:rStyle w:val="TF-COURIER10"/>
        </w:rPr>
        <w:t>Escala 4</w:t>
      </w:r>
      <w:r w:rsidRPr="001751DB">
        <w:t xml:space="preserve">, </w:t>
      </w:r>
      <w:r w:rsidRPr="00CB3BFE">
        <w:rPr>
          <w:rStyle w:val="TF-COURIER10"/>
        </w:rPr>
        <w:t>9,1%</w:t>
      </w:r>
      <w:r w:rsidRPr="001751DB">
        <w:t xml:space="preserve"> na </w:t>
      </w:r>
      <w:r w:rsidRPr="00CB3BFE">
        <w:rPr>
          <w:rStyle w:val="TF-COURIER10"/>
        </w:rPr>
        <w:t>Escala 3</w:t>
      </w:r>
      <w:r w:rsidRPr="001751DB">
        <w:t xml:space="preserve"> e </w:t>
      </w:r>
      <w:r w:rsidRPr="00CB3BFE">
        <w:rPr>
          <w:rStyle w:val="TF-COURIER10"/>
        </w:rPr>
        <w:t>3,0%</w:t>
      </w:r>
      <w:r w:rsidRPr="001751DB">
        <w:t xml:space="preserve"> na </w:t>
      </w:r>
      <w:r w:rsidRPr="00CB3BFE">
        <w:rPr>
          <w:rStyle w:val="TF-COURIER10"/>
        </w:rPr>
        <w:t>Escala 2</w:t>
      </w:r>
      <w:r w:rsidRPr="001751DB">
        <w:t xml:space="preserve">, evidenciando forte percepção de desempenho adequado e clareza nas interações. No que concerne à quinta heurística, a questão </w:t>
      </w:r>
      <w:r w:rsidRPr="00CB3BFE">
        <w:rPr>
          <w:rStyle w:val="TF-COURIER10"/>
        </w:rPr>
        <w:t>P23</w:t>
      </w:r>
      <w:r w:rsidRPr="001751DB">
        <w:t xml:space="preserve"> registrou </w:t>
      </w:r>
      <w:r w:rsidRPr="007267C8">
        <w:rPr>
          <w:rStyle w:val="TF-COURIER10"/>
        </w:rPr>
        <w:t>75,8%</w:t>
      </w:r>
      <w:r w:rsidRPr="001751DB">
        <w:t xml:space="preserve"> das respostas na </w:t>
      </w:r>
      <w:r w:rsidRPr="00CB3BFE">
        <w:rPr>
          <w:rStyle w:val="TF-COURIER10"/>
        </w:rPr>
        <w:t>Escala 4,</w:t>
      </w:r>
      <w:r w:rsidRPr="001751DB">
        <w:t xml:space="preserve"> </w:t>
      </w:r>
      <w:r w:rsidRPr="00CB3BFE">
        <w:rPr>
          <w:rStyle w:val="TF-COURIER10"/>
        </w:rPr>
        <w:t>21,2%</w:t>
      </w:r>
      <w:r w:rsidRPr="001751DB">
        <w:t xml:space="preserve"> na </w:t>
      </w:r>
      <w:r w:rsidRPr="00CB3BFE">
        <w:rPr>
          <w:rStyle w:val="TF-COURIER10"/>
        </w:rPr>
        <w:t>Escala 3</w:t>
      </w:r>
      <w:r w:rsidRPr="001751DB">
        <w:t xml:space="preserve"> e </w:t>
      </w:r>
      <w:r w:rsidRPr="00CB3BFE">
        <w:rPr>
          <w:rStyle w:val="TF-COURIER10"/>
        </w:rPr>
        <w:t>3,0%</w:t>
      </w:r>
      <w:r w:rsidRPr="001751DB">
        <w:t xml:space="preserve"> na </w:t>
      </w:r>
      <w:r w:rsidRPr="00CB3BFE">
        <w:rPr>
          <w:rStyle w:val="TF-COURIER10"/>
        </w:rPr>
        <w:t>Escala 2</w:t>
      </w:r>
      <w:r w:rsidRPr="001751DB">
        <w:t xml:space="preserve">. Por fim, a questão </w:t>
      </w:r>
      <w:r w:rsidRPr="00CB3BFE">
        <w:rPr>
          <w:rStyle w:val="TF-COURIER10"/>
        </w:rPr>
        <w:t>P24</w:t>
      </w:r>
      <w:r w:rsidRPr="001751DB">
        <w:t xml:space="preserve">, vinculada à décima heurística, apresentou </w:t>
      </w:r>
      <w:r w:rsidRPr="00CB3BFE">
        <w:rPr>
          <w:rStyle w:val="TF-COURIER10"/>
        </w:rPr>
        <w:t>81,8%</w:t>
      </w:r>
      <w:r w:rsidRPr="001751DB">
        <w:t xml:space="preserve"> das avaliações na </w:t>
      </w:r>
      <w:r w:rsidRPr="009B5D1C">
        <w:rPr>
          <w:rStyle w:val="TF-COURIER10"/>
        </w:rPr>
        <w:t>Escala 4</w:t>
      </w:r>
      <w:r w:rsidRPr="001751DB">
        <w:t xml:space="preserve">, </w:t>
      </w:r>
      <w:r w:rsidRPr="009B5D1C">
        <w:rPr>
          <w:rStyle w:val="TF-COURIER10"/>
        </w:rPr>
        <w:t>15,2%</w:t>
      </w:r>
      <w:r w:rsidRPr="001751DB">
        <w:t xml:space="preserve"> na </w:t>
      </w:r>
      <w:r w:rsidRPr="009B5D1C">
        <w:rPr>
          <w:rStyle w:val="TF-COURIER10"/>
        </w:rPr>
        <w:t>Escala 3</w:t>
      </w:r>
      <w:r w:rsidRPr="001751DB">
        <w:t xml:space="preserve"> e </w:t>
      </w:r>
      <w:r w:rsidRPr="009B5D1C">
        <w:rPr>
          <w:rStyle w:val="TF-COURIER10"/>
        </w:rPr>
        <w:t xml:space="preserve">3,0% </w:t>
      </w:r>
      <w:r w:rsidRPr="001751DB">
        <w:t xml:space="preserve">na </w:t>
      </w:r>
      <w:r w:rsidRPr="007267C8">
        <w:rPr>
          <w:rStyle w:val="TF-COURIER10"/>
        </w:rPr>
        <w:t>Escala 2</w:t>
      </w:r>
      <w:r w:rsidRPr="001751DB">
        <w:t>, mantendo um conjunto expressivo de respostas positivas.</w:t>
      </w:r>
      <w:r w:rsidR="009325DF">
        <w:t xml:space="preserve"> </w:t>
      </w:r>
      <w:r w:rsidRPr="001751DB">
        <w:t>Esses resultados indicam que a aplicação apresenta bom desempenho geral e mecanismos eficazes de prevenção de erros, contribuindo para uma experiência de uso mais segura, estável e confiável</w:t>
      </w:r>
      <w:r w:rsidR="00806EC2" w:rsidRPr="009325DF">
        <w:t>.</w:t>
      </w:r>
    </w:p>
    <w:p w14:paraId="210B6E1E" w14:textId="268EE5F1" w:rsidR="004D2C7B" w:rsidRPr="00D959E1" w:rsidRDefault="004D2C7B" w:rsidP="004D2C7B">
      <w:pPr>
        <w:pStyle w:val="TF-LEGENDA"/>
        <w:rPr>
          <w:b/>
          <w:bCs/>
        </w:rPr>
      </w:pPr>
      <w:bookmarkStart w:id="359" w:name="_Ref214635535"/>
      <w:bookmarkStart w:id="360" w:name="_Toc171669016"/>
      <w:bookmarkStart w:id="361" w:name="_Toc215432549"/>
      <w:r>
        <w:t xml:space="preserve">Tabela </w:t>
      </w:r>
      <w:fldSimple w:instr=" SEQ Tabela \* ARABIC ">
        <w:r w:rsidR="001C1872">
          <w:rPr>
            <w:noProof/>
          </w:rPr>
          <w:t>6</w:t>
        </w:r>
      </w:fldSimple>
      <w:bookmarkEnd w:id="359"/>
      <w:r w:rsidRPr="00D959E1">
        <w:t xml:space="preserve"> </w:t>
      </w:r>
      <w:r>
        <w:t>–</w:t>
      </w:r>
      <w:r w:rsidRPr="00D959E1">
        <w:t xml:space="preserve"> </w:t>
      </w:r>
      <w:r>
        <w:t>Prevenção de erros e performance</w:t>
      </w:r>
      <w:bookmarkEnd w:id="360"/>
      <w:bookmarkEnd w:id="361"/>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916"/>
        <w:gridCol w:w="922"/>
        <w:gridCol w:w="922"/>
        <w:gridCol w:w="922"/>
        <w:gridCol w:w="922"/>
      </w:tblGrid>
      <w:tr w:rsidR="004D2C7B" w:rsidRPr="00C0161A" w14:paraId="6A1DFBD4" w14:textId="77777777" w:rsidTr="005A2AA7">
        <w:trPr>
          <w:trHeight w:val="136"/>
          <w:jc w:val="center"/>
        </w:trPr>
        <w:tc>
          <w:tcPr>
            <w:tcW w:w="0" w:type="auto"/>
            <w:shd w:val="clear" w:color="auto" w:fill="BFBFBF"/>
            <w:vAlign w:val="center"/>
          </w:tcPr>
          <w:p w14:paraId="4E8C41D9" w14:textId="77777777" w:rsidR="004D2C7B" w:rsidRPr="00C0161A" w:rsidRDefault="004D2C7B" w:rsidP="005A2AA7">
            <w:pPr>
              <w:pStyle w:val="TF-TEXTOQUADRO"/>
              <w:jc w:val="center"/>
              <w:rPr>
                <w:b/>
                <w:bCs/>
                <w:sz w:val="20"/>
              </w:rPr>
            </w:pPr>
            <w:r w:rsidRPr="00C0161A">
              <w:rPr>
                <w:b/>
                <w:bCs/>
                <w:sz w:val="20"/>
              </w:rPr>
              <w:t>Número</w:t>
            </w:r>
          </w:p>
        </w:tc>
        <w:tc>
          <w:tcPr>
            <w:tcW w:w="0" w:type="auto"/>
            <w:shd w:val="clear" w:color="auto" w:fill="BFBFBF"/>
            <w:vAlign w:val="center"/>
          </w:tcPr>
          <w:p w14:paraId="75C71093" w14:textId="1FA405A6" w:rsidR="004D2C7B" w:rsidRPr="00C0161A" w:rsidRDefault="00FC6E27" w:rsidP="005A2AA7">
            <w:pPr>
              <w:pStyle w:val="TF-TEXTOQUADRO"/>
              <w:jc w:val="center"/>
              <w:rPr>
                <w:b/>
                <w:bCs/>
                <w:sz w:val="20"/>
              </w:rPr>
            </w:pPr>
            <w:r>
              <w:rPr>
                <w:b/>
                <w:bCs/>
                <w:sz w:val="20"/>
              </w:rPr>
              <w:t>Escala</w:t>
            </w:r>
            <w:r w:rsidR="004D2C7B" w:rsidRPr="00C0161A">
              <w:rPr>
                <w:b/>
                <w:bCs/>
                <w:sz w:val="20"/>
              </w:rPr>
              <w:t xml:space="preserve"> 4</w:t>
            </w:r>
          </w:p>
        </w:tc>
        <w:tc>
          <w:tcPr>
            <w:tcW w:w="0" w:type="auto"/>
            <w:shd w:val="clear" w:color="auto" w:fill="BFBFBF"/>
            <w:vAlign w:val="center"/>
          </w:tcPr>
          <w:p w14:paraId="70D3C312" w14:textId="3957F915" w:rsidR="004D2C7B" w:rsidRPr="00C0161A" w:rsidRDefault="00FC6E27" w:rsidP="005A2AA7">
            <w:pPr>
              <w:pStyle w:val="TF-TEXTOQUADRO"/>
              <w:jc w:val="center"/>
              <w:rPr>
                <w:b/>
                <w:bCs/>
                <w:sz w:val="20"/>
              </w:rPr>
            </w:pPr>
            <w:r>
              <w:rPr>
                <w:b/>
                <w:bCs/>
                <w:sz w:val="20"/>
              </w:rPr>
              <w:t>Escala</w:t>
            </w:r>
            <w:r w:rsidR="004D2C7B" w:rsidRPr="00C0161A">
              <w:rPr>
                <w:b/>
                <w:bCs/>
                <w:sz w:val="20"/>
              </w:rPr>
              <w:t xml:space="preserve"> 3</w:t>
            </w:r>
          </w:p>
        </w:tc>
        <w:tc>
          <w:tcPr>
            <w:tcW w:w="0" w:type="auto"/>
            <w:shd w:val="clear" w:color="auto" w:fill="BFBFBF"/>
            <w:vAlign w:val="center"/>
          </w:tcPr>
          <w:p w14:paraId="06EF8A7F" w14:textId="10006DA6" w:rsidR="004D2C7B" w:rsidRPr="00C0161A" w:rsidRDefault="00FC6E27" w:rsidP="005A2AA7">
            <w:pPr>
              <w:pStyle w:val="TF-TEXTOQUADRO"/>
              <w:jc w:val="center"/>
              <w:rPr>
                <w:b/>
                <w:bCs/>
                <w:sz w:val="20"/>
              </w:rPr>
            </w:pPr>
            <w:r>
              <w:rPr>
                <w:b/>
                <w:bCs/>
                <w:sz w:val="20"/>
              </w:rPr>
              <w:t>Escala</w:t>
            </w:r>
            <w:r w:rsidR="004D2C7B" w:rsidRPr="00C0161A">
              <w:rPr>
                <w:b/>
                <w:bCs/>
                <w:sz w:val="20"/>
              </w:rPr>
              <w:t xml:space="preserve"> 2</w:t>
            </w:r>
          </w:p>
        </w:tc>
        <w:tc>
          <w:tcPr>
            <w:tcW w:w="0" w:type="auto"/>
            <w:shd w:val="clear" w:color="auto" w:fill="BFBFBF"/>
            <w:vAlign w:val="center"/>
          </w:tcPr>
          <w:p w14:paraId="2EA0CE7A" w14:textId="3F5AC75D" w:rsidR="004D2C7B" w:rsidRPr="00C0161A" w:rsidRDefault="00FC6E27" w:rsidP="005A2AA7">
            <w:pPr>
              <w:pStyle w:val="TF-TEXTOQUADRO"/>
              <w:jc w:val="center"/>
              <w:rPr>
                <w:b/>
                <w:bCs/>
                <w:sz w:val="20"/>
              </w:rPr>
            </w:pPr>
            <w:r>
              <w:rPr>
                <w:b/>
                <w:bCs/>
                <w:sz w:val="20"/>
              </w:rPr>
              <w:t>Escala</w:t>
            </w:r>
            <w:r w:rsidR="004D2C7B" w:rsidRPr="00C0161A">
              <w:rPr>
                <w:b/>
                <w:bCs/>
                <w:sz w:val="20"/>
              </w:rPr>
              <w:t xml:space="preserve"> 1</w:t>
            </w:r>
          </w:p>
        </w:tc>
      </w:tr>
      <w:tr w:rsidR="009A3FBA" w:rsidRPr="009A3FBA" w14:paraId="0AA75BD2" w14:textId="77777777" w:rsidTr="00AC234A">
        <w:trPr>
          <w:jc w:val="center"/>
        </w:trPr>
        <w:tc>
          <w:tcPr>
            <w:tcW w:w="0" w:type="auto"/>
          </w:tcPr>
          <w:p w14:paraId="1B52E83B" w14:textId="455989C7" w:rsidR="009A3FBA" w:rsidRPr="00C0161A" w:rsidRDefault="009A3FBA" w:rsidP="009A3FBA">
            <w:pPr>
              <w:pStyle w:val="TF-TEXTOQUADRO"/>
              <w:jc w:val="center"/>
              <w:rPr>
                <w:sz w:val="20"/>
              </w:rPr>
            </w:pPr>
            <w:r w:rsidRPr="009A3FBA">
              <w:rPr>
                <w:sz w:val="20"/>
              </w:rPr>
              <w:t>P27</w:t>
            </w:r>
          </w:p>
        </w:tc>
        <w:tc>
          <w:tcPr>
            <w:tcW w:w="0" w:type="auto"/>
          </w:tcPr>
          <w:p w14:paraId="56A3EEB5" w14:textId="13FEF1DA" w:rsidR="009A3FBA" w:rsidRPr="00C0161A" w:rsidRDefault="009A3FBA" w:rsidP="009A3FBA">
            <w:pPr>
              <w:pStyle w:val="TF-TEXTOQUADRO"/>
              <w:jc w:val="center"/>
              <w:rPr>
                <w:sz w:val="20"/>
              </w:rPr>
            </w:pPr>
            <w:r w:rsidRPr="009A3FBA">
              <w:rPr>
                <w:sz w:val="20"/>
              </w:rPr>
              <w:t>84,9%</w:t>
            </w:r>
          </w:p>
        </w:tc>
        <w:tc>
          <w:tcPr>
            <w:tcW w:w="0" w:type="auto"/>
          </w:tcPr>
          <w:p w14:paraId="6A097656" w14:textId="74A7895F" w:rsidR="009A3FBA" w:rsidRPr="00C0161A" w:rsidRDefault="009A3FBA" w:rsidP="009A3FBA">
            <w:pPr>
              <w:pStyle w:val="TF-TEXTOQUADRO"/>
              <w:jc w:val="center"/>
              <w:rPr>
                <w:sz w:val="20"/>
              </w:rPr>
            </w:pPr>
            <w:r w:rsidRPr="009A3FBA">
              <w:rPr>
                <w:sz w:val="20"/>
              </w:rPr>
              <w:t>12,1%</w:t>
            </w:r>
          </w:p>
        </w:tc>
        <w:tc>
          <w:tcPr>
            <w:tcW w:w="0" w:type="auto"/>
          </w:tcPr>
          <w:p w14:paraId="080DA041" w14:textId="7D6B1DCF" w:rsidR="009A3FBA" w:rsidRPr="00C0161A" w:rsidRDefault="009A3FBA" w:rsidP="009A3FBA">
            <w:pPr>
              <w:pStyle w:val="TF-TEXTOQUADRO"/>
              <w:jc w:val="center"/>
              <w:rPr>
                <w:sz w:val="20"/>
              </w:rPr>
            </w:pPr>
            <w:r w:rsidRPr="009A3FBA">
              <w:rPr>
                <w:sz w:val="20"/>
              </w:rPr>
              <w:t>3,0%</w:t>
            </w:r>
          </w:p>
        </w:tc>
        <w:tc>
          <w:tcPr>
            <w:tcW w:w="0" w:type="auto"/>
          </w:tcPr>
          <w:p w14:paraId="0DC99D61" w14:textId="352F6229" w:rsidR="009A3FBA" w:rsidRPr="00C0161A" w:rsidRDefault="009A3FBA" w:rsidP="009A3FBA">
            <w:pPr>
              <w:pStyle w:val="TF-TEXTOQUADRO"/>
              <w:jc w:val="center"/>
              <w:rPr>
                <w:sz w:val="20"/>
              </w:rPr>
            </w:pPr>
            <w:r w:rsidRPr="009A3FBA">
              <w:rPr>
                <w:sz w:val="20"/>
              </w:rPr>
              <w:t>0,0%</w:t>
            </w:r>
          </w:p>
        </w:tc>
      </w:tr>
      <w:tr w:rsidR="009A3FBA" w:rsidRPr="009A3FBA" w14:paraId="7FC9F4C1" w14:textId="77777777" w:rsidTr="00AC234A">
        <w:trPr>
          <w:jc w:val="center"/>
        </w:trPr>
        <w:tc>
          <w:tcPr>
            <w:tcW w:w="0" w:type="auto"/>
          </w:tcPr>
          <w:p w14:paraId="517A4900" w14:textId="1D686072" w:rsidR="009A3FBA" w:rsidRPr="00C0161A" w:rsidRDefault="009A3FBA" w:rsidP="009A3FBA">
            <w:pPr>
              <w:pStyle w:val="TF-TEXTOQUADRO"/>
              <w:jc w:val="center"/>
              <w:rPr>
                <w:sz w:val="20"/>
              </w:rPr>
            </w:pPr>
            <w:r w:rsidRPr="009A3FBA">
              <w:rPr>
                <w:sz w:val="20"/>
              </w:rPr>
              <w:t>P31</w:t>
            </w:r>
          </w:p>
        </w:tc>
        <w:tc>
          <w:tcPr>
            <w:tcW w:w="0" w:type="auto"/>
          </w:tcPr>
          <w:p w14:paraId="5B4F6A4D" w14:textId="2A7D96B8" w:rsidR="009A3FBA" w:rsidRPr="00C0161A" w:rsidRDefault="009A3FBA" w:rsidP="009A3FBA">
            <w:pPr>
              <w:pStyle w:val="TF-TEXTOQUADRO"/>
              <w:jc w:val="center"/>
              <w:rPr>
                <w:sz w:val="20"/>
              </w:rPr>
            </w:pPr>
            <w:r w:rsidRPr="009A3FBA">
              <w:rPr>
                <w:sz w:val="20"/>
              </w:rPr>
              <w:t>78,8%</w:t>
            </w:r>
          </w:p>
        </w:tc>
        <w:tc>
          <w:tcPr>
            <w:tcW w:w="0" w:type="auto"/>
          </w:tcPr>
          <w:p w14:paraId="10ADFBFE" w14:textId="76FD8FD4" w:rsidR="009A3FBA" w:rsidRPr="00C0161A" w:rsidRDefault="009A3FBA" w:rsidP="009A3FBA">
            <w:pPr>
              <w:pStyle w:val="TF-TEXTOQUADRO"/>
              <w:jc w:val="center"/>
              <w:rPr>
                <w:sz w:val="20"/>
              </w:rPr>
            </w:pPr>
            <w:r w:rsidRPr="009A3FBA">
              <w:rPr>
                <w:sz w:val="20"/>
              </w:rPr>
              <w:t>18,2%</w:t>
            </w:r>
          </w:p>
        </w:tc>
        <w:tc>
          <w:tcPr>
            <w:tcW w:w="0" w:type="auto"/>
          </w:tcPr>
          <w:p w14:paraId="7DA907F3" w14:textId="71084509" w:rsidR="009A3FBA" w:rsidRPr="00C0161A" w:rsidRDefault="009A3FBA" w:rsidP="009A3FBA">
            <w:pPr>
              <w:pStyle w:val="TF-TEXTOQUADRO"/>
              <w:jc w:val="center"/>
              <w:rPr>
                <w:sz w:val="20"/>
              </w:rPr>
            </w:pPr>
            <w:r w:rsidRPr="009A3FBA">
              <w:rPr>
                <w:sz w:val="20"/>
              </w:rPr>
              <w:t>3,0%</w:t>
            </w:r>
          </w:p>
        </w:tc>
        <w:tc>
          <w:tcPr>
            <w:tcW w:w="0" w:type="auto"/>
          </w:tcPr>
          <w:p w14:paraId="58A2FCD2" w14:textId="63FACCB9" w:rsidR="009A3FBA" w:rsidRPr="00C0161A" w:rsidRDefault="009A3FBA" w:rsidP="009A3FBA">
            <w:pPr>
              <w:pStyle w:val="TF-TEXTOQUADRO"/>
              <w:jc w:val="center"/>
              <w:rPr>
                <w:sz w:val="20"/>
              </w:rPr>
            </w:pPr>
            <w:r w:rsidRPr="009A3FBA">
              <w:rPr>
                <w:sz w:val="20"/>
              </w:rPr>
              <w:t>0,0%</w:t>
            </w:r>
          </w:p>
        </w:tc>
      </w:tr>
      <w:tr w:rsidR="009A3FBA" w:rsidRPr="009A3FBA" w14:paraId="4F15349F" w14:textId="77777777" w:rsidTr="00AC234A">
        <w:trPr>
          <w:jc w:val="center"/>
        </w:trPr>
        <w:tc>
          <w:tcPr>
            <w:tcW w:w="0" w:type="auto"/>
          </w:tcPr>
          <w:p w14:paraId="01BF829C" w14:textId="5CD07DC3" w:rsidR="009A3FBA" w:rsidRPr="00C0161A" w:rsidRDefault="009A3FBA" w:rsidP="009A3FBA">
            <w:pPr>
              <w:pStyle w:val="TF-TEXTOQUADRO"/>
              <w:jc w:val="center"/>
              <w:rPr>
                <w:sz w:val="20"/>
              </w:rPr>
            </w:pPr>
            <w:r w:rsidRPr="009A3FBA">
              <w:rPr>
                <w:sz w:val="20"/>
              </w:rPr>
              <w:t>P1</w:t>
            </w:r>
          </w:p>
        </w:tc>
        <w:tc>
          <w:tcPr>
            <w:tcW w:w="0" w:type="auto"/>
          </w:tcPr>
          <w:p w14:paraId="2B023CC4" w14:textId="46FCB50C" w:rsidR="009A3FBA" w:rsidRPr="00C0161A" w:rsidRDefault="009A3FBA" w:rsidP="009A3FBA">
            <w:pPr>
              <w:pStyle w:val="TF-TEXTOQUADRO"/>
              <w:jc w:val="center"/>
              <w:rPr>
                <w:sz w:val="20"/>
              </w:rPr>
            </w:pPr>
            <w:r w:rsidRPr="009A3FBA">
              <w:rPr>
                <w:sz w:val="20"/>
              </w:rPr>
              <w:t>87,9%</w:t>
            </w:r>
          </w:p>
        </w:tc>
        <w:tc>
          <w:tcPr>
            <w:tcW w:w="0" w:type="auto"/>
          </w:tcPr>
          <w:p w14:paraId="0FE1F77C" w14:textId="74D3C42C" w:rsidR="009A3FBA" w:rsidRPr="00C0161A" w:rsidRDefault="009A3FBA" w:rsidP="009A3FBA">
            <w:pPr>
              <w:pStyle w:val="TF-TEXTOQUADRO"/>
              <w:jc w:val="center"/>
              <w:rPr>
                <w:sz w:val="20"/>
              </w:rPr>
            </w:pPr>
            <w:r w:rsidRPr="009A3FBA">
              <w:rPr>
                <w:sz w:val="20"/>
              </w:rPr>
              <w:t>9,1%</w:t>
            </w:r>
          </w:p>
        </w:tc>
        <w:tc>
          <w:tcPr>
            <w:tcW w:w="0" w:type="auto"/>
          </w:tcPr>
          <w:p w14:paraId="6AE01714" w14:textId="249EE316" w:rsidR="009A3FBA" w:rsidRPr="00C0161A" w:rsidRDefault="009A3FBA" w:rsidP="009A3FBA">
            <w:pPr>
              <w:pStyle w:val="TF-TEXTOQUADRO"/>
              <w:jc w:val="center"/>
              <w:rPr>
                <w:sz w:val="20"/>
              </w:rPr>
            </w:pPr>
            <w:r w:rsidRPr="009A3FBA">
              <w:rPr>
                <w:sz w:val="20"/>
              </w:rPr>
              <w:t>3,0%</w:t>
            </w:r>
          </w:p>
        </w:tc>
        <w:tc>
          <w:tcPr>
            <w:tcW w:w="0" w:type="auto"/>
          </w:tcPr>
          <w:p w14:paraId="31E23B99" w14:textId="3BC0A406" w:rsidR="009A3FBA" w:rsidRPr="00C0161A" w:rsidRDefault="009A3FBA" w:rsidP="009A3FBA">
            <w:pPr>
              <w:pStyle w:val="TF-TEXTOQUADRO"/>
              <w:jc w:val="center"/>
              <w:rPr>
                <w:sz w:val="20"/>
              </w:rPr>
            </w:pPr>
            <w:r w:rsidRPr="009A3FBA">
              <w:rPr>
                <w:sz w:val="20"/>
              </w:rPr>
              <w:t>0,0%</w:t>
            </w:r>
          </w:p>
        </w:tc>
      </w:tr>
      <w:tr w:rsidR="009A3FBA" w:rsidRPr="009A3FBA" w14:paraId="5ED9CF2D" w14:textId="77777777" w:rsidTr="00AC234A">
        <w:trPr>
          <w:jc w:val="center"/>
        </w:trPr>
        <w:tc>
          <w:tcPr>
            <w:tcW w:w="0" w:type="auto"/>
          </w:tcPr>
          <w:p w14:paraId="7B90A202" w14:textId="78BE9709" w:rsidR="009A3FBA" w:rsidRPr="00C0161A" w:rsidRDefault="009A3FBA" w:rsidP="009A3FBA">
            <w:pPr>
              <w:pStyle w:val="TF-TEXTOQUADRO"/>
              <w:jc w:val="center"/>
              <w:rPr>
                <w:sz w:val="20"/>
              </w:rPr>
            </w:pPr>
            <w:r w:rsidRPr="009A3FBA">
              <w:rPr>
                <w:sz w:val="20"/>
              </w:rPr>
              <w:t>P23</w:t>
            </w:r>
          </w:p>
        </w:tc>
        <w:tc>
          <w:tcPr>
            <w:tcW w:w="0" w:type="auto"/>
          </w:tcPr>
          <w:p w14:paraId="76A4164B" w14:textId="3E430557" w:rsidR="009A3FBA" w:rsidRPr="00C0161A" w:rsidRDefault="009A3FBA" w:rsidP="009A3FBA">
            <w:pPr>
              <w:pStyle w:val="TF-TEXTOQUADRO"/>
              <w:jc w:val="center"/>
              <w:rPr>
                <w:sz w:val="20"/>
              </w:rPr>
            </w:pPr>
            <w:r w:rsidRPr="009A3FBA">
              <w:rPr>
                <w:sz w:val="20"/>
              </w:rPr>
              <w:t>75,8%</w:t>
            </w:r>
          </w:p>
        </w:tc>
        <w:tc>
          <w:tcPr>
            <w:tcW w:w="0" w:type="auto"/>
          </w:tcPr>
          <w:p w14:paraId="0FF826EC" w14:textId="630BB0A5" w:rsidR="009A3FBA" w:rsidRPr="00C0161A" w:rsidRDefault="009A3FBA" w:rsidP="009A3FBA">
            <w:pPr>
              <w:pStyle w:val="TF-TEXTOQUADRO"/>
              <w:jc w:val="center"/>
              <w:rPr>
                <w:sz w:val="20"/>
              </w:rPr>
            </w:pPr>
            <w:r w:rsidRPr="009A3FBA">
              <w:rPr>
                <w:sz w:val="20"/>
              </w:rPr>
              <w:t>21,2%</w:t>
            </w:r>
          </w:p>
        </w:tc>
        <w:tc>
          <w:tcPr>
            <w:tcW w:w="0" w:type="auto"/>
          </w:tcPr>
          <w:p w14:paraId="3DF9DFF6" w14:textId="443E591C" w:rsidR="009A3FBA" w:rsidRPr="00C0161A" w:rsidRDefault="009A3FBA" w:rsidP="009A3FBA">
            <w:pPr>
              <w:pStyle w:val="TF-TEXTOQUADRO"/>
              <w:jc w:val="center"/>
              <w:rPr>
                <w:sz w:val="20"/>
              </w:rPr>
            </w:pPr>
            <w:r w:rsidRPr="009A3FBA">
              <w:rPr>
                <w:sz w:val="20"/>
              </w:rPr>
              <w:t>3,0%</w:t>
            </w:r>
          </w:p>
        </w:tc>
        <w:tc>
          <w:tcPr>
            <w:tcW w:w="0" w:type="auto"/>
          </w:tcPr>
          <w:p w14:paraId="3611AAFF" w14:textId="79457D90" w:rsidR="009A3FBA" w:rsidRPr="00C0161A" w:rsidRDefault="009A3FBA" w:rsidP="009A3FBA">
            <w:pPr>
              <w:pStyle w:val="TF-TEXTOQUADRO"/>
              <w:jc w:val="center"/>
              <w:rPr>
                <w:sz w:val="20"/>
              </w:rPr>
            </w:pPr>
            <w:r w:rsidRPr="009A3FBA">
              <w:rPr>
                <w:sz w:val="20"/>
              </w:rPr>
              <w:t>0,0%</w:t>
            </w:r>
          </w:p>
        </w:tc>
      </w:tr>
      <w:tr w:rsidR="009A3FBA" w:rsidRPr="009A3FBA" w14:paraId="53EF8F3C" w14:textId="77777777" w:rsidTr="00AC234A">
        <w:trPr>
          <w:jc w:val="center"/>
        </w:trPr>
        <w:tc>
          <w:tcPr>
            <w:tcW w:w="0" w:type="auto"/>
          </w:tcPr>
          <w:p w14:paraId="64EDE9AE" w14:textId="60FC1D36" w:rsidR="009A3FBA" w:rsidRPr="00C0161A" w:rsidRDefault="009A3FBA" w:rsidP="009A3FBA">
            <w:pPr>
              <w:pStyle w:val="TF-TEXTOQUADRO"/>
              <w:jc w:val="center"/>
              <w:rPr>
                <w:sz w:val="20"/>
              </w:rPr>
            </w:pPr>
            <w:r w:rsidRPr="009A3FBA">
              <w:rPr>
                <w:sz w:val="20"/>
              </w:rPr>
              <w:t>P24</w:t>
            </w:r>
          </w:p>
        </w:tc>
        <w:tc>
          <w:tcPr>
            <w:tcW w:w="0" w:type="auto"/>
          </w:tcPr>
          <w:p w14:paraId="162AAD7A" w14:textId="7C147B8C" w:rsidR="009A3FBA" w:rsidRPr="00C0161A" w:rsidRDefault="009A3FBA" w:rsidP="009A3FBA">
            <w:pPr>
              <w:pStyle w:val="TF-TEXTOQUADRO"/>
              <w:jc w:val="center"/>
              <w:rPr>
                <w:sz w:val="20"/>
              </w:rPr>
            </w:pPr>
            <w:r w:rsidRPr="009A3FBA">
              <w:rPr>
                <w:sz w:val="20"/>
              </w:rPr>
              <w:t>81,8%</w:t>
            </w:r>
          </w:p>
        </w:tc>
        <w:tc>
          <w:tcPr>
            <w:tcW w:w="0" w:type="auto"/>
          </w:tcPr>
          <w:p w14:paraId="7E4DDF0F" w14:textId="4F3CD433" w:rsidR="009A3FBA" w:rsidRPr="00C0161A" w:rsidRDefault="009A3FBA" w:rsidP="009A3FBA">
            <w:pPr>
              <w:pStyle w:val="TF-TEXTOQUADRO"/>
              <w:jc w:val="center"/>
              <w:rPr>
                <w:sz w:val="20"/>
              </w:rPr>
            </w:pPr>
            <w:r w:rsidRPr="009A3FBA">
              <w:rPr>
                <w:sz w:val="20"/>
              </w:rPr>
              <w:t>15,2%</w:t>
            </w:r>
          </w:p>
        </w:tc>
        <w:tc>
          <w:tcPr>
            <w:tcW w:w="0" w:type="auto"/>
          </w:tcPr>
          <w:p w14:paraId="0C733611" w14:textId="493EEE08" w:rsidR="009A3FBA" w:rsidRPr="00C0161A" w:rsidRDefault="009A3FBA" w:rsidP="009A3FBA">
            <w:pPr>
              <w:pStyle w:val="TF-TEXTOQUADRO"/>
              <w:jc w:val="center"/>
              <w:rPr>
                <w:sz w:val="20"/>
              </w:rPr>
            </w:pPr>
            <w:r w:rsidRPr="009A3FBA">
              <w:rPr>
                <w:sz w:val="20"/>
              </w:rPr>
              <w:t>3,0%</w:t>
            </w:r>
          </w:p>
        </w:tc>
        <w:tc>
          <w:tcPr>
            <w:tcW w:w="0" w:type="auto"/>
          </w:tcPr>
          <w:p w14:paraId="3AEDE824" w14:textId="125B0655" w:rsidR="009A3FBA" w:rsidRPr="00C0161A" w:rsidRDefault="009A3FBA" w:rsidP="009A3FBA">
            <w:pPr>
              <w:pStyle w:val="TF-TEXTOQUADRO"/>
              <w:jc w:val="center"/>
              <w:rPr>
                <w:sz w:val="20"/>
              </w:rPr>
            </w:pPr>
            <w:r w:rsidRPr="009A3FBA">
              <w:rPr>
                <w:sz w:val="20"/>
              </w:rPr>
              <w:t>0,0%</w:t>
            </w:r>
          </w:p>
        </w:tc>
      </w:tr>
    </w:tbl>
    <w:p w14:paraId="2856C8B1" w14:textId="207A1B5E" w:rsidR="004D2C7B" w:rsidRDefault="004D2C7B" w:rsidP="001C7ADC">
      <w:pPr>
        <w:pStyle w:val="TF-FONTE"/>
      </w:pPr>
      <w:r>
        <w:t>Fonte: elaborada pela autora (2025).</w:t>
      </w:r>
    </w:p>
    <w:p w14:paraId="5409D41C" w14:textId="1E9163EB" w:rsidR="001C7ADC" w:rsidRPr="000256F0" w:rsidRDefault="001C7ADC" w:rsidP="000256F0">
      <w:pPr>
        <w:pStyle w:val="TF-TEXTO"/>
      </w:pPr>
      <w:bookmarkStart w:id="362" w:name="_Ref214637122"/>
      <w:bookmarkStart w:id="363" w:name="_Toc171669017"/>
      <w:r w:rsidRPr="000256F0">
        <w:t xml:space="preserve">Para validar o objetivo específico de mensurar o impacto das iniciativas de gamificação, foram formuladas as questões </w:t>
      </w:r>
      <w:r w:rsidRPr="009325DF">
        <w:rPr>
          <w:rStyle w:val="TF-COURIER10"/>
        </w:rPr>
        <w:t>P09</w:t>
      </w:r>
      <w:r w:rsidRPr="000256F0">
        <w:t xml:space="preserve">, </w:t>
      </w:r>
      <w:r w:rsidRPr="009325DF">
        <w:rPr>
          <w:rStyle w:val="TF-COURIER10"/>
        </w:rPr>
        <w:t>P10</w:t>
      </w:r>
      <w:r w:rsidRPr="000256F0">
        <w:t xml:space="preserve"> e </w:t>
      </w:r>
      <w:r w:rsidRPr="009325DF">
        <w:rPr>
          <w:rStyle w:val="TF-COURIER10"/>
        </w:rPr>
        <w:t>P11</w:t>
      </w:r>
      <w:r w:rsidRPr="000256F0">
        <w:t>, conforme apresentado na</w:t>
      </w:r>
      <w:r w:rsidR="00E53A5B" w:rsidRPr="000256F0">
        <w:t xml:space="preserve"> </w:t>
      </w:r>
      <w:r w:rsidR="00E53A5B" w:rsidRPr="000256F0">
        <w:fldChar w:fldCharType="begin"/>
      </w:r>
      <w:r w:rsidR="00E53A5B" w:rsidRPr="000256F0">
        <w:instrText xml:space="preserve"> REF _Ref215014406 \h </w:instrText>
      </w:r>
      <w:r w:rsidR="000256F0">
        <w:instrText xml:space="preserve"> \* MERGEFORMAT </w:instrText>
      </w:r>
      <w:r w:rsidR="00E53A5B" w:rsidRPr="000256F0">
        <w:fldChar w:fldCharType="separate"/>
      </w:r>
      <w:r w:rsidR="001C1872">
        <w:t>Tabela 7</w:t>
      </w:r>
      <w:r w:rsidR="00E53A5B" w:rsidRPr="000256F0">
        <w:fldChar w:fldCharType="end"/>
      </w:r>
      <w:r w:rsidRPr="000256F0">
        <w:t xml:space="preserve">. </w:t>
      </w:r>
      <w:r w:rsidR="00871475" w:rsidRPr="000256F0">
        <w:t xml:space="preserve">A questão P09, correspondente à sétima heurística, resultou em </w:t>
      </w:r>
      <w:r w:rsidR="00871475" w:rsidRPr="000256F0">
        <w:rPr>
          <w:rStyle w:val="TF-COURIER10"/>
        </w:rPr>
        <w:t>75,8%</w:t>
      </w:r>
      <w:r w:rsidR="00871475" w:rsidRPr="000256F0">
        <w:t xml:space="preserve"> das avaliações na </w:t>
      </w:r>
      <w:r w:rsidR="00871475" w:rsidRPr="000256F0">
        <w:rPr>
          <w:rStyle w:val="TF-COURIER10"/>
        </w:rPr>
        <w:t>Escala 4</w:t>
      </w:r>
      <w:r w:rsidR="00871475" w:rsidRPr="000256F0">
        <w:t xml:space="preserve">, </w:t>
      </w:r>
      <w:r w:rsidR="00871475" w:rsidRPr="000256F0">
        <w:rPr>
          <w:rStyle w:val="TF-COURIER10"/>
        </w:rPr>
        <w:t>21,2%</w:t>
      </w:r>
      <w:r w:rsidR="00871475" w:rsidRPr="000256F0">
        <w:t xml:space="preserve"> na </w:t>
      </w:r>
      <w:r w:rsidR="00871475" w:rsidRPr="000256F0">
        <w:rPr>
          <w:rStyle w:val="TF-COURIER10"/>
        </w:rPr>
        <w:t>Escala 3</w:t>
      </w:r>
      <w:r w:rsidR="00871475" w:rsidRPr="000256F0">
        <w:t xml:space="preserve"> e </w:t>
      </w:r>
      <w:r w:rsidR="00871475" w:rsidRPr="000256F0">
        <w:rPr>
          <w:rStyle w:val="TF-COURIER10"/>
        </w:rPr>
        <w:t>3,0%</w:t>
      </w:r>
      <w:r w:rsidR="00871475" w:rsidRPr="000256F0">
        <w:t xml:space="preserve"> na </w:t>
      </w:r>
      <w:r w:rsidR="00871475" w:rsidRPr="000256F0">
        <w:rPr>
          <w:rStyle w:val="TF-COURIER10"/>
        </w:rPr>
        <w:t xml:space="preserve">Escala </w:t>
      </w:r>
      <w:r w:rsidR="00587C36" w:rsidRPr="000256F0">
        <w:rPr>
          <w:rStyle w:val="TF-COURIER10"/>
        </w:rPr>
        <w:t>1</w:t>
      </w:r>
      <w:r w:rsidR="00871475" w:rsidRPr="000256F0">
        <w:t xml:space="preserve">. De modo semelhante, a questão </w:t>
      </w:r>
      <w:r w:rsidR="00871475" w:rsidRPr="009325DF">
        <w:rPr>
          <w:rStyle w:val="TF-COURIER10"/>
        </w:rPr>
        <w:t>P10</w:t>
      </w:r>
      <w:r w:rsidR="00871475" w:rsidRPr="000256F0">
        <w:t xml:space="preserve">, também vinculada à sétima heurística, obteve </w:t>
      </w:r>
      <w:r w:rsidR="00871475" w:rsidRPr="000256F0">
        <w:rPr>
          <w:rStyle w:val="TF-COURIER10"/>
        </w:rPr>
        <w:t>81,8%</w:t>
      </w:r>
      <w:r w:rsidR="00871475" w:rsidRPr="000256F0">
        <w:t xml:space="preserve"> das avaliações na </w:t>
      </w:r>
      <w:r w:rsidR="00871475" w:rsidRPr="000256F0">
        <w:rPr>
          <w:rStyle w:val="TF-COURIER10"/>
        </w:rPr>
        <w:t>Escala 4</w:t>
      </w:r>
      <w:r w:rsidR="00871475" w:rsidRPr="000256F0">
        <w:t xml:space="preserve">, </w:t>
      </w:r>
      <w:r w:rsidR="00871475" w:rsidRPr="000256F0">
        <w:rPr>
          <w:rStyle w:val="TF-COURIER10"/>
        </w:rPr>
        <w:t>12,1%</w:t>
      </w:r>
      <w:r w:rsidR="00871475" w:rsidRPr="000256F0">
        <w:t xml:space="preserve"> na </w:t>
      </w:r>
      <w:r w:rsidR="00871475" w:rsidRPr="000256F0">
        <w:rPr>
          <w:rStyle w:val="TF-COURIER10"/>
        </w:rPr>
        <w:t>Escala 3</w:t>
      </w:r>
      <w:r w:rsidR="00871475" w:rsidRPr="000256F0">
        <w:t xml:space="preserve"> e </w:t>
      </w:r>
      <w:r w:rsidR="00871475" w:rsidRPr="000256F0">
        <w:rPr>
          <w:rStyle w:val="TF-COURIER10"/>
        </w:rPr>
        <w:t>6,1%</w:t>
      </w:r>
      <w:r w:rsidR="00871475" w:rsidRPr="000256F0">
        <w:t xml:space="preserve"> na </w:t>
      </w:r>
      <w:r w:rsidR="00871475" w:rsidRPr="009325DF">
        <w:rPr>
          <w:rStyle w:val="TF-COURIER10"/>
        </w:rPr>
        <w:t>Escala 2</w:t>
      </w:r>
      <w:r w:rsidR="00871475" w:rsidRPr="000256F0">
        <w:t>.</w:t>
      </w:r>
      <w:r w:rsidR="000256F0">
        <w:t xml:space="preserve"> </w:t>
      </w:r>
      <w:r w:rsidR="00871475" w:rsidRPr="00871475">
        <w:t xml:space="preserve">Por sua vez, a questão </w:t>
      </w:r>
      <w:r w:rsidR="00871475" w:rsidRPr="000256F0">
        <w:rPr>
          <w:rStyle w:val="TF-COURIER10"/>
        </w:rPr>
        <w:t>P11</w:t>
      </w:r>
      <w:r w:rsidR="00871475" w:rsidRPr="00871475">
        <w:t xml:space="preserve">, associada à terceira heurística, apresentou </w:t>
      </w:r>
      <w:r w:rsidR="00871475" w:rsidRPr="009325DF">
        <w:rPr>
          <w:rStyle w:val="TF-COURIER10"/>
        </w:rPr>
        <w:t>78,8%</w:t>
      </w:r>
      <w:r w:rsidR="00871475" w:rsidRPr="00871475">
        <w:t xml:space="preserve"> das respostas na Escala 4, </w:t>
      </w:r>
      <w:r w:rsidR="00871475" w:rsidRPr="009325DF">
        <w:rPr>
          <w:rStyle w:val="TF-COURIER10"/>
        </w:rPr>
        <w:t>18,2%</w:t>
      </w:r>
      <w:r w:rsidR="00871475" w:rsidRPr="00871475">
        <w:t xml:space="preserve"> na </w:t>
      </w:r>
      <w:r w:rsidR="00871475" w:rsidRPr="00DF249F">
        <w:rPr>
          <w:rStyle w:val="TF-COURIER10"/>
        </w:rPr>
        <w:t>Escala 3</w:t>
      </w:r>
      <w:r w:rsidR="00871475" w:rsidRPr="00871475">
        <w:t xml:space="preserve">, </w:t>
      </w:r>
      <w:r w:rsidR="00871475" w:rsidRPr="00DF249F">
        <w:rPr>
          <w:rStyle w:val="TF-COURIER10"/>
        </w:rPr>
        <w:t>3,0%</w:t>
      </w:r>
      <w:r w:rsidR="00871475" w:rsidRPr="00871475">
        <w:t xml:space="preserve"> na </w:t>
      </w:r>
      <w:r w:rsidR="00871475" w:rsidRPr="00DF249F">
        <w:rPr>
          <w:rStyle w:val="TF-COURIER10"/>
        </w:rPr>
        <w:t xml:space="preserve">Escala 2 </w:t>
      </w:r>
      <w:r w:rsidR="00871475" w:rsidRPr="00871475">
        <w:t xml:space="preserve">e </w:t>
      </w:r>
      <w:r w:rsidR="00871475" w:rsidRPr="00DF249F">
        <w:rPr>
          <w:rStyle w:val="TF-COURIER10"/>
        </w:rPr>
        <w:t>3,0%</w:t>
      </w:r>
      <w:r w:rsidR="00871475" w:rsidRPr="00871475">
        <w:t xml:space="preserve"> na </w:t>
      </w:r>
      <w:r w:rsidR="00871475" w:rsidRPr="00DF249F">
        <w:rPr>
          <w:rStyle w:val="TF-COURIER10"/>
        </w:rPr>
        <w:t>Escala 1</w:t>
      </w:r>
      <w:r w:rsidR="00871475" w:rsidRPr="00871475">
        <w:t xml:space="preserve">. Por último, a questão </w:t>
      </w:r>
      <w:r w:rsidR="00871475" w:rsidRPr="00DF249F">
        <w:rPr>
          <w:rStyle w:val="TF-COURIER10"/>
        </w:rPr>
        <w:t>P12</w:t>
      </w:r>
      <w:r w:rsidR="00871475" w:rsidRPr="00871475">
        <w:t xml:space="preserve">, da primeira heurística, registrou </w:t>
      </w:r>
      <w:r w:rsidR="00871475" w:rsidRPr="00DF249F">
        <w:rPr>
          <w:rStyle w:val="TF-COURIER10"/>
        </w:rPr>
        <w:t>69,7%</w:t>
      </w:r>
      <w:r w:rsidR="00871475" w:rsidRPr="00871475">
        <w:t xml:space="preserve"> das avaliações na </w:t>
      </w:r>
      <w:r w:rsidR="00871475" w:rsidRPr="000256F0">
        <w:rPr>
          <w:rStyle w:val="TF-COURIER10"/>
        </w:rPr>
        <w:t>Escala 4, 27,3%</w:t>
      </w:r>
      <w:r w:rsidR="00871475" w:rsidRPr="00871475">
        <w:t xml:space="preserve"> na </w:t>
      </w:r>
      <w:r w:rsidR="00871475" w:rsidRPr="000256F0">
        <w:rPr>
          <w:rStyle w:val="TF-COURIER10"/>
        </w:rPr>
        <w:lastRenderedPageBreak/>
        <w:t>Escala 3</w:t>
      </w:r>
      <w:r w:rsidR="009325DF">
        <w:t xml:space="preserve"> </w:t>
      </w:r>
      <w:r w:rsidR="00871475" w:rsidRPr="00871475">
        <w:t xml:space="preserve">e </w:t>
      </w:r>
      <w:r w:rsidR="00871475" w:rsidRPr="000256F0">
        <w:rPr>
          <w:rStyle w:val="TF-COURIER10"/>
        </w:rPr>
        <w:t xml:space="preserve">3,0% </w:t>
      </w:r>
      <w:r w:rsidR="00871475" w:rsidRPr="00871475">
        <w:t xml:space="preserve">na </w:t>
      </w:r>
      <w:r w:rsidR="00871475" w:rsidRPr="000256F0">
        <w:rPr>
          <w:rStyle w:val="TF-COURIER10"/>
        </w:rPr>
        <w:t>Escala 1</w:t>
      </w:r>
      <w:r w:rsidR="00871475" w:rsidRPr="00871475">
        <w:t>.</w:t>
      </w:r>
      <w:r w:rsidR="009B6D04" w:rsidRPr="000256F0">
        <w:t xml:space="preserve"> </w:t>
      </w:r>
      <w:r w:rsidR="00871475" w:rsidRPr="00871475">
        <w:t>Com base nos dados coletados, verifica-se que as iniciativas de gamificação implementadas exerceram impacto predominantemente positivo na experiência de uso, ampliando o engajamento, a clareza e a percepção de valorização por parte dos participantes</w:t>
      </w:r>
      <w:r w:rsidR="00AE22D5" w:rsidRPr="000256F0">
        <w:t>.</w:t>
      </w:r>
    </w:p>
    <w:p w14:paraId="253CAE15" w14:textId="6625C10C" w:rsidR="00331C06" w:rsidRPr="00D959E1" w:rsidRDefault="00FD7DDF" w:rsidP="00FD7DDF">
      <w:pPr>
        <w:pStyle w:val="TF-LEGENDA"/>
        <w:rPr>
          <w:b/>
          <w:bCs/>
        </w:rPr>
      </w:pPr>
      <w:bookmarkStart w:id="364" w:name="_Ref215014406"/>
      <w:bookmarkStart w:id="365" w:name="_Toc215432550"/>
      <w:r>
        <w:t xml:space="preserve">Tabela </w:t>
      </w:r>
      <w:fldSimple w:instr=" SEQ Tabela \* ARABIC ">
        <w:r w:rsidR="001C1872">
          <w:rPr>
            <w:noProof/>
          </w:rPr>
          <w:t>7</w:t>
        </w:r>
      </w:fldSimple>
      <w:bookmarkEnd w:id="362"/>
      <w:bookmarkEnd w:id="364"/>
      <w:r w:rsidR="00331C06" w:rsidRPr="00D959E1">
        <w:t xml:space="preserve"> </w:t>
      </w:r>
      <w:r w:rsidR="00331C06">
        <w:t>–</w:t>
      </w:r>
      <w:r w:rsidR="00331C06" w:rsidRPr="00D959E1">
        <w:t xml:space="preserve"> </w:t>
      </w:r>
      <w:r w:rsidR="00331C06">
        <w:t>Impacto das iniciativa</w:t>
      </w:r>
      <w:bookmarkEnd w:id="363"/>
      <w:r w:rsidR="004260B4">
        <w:t xml:space="preserve">s </w:t>
      </w:r>
      <w:r w:rsidR="004260B4" w:rsidRPr="00414DAF">
        <w:t>de gamificação</w:t>
      </w:r>
      <w:bookmarkEnd w:id="365"/>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916"/>
        <w:gridCol w:w="922"/>
        <w:gridCol w:w="922"/>
        <w:gridCol w:w="922"/>
        <w:gridCol w:w="922"/>
      </w:tblGrid>
      <w:tr w:rsidR="00331C06" w:rsidRPr="00C0161A" w14:paraId="60BEECDF" w14:textId="77777777" w:rsidTr="005A2AA7">
        <w:trPr>
          <w:trHeight w:val="136"/>
          <w:jc w:val="center"/>
        </w:trPr>
        <w:tc>
          <w:tcPr>
            <w:tcW w:w="0" w:type="auto"/>
            <w:shd w:val="clear" w:color="auto" w:fill="BFBFBF"/>
            <w:vAlign w:val="center"/>
          </w:tcPr>
          <w:p w14:paraId="23EF273C" w14:textId="77777777" w:rsidR="00331C06" w:rsidRPr="00C0161A" w:rsidRDefault="00331C06" w:rsidP="005A2AA7">
            <w:pPr>
              <w:pStyle w:val="TF-TEXTOQUADRO"/>
              <w:jc w:val="center"/>
              <w:rPr>
                <w:b/>
                <w:bCs/>
                <w:sz w:val="20"/>
              </w:rPr>
            </w:pPr>
            <w:r w:rsidRPr="00C0161A">
              <w:rPr>
                <w:b/>
                <w:bCs/>
                <w:sz w:val="20"/>
              </w:rPr>
              <w:t>Número</w:t>
            </w:r>
          </w:p>
        </w:tc>
        <w:tc>
          <w:tcPr>
            <w:tcW w:w="0" w:type="auto"/>
            <w:shd w:val="clear" w:color="auto" w:fill="BFBFBF"/>
            <w:vAlign w:val="center"/>
          </w:tcPr>
          <w:p w14:paraId="28C0E6D7" w14:textId="4E74A602" w:rsidR="00331C06" w:rsidRPr="00C0161A" w:rsidRDefault="00A31376" w:rsidP="005A2AA7">
            <w:pPr>
              <w:pStyle w:val="TF-TEXTOQUADRO"/>
              <w:jc w:val="center"/>
              <w:rPr>
                <w:b/>
                <w:bCs/>
                <w:sz w:val="20"/>
              </w:rPr>
            </w:pPr>
            <w:r>
              <w:rPr>
                <w:b/>
                <w:bCs/>
                <w:sz w:val="20"/>
              </w:rPr>
              <w:t>Escala</w:t>
            </w:r>
            <w:r w:rsidR="00331C06" w:rsidRPr="00C0161A">
              <w:rPr>
                <w:b/>
                <w:bCs/>
                <w:sz w:val="20"/>
              </w:rPr>
              <w:t xml:space="preserve"> 4</w:t>
            </w:r>
          </w:p>
        </w:tc>
        <w:tc>
          <w:tcPr>
            <w:tcW w:w="0" w:type="auto"/>
            <w:shd w:val="clear" w:color="auto" w:fill="BFBFBF"/>
            <w:vAlign w:val="center"/>
          </w:tcPr>
          <w:p w14:paraId="0B6488DF" w14:textId="76D6B7A5" w:rsidR="00331C06" w:rsidRPr="00C0161A" w:rsidRDefault="00A31376" w:rsidP="005A2AA7">
            <w:pPr>
              <w:pStyle w:val="TF-TEXTOQUADRO"/>
              <w:jc w:val="center"/>
              <w:rPr>
                <w:b/>
                <w:bCs/>
                <w:sz w:val="20"/>
              </w:rPr>
            </w:pPr>
            <w:r>
              <w:rPr>
                <w:b/>
                <w:bCs/>
                <w:sz w:val="20"/>
              </w:rPr>
              <w:t>Escala</w:t>
            </w:r>
            <w:r w:rsidR="00331C06" w:rsidRPr="00C0161A">
              <w:rPr>
                <w:b/>
                <w:bCs/>
                <w:sz w:val="20"/>
              </w:rPr>
              <w:t xml:space="preserve"> 3</w:t>
            </w:r>
          </w:p>
        </w:tc>
        <w:tc>
          <w:tcPr>
            <w:tcW w:w="0" w:type="auto"/>
            <w:shd w:val="clear" w:color="auto" w:fill="BFBFBF"/>
            <w:vAlign w:val="center"/>
          </w:tcPr>
          <w:p w14:paraId="2AE3806B" w14:textId="6B0B811B" w:rsidR="00331C06" w:rsidRPr="00C0161A" w:rsidRDefault="00A31376" w:rsidP="005A2AA7">
            <w:pPr>
              <w:pStyle w:val="TF-TEXTOQUADRO"/>
              <w:jc w:val="center"/>
              <w:rPr>
                <w:b/>
                <w:bCs/>
                <w:sz w:val="20"/>
              </w:rPr>
            </w:pPr>
            <w:r>
              <w:rPr>
                <w:b/>
                <w:bCs/>
                <w:sz w:val="20"/>
              </w:rPr>
              <w:t>Escala</w:t>
            </w:r>
            <w:r w:rsidR="00331C06" w:rsidRPr="00C0161A">
              <w:rPr>
                <w:b/>
                <w:bCs/>
                <w:sz w:val="20"/>
              </w:rPr>
              <w:t xml:space="preserve"> 2</w:t>
            </w:r>
          </w:p>
        </w:tc>
        <w:tc>
          <w:tcPr>
            <w:tcW w:w="0" w:type="auto"/>
            <w:shd w:val="clear" w:color="auto" w:fill="BFBFBF"/>
            <w:vAlign w:val="center"/>
          </w:tcPr>
          <w:p w14:paraId="74C2658E" w14:textId="3C8C0078" w:rsidR="00331C06" w:rsidRPr="00C0161A" w:rsidRDefault="00A31376" w:rsidP="005A2AA7">
            <w:pPr>
              <w:pStyle w:val="TF-TEXTOQUADRO"/>
              <w:jc w:val="center"/>
              <w:rPr>
                <w:b/>
                <w:bCs/>
                <w:sz w:val="20"/>
              </w:rPr>
            </w:pPr>
            <w:r>
              <w:rPr>
                <w:b/>
                <w:bCs/>
                <w:sz w:val="20"/>
              </w:rPr>
              <w:t>Escala</w:t>
            </w:r>
            <w:r w:rsidR="00331C06" w:rsidRPr="00C0161A">
              <w:rPr>
                <w:b/>
                <w:bCs/>
                <w:sz w:val="20"/>
              </w:rPr>
              <w:t xml:space="preserve"> 1</w:t>
            </w:r>
          </w:p>
        </w:tc>
      </w:tr>
      <w:tr w:rsidR="00331C06" w:rsidRPr="00C0161A" w14:paraId="0FAC1B6B" w14:textId="77777777" w:rsidTr="005A2AA7">
        <w:trPr>
          <w:jc w:val="center"/>
        </w:trPr>
        <w:tc>
          <w:tcPr>
            <w:tcW w:w="0" w:type="auto"/>
            <w:vAlign w:val="center"/>
          </w:tcPr>
          <w:p w14:paraId="1792239F" w14:textId="12623603" w:rsidR="00331C06" w:rsidRPr="00C0161A" w:rsidRDefault="00331C06" w:rsidP="005A2AA7">
            <w:pPr>
              <w:pStyle w:val="TF-TEXTOQUADRO"/>
              <w:jc w:val="center"/>
              <w:rPr>
                <w:sz w:val="20"/>
              </w:rPr>
            </w:pPr>
            <w:r w:rsidRPr="00C0161A">
              <w:rPr>
                <w:sz w:val="20"/>
              </w:rPr>
              <w:t>P</w:t>
            </w:r>
            <w:r w:rsidR="004F7F21">
              <w:rPr>
                <w:sz w:val="20"/>
              </w:rPr>
              <w:t>09</w:t>
            </w:r>
          </w:p>
        </w:tc>
        <w:tc>
          <w:tcPr>
            <w:tcW w:w="0" w:type="auto"/>
          </w:tcPr>
          <w:p w14:paraId="5C6D40DC" w14:textId="5D0DBFBF" w:rsidR="00331C06" w:rsidRPr="00C0161A" w:rsidRDefault="00893F4F" w:rsidP="005A2AA7">
            <w:pPr>
              <w:pStyle w:val="TF-TEXTOQUADRO"/>
              <w:jc w:val="center"/>
              <w:rPr>
                <w:sz w:val="20"/>
              </w:rPr>
            </w:pPr>
            <w:r>
              <w:rPr>
                <w:sz w:val="20"/>
              </w:rPr>
              <w:t>75</w:t>
            </w:r>
            <w:r w:rsidR="00331C06">
              <w:rPr>
                <w:sz w:val="20"/>
              </w:rPr>
              <w:t>,</w:t>
            </w:r>
            <w:r w:rsidR="00643900">
              <w:rPr>
                <w:sz w:val="20"/>
              </w:rPr>
              <w:t>8</w:t>
            </w:r>
            <w:r w:rsidR="00331C06">
              <w:rPr>
                <w:sz w:val="20"/>
              </w:rPr>
              <w:t>%</w:t>
            </w:r>
          </w:p>
        </w:tc>
        <w:tc>
          <w:tcPr>
            <w:tcW w:w="0" w:type="auto"/>
          </w:tcPr>
          <w:p w14:paraId="665E174E" w14:textId="7D423AD2" w:rsidR="00331C06" w:rsidRPr="00C0161A" w:rsidRDefault="00893F4F" w:rsidP="005A2AA7">
            <w:pPr>
              <w:pStyle w:val="TF-TEXTOQUADRO"/>
              <w:jc w:val="center"/>
              <w:rPr>
                <w:sz w:val="20"/>
              </w:rPr>
            </w:pPr>
            <w:r>
              <w:rPr>
                <w:sz w:val="20"/>
              </w:rPr>
              <w:t>21</w:t>
            </w:r>
            <w:r w:rsidR="00331C06">
              <w:rPr>
                <w:sz w:val="20"/>
              </w:rPr>
              <w:t>,</w:t>
            </w:r>
            <w:r>
              <w:rPr>
                <w:sz w:val="20"/>
              </w:rPr>
              <w:t>2</w:t>
            </w:r>
            <w:r w:rsidR="00331C06">
              <w:rPr>
                <w:sz w:val="20"/>
              </w:rPr>
              <w:t>%</w:t>
            </w:r>
          </w:p>
        </w:tc>
        <w:tc>
          <w:tcPr>
            <w:tcW w:w="0" w:type="auto"/>
          </w:tcPr>
          <w:p w14:paraId="42B0EDF1" w14:textId="26374AE7" w:rsidR="00331C06" w:rsidRPr="00C0161A" w:rsidRDefault="00330C9B" w:rsidP="005A2AA7">
            <w:pPr>
              <w:pStyle w:val="TF-TEXTOQUADRO"/>
              <w:jc w:val="center"/>
              <w:rPr>
                <w:sz w:val="20"/>
              </w:rPr>
            </w:pPr>
            <w:r>
              <w:rPr>
                <w:sz w:val="20"/>
              </w:rPr>
              <w:t>0</w:t>
            </w:r>
            <w:r w:rsidR="00331C06" w:rsidRPr="00C0161A">
              <w:rPr>
                <w:sz w:val="20"/>
              </w:rPr>
              <w:t>%</w:t>
            </w:r>
          </w:p>
        </w:tc>
        <w:tc>
          <w:tcPr>
            <w:tcW w:w="0" w:type="auto"/>
          </w:tcPr>
          <w:p w14:paraId="18A511E4" w14:textId="7559810F" w:rsidR="00331C06" w:rsidRPr="00C0161A" w:rsidRDefault="00330C9B" w:rsidP="005A2AA7">
            <w:pPr>
              <w:pStyle w:val="TF-TEXTOQUADRO"/>
              <w:jc w:val="center"/>
              <w:rPr>
                <w:sz w:val="20"/>
              </w:rPr>
            </w:pPr>
            <w:r>
              <w:rPr>
                <w:sz w:val="20"/>
              </w:rPr>
              <w:t>3</w:t>
            </w:r>
            <w:r w:rsidR="00331C06" w:rsidRPr="00C0161A">
              <w:rPr>
                <w:sz w:val="20"/>
              </w:rPr>
              <w:t>%</w:t>
            </w:r>
          </w:p>
        </w:tc>
      </w:tr>
      <w:tr w:rsidR="00331C06" w:rsidRPr="00C0161A" w14:paraId="62C2E412" w14:textId="77777777" w:rsidTr="005A2AA7">
        <w:trPr>
          <w:jc w:val="center"/>
        </w:trPr>
        <w:tc>
          <w:tcPr>
            <w:tcW w:w="0" w:type="auto"/>
            <w:vAlign w:val="center"/>
          </w:tcPr>
          <w:p w14:paraId="58A48534" w14:textId="2111379D" w:rsidR="00331C06" w:rsidRPr="00C0161A" w:rsidRDefault="00331C06" w:rsidP="005A2AA7">
            <w:pPr>
              <w:pStyle w:val="TF-TEXTOQUADRO"/>
              <w:jc w:val="center"/>
              <w:rPr>
                <w:sz w:val="20"/>
              </w:rPr>
            </w:pPr>
            <w:r w:rsidRPr="00C0161A">
              <w:rPr>
                <w:sz w:val="20"/>
              </w:rPr>
              <w:t>P</w:t>
            </w:r>
            <w:r w:rsidR="009F4931">
              <w:rPr>
                <w:sz w:val="20"/>
              </w:rPr>
              <w:t>1</w:t>
            </w:r>
            <w:r w:rsidR="004F7F21">
              <w:rPr>
                <w:sz w:val="20"/>
              </w:rPr>
              <w:t>0</w:t>
            </w:r>
          </w:p>
        </w:tc>
        <w:tc>
          <w:tcPr>
            <w:tcW w:w="0" w:type="auto"/>
          </w:tcPr>
          <w:p w14:paraId="3A96F19C" w14:textId="539CA81E" w:rsidR="00331C06" w:rsidRPr="00C0161A" w:rsidRDefault="00893F4F" w:rsidP="005A2AA7">
            <w:pPr>
              <w:pStyle w:val="TF-TEXTOQUADRO"/>
              <w:jc w:val="center"/>
              <w:rPr>
                <w:sz w:val="20"/>
              </w:rPr>
            </w:pPr>
            <w:r>
              <w:rPr>
                <w:sz w:val="20"/>
              </w:rPr>
              <w:t>81</w:t>
            </w:r>
            <w:r w:rsidR="00815905">
              <w:rPr>
                <w:sz w:val="20"/>
              </w:rPr>
              <w:t>,8</w:t>
            </w:r>
            <w:r w:rsidR="00331C06">
              <w:rPr>
                <w:sz w:val="20"/>
              </w:rPr>
              <w:t>%</w:t>
            </w:r>
          </w:p>
        </w:tc>
        <w:tc>
          <w:tcPr>
            <w:tcW w:w="0" w:type="auto"/>
          </w:tcPr>
          <w:p w14:paraId="4BBFBFB8" w14:textId="021A8690" w:rsidR="00331C06" w:rsidRPr="00C0161A" w:rsidRDefault="00893F4F" w:rsidP="005A2AA7">
            <w:pPr>
              <w:pStyle w:val="TF-TEXTOQUADRO"/>
              <w:jc w:val="center"/>
              <w:rPr>
                <w:sz w:val="20"/>
              </w:rPr>
            </w:pPr>
            <w:r>
              <w:rPr>
                <w:sz w:val="20"/>
              </w:rPr>
              <w:t>12</w:t>
            </w:r>
            <w:r w:rsidR="00815905">
              <w:rPr>
                <w:sz w:val="20"/>
              </w:rPr>
              <w:t>,</w:t>
            </w:r>
            <w:r>
              <w:rPr>
                <w:sz w:val="20"/>
              </w:rPr>
              <w:t>1</w:t>
            </w:r>
            <w:r w:rsidR="00331C06">
              <w:rPr>
                <w:sz w:val="20"/>
              </w:rPr>
              <w:t>%</w:t>
            </w:r>
          </w:p>
        </w:tc>
        <w:tc>
          <w:tcPr>
            <w:tcW w:w="0" w:type="auto"/>
          </w:tcPr>
          <w:p w14:paraId="162ACBB7" w14:textId="7668B956" w:rsidR="00331C06" w:rsidRPr="00C0161A" w:rsidRDefault="00893F4F" w:rsidP="005A2AA7">
            <w:pPr>
              <w:pStyle w:val="TF-TEXTOQUADRO"/>
              <w:jc w:val="center"/>
              <w:rPr>
                <w:sz w:val="20"/>
              </w:rPr>
            </w:pPr>
            <w:r>
              <w:rPr>
                <w:sz w:val="20"/>
              </w:rPr>
              <w:t>6,1</w:t>
            </w:r>
            <w:r w:rsidR="00331C06" w:rsidRPr="00C0161A">
              <w:rPr>
                <w:sz w:val="20"/>
              </w:rPr>
              <w:t>%</w:t>
            </w:r>
          </w:p>
        </w:tc>
        <w:tc>
          <w:tcPr>
            <w:tcW w:w="0" w:type="auto"/>
          </w:tcPr>
          <w:p w14:paraId="02D5E51B" w14:textId="77777777" w:rsidR="00331C06" w:rsidRPr="00C0161A" w:rsidRDefault="00331C06" w:rsidP="005A2AA7">
            <w:pPr>
              <w:pStyle w:val="TF-TEXTOQUADRO"/>
              <w:jc w:val="center"/>
              <w:rPr>
                <w:sz w:val="20"/>
              </w:rPr>
            </w:pPr>
            <w:r w:rsidRPr="00C0161A">
              <w:rPr>
                <w:sz w:val="20"/>
              </w:rPr>
              <w:t>0%</w:t>
            </w:r>
          </w:p>
        </w:tc>
      </w:tr>
      <w:tr w:rsidR="00893F4F" w:rsidRPr="00C0161A" w14:paraId="4AB39C5A" w14:textId="77777777" w:rsidTr="005A2AA7">
        <w:trPr>
          <w:jc w:val="center"/>
        </w:trPr>
        <w:tc>
          <w:tcPr>
            <w:tcW w:w="0" w:type="auto"/>
            <w:vAlign w:val="center"/>
          </w:tcPr>
          <w:p w14:paraId="69B46746" w14:textId="0DE20A4F" w:rsidR="00893F4F" w:rsidRPr="00C0161A" w:rsidRDefault="00893F4F" w:rsidP="00893F4F">
            <w:pPr>
              <w:pStyle w:val="TF-TEXTOQUADRO"/>
              <w:jc w:val="center"/>
              <w:rPr>
                <w:sz w:val="20"/>
              </w:rPr>
            </w:pPr>
            <w:r>
              <w:rPr>
                <w:sz w:val="20"/>
              </w:rPr>
              <w:t>P11</w:t>
            </w:r>
          </w:p>
        </w:tc>
        <w:tc>
          <w:tcPr>
            <w:tcW w:w="0" w:type="auto"/>
          </w:tcPr>
          <w:p w14:paraId="48EAC604" w14:textId="499F885C" w:rsidR="00893F4F" w:rsidRPr="00C0161A" w:rsidRDefault="00893F4F" w:rsidP="00893F4F">
            <w:pPr>
              <w:pStyle w:val="TF-TEXTOQUADRO"/>
              <w:jc w:val="center"/>
              <w:rPr>
                <w:sz w:val="20"/>
              </w:rPr>
            </w:pPr>
            <w:r>
              <w:rPr>
                <w:sz w:val="20"/>
              </w:rPr>
              <w:t>78,8%</w:t>
            </w:r>
          </w:p>
        </w:tc>
        <w:tc>
          <w:tcPr>
            <w:tcW w:w="0" w:type="auto"/>
          </w:tcPr>
          <w:p w14:paraId="71BB5C45" w14:textId="7685D0AA" w:rsidR="00893F4F" w:rsidRPr="00C0161A" w:rsidRDefault="00893F4F" w:rsidP="00893F4F">
            <w:pPr>
              <w:pStyle w:val="TF-TEXTOQUADRO"/>
              <w:jc w:val="center"/>
              <w:rPr>
                <w:sz w:val="20"/>
              </w:rPr>
            </w:pPr>
            <w:r>
              <w:rPr>
                <w:sz w:val="20"/>
              </w:rPr>
              <w:t>18,2%</w:t>
            </w:r>
          </w:p>
        </w:tc>
        <w:tc>
          <w:tcPr>
            <w:tcW w:w="0" w:type="auto"/>
          </w:tcPr>
          <w:p w14:paraId="3BCFB495" w14:textId="3446DC35" w:rsidR="00893F4F" w:rsidRPr="00C0161A" w:rsidRDefault="00893F4F" w:rsidP="00893F4F">
            <w:pPr>
              <w:pStyle w:val="TF-TEXTOQUADRO"/>
              <w:jc w:val="center"/>
              <w:rPr>
                <w:sz w:val="20"/>
              </w:rPr>
            </w:pPr>
            <w:r>
              <w:rPr>
                <w:sz w:val="20"/>
              </w:rPr>
              <w:t>3</w:t>
            </w:r>
            <w:r w:rsidRPr="00C0161A">
              <w:rPr>
                <w:sz w:val="20"/>
              </w:rPr>
              <w:t>%</w:t>
            </w:r>
          </w:p>
        </w:tc>
        <w:tc>
          <w:tcPr>
            <w:tcW w:w="0" w:type="auto"/>
          </w:tcPr>
          <w:p w14:paraId="2A4F992A" w14:textId="050F614B" w:rsidR="00893F4F" w:rsidRPr="00C0161A" w:rsidRDefault="00513525" w:rsidP="00893F4F">
            <w:pPr>
              <w:pStyle w:val="TF-TEXTOQUADRO"/>
              <w:jc w:val="center"/>
              <w:rPr>
                <w:sz w:val="20"/>
              </w:rPr>
            </w:pPr>
            <w:r>
              <w:rPr>
                <w:sz w:val="20"/>
              </w:rPr>
              <w:t>0</w:t>
            </w:r>
            <w:r w:rsidR="00893F4F" w:rsidRPr="00C0161A">
              <w:rPr>
                <w:sz w:val="20"/>
              </w:rPr>
              <w:t>%</w:t>
            </w:r>
          </w:p>
        </w:tc>
      </w:tr>
      <w:tr w:rsidR="00893F4F" w:rsidRPr="0071553E" w14:paraId="0411028F" w14:textId="77777777" w:rsidTr="005A2AA7">
        <w:trPr>
          <w:jc w:val="center"/>
        </w:trPr>
        <w:tc>
          <w:tcPr>
            <w:tcW w:w="0" w:type="auto"/>
            <w:vAlign w:val="center"/>
          </w:tcPr>
          <w:p w14:paraId="6CB3B777" w14:textId="394C2F48" w:rsidR="00893F4F" w:rsidRPr="0071553E" w:rsidRDefault="00893F4F" w:rsidP="00893F4F">
            <w:pPr>
              <w:pStyle w:val="TF-TEXTOQUADRO"/>
              <w:jc w:val="center"/>
              <w:rPr>
                <w:sz w:val="20"/>
              </w:rPr>
            </w:pPr>
            <w:r w:rsidRPr="0071553E">
              <w:rPr>
                <w:sz w:val="20"/>
              </w:rPr>
              <w:t>P12</w:t>
            </w:r>
          </w:p>
        </w:tc>
        <w:tc>
          <w:tcPr>
            <w:tcW w:w="0" w:type="auto"/>
          </w:tcPr>
          <w:p w14:paraId="45924ABD" w14:textId="0467EAAD" w:rsidR="00893F4F" w:rsidRPr="0071553E" w:rsidRDefault="00893F4F" w:rsidP="00893F4F">
            <w:pPr>
              <w:pStyle w:val="TF-TEXTOQUADRO"/>
              <w:jc w:val="center"/>
              <w:rPr>
                <w:sz w:val="20"/>
              </w:rPr>
            </w:pPr>
            <w:r w:rsidRPr="0071553E">
              <w:rPr>
                <w:sz w:val="20"/>
              </w:rPr>
              <w:t>69,7%</w:t>
            </w:r>
          </w:p>
        </w:tc>
        <w:tc>
          <w:tcPr>
            <w:tcW w:w="0" w:type="auto"/>
          </w:tcPr>
          <w:p w14:paraId="184A0DE7" w14:textId="21A2A1CD" w:rsidR="00893F4F" w:rsidRPr="0071553E" w:rsidRDefault="00893F4F" w:rsidP="00893F4F">
            <w:pPr>
              <w:pStyle w:val="TF-TEXTOQUADRO"/>
              <w:jc w:val="center"/>
              <w:rPr>
                <w:sz w:val="20"/>
              </w:rPr>
            </w:pPr>
            <w:r w:rsidRPr="0071553E">
              <w:rPr>
                <w:sz w:val="20"/>
              </w:rPr>
              <w:t>27,3%</w:t>
            </w:r>
          </w:p>
        </w:tc>
        <w:tc>
          <w:tcPr>
            <w:tcW w:w="0" w:type="auto"/>
          </w:tcPr>
          <w:p w14:paraId="6C041734" w14:textId="7725FCBA" w:rsidR="00893F4F" w:rsidRPr="0071553E" w:rsidRDefault="00893F4F" w:rsidP="00893F4F">
            <w:pPr>
              <w:pStyle w:val="TF-TEXTOQUADRO"/>
              <w:jc w:val="center"/>
              <w:rPr>
                <w:sz w:val="20"/>
              </w:rPr>
            </w:pPr>
            <w:r w:rsidRPr="0071553E">
              <w:rPr>
                <w:sz w:val="20"/>
              </w:rPr>
              <w:t>0%</w:t>
            </w:r>
          </w:p>
        </w:tc>
        <w:tc>
          <w:tcPr>
            <w:tcW w:w="0" w:type="auto"/>
          </w:tcPr>
          <w:p w14:paraId="73FB203F" w14:textId="075D61D0" w:rsidR="00893F4F" w:rsidRPr="0071553E" w:rsidRDefault="00893F4F" w:rsidP="00893F4F">
            <w:pPr>
              <w:pStyle w:val="TF-TEXTOQUADRO"/>
              <w:jc w:val="center"/>
              <w:rPr>
                <w:sz w:val="20"/>
              </w:rPr>
            </w:pPr>
            <w:r w:rsidRPr="0071553E">
              <w:rPr>
                <w:sz w:val="20"/>
              </w:rPr>
              <w:t>3%</w:t>
            </w:r>
          </w:p>
        </w:tc>
      </w:tr>
    </w:tbl>
    <w:p w14:paraId="3516D742" w14:textId="1F5B72C9" w:rsidR="00865F33" w:rsidRPr="00865F33" w:rsidRDefault="00331C06" w:rsidP="00331C06">
      <w:pPr>
        <w:pStyle w:val="TF-FONTE"/>
      </w:pPr>
      <w:r>
        <w:t>Fonte: elaborada pel</w:t>
      </w:r>
      <w:r w:rsidR="00FA203F">
        <w:t>a</w:t>
      </w:r>
      <w:r>
        <w:t xml:space="preserve"> autor</w:t>
      </w:r>
      <w:r w:rsidR="00FA203F">
        <w:t>a</w:t>
      </w:r>
      <w:r>
        <w:t xml:space="preserve"> (202</w:t>
      </w:r>
      <w:r w:rsidR="00FA203F">
        <w:t>5</w:t>
      </w:r>
      <w:r>
        <w:t>).</w:t>
      </w:r>
    </w:p>
    <w:p w14:paraId="7E0CE3D0" w14:textId="021991A7" w:rsidR="00B76F28" w:rsidRDefault="00C444DF" w:rsidP="00B76F28">
      <w:pPr>
        <w:pStyle w:val="TF-TEXTO"/>
      </w:pPr>
      <w:r w:rsidRPr="00C444DF">
        <w:t>Com o intuito de validar o objetivo específico relacionado à participação cidadã no registro de desastres, elaboraram-se as</w:t>
      </w:r>
      <w:r>
        <w:t xml:space="preserve"> </w:t>
      </w:r>
      <w:r w:rsidR="00B76F28">
        <w:t xml:space="preserve">perguntas </w:t>
      </w:r>
      <w:r w:rsidR="00B76F28" w:rsidRPr="00E91986">
        <w:rPr>
          <w:rStyle w:val="TF-COURIER10"/>
        </w:rPr>
        <w:t>P</w:t>
      </w:r>
      <w:r w:rsidR="006E58A4">
        <w:rPr>
          <w:rStyle w:val="TF-COURIER10"/>
        </w:rPr>
        <w:t>3</w:t>
      </w:r>
      <w:r w:rsidR="00B76F28">
        <w:t xml:space="preserve"> e </w:t>
      </w:r>
      <w:r w:rsidR="00B76F28" w:rsidRPr="00E91986">
        <w:rPr>
          <w:rStyle w:val="TF-COURIER10"/>
        </w:rPr>
        <w:t>P</w:t>
      </w:r>
      <w:r w:rsidR="006E58A4">
        <w:rPr>
          <w:rStyle w:val="TF-COURIER10"/>
        </w:rPr>
        <w:t>4</w:t>
      </w:r>
      <w:r w:rsidR="00B76F28">
        <w:t xml:space="preserve">, conforme apresentado na </w:t>
      </w:r>
      <w:r w:rsidR="006E58A4">
        <w:fldChar w:fldCharType="begin"/>
      </w:r>
      <w:r w:rsidR="006E58A4">
        <w:instrText xml:space="preserve"> REF _Ref214637505 \h </w:instrText>
      </w:r>
      <w:r w:rsidR="006E58A4">
        <w:fldChar w:fldCharType="separate"/>
      </w:r>
      <w:r w:rsidR="001C1872">
        <w:t xml:space="preserve">Tabela </w:t>
      </w:r>
      <w:r w:rsidR="001C1872">
        <w:rPr>
          <w:noProof/>
        </w:rPr>
        <w:t>8</w:t>
      </w:r>
      <w:r w:rsidR="006E58A4">
        <w:fldChar w:fldCharType="end"/>
      </w:r>
      <w:r w:rsidR="00B76F28" w:rsidRPr="005D2788">
        <w:t>.</w:t>
      </w:r>
      <w:r w:rsidR="00B76F28">
        <w:t xml:space="preserve"> A pergunta </w:t>
      </w:r>
      <w:r w:rsidR="00B76F28" w:rsidRPr="00E91986">
        <w:rPr>
          <w:rStyle w:val="TF-COURIER10"/>
        </w:rPr>
        <w:t>P</w:t>
      </w:r>
      <w:r w:rsidR="006E58A4">
        <w:rPr>
          <w:rStyle w:val="TF-COURIER10"/>
        </w:rPr>
        <w:t>3</w:t>
      </w:r>
      <w:r w:rsidR="00B76F28">
        <w:rPr>
          <w:rStyle w:val="TF-COURIER10"/>
        </w:rPr>
        <w:t xml:space="preserve"> </w:t>
      </w:r>
      <w:r w:rsidR="00874B2A" w:rsidRPr="00874B2A">
        <w:t xml:space="preserve">vinculada à segunda heurística, obteve </w:t>
      </w:r>
      <w:r w:rsidR="00874B2A" w:rsidRPr="00950FE6">
        <w:rPr>
          <w:rStyle w:val="TF-COURIER10"/>
        </w:rPr>
        <w:t>8</w:t>
      </w:r>
      <w:r w:rsidR="00874B2A" w:rsidRPr="00394120">
        <w:rPr>
          <w:rStyle w:val="TF-COURIER10"/>
        </w:rPr>
        <w:t xml:space="preserve">1,8% </w:t>
      </w:r>
      <w:r w:rsidR="00874B2A" w:rsidRPr="00874B2A">
        <w:t xml:space="preserve">das avaliações na </w:t>
      </w:r>
      <w:r w:rsidR="00874B2A" w:rsidRPr="00394120">
        <w:rPr>
          <w:rStyle w:val="TF-COURIER10"/>
        </w:rPr>
        <w:t>Escala 4, 15,2%</w:t>
      </w:r>
      <w:r w:rsidR="00874B2A" w:rsidRPr="00874B2A">
        <w:t xml:space="preserve"> na </w:t>
      </w:r>
      <w:r w:rsidR="00874B2A" w:rsidRPr="00394120">
        <w:rPr>
          <w:rStyle w:val="TF-COURIER10"/>
        </w:rPr>
        <w:t>Escala 3</w:t>
      </w:r>
      <w:r w:rsidR="00874B2A" w:rsidRPr="00874B2A">
        <w:t xml:space="preserve"> e </w:t>
      </w:r>
      <w:r w:rsidR="00874B2A" w:rsidRPr="00394120">
        <w:rPr>
          <w:rStyle w:val="TF-COURIER10"/>
        </w:rPr>
        <w:t xml:space="preserve">3% </w:t>
      </w:r>
      <w:r w:rsidR="00874B2A" w:rsidRPr="00874B2A">
        <w:t xml:space="preserve">na </w:t>
      </w:r>
      <w:r w:rsidR="00874B2A" w:rsidRPr="00394120">
        <w:rPr>
          <w:rStyle w:val="TF-COURIER10"/>
        </w:rPr>
        <w:t>Escala 2</w:t>
      </w:r>
      <w:r w:rsidR="00874B2A" w:rsidRPr="00874B2A">
        <w:t xml:space="preserve">. Por sua vez, a questão </w:t>
      </w:r>
      <w:r w:rsidR="00874B2A" w:rsidRPr="00394120">
        <w:rPr>
          <w:rStyle w:val="TF-COURIER10"/>
        </w:rPr>
        <w:t>P4</w:t>
      </w:r>
      <w:r w:rsidR="00874B2A" w:rsidRPr="00874B2A">
        <w:t xml:space="preserve">, associada à nona heurística, recebeu exclusivamente avaliações positivas, com </w:t>
      </w:r>
      <w:r w:rsidR="00874B2A" w:rsidRPr="00394120">
        <w:rPr>
          <w:rStyle w:val="TF-COURIER10"/>
        </w:rPr>
        <w:t>81,8%</w:t>
      </w:r>
      <w:r w:rsidR="00874B2A" w:rsidRPr="00874B2A">
        <w:t xml:space="preserve"> na </w:t>
      </w:r>
      <w:r w:rsidR="00874B2A" w:rsidRPr="00394120">
        <w:rPr>
          <w:rStyle w:val="TF-COURIER10"/>
        </w:rPr>
        <w:t>Escala 4</w:t>
      </w:r>
      <w:r w:rsidR="00874B2A" w:rsidRPr="00874B2A">
        <w:t xml:space="preserve"> e </w:t>
      </w:r>
      <w:r w:rsidR="00874B2A" w:rsidRPr="00394120">
        <w:rPr>
          <w:rStyle w:val="TF-COURIER10"/>
        </w:rPr>
        <w:t>18,2%</w:t>
      </w:r>
      <w:r w:rsidR="00874B2A" w:rsidRPr="00874B2A">
        <w:t xml:space="preserve"> na </w:t>
      </w:r>
      <w:r w:rsidR="00874B2A" w:rsidRPr="00394120">
        <w:rPr>
          <w:rStyle w:val="TF-COURIER10"/>
        </w:rPr>
        <w:t>Escala 3</w:t>
      </w:r>
      <w:r w:rsidR="00874B2A" w:rsidRPr="00874B2A">
        <w:t xml:space="preserve">. </w:t>
      </w:r>
      <w:r w:rsidR="00E80403" w:rsidRPr="00E80403">
        <w:t xml:space="preserve">Esses resultados evidenciam que a aplicação cumpre de maneira efetiva o objetivo de incentivar a participação cidadã no registro de desastres. As avaliações majoritariamente concentradas nas </w:t>
      </w:r>
      <w:r w:rsidR="00E80403" w:rsidRPr="00394120">
        <w:rPr>
          <w:rStyle w:val="TF-COURIER10"/>
        </w:rPr>
        <w:t xml:space="preserve">Escalas 3 </w:t>
      </w:r>
      <w:r w:rsidR="00E80403" w:rsidRPr="00394120">
        <w:t>e</w:t>
      </w:r>
      <w:r w:rsidR="00E80403" w:rsidRPr="00394120">
        <w:rPr>
          <w:rStyle w:val="TF-COURIER10"/>
        </w:rPr>
        <w:t xml:space="preserve"> 4</w:t>
      </w:r>
      <w:r w:rsidR="00E80403" w:rsidRPr="00E80403">
        <w:t xml:space="preserve"> demonstram que os usuários percebem a interface como clara, acessível e funcional, facilitando o envio de ocorrências e contribuindo para a construção colaborativa de informações relevantes sobre eventos adversos.</w:t>
      </w:r>
    </w:p>
    <w:p w14:paraId="2CC193FE" w14:textId="3D720A0E" w:rsidR="00FA203F" w:rsidRPr="00D959E1" w:rsidRDefault="00FA203F" w:rsidP="00FA203F">
      <w:pPr>
        <w:pStyle w:val="TF-LEGENDA"/>
        <w:rPr>
          <w:b/>
          <w:bCs/>
        </w:rPr>
      </w:pPr>
      <w:bookmarkStart w:id="366" w:name="_Ref214637505"/>
      <w:bookmarkStart w:id="367" w:name="_Toc215432551"/>
      <w:r>
        <w:t xml:space="preserve">Tabela </w:t>
      </w:r>
      <w:fldSimple w:instr=" SEQ Tabela \* ARABIC ">
        <w:r w:rsidR="001C1872">
          <w:rPr>
            <w:noProof/>
          </w:rPr>
          <w:t>8</w:t>
        </w:r>
      </w:fldSimple>
      <w:bookmarkEnd w:id="366"/>
      <w:r w:rsidRPr="00D959E1">
        <w:t xml:space="preserve"> </w:t>
      </w:r>
      <w:r>
        <w:t>–</w:t>
      </w:r>
      <w:r w:rsidR="00AB69B7">
        <w:t xml:space="preserve"> </w:t>
      </w:r>
      <w:r w:rsidR="00DE21EB">
        <w:t>Impacto da p</w:t>
      </w:r>
      <w:r w:rsidR="00D35E77">
        <w:t xml:space="preserve">articipação </w:t>
      </w:r>
      <w:r w:rsidR="00B3450B" w:rsidRPr="00414DAF">
        <w:t>cidadã no registro de desastres</w:t>
      </w:r>
      <w:bookmarkEnd w:id="367"/>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916"/>
        <w:gridCol w:w="922"/>
        <w:gridCol w:w="922"/>
        <w:gridCol w:w="922"/>
        <w:gridCol w:w="922"/>
      </w:tblGrid>
      <w:tr w:rsidR="00FA203F" w:rsidRPr="00C0161A" w14:paraId="50546D7D" w14:textId="77777777" w:rsidTr="005A2AA7">
        <w:trPr>
          <w:trHeight w:val="136"/>
          <w:jc w:val="center"/>
        </w:trPr>
        <w:tc>
          <w:tcPr>
            <w:tcW w:w="0" w:type="auto"/>
            <w:shd w:val="clear" w:color="auto" w:fill="BFBFBF"/>
            <w:vAlign w:val="center"/>
          </w:tcPr>
          <w:p w14:paraId="19574966" w14:textId="77777777" w:rsidR="00FA203F" w:rsidRPr="00C0161A" w:rsidRDefault="00FA203F" w:rsidP="005A2AA7">
            <w:pPr>
              <w:pStyle w:val="TF-TEXTOQUADRO"/>
              <w:jc w:val="center"/>
              <w:rPr>
                <w:b/>
                <w:bCs/>
                <w:sz w:val="20"/>
              </w:rPr>
            </w:pPr>
            <w:r w:rsidRPr="00C0161A">
              <w:rPr>
                <w:b/>
                <w:bCs/>
                <w:sz w:val="20"/>
              </w:rPr>
              <w:t>Número</w:t>
            </w:r>
          </w:p>
        </w:tc>
        <w:tc>
          <w:tcPr>
            <w:tcW w:w="0" w:type="auto"/>
            <w:shd w:val="clear" w:color="auto" w:fill="BFBFBF"/>
            <w:vAlign w:val="center"/>
          </w:tcPr>
          <w:p w14:paraId="44A78487" w14:textId="2F43A3DE" w:rsidR="00FA203F" w:rsidRPr="00C0161A" w:rsidRDefault="00A31376" w:rsidP="005A2AA7">
            <w:pPr>
              <w:pStyle w:val="TF-TEXTOQUADRO"/>
              <w:jc w:val="center"/>
              <w:rPr>
                <w:b/>
                <w:bCs/>
                <w:sz w:val="20"/>
              </w:rPr>
            </w:pPr>
            <w:r>
              <w:rPr>
                <w:b/>
                <w:bCs/>
                <w:sz w:val="20"/>
              </w:rPr>
              <w:t>Escala</w:t>
            </w:r>
            <w:r w:rsidR="00FA203F" w:rsidRPr="00C0161A">
              <w:rPr>
                <w:b/>
                <w:bCs/>
                <w:sz w:val="20"/>
              </w:rPr>
              <w:t xml:space="preserve"> 4</w:t>
            </w:r>
          </w:p>
        </w:tc>
        <w:tc>
          <w:tcPr>
            <w:tcW w:w="0" w:type="auto"/>
            <w:shd w:val="clear" w:color="auto" w:fill="BFBFBF"/>
            <w:vAlign w:val="center"/>
          </w:tcPr>
          <w:p w14:paraId="69940AE7" w14:textId="7C61A718" w:rsidR="00FA203F" w:rsidRPr="00C0161A" w:rsidRDefault="00A31376" w:rsidP="005A2AA7">
            <w:pPr>
              <w:pStyle w:val="TF-TEXTOQUADRO"/>
              <w:jc w:val="center"/>
              <w:rPr>
                <w:b/>
                <w:bCs/>
                <w:sz w:val="20"/>
              </w:rPr>
            </w:pPr>
            <w:r>
              <w:rPr>
                <w:b/>
                <w:bCs/>
                <w:sz w:val="20"/>
              </w:rPr>
              <w:t>Escala</w:t>
            </w:r>
            <w:r w:rsidR="00FA203F" w:rsidRPr="00C0161A">
              <w:rPr>
                <w:b/>
                <w:bCs/>
                <w:sz w:val="20"/>
              </w:rPr>
              <w:t xml:space="preserve"> 3</w:t>
            </w:r>
          </w:p>
        </w:tc>
        <w:tc>
          <w:tcPr>
            <w:tcW w:w="0" w:type="auto"/>
            <w:shd w:val="clear" w:color="auto" w:fill="BFBFBF"/>
            <w:vAlign w:val="center"/>
          </w:tcPr>
          <w:p w14:paraId="6F733447" w14:textId="41D27A11" w:rsidR="00FA203F" w:rsidRPr="00C0161A" w:rsidRDefault="00A31376" w:rsidP="005A2AA7">
            <w:pPr>
              <w:pStyle w:val="TF-TEXTOQUADRO"/>
              <w:jc w:val="center"/>
              <w:rPr>
                <w:b/>
                <w:bCs/>
                <w:sz w:val="20"/>
              </w:rPr>
            </w:pPr>
            <w:r>
              <w:rPr>
                <w:b/>
                <w:bCs/>
                <w:sz w:val="20"/>
              </w:rPr>
              <w:t>Escala</w:t>
            </w:r>
            <w:r w:rsidR="00FA203F" w:rsidRPr="00C0161A">
              <w:rPr>
                <w:b/>
                <w:bCs/>
                <w:sz w:val="20"/>
              </w:rPr>
              <w:t xml:space="preserve"> 2</w:t>
            </w:r>
          </w:p>
        </w:tc>
        <w:tc>
          <w:tcPr>
            <w:tcW w:w="0" w:type="auto"/>
            <w:shd w:val="clear" w:color="auto" w:fill="BFBFBF"/>
            <w:vAlign w:val="center"/>
          </w:tcPr>
          <w:p w14:paraId="31A98B5E" w14:textId="504B6C91" w:rsidR="00FA203F" w:rsidRPr="00C0161A" w:rsidRDefault="00A31376" w:rsidP="005A2AA7">
            <w:pPr>
              <w:pStyle w:val="TF-TEXTOQUADRO"/>
              <w:jc w:val="center"/>
              <w:rPr>
                <w:b/>
                <w:bCs/>
                <w:sz w:val="20"/>
              </w:rPr>
            </w:pPr>
            <w:r>
              <w:rPr>
                <w:b/>
                <w:bCs/>
                <w:sz w:val="20"/>
              </w:rPr>
              <w:t>Escala</w:t>
            </w:r>
            <w:r w:rsidR="00FA203F" w:rsidRPr="00C0161A">
              <w:rPr>
                <w:b/>
                <w:bCs/>
                <w:sz w:val="20"/>
              </w:rPr>
              <w:t xml:space="preserve"> 1</w:t>
            </w:r>
          </w:p>
        </w:tc>
      </w:tr>
      <w:tr w:rsidR="00FA203F" w:rsidRPr="00C0161A" w14:paraId="46144BBC" w14:textId="77777777" w:rsidTr="005A2AA7">
        <w:trPr>
          <w:jc w:val="center"/>
        </w:trPr>
        <w:tc>
          <w:tcPr>
            <w:tcW w:w="0" w:type="auto"/>
            <w:vAlign w:val="center"/>
          </w:tcPr>
          <w:p w14:paraId="51F9342B" w14:textId="06BE460A" w:rsidR="00FA203F" w:rsidRPr="00C0161A" w:rsidRDefault="00FA203F" w:rsidP="005A2AA7">
            <w:pPr>
              <w:pStyle w:val="TF-TEXTOQUADRO"/>
              <w:jc w:val="center"/>
              <w:rPr>
                <w:sz w:val="20"/>
              </w:rPr>
            </w:pPr>
            <w:r w:rsidRPr="00C0161A">
              <w:rPr>
                <w:sz w:val="20"/>
              </w:rPr>
              <w:t>P</w:t>
            </w:r>
            <w:r w:rsidR="006E58A4">
              <w:rPr>
                <w:sz w:val="20"/>
              </w:rPr>
              <w:t>3</w:t>
            </w:r>
          </w:p>
        </w:tc>
        <w:tc>
          <w:tcPr>
            <w:tcW w:w="0" w:type="auto"/>
          </w:tcPr>
          <w:p w14:paraId="605334B4" w14:textId="77777777" w:rsidR="00FA203F" w:rsidRPr="00C0161A" w:rsidRDefault="00FA203F" w:rsidP="005A2AA7">
            <w:pPr>
              <w:pStyle w:val="TF-TEXTOQUADRO"/>
              <w:jc w:val="center"/>
              <w:rPr>
                <w:sz w:val="20"/>
              </w:rPr>
            </w:pPr>
            <w:r>
              <w:rPr>
                <w:sz w:val="20"/>
              </w:rPr>
              <w:t>81,8%</w:t>
            </w:r>
          </w:p>
        </w:tc>
        <w:tc>
          <w:tcPr>
            <w:tcW w:w="0" w:type="auto"/>
          </w:tcPr>
          <w:p w14:paraId="7319CA7C" w14:textId="1D4C0902" w:rsidR="00FA203F" w:rsidRPr="00C0161A" w:rsidRDefault="00FA203F" w:rsidP="005A2AA7">
            <w:pPr>
              <w:pStyle w:val="TF-TEXTOQUADRO"/>
              <w:jc w:val="center"/>
              <w:rPr>
                <w:sz w:val="20"/>
              </w:rPr>
            </w:pPr>
            <w:r>
              <w:rPr>
                <w:sz w:val="20"/>
              </w:rPr>
              <w:t>1</w:t>
            </w:r>
            <w:r w:rsidR="000424F0">
              <w:rPr>
                <w:sz w:val="20"/>
              </w:rPr>
              <w:t>5</w:t>
            </w:r>
            <w:r>
              <w:rPr>
                <w:sz w:val="20"/>
              </w:rPr>
              <w:t>,</w:t>
            </w:r>
            <w:r w:rsidR="000424F0">
              <w:rPr>
                <w:sz w:val="20"/>
              </w:rPr>
              <w:t>2</w:t>
            </w:r>
            <w:r>
              <w:rPr>
                <w:sz w:val="20"/>
              </w:rPr>
              <w:t>%</w:t>
            </w:r>
          </w:p>
        </w:tc>
        <w:tc>
          <w:tcPr>
            <w:tcW w:w="0" w:type="auto"/>
          </w:tcPr>
          <w:p w14:paraId="3F79E2DE" w14:textId="5BA86302" w:rsidR="00FA203F" w:rsidRPr="00C0161A" w:rsidRDefault="004F7D97" w:rsidP="005A2AA7">
            <w:pPr>
              <w:pStyle w:val="TF-TEXTOQUADRO"/>
              <w:jc w:val="center"/>
              <w:rPr>
                <w:sz w:val="20"/>
              </w:rPr>
            </w:pPr>
            <w:r>
              <w:rPr>
                <w:sz w:val="20"/>
              </w:rPr>
              <w:t>3</w:t>
            </w:r>
            <w:r w:rsidR="00FA203F" w:rsidRPr="00C0161A">
              <w:rPr>
                <w:sz w:val="20"/>
              </w:rPr>
              <w:t>%</w:t>
            </w:r>
          </w:p>
        </w:tc>
        <w:tc>
          <w:tcPr>
            <w:tcW w:w="0" w:type="auto"/>
          </w:tcPr>
          <w:p w14:paraId="4201472C" w14:textId="77777777" w:rsidR="00FA203F" w:rsidRPr="00C0161A" w:rsidRDefault="00FA203F" w:rsidP="005A2AA7">
            <w:pPr>
              <w:pStyle w:val="TF-TEXTOQUADRO"/>
              <w:jc w:val="center"/>
              <w:rPr>
                <w:sz w:val="20"/>
              </w:rPr>
            </w:pPr>
            <w:r w:rsidRPr="00C0161A">
              <w:rPr>
                <w:sz w:val="20"/>
              </w:rPr>
              <w:t>0%</w:t>
            </w:r>
          </w:p>
        </w:tc>
      </w:tr>
      <w:tr w:rsidR="00FA203F" w:rsidRPr="00C0161A" w14:paraId="5FF8C7A9" w14:textId="77777777" w:rsidTr="005A2AA7">
        <w:trPr>
          <w:jc w:val="center"/>
        </w:trPr>
        <w:tc>
          <w:tcPr>
            <w:tcW w:w="0" w:type="auto"/>
            <w:vAlign w:val="center"/>
          </w:tcPr>
          <w:p w14:paraId="13AA4297" w14:textId="1ECBAE9A" w:rsidR="00FA203F" w:rsidRPr="00C0161A" w:rsidRDefault="00FA203F" w:rsidP="005A2AA7">
            <w:pPr>
              <w:pStyle w:val="TF-TEXTOQUADRO"/>
              <w:jc w:val="center"/>
              <w:rPr>
                <w:sz w:val="20"/>
              </w:rPr>
            </w:pPr>
            <w:r w:rsidRPr="00C0161A">
              <w:rPr>
                <w:sz w:val="20"/>
              </w:rPr>
              <w:t>P</w:t>
            </w:r>
            <w:r w:rsidR="006E58A4">
              <w:rPr>
                <w:sz w:val="20"/>
              </w:rPr>
              <w:t>4</w:t>
            </w:r>
          </w:p>
        </w:tc>
        <w:tc>
          <w:tcPr>
            <w:tcW w:w="0" w:type="auto"/>
          </w:tcPr>
          <w:p w14:paraId="05C965CA" w14:textId="3FB555F5" w:rsidR="00FA203F" w:rsidRPr="00C0161A" w:rsidRDefault="004F7D97" w:rsidP="005A2AA7">
            <w:pPr>
              <w:pStyle w:val="TF-TEXTOQUADRO"/>
              <w:jc w:val="center"/>
              <w:rPr>
                <w:sz w:val="20"/>
              </w:rPr>
            </w:pPr>
            <w:r>
              <w:rPr>
                <w:sz w:val="20"/>
              </w:rPr>
              <w:t>81</w:t>
            </w:r>
            <w:r w:rsidR="00FA203F">
              <w:rPr>
                <w:sz w:val="20"/>
              </w:rPr>
              <w:t>,8%</w:t>
            </w:r>
          </w:p>
        </w:tc>
        <w:tc>
          <w:tcPr>
            <w:tcW w:w="0" w:type="auto"/>
          </w:tcPr>
          <w:p w14:paraId="1A529C13" w14:textId="77777777" w:rsidR="00FA203F" w:rsidRPr="00C0161A" w:rsidRDefault="00FA203F" w:rsidP="005A2AA7">
            <w:pPr>
              <w:pStyle w:val="TF-TEXTOQUADRO"/>
              <w:jc w:val="center"/>
              <w:rPr>
                <w:sz w:val="20"/>
              </w:rPr>
            </w:pPr>
            <w:r>
              <w:rPr>
                <w:sz w:val="20"/>
              </w:rPr>
              <w:t>18,2%</w:t>
            </w:r>
          </w:p>
        </w:tc>
        <w:tc>
          <w:tcPr>
            <w:tcW w:w="0" w:type="auto"/>
          </w:tcPr>
          <w:p w14:paraId="6E3A4663" w14:textId="07C03684" w:rsidR="00FA203F" w:rsidRPr="00C0161A" w:rsidRDefault="004F7D97" w:rsidP="005A2AA7">
            <w:pPr>
              <w:pStyle w:val="TF-TEXTOQUADRO"/>
              <w:jc w:val="center"/>
              <w:rPr>
                <w:sz w:val="20"/>
              </w:rPr>
            </w:pPr>
            <w:r>
              <w:rPr>
                <w:sz w:val="20"/>
              </w:rPr>
              <w:t>0</w:t>
            </w:r>
            <w:r w:rsidR="00FA203F" w:rsidRPr="00C0161A">
              <w:rPr>
                <w:sz w:val="20"/>
              </w:rPr>
              <w:t>%</w:t>
            </w:r>
          </w:p>
        </w:tc>
        <w:tc>
          <w:tcPr>
            <w:tcW w:w="0" w:type="auto"/>
          </w:tcPr>
          <w:p w14:paraId="4CAB3ABA" w14:textId="77777777" w:rsidR="00FA203F" w:rsidRPr="00C0161A" w:rsidRDefault="00FA203F" w:rsidP="005A2AA7">
            <w:pPr>
              <w:pStyle w:val="TF-TEXTOQUADRO"/>
              <w:jc w:val="center"/>
              <w:rPr>
                <w:sz w:val="20"/>
              </w:rPr>
            </w:pPr>
            <w:r w:rsidRPr="00C0161A">
              <w:rPr>
                <w:sz w:val="20"/>
              </w:rPr>
              <w:t>0%</w:t>
            </w:r>
          </w:p>
        </w:tc>
      </w:tr>
    </w:tbl>
    <w:p w14:paraId="4626D01E" w14:textId="614C1E22" w:rsidR="00EF6E2D" w:rsidRDefault="00FA203F" w:rsidP="00FA203F">
      <w:pPr>
        <w:pStyle w:val="TF-FONTE"/>
      </w:pPr>
      <w:r>
        <w:t>Fonte: elaborada pela autora (2025).</w:t>
      </w:r>
    </w:p>
    <w:p w14:paraId="6DADC53C" w14:textId="64CF4F10" w:rsidR="00E26940" w:rsidRDefault="002F02B9" w:rsidP="00AB69B7">
      <w:pPr>
        <w:pStyle w:val="TF-TEXTO"/>
      </w:pPr>
      <w:r>
        <w:t>Com o intuito de</w:t>
      </w:r>
      <w:r w:rsidRPr="00096CFC">
        <w:t xml:space="preserve"> </w:t>
      </w:r>
      <w:r w:rsidR="00096CFC" w:rsidRPr="00096CFC">
        <w:t>validar o objetivo específico de integrar soluções baseadas em IA para apoiar a análise e verificação das informações recebidas</w:t>
      </w:r>
      <w:r w:rsidR="00096CFC">
        <w:t xml:space="preserve">, </w:t>
      </w:r>
      <w:r w:rsidR="00096CFC" w:rsidRPr="00096CFC">
        <w:t>incluindo a identificação da veracidade dos dados e a avaliação do grau de gravidade das situações</w:t>
      </w:r>
      <w:r w:rsidR="00096CFC">
        <w:t xml:space="preserve">, </w:t>
      </w:r>
      <w:r w:rsidR="00096CFC" w:rsidRPr="00096CFC">
        <w:t>elabora</w:t>
      </w:r>
      <w:r>
        <w:t>ram-se</w:t>
      </w:r>
      <w:r w:rsidR="00096CFC" w:rsidRPr="00096CFC">
        <w:t xml:space="preserve"> as perguntas</w:t>
      </w:r>
      <w:r w:rsidR="00E26940">
        <w:t xml:space="preserve"> </w:t>
      </w:r>
      <w:r w:rsidR="00E26940" w:rsidRPr="00E91986">
        <w:rPr>
          <w:rStyle w:val="TF-COURIER10"/>
        </w:rPr>
        <w:t>P</w:t>
      </w:r>
      <w:r w:rsidR="00096CFC">
        <w:rPr>
          <w:rStyle w:val="TF-COURIER10"/>
        </w:rPr>
        <w:t>7</w:t>
      </w:r>
      <w:r w:rsidR="00E26940">
        <w:t xml:space="preserve">, </w:t>
      </w:r>
      <w:r w:rsidR="00E26940" w:rsidRPr="00E91986">
        <w:rPr>
          <w:rStyle w:val="TF-COURIER10"/>
        </w:rPr>
        <w:t>P</w:t>
      </w:r>
      <w:r w:rsidR="00096CFC">
        <w:rPr>
          <w:rStyle w:val="TF-COURIER10"/>
        </w:rPr>
        <w:t>5</w:t>
      </w:r>
      <w:r w:rsidR="00096CFC">
        <w:t>,</w:t>
      </w:r>
      <w:r w:rsidR="00E26940">
        <w:t xml:space="preserve"> </w:t>
      </w:r>
      <w:r w:rsidR="00E26940" w:rsidRPr="00E91986">
        <w:rPr>
          <w:rStyle w:val="TF-COURIER10"/>
        </w:rPr>
        <w:t>P</w:t>
      </w:r>
      <w:r w:rsidR="00096CFC">
        <w:rPr>
          <w:rStyle w:val="TF-COURIER10"/>
        </w:rPr>
        <w:t>6</w:t>
      </w:r>
      <w:r w:rsidR="00BF6647">
        <w:t xml:space="preserve">, </w:t>
      </w:r>
      <w:r w:rsidR="00D15A92">
        <w:rPr>
          <w:rStyle w:val="TF-COURIER10"/>
        </w:rPr>
        <w:t>P</w:t>
      </w:r>
      <w:r w:rsidR="008F7A66" w:rsidRPr="003E5CA5">
        <w:rPr>
          <w:rStyle w:val="TF-COURIER10"/>
        </w:rPr>
        <w:t>8</w:t>
      </w:r>
      <w:r w:rsidR="00BF6647">
        <w:t xml:space="preserve"> e </w:t>
      </w:r>
      <w:r w:rsidR="00BF6647" w:rsidRPr="00BF6647">
        <w:rPr>
          <w:rStyle w:val="TF-COURIER10"/>
        </w:rPr>
        <w:t>P32</w:t>
      </w:r>
      <w:r>
        <w:t xml:space="preserve"> </w:t>
      </w:r>
      <w:r w:rsidR="00E26940">
        <w:t>conforme apresentado na</w:t>
      </w:r>
      <w:r w:rsidR="00AB69B7">
        <w:t xml:space="preserve"> </w:t>
      </w:r>
      <w:r w:rsidR="00AB69B7">
        <w:fldChar w:fldCharType="begin"/>
      </w:r>
      <w:r w:rsidR="00AB69B7">
        <w:instrText xml:space="preserve"> REF _Ref214699565 \h </w:instrText>
      </w:r>
      <w:r w:rsidR="00AB69B7">
        <w:fldChar w:fldCharType="separate"/>
      </w:r>
      <w:r w:rsidR="001C1872">
        <w:t xml:space="preserve">Tabela </w:t>
      </w:r>
      <w:r w:rsidR="001C1872">
        <w:rPr>
          <w:noProof/>
        </w:rPr>
        <w:t>9</w:t>
      </w:r>
      <w:r w:rsidR="00AB69B7">
        <w:fldChar w:fldCharType="end"/>
      </w:r>
      <w:r w:rsidR="00E26940" w:rsidRPr="005D2788">
        <w:t>.</w:t>
      </w:r>
      <w:r w:rsidR="00E26940">
        <w:t xml:space="preserve"> A pergunta </w:t>
      </w:r>
      <w:r w:rsidR="00E26940" w:rsidRPr="00E91986">
        <w:rPr>
          <w:rStyle w:val="TF-COURIER10"/>
        </w:rPr>
        <w:t>P</w:t>
      </w:r>
      <w:r w:rsidR="00BE53E9">
        <w:rPr>
          <w:rStyle w:val="TF-COURIER10"/>
        </w:rPr>
        <w:t>7</w:t>
      </w:r>
      <w:r w:rsidR="0000738B" w:rsidRPr="0000738B">
        <w:t xml:space="preserve"> e</w:t>
      </w:r>
      <w:r w:rsidR="0000738B">
        <w:rPr>
          <w:rStyle w:val="TF-COURIER10"/>
        </w:rPr>
        <w:t xml:space="preserve"> P32</w:t>
      </w:r>
      <w:r>
        <w:t xml:space="preserve">, </w:t>
      </w:r>
      <w:r w:rsidR="0000738B">
        <w:t xml:space="preserve">são </w:t>
      </w:r>
      <w:r>
        <w:t>referente</w:t>
      </w:r>
      <w:r w:rsidR="0000738B">
        <w:t>s</w:t>
      </w:r>
      <w:r>
        <w:t xml:space="preserve"> à primeira HN</w:t>
      </w:r>
      <w:r w:rsidR="0000738B">
        <w:t xml:space="preserve">. A </w:t>
      </w:r>
      <w:r w:rsidR="001A47BA">
        <w:rPr>
          <w:rStyle w:val="TF-COURIER10"/>
        </w:rPr>
        <w:t>P</w:t>
      </w:r>
      <w:r w:rsidR="001A47BA" w:rsidRPr="001A47BA">
        <w:rPr>
          <w:rStyle w:val="TF-COURIER10"/>
        </w:rPr>
        <w:t>7</w:t>
      </w:r>
      <w:r>
        <w:t xml:space="preserve"> </w:t>
      </w:r>
      <w:r w:rsidR="00E26940">
        <w:t xml:space="preserve">recebeu </w:t>
      </w:r>
      <w:r w:rsidR="00E26940">
        <w:rPr>
          <w:rStyle w:val="TF-COURIER10"/>
        </w:rPr>
        <w:t>81,8</w:t>
      </w:r>
      <w:r w:rsidR="00E26940" w:rsidRPr="00E91986">
        <w:rPr>
          <w:rStyle w:val="TF-COURIER10"/>
        </w:rPr>
        <w:t>%</w:t>
      </w:r>
      <w:r w:rsidR="00E26940">
        <w:t xml:space="preserve"> de avaliações na </w:t>
      </w:r>
      <w:r w:rsidR="00A31376">
        <w:rPr>
          <w:rStyle w:val="TF-COURIER10"/>
        </w:rPr>
        <w:t>Escala</w:t>
      </w:r>
      <w:r w:rsidR="00E26940" w:rsidRPr="00E91986">
        <w:rPr>
          <w:rStyle w:val="TF-COURIER10"/>
        </w:rPr>
        <w:t xml:space="preserve"> 4</w:t>
      </w:r>
      <w:r w:rsidR="00EA4848">
        <w:t xml:space="preserve"> e</w:t>
      </w:r>
      <w:r w:rsidR="00E26940">
        <w:t xml:space="preserve"> </w:t>
      </w:r>
      <w:r w:rsidR="00EA4848" w:rsidRPr="00F475D1">
        <w:rPr>
          <w:rStyle w:val="TF-COURIER10"/>
        </w:rPr>
        <w:t>18,2</w:t>
      </w:r>
      <w:r w:rsidR="00E26940" w:rsidRPr="00F475D1">
        <w:rPr>
          <w:rStyle w:val="TF-COURIER10"/>
        </w:rPr>
        <w:t>%</w:t>
      </w:r>
      <w:r w:rsidR="00E26940">
        <w:t xml:space="preserve"> na </w:t>
      </w:r>
      <w:r w:rsidR="00A31376">
        <w:rPr>
          <w:rStyle w:val="TF-COURIER10"/>
        </w:rPr>
        <w:t>Escala</w:t>
      </w:r>
      <w:r w:rsidR="00E26940" w:rsidRPr="00F475D1">
        <w:rPr>
          <w:rStyle w:val="TF-COURIER10"/>
        </w:rPr>
        <w:t xml:space="preserve"> 3</w:t>
      </w:r>
      <w:r w:rsidR="001A47BA">
        <w:t xml:space="preserve">. A </w:t>
      </w:r>
      <w:r w:rsidR="001A47BA" w:rsidRPr="001A47BA">
        <w:rPr>
          <w:rStyle w:val="TF-COURIER10"/>
        </w:rPr>
        <w:t>P32</w:t>
      </w:r>
      <w:r w:rsidR="001A47BA">
        <w:t xml:space="preserve"> obteve </w:t>
      </w:r>
      <w:r w:rsidR="001A47BA" w:rsidRPr="001A47BA">
        <w:rPr>
          <w:rStyle w:val="TF-COURIER10"/>
        </w:rPr>
        <w:t>78,8%</w:t>
      </w:r>
      <w:r w:rsidR="001A47BA">
        <w:t xml:space="preserve"> na </w:t>
      </w:r>
      <w:r w:rsidR="001A47BA" w:rsidRPr="001A47BA">
        <w:rPr>
          <w:rStyle w:val="TF-COURIER10"/>
        </w:rPr>
        <w:t>Escala 4</w:t>
      </w:r>
      <w:r w:rsidR="001A47BA">
        <w:t xml:space="preserve">, </w:t>
      </w:r>
      <w:r w:rsidR="001A47BA" w:rsidRPr="001A47BA">
        <w:rPr>
          <w:rStyle w:val="TF-COURIER10"/>
        </w:rPr>
        <w:t>15,2</w:t>
      </w:r>
      <w:r w:rsidR="001A47BA">
        <w:rPr>
          <w:rStyle w:val="TF-COURIER10"/>
        </w:rPr>
        <w:t>%</w:t>
      </w:r>
      <w:r w:rsidR="001A47BA">
        <w:t xml:space="preserve"> na </w:t>
      </w:r>
      <w:r w:rsidR="001A47BA" w:rsidRPr="001A47BA">
        <w:rPr>
          <w:rStyle w:val="TF-COURIER10"/>
        </w:rPr>
        <w:t>Escala 3</w:t>
      </w:r>
      <w:r w:rsidR="001A47BA">
        <w:t xml:space="preserve"> e </w:t>
      </w:r>
      <w:r w:rsidR="001A47BA" w:rsidRPr="001A47BA">
        <w:rPr>
          <w:rStyle w:val="TF-COURIER10"/>
        </w:rPr>
        <w:t>6,1</w:t>
      </w:r>
      <w:r w:rsidR="001A47BA">
        <w:rPr>
          <w:rStyle w:val="TF-COURIER10"/>
        </w:rPr>
        <w:t>%</w:t>
      </w:r>
      <w:r w:rsidR="001A47BA" w:rsidRPr="001A47BA">
        <w:rPr>
          <w:rStyle w:val="TF-COURIER10"/>
        </w:rPr>
        <w:t xml:space="preserve"> </w:t>
      </w:r>
      <w:r w:rsidR="001A47BA">
        <w:t xml:space="preserve">na </w:t>
      </w:r>
      <w:r w:rsidR="001A47BA" w:rsidRPr="001A47BA">
        <w:rPr>
          <w:rStyle w:val="TF-COURIER10"/>
        </w:rPr>
        <w:t>Escala 2</w:t>
      </w:r>
      <w:r w:rsidR="001A47BA">
        <w:t xml:space="preserve">, </w:t>
      </w:r>
      <w:r>
        <w:t>resultado que evidencia a agilidade da</w:t>
      </w:r>
      <w:r w:rsidR="00EA4848">
        <w:t xml:space="preserve"> IA nas respostas.</w:t>
      </w:r>
      <w:r w:rsidR="00E26940">
        <w:t xml:space="preserve"> </w:t>
      </w:r>
      <w:r w:rsidR="00EA4848">
        <w:t>O restante das perguntas são todas da</w:t>
      </w:r>
      <w:r w:rsidR="00EA704C">
        <w:t xml:space="preserve"> heurística 10,</w:t>
      </w:r>
      <w:r w:rsidR="00E26940">
        <w:t xml:space="preserve"> a pergunta </w:t>
      </w:r>
      <w:r w:rsidR="00E26940" w:rsidRPr="00E91986">
        <w:rPr>
          <w:rStyle w:val="TF-COURIER10"/>
        </w:rPr>
        <w:t>P</w:t>
      </w:r>
      <w:r w:rsidR="00EA704C">
        <w:rPr>
          <w:rStyle w:val="TF-COURIER10"/>
        </w:rPr>
        <w:t>5</w:t>
      </w:r>
      <w:r w:rsidR="00E26940">
        <w:rPr>
          <w:rStyle w:val="TF-COURIER10"/>
        </w:rPr>
        <w:t xml:space="preserve"> </w:t>
      </w:r>
      <w:r w:rsidR="00E26940">
        <w:t xml:space="preserve">teve </w:t>
      </w:r>
      <w:r w:rsidR="001F60C3">
        <w:rPr>
          <w:rStyle w:val="TF-COURIER10"/>
        </w:rPr>
        <w:t>63</w:t>
      </w:r>
      <w:r w:rsidR="00E26940" w:rsidRPr="00E91986">
        <w:rPr>
          <w:rStyle w:val="TF-COURIER10"/>
        </w:rPr>
        <w:t>,</w:t>
      </w:r>
      <w:r w:rsidR="001F60C3">
        <w:rPr>
          <w:rStyle w:val="TF-COURIER10"/>
        </w:rPr>
        <w:t>6</w:t>
      </w:r>
      <w:r w:rsidR="00E26940" w:rsidRPr="00E91986">
        <w:rPr>
          <w:rStyle w:val="TF-COURIER10"/>
        </w:rPr>
        <w:t>%</w:t>
      </w:r>
      <w:r w:rsidR="00E26940">
        <w:t xml:space="preserve"> de respostas na </w:t>
      </w:r>
      <w:r w:rsidR="00A31376">
        <w:rPr>
          <w:rStyle w:val="TF-COURIER10"/>
        </w:rPr>
        <w:t>Escala</w:t>
      </w:r>
      <w:r w:rsidR="00E26940" w:rsidRPr="00E91986">
        <w:rPr>
          <w:rStyle w:val="TF-COURIER10"/>
        </w:rPr>
        <w:t xml:space="preserve"> 4</w:t>
      </w:r>
      <w:r w:rsidR="001F60C3">
        <w:t xml:space="preserve">, </w:t>
      </w:r>
      <w:r w:rsidR="001F60C3">
        <w:rPr>
          <w:rStyle w:val="TF-COURIER10"/>
        </w:rPr>
        <w:t>30</w:t>
      </w:r>
      <w:r w:rsidR="00E26940" w:rsidRPr="00E91986">
        <w:rPr>
          <w:rStyle w:val="TF-COURIER10"/>
        </w:rPr>
        <w:t>,</w:t>
      </w:r>
      <w:r w:rsidR="001F60C3">
        <w:rPr>
          <w:rStyle w:val="TF-COURIER10"/>
        </w:rPr>
        <w:t>3</w:t>
      </w:r>
      <w:r w:rsidR="00E26940" w:rsidRPr="00E91986">
        <w:rPr>
          <w:rStyle w:val="TF-COURIER10"/>
        </w:rPr>
        <w:t>%</w:t>
      </w:r>
      <w:r w:rsidR="00E26940">
        <w:t xml:space="preserve"> na </w:t>
      </w:r>
      <w:r w:rsidR="00A31376">
        <w:rPr>
          <w:rStyle w:val="TF-COURIER10"/>
        </w:rPr>
        <w:t>Escala</w:t>
      </w:r>
      <w:r w:rsidR="00E26940" w:rsidRPr="00E91986">
        <w:rPr>
          <w:rStyle w:val="TF-COURIER10"/>
        </w:rPr>
        <w:t xml:space="preserve"> 3</w:t>
      </w:r>
      <w:r w:rsidR="00E26940">
        <w:t xml:space="preserve"> e </w:t>
      </w:r>
      <w:r w:rsidR="001F60C3" w:rsidRPr="00F475D1">
        <w:rPr>
          <w:rStyle w:val="TF-COURIER10"/>
        </w:rPr>
        <w:t>6,1</w:t>
      </w:r>
      <w:r w:rsidR="00E26940" w:rsidRPr="00F475D1">
        <w:rPr>
          <w:rStyle w:val="TF-COURIER10"/>
        </w:rPr>
        <w:t>%</w:t>
      </w:r>
      <w:r w:rsidR="00E26940">
        <w:t xml:space="preserve"> na </w:t>
      </w:r>
      <w:r w:rsidR="0099698A">
        <w:rPr>
          <w:rStyle w:val="TF-COURIER10"/>
        </w:rPr>
        <w:t>E</w:t>
      </w:r>
      <w:r w:rsidR="00E26940" w:rsidRPr="00F475D1">
        <w:rPr>
          <w:rStyle w:val="TF-COURIER10"/>
        </w:rPr>
        <w:t>scala 2</w:t>
      </w:r>
      <w:r w:rsidR="007267C8">
        <w:t>, a</w:t>
      </w:r>
      <w:r w:rsidR="00E26940">
        <w:t xml:space="preserve"> </w:t>
      </w:r>
      <w:r w:rsidR="00E26940" w:rsidRPr="00E91986">
        <w:rPr>
          <w:rStyle w:val="TF-COURIER10"/>
        </w:rPr>
        <w:t>P</w:t>
      </w:r>
      <w:r w:rsidR="0020154B">
        <w:rPr>
          <w:rStyle w:val="TF-COURIER10"/>
        </w:rPr>
        <w:t>6</w:t>
      </w:r>
      <w:r w:rsidR="00E26940">
        <w:t xml:space="preserve"> </w:t>
      </w:r>
      <w:r w:rsidR="007267C8">
        <w:t>obteve</w:t>
      </w:r>
      <w:r w:rsidR="00E26940">
        <w:t xml:space="preserve"> </w:t>
      </w:r>
      <w:r w:rsidR="00E26940">
        <w:rPr>
          <w:rStyle w:val="TF-COURIER10"/>
        </w:rPr>
        <w:t>6</w:t>
      </w:r>
      <w:r w:rsidR="00E11B10">
        <w:rPr>
          <w:rStyle w:val="TF-COURIER10"/>
        </w:rPr>
        <w:t>6</w:t>
      </w:r>
      <w:r w:rsidR="00E26940">
        <w:rPr>
          <w:rStyle w:val="TF-COURIER10"/>
        </w:rPr>
        <w:t>,7</w:t>
      </w:r>
      <w:r w:rsidR="00E26940" w:rsidRPr="00E91986">
        <w:rPr>
          <w:rStyle w:val="TF-COURIER10"/>
        </w:rPr>
        <w:t>%</w:t>
      </w:r>
      <w:r w:rsidR="00E26940">
        <w:t xml:space="preserve"> na </w:t>
      </w:r>
      <w:r w:rsidR="00E67AD2">
        <w:rPr>
          <w:rStyle w:val="TF-COURIER10"/>
        </w:rPr>
        <w:t>E</w:t>
      </w:r>
      <w:r w:rsidR="00E26940" w:rsidRPr="00E91986">
        <w:rPr>
          <w:rStyle w:val="TF-COURIER10"/>
        </w:rPr>
        <w:t>scala 4</w:t>
      </w:r>
      <w:r w:rsidR="00E26940">
        <w:t xml:space="preserve">, </w:t>
      </w:r>
      <w:r w:rsidR="00E11B10">
        <w:rPr>
          <w:rStyle w:val="TF-COURIER10"/>
        </w:rPr>
        <w:t>30</w:t>
      </w:r>
      <w:r w:rsidR="00E26940" w:rsidRPr="00E91986">
        <w:rPr>
          <w:rStyle w:val="TF-COURIER10"/>
        </w:rPr>
        <w:t>,</w:t>
      </w:r>
      <w:r w:rsidR="00E26940">
        <w:rPr>
          <w:rStyle w:val="TF-COURIER10"/>
        </w:rPr>
        <w:t>3</w:t>
      </w:r>
      <w:r w:rsidR="00E26940" w:rsidRPr="00E91986">
        <w:rPr>
          <w:rStyle w:val="TF-COURIER10"/>
        </w:rPr>
        <w:t>%</w:t>
      </w:r>
      <w:r w:rsidR="00E26940">
        <w:t xml:space="preserve"> na </w:t>
      </w:r>
      <w:r w:rsidR="0099698A">
        <w:rPr>
          <w:rStyle w:val="TF-COURIER10"/>
        </w:rPr>
        <w:t>E</w:t>
      </w:r>
      <w:r w:rsidR="00E26940" w:rsidRPr="00E91986">
        <w:rPr>
          <w:rStyle w:val="TF-COURIER10"/>
        </w:rPr>
        <w:t>scala 3</w:t>
      </w:r>
      <w:r w:rsidR="00E26940">
        <w:rPr>
          <w:rStyle w:val="TF-COURIER10"/>
        </w:rPr>
        <w:t xml:space="preserve"> e 3% </w:t>
      </w:r>
      <w:r w:rsidR="00E26940" w:rsidRPr="00F475D1">
        <w:rPr>
          <w:rStyle w:val="TF-COURIER10"/>
          <w:rFonts w:ascii="Times New Roman" w:hAnsi="Times New Roman"/>
          <w:sz w:val="24"/>
        </w:rPr>
        <w:t>na</w:t>
      </w:r>
      <w:r w:rsidR="00E26940">
        <w:rPr>
          <w:rStyle w:val="TF-COURIER10"/>
        </w:rPr>
        <w:t xml:space="preserve"> </w:t>
      </w:r>
      <w:r w:rsidR="0099698A">
        <w:rPr>
          <w:rStyle w:val="TF-COURIER10"/>
        </w:rPr>
        <w:t>E</w:t>
      </w:r>
      <w:r w:rsidR="00E26940">
        <w:rPr>
          <w:rStyle w:val="TF-COURIER10"/>
        </w:rPr>
        <w:t>scala 1</w:t>
      </w:r>
      <w:r w:rsidR="00E26940">
        <w:t xml:space="preserve">. </w:t>
      </w:r>
      <w:r w:rsidR="00B07B2F">
        <w:t xml:space="preserve"> </w:t>
      </w:r>
      <w:r w:rsidR="007267C8">
        <w:t>Já a</w:t>
      </w:r>
      <w:r w:rsidR="00271169">
        <w:t xml:space="preserve"> </w:t>
      </w:r>
      <w:r w:rsidR="0099698A">
        <w:rPr>
          <w:rStyle w:val="TF-COURIER10"/>
        </w:rPr>
        <w:t>P</w:t>
      </w:r>
      <w:r w:rsidR="00271169" w:rsidRPr="003E5CA5">
        <w:rPr>
          <w:rStyle w:val="TF-COURIER10"/>
        </w:rPr>
        <w:t>8</w:t>
      </w:r>
      <w:r w:rsidR="00271169">
        <w:t xml:space="preserve"> </w:t>
      </w:r>
      <w:r w:rsidR="00AF5C0F">
        <w:t>recebeu</w:t>
      </w:r>
      <w:r w:rsidR="00271169">
        <w:t xml:space="preserve"> apenas respostas positivas, sendo </w:t>
      </w:r>
      <w:r w:rsidR="00271169" w:rsidRPr="003E5CA5">
        <w:rPr>
          <w:rStyle w:val="TF-COURIER10"/>
        </w:rPr>
        <w:t>69,7%</w:t>
      </w:r>
      <w:r w:rsidR="00271169">
        <w:t xml:space="preserve"> na</w:t>
      </w:r>
      <w:r w:rsidR="005567C3">
        <w:t xml:space="preserve"> </w:t>
      </w:r>
      <w:r w:rsidR="0099698A">
        <w:rPr>
          <w:rStyle w:val="TF-COURIER10"/>
        </w:rPr>
        <w:t>E</w:t>
      </w:r>
      <w:r w:rsidR="005567C3" w:rsidRPr="003E5CA5">
        <w:rPr>
          <w:rStyle w:val="TF-COURIER10"/>
        </w:rPr>
        <w:t>scala 4</w:t>
      </w:r>
      <w:r w:rsidR="005567C3">
        <w:t xml:space="preserve"> e </w:t>
      </w:r>
      <w:r w:rsidR="005567C3" w:rsidRPr="003E5CA5">
        <w:rPr>
          <w:rStyle w:val="TF-COURIER10"/>
        </w:rPr>
        <w:t xml:space="preserve">30,3% </w:t>
      </w:r>
      <w:r w:rsidR="005567C3">
        <w:t xml:space="preserve">na </w:t>
      </w:r>
      <w:r w:rsidR="0099698A">
        <w:rPr>
          <w:rStyle w:val="TF-COURIER10"/>
        </w:rPr>
        <w:t>E</w:t>
      </w:r>
      <w:r w:rsidR="005567C3" w:rsidRPr="003E5CA5">
        <w:rPr>
          <w:rStyle w:val="TF-COURIER10"/>
        </w:rPr>
        <w:t>scala 3</w:t>
      </w:r>
      <w:r w:rsidR="005567C3">
        <w:t>, demostrando confiança nas validações da IA.</w:t>
      </w:r>
      <w:r w:rsidR="00B07B2F">
        <w:t xml:space="preserve"> </w:t>
      </w:r>
      <w:r w:rsidR="00E26940" w:rsidRPr="005B1DCD">
        <w:t xml:space="preserve">Com base nas respostas obtidas, </w:t>
      </w:r>
      <w:r>
        <w:t>percebe-se</w:t>
      </w:r>
      <w:r w:rsidR="00E26940" w:rsidRPr="005B1DCD">
        <w:t xml:space="preserve"> que as iniciativas </w:t>
      </w:r>
      <w:r w:rsidR="00E26940" w:rsidRPr="005B1DCD">
        <w:lastRenderedPageBreak/>
        <w:t xml:space="preserve">de </w:t>
      </w:r>
      <w:r>
        <w:t>IA</w:t>
      </w:r>
      <w:r w:rsidRPr="005B1DCD">
        <w:t xml:space="preserve"> </w:t>
      </w:r>
      <w:r w:rsidR="00E26940" w:rsidRPr="005B1DCD">
        <w:t>implementadas n</w:t>
      </w:r>
      <w:r w:rsidR="004D1563">
        <w:t xml:space="preserve">a aplicação </w:t>
      </w:r>
      <w:r w:rsidR="00E26940" w:rsidRPr="005B1DCD">
        <w:t xml:space="preserve">tiveram um impacto </w:t>
      </w:r>
      <w:r w:rsidR="00E26940" w:rsidRPr="000424F0">
        <w:t>predominantemente positivo</w:t>
      </w:r>
      <w:r w:rsidR="00E26940" w:rsidRPr="005B1DCD">
        <w:t>.</w:t>
      </w:r>
      <w:r w:rsidR="00E26940">
        <w:t xml:space="preserve"> </w:t>
      </w:r>
      <w:r w:rsidRPr="002F02B9">
        <w:t>Os dados evidenciam que tais estratégias contribuíram para aumentar a confiabilidade e a eficiência na triagem de dados, cumprindo, assim, o objetivo específico de avaliar o impacto dessas tecnologias no uso da aplicação</w:t>
      </w:r>
      <w:r w:rsidR="00E26940" w:rsidRPr="000424F0">
        <w:t>.</w:t>
      </w:r>
    </w:p>
    <w:p w14:paraId="084EF475" w14:textId="32908828" w:rsidR="00986A84" w:rsidRPr="00D959E1" w:rsidRDefault="00986A84" w:rsidP="00986A84">
      <w:pPr>
        <w:pStyle w:val="TF-LEGENDA"/>
        <w:rPr>
          <w:b/>
          <w:bCs/>
        </w:rPr>
      </w:pPr>
      <w:bookmarkStart w:id="368" w:name="_Ref214699565"/>
      <w:bookmarkStart w:id="369" w:name="_Toc215432552"/>
      <w:r>
        <w:t xml:space="preserve">Tabela </w:t>
      </w:r>
      <w:fldSimple w:instr=" SEQ Tabela \* ARABIC ">
        <w:r w:rsidR="001C1872">
          <w:rPr>
            <w:noProof/>
          </w:rPr>
          <w:t>9</w:t>
        </w:r>
      </w:fldSimple>
      <w:bookmarkEnd w:id="368"/>
      <w:r>
        <w:t xml:space="preserve"> –</w:t>
      </w:r>
      <w:r w:rsidRPr="00D959E1">
        <w:t xml:space="preserve"> </w:t>
      </w:r>
      <w:r w:rsidR="00421F6A">
        <w:t xml:space="preserve">Impacto da </w:t>
      </w:r>
      <w:r w:rsidR="00760935">
        <w:t>IA na aplicação</w:t>
      </w:r>
      <w:bookmarkEnd w:id="369"/>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916"/>
        <w:gridCol w:w="922"/>
        <w:gridCol w:w="922"/>
        <w:gridCol w:w="922"/>
        <w:gridCol w:w="922"/>
      </w:tblGrid>
      <w:tr w:rsidR="00986A84" w:rsidRPr="00C0161A" w14:paraId="7F123E1F" w14:textId="77777777" w:rsidTr="005A2AA7">
        <w:trPr>
          <w:trHeight w:val="136"/>
          <w:jc w:val="center"/>
        </w:trPr>
        <w:tc>
          <w:tcPr>
            <w:tcW w:w="0" w:type="auto"/>
            <w:shd w:val="clear" w:color="auto" w:fill="BFBFBF"/>
            <w:vAlign w:val="center"/>
          </w:tcPr>
          <w:p w14:paraId="5804EC31" w14:textId="77777777" w:rsidR="00986A84" w:rsidRPr="00C0161A" w:rsidRDefault="00986A84" w:rsidP="005A2AA7">
            <w:pPr>
              <w:pStyle w:val="TF-TEXTOQUADRO"/>
              <w:jc w:val="center"/>
              <w:rPr>
                <w:b/>
                <w:bCs/>
                <w:sz w:val="20"/>
              </w:rPr>
            </w:pPr>
            <w:r w:rsidRPr="00C0161A">
              <w:rPr>
                <w:b/>
                <w:bCs/>
                <w:sz w:val="20"/>
              </w:rPr>
              <w:t>Número</w:t>
            </w:r>
          </w:p>
        </w:tc>
        <w:tc>
          <w:tcPr>
            <w:tcW w:w="0" w:type="auto"/>
            <w:shd w:val="clear" w:color="auto" w:fill="BFBFBF"/>
            <w:vAlign w:val="center"/>
          </w:tcPr>
          <w:p w14:paraId="4FE5FCC6" w14:textId="4EF21E95" w:rsidR="00986A84" w:rsidRPr="00C0161A" w:rsidRDefault="00A31376" w:rsidP="005A2AA7">
            <w:pPr>
              <w:pStyle w:val="TF-TEXTOQUADRO"/>
              <w:jc w:val="center"/>
              <w:rPr>
                <w:b/>
                <w:bCs/>
                <w:sz w:val="20"/>
              </w:rPr>
            </w:pPr>
            <w:r>
              <w:rPr>
                <w:b/>
                <w:bCs/>
                <w:sz w:val="20"/>
              </w:rPr>
              <w:t>Escala</w:t>
            </w:r>
            <w:r w:rsidR="00986A84" w:rsidRPr="00C0161A">
              <w:rPr>
                <w:b/>
                <w:bCs/>
                <w:sz w:val="20"/>
              </w:rPr>
              <w:t xml:space="preserve"> 4</w:t>
            </w:r>
          </w:p>
        </w:tc>
        <w:tc>
          <w:tcPr>
            <w:tcW w:w="0" w:type="auto"/>
            <w:shd w:val="clear" w:color="auto" w:fill="BFBFBF"/>
            <w:vAlign w:val="center"/>
          </w:tcPr>
          <w:p w14:paraId="451F2420" w14:textId="4DD2C3AC" w:rsidR="00986A84" w:rsidRPr="00C0161A" w:rsidRDefault="00A31376" w:rsidP="005A2AA7">
            <w:pPr>
              <w:pStyle w:val="TF-TEXTOQUADRO"/>
              <w:jc w:val="center"/>
              <w:rPr>
                <w:b/>
                <w:bCs/>
                <w:sz w:val="20"/>
              </w:rPr>
            </w:pPr>
            <w:r>
              <w:rPr>
                <w:b/>
                <w:bCs/>
                <w:sz w:val="20"/>
              </w:rPr>
              <w:t>Escala</w:t>
            </w:r>
            <w:r w:rsidR="00986A84" w:rsidRPr="00C0161A">
              <w:rPr>
                <w:b/>
                <w:bCs/>
                <w:sz w:val="20"/>
              </w:rPr>
              <w:t xml:space="preserve"> 3</w:t>
            </w:r>
          </w:p>
        </w:tc>
        <w:tc>
          <w:tcPr>
            <w:tcW w:w="0" w:type="auto"/>
            <w:shd w:val="clear" w:color="auto" w:fill="BFBFBF"/>
            <w:vAlign w:val="center"/>
          </w:tcPr>
          <w:p w14:paraId="56B9C48D" w14:textId="63D52E06" w:rsidR="00986A84" w:rsidRPr="00C0161A" w:rsidRDefault="00A31376" w:rsidP="005A2AA7">
            <w:pPr>
              <w:pStyle w:val="TF-TEXTOQUADRO"/>
              <w:jc w:val="center"/>
              <w:rPr>
                <w:b/>
                <w:bCs/>
                <w:sz w:val="20"/>
              </w:rPr>
            </w:pPr>
            <w:r>
              <w:rPr>
                <w:b/>
                <w:bCs/>
                <w:sz w:val="20"/>
              </w:rPr>
              <w:t>Escala</w:t>
            </w:r>
            <w:r w:rsidR="00986A84" w:rsidRPr="00C0161A">
              <w:rPr>
                <w:b/>
                <w:bCs/>
                <w:sz w:val="20"/>
              </w:rPr>
              <w:t xml:space="preserve"> 2</w:t>
            </w:r>
          </w:p>
        </w:tc>
        <w:tc>
          <w:tcPr>
            <w:tcW w:w="0" w:type="auto"/>
            <w:shd w:val="clear" w:color="auto" w:fill="BFBFBF"/>
            <w:vAlign w:val="center"/>
          </w:tcPr>
          <w:p w14:paraId="2FB648C3" w14:textId="1278BD42" w:rsidR="00986A84" w:rsidRPr="00C0161A" w:rsidRDefault="00A31376" w:rsidP="005A2AA7">
            <w:pPr>
              <w:pStyle w:val="TF-TEXTOQUADRO"/>
              <w:jc w:val="center"/>
              <w:rPr>
                <w:b/>
                <w:bCs/>
                <w:sz w:val="20"/>
              </w:rPr>
            </w:pPr>
            <w:r>
              <w:rPr>
                <w:b/>
                <w:bCs/>
                <w:sz w:val="20"/>
              </w:rPr>
              <w:t>Escala</w:t>
            </w:r>
            <w:r w:rsidR="00986A84" w:rsidRPr="00C0161A">
              <w:rPr>
                <w:b/>
                <w:bCs/>
                <w:sz w:val="20"/>
              </w:rPr>
              <w:t xml:space="preserve"> 1</w:t>
            </w:r>
          </w:p>
        </w:tc>
      </w:tr>
      <w:tr w:rsidR="00986A84" w:rsidRPr="00C0161A" w14:paraId="29B4FA8C" w14:textId="77777777" w:rsidTr="005A2AA7">
        <w:trPr>
          <w:jc w:val="center"/>
        </w:trPr>
        <w:tc>
          <w:tcPr>
            <w:tcW w:w="0" w:type="auto"/>
            <w:vAlign w:val="center"/>
          </w:tcPr>
          <w:p w14:paraId="79E630EE" w14:textId="16DEA8FA" w:rsidR="00986A84" w:rsidRPr="00C0161A" w:rsidRDefault="00986A84" w:rsidP="005A2AA7">
            <w:pPr>
              <w:pStyle w:val="TF-TEXTOQUADRO"/>
              <w:jc w:val="center"/>
              <w:rPr>
                <w:sz w:val="20"/>
              </w:rPr>
            </w:pPr>
            <w:r w:rsidRPr="00C0161A">
              <w:rPr>
                <w:sz w:val="20"/>
              </w:rPr>
              <w:t>P</w:t>
            </w:r>
            <w:r>
              <w:rPr>
                <w:sz w:val="20"/>
              </w:rPr>
              <w:t>7</w:t>
            </w:r>
          </w:p>
        </w:tc>
        <w:tc>
          <w:tcPr>
            <w:tcW w:w="0" w:type="auto"/>
          </w:tcPr>
          <w:p w14:paraId="0EF01C77" w14:textId="196DAE83" w:rsidR="00986A84" w:rsidRPr="00C0161A" w:rsidRDefault="00EA4848" w:rsidP="005A2AA7">
            <w:pPr>
              <w:pStyle w:val="TF-TEXTOQUADRO"/>
              <w:jc w:val="center"/>
              <w:rPr>
                <w:sz w:val="20"/>
              </w:rPr>
            </w:pPr>
            <w:r>
              <w:rPr>
                <w:sz w:val="20"/>
              </w:rPr>
              <w:t>81</w:t>
            </w:r>
            <w:r w:rsidR="00986A84">
              <w:rPr>
                <w:sz w:val="20"/>
              </w:rPr>
              <w:t>,8%</w:t>
            </w:r>
          </w:p>
        </w:tc>
        <w:tc>
          <w:tcPr>
            <w:tcW w:w="0" w:type="auto"/>
          </w:tcPr>
          <w:p w14:paraId="2C80BA67" w14:textId="77777777" w:rsidR="00986A84" w:rsidRPr="00C0161A" w:rsidRDefault="00986A84" w:rsidP="005A2AA7">
            <w:pPr>
              <w:pStyle w:val="TF-TEXTOQUADRO"/>
              <w:jc w:val="center"/>
              <w:rPr>
                <w:sz w:val="20"/>
              </w:rPr>
            </w:pPr>
            <w:r>
              <w:rPr>
                <w:sz w:val="20"/>
              </w:rPr>
              <w:t>18,2%</w:t>
            </w:r>
          </w:p>
        </w:tc>
        <w:tc>
          <w:tcPr>
            <w:tcW w:w="0" w:type="auto"/>
          </w:tcPr>
          <w:p w14:paraId="617BCB98" w14:textId="5994F54A" w:rsidR="00986A84" w:rsidRPr="00C0161A" w:rsidRDefault="00EA4848" w:rsidP="005A2AA7">
            <w:pPr>
              <w:pStyle w:val="TF-TEXTOQUADRO"/>
              <w:jc w:val="center"/>
              <w:rPr>
                <w:sz w:val="20"/>
              </w:rPr>
            </w:pPr>
            <w:r>
              <w:rPr>
                <w:sz w:val="20"/>
              </w:rPr>
              <w:t>0</w:t>
            </w:r>
            <w:r w:rsidR="00986A84" w:rsidRPr="00C0161A">
              <w:rPr>
                <w:sz w:val="20"/>
              </w:rPr>
              <w:t>%</w:t>
            </w:r>
          </w:p>
        </w:tc>
        <w:tc>
          <w:tcPr>
            <w:tcW w:w="0" w:type="auto"/>
          </w:tcPr>
          <w:p w14:paraId="653E7FAD" w14:textId="77777777" w:rsidR="00986A84" w:rsidRPr="00C0161A" w:rsidRDefault="00986A84" w:rsidP="005A2AA7">
            <w:pPr>
              <w:pStyle w:val="TF-TEXTOQUADRO"/>
              <w:jc w:val="center"/>
              <w:rPr>
                <w:sz w:val="20"/>
              </w:rPr>
            </w:pPr>
            <w:r w:rsidRPr="00C0161A">
              <w:rPr>
                <w:sz w:val="20"/>
              </w:rPr>
              <w:t>0%</w:t>
            </w:r>
          </w:p>
        </w:tc>
      </w:tr>
      <w:tr w:rsidR="00986A84" w:rsidRPr="00C0161A" w14:paraId="1209BD30" w14:textId="77777777" w:rsidTr="005A2AA7">
        <w:trPr>
          <w:jc w:val="center"/>
        </w:trPr>
        <w:tc>
          <w:tcPr>
            <w:tcW w:w="0" w:type="auto"/>
            <w:vAlign w:val="center"/>
          </w:tcPr>
          <w:p w14:paraId="1EFC9983" w14:textId="58B3AFD4" w:rsidR="00986A84" w:rsidRPr="00C0161A" w:rsidRDefault="00986A84" w:rsidP="005A2AA7">
            <w:pPr>
              <w:pStyle w:val="TF-TEXTOQUADRO"/>
              <w:jc w:val="center"/>
              <w:rPr>
                <w:sz w:val="20"/>
              </w:rPr>
            </w:pPr>
            <w:r w:rsidRPr="00C0161A">
              <w:rPr>
                <w:sz w:val="20"/>
              </w:rPr>
              <w:t>P</w:t>
            </w:r>
            <w:r>
              <w:rPr>
                <w:sz w:val="20"/>
              </w:rPr>
              <w:t>5</w:t>
            </w:r>
          </w:p>
        </w:tc>
        <w:tc>
          <w:tcPr>
            <w:tcW w:w="0" w:type="auto"/>
          </w:tcPr>
          <w:p w14:paraId="5B9A0976" w14:textId="53E7E2B5" w:rsidR="00986A84" w:rsidRPr="00C0161A" w:rsidRDefault="008657FF" w:rsidP="005A2AA7">
            <w:pPr>
              <w:pStyle w:val="TF-TEXTOQUADRO"/>
              <w:jc w:val="center"/>
              <w:rPr>
                <w:sz w:val="20"/>
              </w:rPr>
            </w:pPr>
            <w:r>
              <w:rPr>
                <w:sz w:val="20"/>
              </w:rPr>
              <w:t>63,6</w:t>
            </w:r>
            <w:r w:rsidR="00986A84">
              <w:rPr>
                <w:sz w:val="20"/>
              </w:rPr>
              <w:t>%</w:t>
            </w:r>
          </w:p>
        </w:tc>
        <w:tc>
          <w:tcPr>
            <w:tcW w:w="0" w:type="auto"/>
          </w:tcPr>
          <w:p w14:paraId="3F69C9A9" w14:textId="2ED66C28" w:rsidR="00986A84" w:rsidRPr="00C0161A" w:rsidRDefault="008657FF" w:rsidP="005A2AA7">
            <w:pPr>
              <w:pStyle w:val="TF-TEXTOQUADRO"/>
              <w:jc w:val="center"/>
              <w:rPr>
                <w:sz w:val="20"/>
              </w:rPr>
            </w:pPr>
            <w:r>
              <w:rPr>
                <w:sz w:val="20"/>
              </w:rPr>
              <w:t>30,3</w:t>
            </w:r>
            <w:r w:rsidR="00986A84">
              <w:rPr>
                <w:sz w:val="20"/>
              </w:rPr>
              <w:t>%</w:t>
            </w:r>
          </w:p>
        </w:tc>
        <w:tc>
          <w:tcPr>
            <w:tcW w:w="0" w:type="auto"/>
          </w:tcPr>
          <w:p w14:paraId="586A3168" w14:textId="35DB8E65" w:rsidR="00986A84" w:rsidRPr="00C0161A" w:rsidRDefault="008657FF" w:rsidP="005A2AA7">
            <w:pPr>
              <w:pStyle w:val="TF-TEXTOQUADRO"/>
              <w:jc w:val="center"/>
              <w:rPr>
                <w:sz w:val="20"/>
              </w:rPr>
            </w:pPr>
            <w:r>
              <w:rPr>
                <w:sz w:val="20"/>
              </w:rPr>
              <w:t>6,1</w:t>
            </w:r>
            <w:r w:rsidR="00986A84" w:rsidRPr="00C0161A">
              <w:rPr>
                <w:sz w:val="20"/>
              </w:rPr>
              <w:t>%</w:t>
            </w:r>
          </w:p>
        </w:tc>
        <w:tc>
          <w:tcPr>
            <w:tcW w:w="0" w:type="auto"/>
          </w:tcPr>
          <w:p w14:paraId="7CF65AE3" w14:textId="77777777" w:rsidR="00986A84" w:rsidRPr="00C0161A" w:rsidRDefault="00986A84" w:rsidP="005A2AA7">
            <w:pPr>
              <w:pStyle w:val="TF-TEXTOQUADRO"/>
              <w:jc w:val="center"/>
              <w:rPr>
                <w:sz w:val="20"/>
              </w:rPr>
            </w:pPr>
            <w:r w:rsidRPr="00C0161A">
              <w:rPr>
                <w:sz w:val="20"/>
              </w:rPr>
              <w:t>0%</w:t>
            </w:r>
          </w:p>
        </w:tc>
      </w:tr>
      <w:tr w:rsidR="00986A84" w:rsidRPr="00C0161A" w14:paraId="62E1A232" w14:textId="77777777" w:rsidTr="005A2AA7">
        <w:trPr>
          <w:jc w:val="center"/>
        </w:trPr>
        <w:tc>
          <w:tcPr>
            <w:tcW w:w="0" w:type="auto"/>
            <w:vAlign w:val="center"/>
          </w:tcPr>
          <w:p w14:paraId="1AABA4B2" w14:textId="10E8F233" w:rsidR="00986A84" w:rsidRPr="00C0161A" w:rsidRDefault="00986A84" w:rsidP="005A2AA7">
            <w:pPr>
              <w:pStyle w:val="TF-TEXTOQUADRO"/>
              <w:jc w:val="center"/>
              <w:rPr>
                <w:sz w:val="20"/>
              </w:rPr>
            </w:pPr>
            <w:r>
              <w:rPr>
                <w:sz w:val="20"/>
              </w:rPr>
              <w:t>P6</w:t>
            </w:r>
          </w:p>
        </w:tc>
        <w:tc>
          <w:tcPr>
            <w:tcW w:w="0" w:type="auto"/>
          </w:tcPr>
          <w:p w14:paraId="45D9F45D" w14:textId="3C85EE1E" w:rsidR="00986A84" w:rsidRPr="00C0161A" w:rsidRDefault="00B433FD" w:rsidP="005A2AA7">
            <w:pPr>
              <w:pStyle w:val="TF-TEXTOQUADRO"/>
              <w:jc w:val="center"/>
              <w:rPr>
                <w:sz w:val="20"/>
              </w:rPr>
            </w:pPr>
            <w:r>
              <w:rPr>
                <w:sz w:val="20"/>
              </w:rPr>
              <w:t>66</w:t>
            </w:r>
            <w:r w:rsidR="00986A84">
              <w:rPr>
                <w:sz w:val="20"/>
              </w:rPr>
              <w:t>,</w:t>
            </w:r>
            <w:r>
              <w:rPr>
                <w:sz w:val="20"/>
              </w:rPr>
              <w:t>7</w:t>
            </w:r>
            <w:r w:rsidR="00986A84">
              <w:rPr>
                <w:sz w:val="20"/>
              </w:rPr>
              <w:t>%</w:t>
            </w:r>
          </w:p>
        </w:tc>
        <w:tc>
          <w:tcPr>
            <w:tcW w:w="0" w:type="auto"/>
          </w:tcPr>
          <w:p w14:paraId="55807A5C" w14:textId="29513F59" w:rsidR="00986A84" w:rsidRPr="00C0161A" w:rsidRDefault="00B433FD" w:rsidP="005A2AA7">
            <w:pPr>
              <w:pStyle w:val="TF-TEXTOQUADRO"/>
              <w:jc w:val="center"/>
              <w:rPr>
                <w:sz w:val="20"/>
              </w:rPr>
            </w:pPr>
            <w:r>
              <w:rPr>
                <w:sz w:val="20"/>
              </w:rPr>
              <w:t>30</w:t>
            </w:r>
            <w:r w:rsidR="00986A84">
              <w:rPr>
                <w:sz w:val="20"/>
              </w:rPr>
              <w:t>,</w:t>
            </w:r>
            <w:r>
              <w:rPr>
                <w:sz w:val="20"/>
              </w:rPr>
              <w:t>3</w:t>
            </w:r>
            <w:r w:rsidR="00986A84">
              <w:rPr>
                <w:sz w:val="20"/>
              </w:rPr>
              <w:t>%</w:t>
            </w:r>
          </w:p>
        </w:tc>
        <w:tc>
          <w:tcPr>
            <w:tcW w:w="0" w:type="auto"/>
          </w:tcPr>
          <w:p w14:paraId="3CE30ED0" w14:textId="42D95E1B" w:rsidR="00986A84" w:rsidRPr="00C0161A" w:rsidRDefault="00B433FD" w:rsidP="005A2AA7">
            <w:pPr>
              <w:pStyle w:val="TF-TEXTOQUADRO"/>
              <w:jc w:val="center"/>
              <w:rPr>
                <w:sz w:val="20"/>
              </w:rPr>
            </w:pPr>
            <w:r>
              <w:rPr>
                <w:sz w:val="20"/>
              </w:rPr>
              <w:t>0</w:t>
            </w:r>
            <w:r w:rsidR="00986A84" w:rsidRPr="00C0161A">
              <w:rPr>
                <w:sz w:val="20"/>
              </w:rPr>
              <w:t>%</w:t>
            </w:r>
          </w:p>
        </w:tc>
        <w:tc>
          <w:tcPr>
            <w:tcW w:w="0" w:type="auto"/>
          </w:tcPr>
          <w:p w14:paraId="6DBC10E9" w14:textId="0C436660" w:rsidR="00986A84" w:rsidRPr="00C0161A" w:rsidRDefault="00B433FD" w:rsidP="005A2AA7">
            <w:pPr>
              <w:pStyle w:val="TF-TEXTOQUADRO"/>
              <w:jc w:val="center"/>
              <w:rPr>
                <w:sz w:val="20"/>
              </w:rPr>
            </w:pPr>
            <w:r>
              <w:rPr>
                <w:sz w:val="20"/>
              </w:rPr>
              <w:t>3</w:t>
            </w:r>
            <w:r w:rsidR="00986A84" w:rsidRPr="00C0161A">
              <w:rPr>
                <w:sz w:val="20"/>
              </w:rPr>
              <w:t>%</w:t>
            </w:r>
          </w:p>
        </w:tc>
      </w:tr>
      <w:tr w:rsidR="00986A84" w:rsidRPr="00C0161A" w14:paraId="1D8D2A70" w14:textId="77777777" w:rsidTr="005A2AA7">
        <w:trPr>
          <w:jc w:val="center"/>
        </w:trPr>
        <w:tc>
          <w:tcPr>
            <w:tcW w:w="0" w:type="auto"/>
            <w:vAlign w:val="center"/>
          </w:tcPr>
          <w:p w14:paraId="05183335" w14:textId="05173193" w:rsidR="00986A84" w:rsidRPr="00C0161A" w:rsidRDefault="00986A84" w:rsidP="005A2AA7">
            <w:pPr>
              <w:pStyle w:val="TF-TEXTOQUADRO"/>
              <w:jc w:val="center"/>
              <w:rPr>
                <w:sz w:val="20"/>
              </w:rPr>
            </w:pPr>
            <w:r w:rsidRPr="00C0161A">
              <w:rPr>
                <w:sz w:val="20"/>
              </w:rPr>
              <w:t>P</w:t>
            </w:r>
            <w:r>
              <w:rPr>
                <w:sz w:val="20"/>
              </w:rPr>
              <w:t>8</w:t>
            </w:r>
          </w:p>
        </w:tc>
        <w:tc>
          <w:tcPr>
            <w:tcW w:w="0" w:type="auto"/>
          </w:tcPr>
          <w:p w14:paraId="0C711FF8" w14:textId="1F19F018" w:rsidR="00986A84" w:rsidRPr="00C0161A" w:rsidRDefault="00B433FD" w:rsidP="005A2AA7">
            <w:pPr>
              <w:pStyle w:val="TF-TEXTOQUADRO"/>
              <w:jc w:val="center"/>
              <w:rPr>
                <w:sz w:val="20"/>
              </w:rPr>
            </w:pPr>
            <w:r>
              <w:rPr>
                <w:sz w:val="20"/>
              </w:rPr>
              <w:t>69</w:t>
            </w:r>
            <w:r w:rsidR="00986A84">
              <w:rPr>
                <w:sz w:val="20"/>
              </w:rPr>
              <w:t>,</w:t>
            </w:r>
            <w:r>
              <w:rPr>
                <w:sz w:val="20"/>
              </w:rPr>
              <w:t>7</w:t>
            </w:r>
            <w:r w:rsidR="00986A84">
              <w:rPr>
                <w:sz w:val="20"/>
              </w:rPr>
              <w:t>%</w:t>
            </w:r>
          </w:p>
        </w:tc>
        <w:tc>
          <w:tcPr>
            <w:tcW w:w="0" w:type="auto"/>
          </w:tcPr>
          <w:p w14:paraId="6AE42AE8" w14:textId="162DE888" w:rsidR="00986A84" w:rsidRPr="00C0161A" w:rsidRDefault="00B433FD" w:rsidP="005A2AA7">
            <w:pPr>
              <w:pStyle w:val="TF-TEXTOQUADRO"/>
              <w:jc w:val="center"/>
              <w:rPr>
                <w:sz w:val="20"/>
              </w:rPr>
            </w:pPr>
            <w:r>
              <w:rPr>
                <w:sz w:val="20"/>
              </w:rPr>
              <w:t>30</w:t>
            </w:r>
            <w:r w:rsidR="00986A84">
              <w:rPr>
                <w:sz w:val="20"/>
              </w:rPr>
              <w:t>,</w:t>
            </w:r>
            <w:r>
              <w:rPr>
                <w:sz w:val="20"/>
              </w:rPr>
              <w:t>3</w:t>
            </w:r>
            <w:r w:rsidR="00986A84">
              <w:rPr>
                <w:sz w:val="20"/>
              </w:rPr>
              <w:t>%</w:t>
            </w:r>
          </w:p>
        </w:tc>
        <w:tc>
          <w:tcPr>
            <w:tcW w:w="0" w:type="auto"/>
          </w:tcPr>
          <w:p w14:paraId="4E4F00DD" w14:textId="7ABBD4BF" w:rsidR="00986A84" w:rsidRPr="00C0161A" w:rsidRDefault="003B31EF" w:rsidP="005A2AA7">
            <w:pPr>
              <w:pStyle w:val="TF-TEXTOQUADRO"/>
              <w:jc w:val="center"/>
              <w:rPr>
                <w:sz w:val="20"/>
              </w:rPr>
            </w:pPr>
            <w:r>
              <w:rPr>
                <w:sz w:val="20"/>
              </w:rPr>
              <w:t>0</w:t>
            </w:r>
            <w:r w:rsidR="00986A84" w:rsidRPr="00C0161A">
              <w:rPr>
                <w:sz w:val="20"/>
              </w:rPr>
              <w:t>%</w:t>
            </w:r>
          </w:p>
        </w:tc>
        <w:tc>
          <w:tcPr>
            <w:tcW w:w="0" w:type="auto"/>
          </w:tcPr>
          <w:p w14:paraId="47E0FE6B" w14:textId="77777777" w:rsidR="00986A84" w:rsidRPr="00C0161A" w:rsidRDefault="00986A84" w:rsidP="005A2AA7">
            <w:pPr>
              <w:pStyle w:val="TF-TEXTOQUADRO"/>
              <w:jc w:val="center"/>
              <w:rPr>
                <w:sz w:val="20"/>
              </w:rPr>
            </w:pPr>
            <w:r w:rsidRPr="00C0161A">
              <w:rPr>
                <w:sz w:val="20"/>
              </w:rPr>
              <w:t>0%</w:t>
            </w:r>
          </w:p>
        </w:tc>
      </w:tr>
      <w:tr w:rsidR="00BF6647" w:rsidRPr="00C0161A" w14:paraId="0EBA66D7" w14:textId="77777777" w:rsidTr="005A2AA7">
        <w:trPr>
          <w:jc w:val="center"/>
        </w:trPr>
        <w:tc>
          <w:tcPr>
            <w:tcW w:w="0" w:type="auto"/>
            <w:vAlign w:val="center"/>
          </w:tcPr>
          <w:p w14:paraId="3D8D17C4" w14:textId="5D0EB2D5" w:rsidR="00BF6647" w:rsidRPr="00C0161A" w:rsidRDefault="00BF6647" w:rsidP="005A2AA7">
            <w:pPr>
              <w:pStyle w:val="TF-TEXTOQUADRO"/>
              <w:jc w:val="center"/>
              <w:rPr>
                <w:sz w:val="20"/>
              </w:rPr>
            </w:pPr>
            <w:r>
              <w:rPr>
                <w:sz w:val="20"/>
              </w:rPr>
              <w:t>P</w:t>
            </w:r>
            <w:r>
              <w:t>32</w:t>
            </w:r>
          </w:p>
        </w:tc>
        <w:tc>
          <w:tcPr>
            <w:tcW w:w="0" w:type="auto"/>
          </w:tcPr>
          <w:p w14:paraId="68D57F5C" w14:textId="0CECA6B3" w:rsidR="00BF6647" w:rsidRDefault="007A20AE" w:rsidP="005A2AA7">
            <w:pPr>
              <w:pStyle w:val="TF-TEXTOQUADRO"/>
              <w:jc w:val="center"/>
              <w:rPr>
                <w:sz w:val="20"/>
              </w:rPr>
            </w:pPr>
            <w:r>
              <w:rPr>
                <w:sz w:val="20"/>
              </w:rPr>
              <w:t>78,8%</w:t>
            </w:r>
          </w:p>
        </w:tc>
        <w:tc>
          <w:tcPr>
            <w:tcW w:w="0" w:type="auto"/>
          </w:tcPr>
          <w:p w14:paraId="6183DF5C" w14:textId="1D8212CE" w:rsidR="00BF6647" w:rsidRDefault="00E81400" w:rsidP="005A2AA7">
            <w:pPr>
              <w:pStyle w:val="TF-TEXTOQUADRO"/>
              <w:jc w:val="center"/>
              <w:rPr>
                <w:sz w:val="20"/>
              </w:rPr>
            </w:pPr>
            <w:r>
              <w:rPr>
                <w:sz w:val="20"/>
              </w:rPr>
              <w:t>15,2%</w:t>
            </w:r>
          </w:p>
        </w:tc>
        <w:tc>
          <w:tcPr>
            <w:tcW w:w="0" w:type="auto"/>
          </w:tcPr>
          <w:p w14:paraId="1B1CBEB1" w14:textId="403D5562" w:rsidR="00BF6647" w:rsidRDefault="00E81400" w:rsidP="005A2AA7">
            <w:pPr>
              <w:pStyle w:val="TF-TEXTOQUADRO"/>
              <w:jc w:val="center"/>
              <w:rPr>
                <w:sz w:val="20"/>
              </w:rPr>
            </w:pPr>
            <w:r>
              <w:rPr>
                <w:sz w:val="20"/>
              </w:rPr>
              <w:t>6,1%</w:t>
            </w:r>
          </w:p>
        </w:tc>
        <w:tc>
          <w:tcPr>
            <w:tcW w:w="0" w:type="auto"/>
          </w:tcPr>
          <w:p w14:paraId="38CC3FDA" w14:textId="2F7C8A48" w:rsidR="00BF6647" w:rsidRPr="00C0161A" w:rsidRDefault="00E81400" w:rsidP="005A2AA7">
            <w:pPr>
              <w:pStyle w:val="TF-TEXTOQUADRO"/>
              <w:jc w:val="center"/>
              <w:rPr>
                <w:sz w:val="20"/>
              </w:rPr>
            </w:pPr>
            <w:r>
              <w:rPr>
                <w:sz w:val="20"/>
              </w:rPr>
              <w:t>0%</w:t>
            </w:r>
          </w:p>
        </w:tc>
      </w:tr>
    </w:tbl>
    <w:p w14:paraId="155F41B7" w14:textId="77777777" w:rsidR="00986A84" w:rsidRDefault="00986A84" w:rsidP="00986A84">
      <w:pPr>
        <w:pStyle w:val="TF-FONTE"/>
      </w:pPr>
      <w:r>
        <w:t>Fonte: elaborada pela autora (2025).</w:t>
      </w:r>
    </w:p>
    <w:p w14:paraId="3465B6F9" w14:textId="53E857DF" w:rsidR="00F827EE" w:rsidRPr="001F331B" w:rsidRDefault="00AD0EE4" w:rsidP="001F331B">
      <w:pPr>
        <w:pStyle w:val="TF-TEXTO"/>
      </w:pPr>
      <w:r w:rsidRPr="001F331B">
        <w:t xml:space="preserve">Com o </w:t>
      </w:r>
      <w:r w:rsidR="002F02B9" w:rsidRPr="001F331B">
        <w:t xml:space="preserve">propósito </w:t>
      </w:r>
      <w:r w:rsidRPr="001F331B">
        <w:t xml:space="preserve">de avaliar o objetivo específico de organizar e disponibilizar uma visualização sistemática das ocorrências reportadas, permitindo acompanhar seu status (ativo ou resolvida) e consultar seus detalhes, </w:t>
      </w:r>
      <w:r w:rsidR="002F02B9" w:rsidRPr="001F331B">
        <w:t xml:space="preserve">elaboraram-se </w:t>
      </w:r>
      <w:r w:rsidRPr="001F331B">
        <w:t xml:space="preserve">as perguntas </w:t>
      </w:r>
      <w:r w:rsidR="00820FD6" w:rsidRPr="001F331B">
        <w:rPr>
          <w:rStyle w:val="TF-COURIER10"/>
        </w:rPr>
        <w:t>P1</w:t>
      </w:r>
      <w:r w:rsidR="00A46B6B" w:rsidRPr="001F331B">
        <w:rPr>
          <w:rStyle w:val="TF-COURIER10"/>
        </w:rPr>
        <w:t>3</w:t>
      </w:r>
      <w:r w:rsidR="00820FD6" w:rsidRPr="001F331B">
        <w:t xml:space="preserve">, </w:t>
      </w:r>
      <w:r w:rsidRPr="001F331B">
        <w:rPr>
          <w:rStyle w:val="TF-COURIER10"/>
        </w:rPr>
        <w:t>P1</w:t>
      </w:r>
      <w:r w:rsidR="00A46B6B" w:rsidRPr="001F331B">
        <w:rPr>
          <w:rStyle w:val="TF-COURIER10"/>
        </w:rPr>
        <w:t>4</w:t>
      </w:r>
      <w:r w:rsidRPr="001F331B">
        <w:t xml:space="preserve">, </w:t>
      </w:r>
      <w:r w:rsidRPr="001F331B">
        <w:rPr>
          <w:rStyle w:val="TF-COURIER10"/>
        </w:rPr>
        <w:t>P1</w:t>
      </w:r>
      <w:r w:rsidR="00A46B6B" w:rsidRPr="001F331B">
        <w:rPr>
          <w:rStyle w:val="TF-COURIER10"/>
        </w:rPr>
        <w:t>5</w:t>
      </w:r>
      <w:r w:rsidRPr="001F331B">
        <w:t xml:space="preserve">, </w:t>
      </w:r>
      <w:r w:rsidRPr="001F331B">
        <w:rPr>
          <w:rStyle w:val="TF-COURIER10"/>
        </w:rPr>
        <w:t>P1</w:t>
      </w:r>
      <w:r w:rsidR="00A46B6B" w:rsidRPr="001F331B">
        <w:rPr>
          <w:rStyle w:val="TF-COURIER10"/>
        </w:rPr>
        <w:t>6</w:t>
      </w:r>
      <w:r w:rsidRPr="001F331B">
        <w:rPr>
          <w:rStyle w:val="TF-COURIER10"/>
          <w:rFonts w:ascii="Times New Roman" w:hAnsi="Times New Roman"/>
          <w:sz w:val="24"/>
        </w:rPr>
        <w:t xml:space="preserve"> e </w:t>
      </w:r>
      <w:r w:rsidRPr="001F331B">
        <w:rPr>
          <w:rStyle w:val="TF-COURIER10"/>
        </w:rPr>
        <w:t>P</w:t>
      </w:r>
      <w:r w:rsidR="00820FD6" w:rsidRPr="001F331B">
        <w:rPr>
          <w:rStyle w:val="TF-COURIER10"/>
        </w:rPr>
        <w:t>3</w:t>
      </w:r>
      <w:r w:rsidR="00A46B6B" w:rsidRPr="001F331B">
        <w:rPr>
          <w:rStyle w:val="TF-COURIER10"/>
        </w:rPr>
        <w:t>0</w:t>
      </w:r>
      <w:r w:rsidRPr="001F331B">
        <w:t>, conforme apresentado na</w:t>
      </w:r>
      <w:r w:rsidR="004A3470" w:rsidRPr="001F331B">
        <w:t xml:space="preserve"> </w:t>
      </w:r>
      <w:r w:rsidR="004A3470" w:rsidRPr="001F331B">
        <w:fldChar w:fldCharType="begin"/>
      </w:r>
      <w:r w:rsidR="004A3470" w:rsidRPr="001F331B">
        <w:instrText xml:space="preserve"> REF _Ref214641414 \h </w:instrText>
      </w:r>
      <w:r w:rsidR="00711A9C" w:rsidRPr="001F331B">
        <w:instrText xml:space="preserve"> \* MERGEFORMAT </w:instrText>
      </w:r>
      <w:r w:rsidR="004A3470" w:rsidRPr="001F331B">
        <w:fldChar w:fldCharType="separate"/>
      </w:r>
      <w:r w:rsidR="001C1872">
        <w:t>Tabela 10</w:t>
      </w:r>
      <w:r w:rsidR="004A3470" w:rsidRPr="001F331B">
        <w:fldChar w:fldCharType="end"/>
      </w:r>
      <w:r w:rsidRPr="001F331B">
        <w:t>.</w:t>
      </w:r>
      <w:r w:rsidR="003D3A93" w:rsidRPr="001F331B">
        <w:t xml:space="preserve"> </w:t>
      </w:r>
      <w:r w:rsidR="00711A9C" w:rsidRPr="001F331B">
        <w:t xml:space="preserve">A </w:t>
      </w:r>
      <w:r w:rsidR="00711A9C" w:rsidRPr="001F331B">
        <w:rPr>
          <w:rStyle w:val="TF-COURIER10"/>
        </w:rPr>
        <w:t>P13</w:t>
      </w:r>
      <w:r w:rsidR="00711A9C" w:rsidRPr="001F331B">
        <w:t xml:space="preserve">, relacionada à heurística seis, obteve </w:t>
      </w:r>
      <w:r w:rsidR="00711A9C" w:rsidRPr="001F331B">
        <w:rPr>
          <w:rStyle w:val="TF-COURIER10"/>
        </w:rPr>
        <w:t>75,0%</w:t>
      </w:r>
      <w:r w:rsidR="00711A9C" w:rsidRPr="001F331B">
        <w:t xml:space="preserve"> de avaliações na Escala 4 e </w:t>
      </w:r>
      <w:r w:rsidR="00711A9C" w:rsidRPr="001F331B">
        <w:rPr>
          <w:rStyle w:val="TF-COURIER10"/>
        </w:rPr>
        <w:t>25,0%</w:t>
      </w:r>
      <w:r w:rsidR="00711A9C" w:rsidRPr="001F331B">
        <w:t xml:space="preserve"> na </w:t>
      </w:r>
      <w:r w:rsidR="00711A9C" w:rsidRPr="001F331B">
        <w:rPr>
          <w:rStyle w:val="TF-COURIER10"/>
        </w:rPr>
        <w:t>Escala 3</w:t>
      </w:r>
      <w:r w:rsidR="00711A9C" w:rsidRPr="001F331B">
        <w:t xml:space="preserve">, indicando que as informações apresentadas são suficientes para o entendimento. Ainda na HN seis, tem-se a </w:t>
      </w:r>
      <w:r w:rsidR="00711A9C" w:rsidRPr="001F331B">
        <w:rPr>
          <w:rStyle w:val="TF-COURIER10"/>
        </w:rPr>
        <w:t>P17</w:t>
      </w:r>
      <w:r w:rsidR="00711A9C" w:rsidRPr="001F331B">
        <w:t xml:space="preserve">, que registrou </w:t>
      </w:r>
      <w:r w:rsidR="00711A9C" w:rsidRPr="001F331B">
        <w:rPr>
          <w:rStyle w:val="TF-COURIER10"/>
        </w:rPr>
        <w:t>75,8%</w:t>
      </w:r>
      <w:r w:rsidR="00711A9C" w:rsidRPr="001F331B">
        <w:t xml:space="preserve"> na </w:t>
      </w:r>
      <w:r w:rsidR="00711A9C" w:rsidRPr="001F331B">
        <w:rPr>
          <w:rStyle w:val="TF-COURIER10"/>
        </w:rPr>
        <w:t>Escala 4</w:t>
      </w:r>
      <w:r w:rsidR="00711A9C" w:rsidRPr="001F331B">
        <w:t xml:space="preserve">, </w:t>
      </w:r>
      <w:r w:rsidR="00711A9C" w:rsidRPr="001F331B">
        <w:rPr>
          <w:rStyle w:val="TF-COURIER10"/>
        </w:rPr>
        <w:t>21,2%</w:t>
      </w:r>
      <w:r w:rsidR="00711A9C" w:rsidRPr="001F331B">
        <w:t xml:space="preserve"> na </w:t>
      </w:r>
      <w:r w:rsidR="00711A9C" w:rsidRPr="001F331B">
        <w:rPr>
          <w:rStyle w:val="TF-COURIER10"/>
        </w:rPr>
        <w:t>Escala 3</w:t>
      </w:r>
      <w:r w:rsidR="00711A9C" w:rsidRPr="001F331B">
        <w:t xml:space="preserve"> e </w:t>
      </w:r>
      <w:r w:rsidR="00711A9C" w:rsidRPr="001F331B">
        <w:rPr>
          <w:rStyle w:val="TF-COURIER10"/>
        </w:rPr>
        <w:t>3,0%</w:t>
      </w:r>
      <w:r w:rsidR="00711A9C" w:rsidRPr="001F331B">
        <w:t xml:space="preserve"> na </w:t>
      </w:r>
      <w:r w:rsidR="00711A9C" w:rsidRPr="001F331B">
        <w:rPr>
          <w:rStyle w:val="TF-COURIER10"/>
        </w:rPr>
        <w:t>Escala 2</w:t>
      </w:r>
      <w:r w:rsidR="00711A9C" w:rsidRPr="001F331B">
        <w:t>. As demais perguntas associam-se à primeira HN.</w:t>
      </w:r>
      <w:r w:rsidR="001F331B">
        <w:t xml:space="preserve"> </w:t>
      </w:r>
      <w:r w:rsidR="00711A9C" w:rsidRPr="001F331B">
        <w:t xml:space="preserve">A </w:t>
      </w:r>
      <w:r w:rsidR="00711A9C" w:rsidRPr="001F331B">
        <w:rPr>
          <w:rStyle w:val="TF-COURIER10"/>
        </w:rPr>
        <w:t>P14</w:t>
      </w:r>
      <w:r w:rsidR="00711A9C" w:rsidRPr="001F331B">
        <w:t xml:space="preserve"> apresentou </w:t>
      </w:r>
      <w:r w:rsidR="00711A9C" w:rsidRPr="001F331B">
        <w:rPr>
          <w:rStyle w:val="TF-COURIER10"/>
        </w:rPr>
        <w:t>81,8%</w:t>
      </w:r>
      <w:r w:rsidR="00711A9C" w:rsidRPr="001F331B">
        <w:t xml:space="preserve"> de respostas na </w:t>
      </w:r>
      <w:r w:rsidR="00711A9C" w:rsidRPr="001F331B">
        <w:rPr>
          <w:rStyle w:val="TF-COURIER10"/>
        </w:rPr>
        <w:t>Escala 4</w:t>
      </w:r>
      <w:r w:rsidR="00711A9C" w:rsidRPr="001F331B">
        <w:t xml:space="preserve"> e </w:t>
      </w:r>
      <w:r w:rsidR="00711A9C" w:rsidRPr="001F331B">
        <w:rPr>
          <w:rStyle w:val="TF-COURIER10"/>
        </w:rPr>
        <w:t>18,2%</w:t>
      </w:r>
      <w:r w:rsidR="00711A9C" w:rsidRPr="001F331B">
        <w:t xml:space="preserve"> na </w:t>
      </w:r>
      <w:r w:rsidR="00711A9C" w:rsidRPr="001F331B">
        <w:rPr>
          <w:rStyle w:val="TF-COURIER10"/>
        </w:rPr>
        <w:t>Escala 3</w:t>
      </w:r>
      <w:r w:rsidR="00EE3EDB">
        <w:t>, a</w:t>
      </w:r>
      <w:r w:rsidR="00711A9C" w:rsidRPr="001F331B">
        <w:t xml:space="preserve"> </w:t>
      </w:r>
      <w:r w:rsidR="00711A9C" w:rsidRPr="001F331B">
        <w:rPr>
          <w:rStyle w:val="TF-COURIER10"/>
        </w:rPr>
        <w:t>P15</w:t>
      </w:r>
      <w:r w:rsidR="00711A9C" w:rsidRPr="001F331B">
        <w:t xml:space="preserve"> registrou </w:t>
      </w:r>
      <w:r w:rsidR="00711A9C" w:rsidRPr="001F331B">
        <w:rPr>
          <w:rStyle w:val="TF-COURIER10"/>
        </w:rPr>
        <w:t>81,8%</w:t>
      </w:r>
      <w:r w:rsidR="00711A9C" w:rsidRPr="001F331B">
        <w:t xml:space="preserve"> na </w:t>
      </w:r>
      <w:r w:rsidR="00711A9C" w:rsidRPr="001F331B">
        <w:rPr>
          <w:rStyle w:val="TF-COURIER10"/>
        </w:rPr>
        <w:t>Escala 4,</w:t>
      </w:r>
      <w:r w:rsidR="00711A9C" w:rsidRPr="001F331B">
        <w:t xml:space="preserve"> </w:t>
      </w:r>
      <w:r w:rsidR="00711A9C" w:rsidRPr="001F331B">
        <w:rPr>
          <w:rStyle w:val="TF-COURIER10"/>
        </w:rPr>
        <w:t>15,2%</w:t>
      </w:r>
      <w:r w:rsidR="00711A9C" w:rsidRPr="001F331B">
        <w:t xml:space="preserve"> na </w:t>
      </w:r>
      <w:r w:rsidR="00711A9C" w:rsidRPr="001F331B">
        <w:rPr>
          <w:rStyle w:val="TF-COURIER10"/>
        </w:rPr>
        <w:t>Escala 3</w:t>
      </w:r>
      <w:r w:rsidR="00711A9C" w:rsidRPr="001F331B">
        <w:t xml:space="preserve"> e </w:t>
      </w:r>
      <w:r w:rsidR="00711A9C" w:rsidRPr="001F331B">
        <w:rPr>
          <w:rStyle w:val="TF-COURIER10"/>
        </w:rPr>
        <w:t>3,0%</w:t>
      </w:r>
      <w:r w:rsidR="00711A9C" w:rsidRPr="001F331B">
        <w:t xml:space="preserve"> na </w:t>
      </w:r>
      <w:r w:rsidR="00711A9C" w:rsidRPr="001F331B">
        <w:rPr>
          <w:rStyle w:val="TF-COURIER10"/>
        </w:rPr>
        <w:t>Escala 1</w:t>
      </w:r>
      <w:r w:rsidR="00EE3EDB">
        <w:t>. J</w:t>
      </w:r>
      <w:r w:rsidR="00AF5C0F">
        <w:t>á a</w:t>
      </w:r>
      <w:r w:rsidR="00711A9C" w:rsidRPr="001F331B">
        <w:t xml:space="preserve"> </w:t>
      </w:r>
      <w:r w:rsidR="00711A9C" w:rsidRPr="001F331B">
        <w:rPr>
          <w:rStyle w:val="TF-COURIER10"/>
        </w:rPr>
        <w:t>P16</w:t>
      </w:r>
      <w:r w:rsidR="00711A9C" w:rsidRPr="001F331B">
        <w:t xml:space="preserve"> obteve </w:t>
      </w:r>
      <w:r w:rsidR="00711A9C" w:rsidRPr="001F331B">
        <w:rPr>
          <w:rStyle w:val="TF-COURIER10"/>
        </w:rPr>
        <w:t>72,7%</w:t>
      </w:r>
      <w:r w:rsidR="00711A9C" w:rsidRPr="001F331B">
        <w:t xml:space="preserve"> na </w:t>
      </w:r>
      <w:r w:rsidR="00711A9C" w:rsidRPr="001F331B">
        <w:rPr>
          <w:rStyle w:val="TF-COURIER10"/>
        </w:rPr>
        <w:t>Escala 4</w:t>
      </w:r>
      <w:r w:rsidR="00711A9C" w:rsidRPr="001F331B">
        <w:t xml:space="preserve"> e </w:t>
      </w:r>
      <w:r w:rsidR="00711A9C" w:rsidRPr="001F331B">
        <w:rPr>
          <w:rStyle w:val="TF-COURIER10"/>
        </w:rPr>
        <w:t>27,3%</w:t>
      </w:r>
      <w:r w:rsidR="00711A9C" w:rsidRPr="001F331B">
        <w:t xml:space="preserve"> na </w:t>
      </w:r>
      <w:r w:rsidR="00711A9C" w:rsidRPr="001F331B">
        <w:rPr>
          <w:rStyle w:val="TF-COURIER10"/>
        </w:rPr>
        <w:t>Escala 3</w:t>
      </w:r>
      <w:r w:rsidR="00EE3EDB">
        <w:rPr>
          <w:rStyle w:val="TF-COURIER10"/>
        </w:rPr>
        <w:t xml:space="preserve">, </w:t>
      </w:r>
      <w:r w:rsidR="00EE3EDB" w:rsidRPr="00EE3EDB">
        <w:t>e a</w:t>
      </w:r>
      <w:r w:rsidR="00EE3EDB">
        <w:rPr>
          <w:rStyle w:val="TF-COURIER10"/>
        </w:rPr>
        <w:t xml:space="preserve"> P30 </w:t>
      </w:r>
      <w:r w:rsidR="00EE3EDB" w:rsidRPr="001F331B">
        <w:rPr>
          <w:rStyle w:val="TF-COURIER10"/>
        </w:rPr>
        <w:t>75,8%</w:t>
      </w:r>
      <w:r w:rsidR="00EE3EDB" w:rsidRPr="001F331B">
        <w:t xml:space="preserve"> na </w:t>
      </w:r>
      <w:r w:rsidR="00EE3EDB" w:rsidRPr="001F331B">
        <w:rPr>
          <w:rStyle w:val="TF-COURIER10"/>
        </w:rPr>
        <w:t>Escala 4</w:t>
      </w:r>
      <w:r w:rsidR="00EE3EDB" w:rsidRPr="001F331B">
        <w:t xml:space="preserve">, </w:t>
      </w:r>
      <w:r w:rsidR="00EE3EDB" w:rsidRPr="001F331B">
        <w:rPr>
          <w:rStyle w:val="TF-COURIER10"/>
        </w:rPr>
        <w:t>21,2%</w:t>
      </w:r>
      <w:r w:rsidR="00EE3EDB" w:rsidRPr="001F331B">
        <w:t xml:space="preserve"> na </w:t>
      </w:r>
      <w:r w:rsidR="00EE3EDB" w:rsidRPr="001F331B">
        <w:rPr>
          <w:rStyle w:val="TF-COURIER10"/>
        </w:rPr>
        <w:t>Escala 3</w:t>
      </w:r>
      <w:r w:rsidR="00EE3EDB" w:rsidRPr="001F331B">
        <w:t xml:space="preserve"> e </w:t>
      </w:r>
      <w:r w:rsidR="00EE3EDB" w:rsidRPr="001F331B">
        <w:rPr>
          <w:rStyle w:val="TF-COURIER10"/>
        </w:rPr>
        <w:t>3,0%</w:t>
      </w:r>
      <w:r w:rsidR="00EE3EDB" w:rsidRPr="001F331B">
        <w:t xml:space="preserve"> na </w:t>
      </w:r>
      <w:r w:rsidR="00EE3EDB" w:rsidRPr="001F331B">
        <w:rPr>
          <w:rStyle w:val="TF-COURIER10"/>
        </w:rPr>
        <w:t xml:space="preserve">Escala </w:t>
      </w:r>
      <w:r w:rsidR="00EE3EDB">
        <w:rPr>
          <w:rStyle w:val="TF-COURIER10"/>
        </w:rPr>
        <w:t>1</w:t>
      </w:r>
      <w:r w:rsidR="00711A9C" w:rsidRPr="001F331B">
        <w:t>. Os resultados positivos indicam que os usuários conseguem identificar com facilidade o status das ocorrências, compreender as informações apresentadas e navegar entre as telas sem dificuldades relevantes. A predominância de respostas nas escalas mais altas confirma que a interface fornece clareza, consistência e detalhamento suficientes para apoiar a compreensão da situação da região</w:t>
      </w:r>
      <w:r w:rsidR="00F827EE" w:rsidRPr="001F331B">
        <w:t>.</w:t>
      </w:r>
    </w:p>
    <w:p w14:paraId="28A695D5" w14:textId="166D4441" w:rsidR="001F162A" w:rsidRPr="00A86647" w:rsidRDefault="004A3470" w:rsidP="004A3470">
      <w:pPr>
        <w:pStyle w:val="TF-LEGENDA"/>
        <w:rPr>
          <w:b/>
          <w:bCs/>
        </w:rPr>
      </w:pPr>
      <w:bookmarkStart w:id="370" w:name="_Ref214641414"/>
      <w:bookmarkStart w:id="371" w:name="_Toc215432553"/>
      <w:r>
        <w:t xml:space="preserve">Tabela </w:t>
      </w:r>
      <w:fldSimple w:instr=" SEQ Tabela \* ARABIC ">
        <w:r w:rsidR="001C1872">
          <w:rPr>
            <w:noProof/>
          </w:rPr>
          <w:t>10</w:t>
        </w:r>
      </w:fldSimple>
      <w:bookmarkEnd w:id="370"/>
      <w:r w:rsidRPr="00A86647">
        <w:t xml:space="preserve"> </w:t>
      </w:r>
      <w:r w:rsidR="001F162A" w:rsidRPr="00A86647">
        <w:t xml:space="preserve"> – </w:t>
      </w:r>
      <w:r w:rsidR="00BF5314" w:rsidRPr="00A86647">
        <w:t>Impacto de disponibilizar uma visualização sistemática das ocorrências reportadas</w:t>
      </w:r>
      <w:bookmarkEnd w:id="371"/>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916"/>
        <w:gridCol w:w="922"/>
        <w:gridCol w:w="922"/>
        <w:gridCol w:w="922"/>
        <w:gridCol w:w="922"/>
      </w:tblGrid>
      <w:tr w:rsidR="001F162A" w:rsidRPr="00A86647" w14:paraId="4CA77FAF" w14:textId="77777777" w:rsidTr="005A2AA7">
        <w:trPr>
          <w:trHeight w:val="136"/>
          <w:jc w:val="center"/>
        </w:trPr>
        <w:tc>
          <w:tcPr>
            <w:tcW w:w="0" w:type="auto"/>
            <w:shd w:val="clear" w:color="auto" w:fill="BFBFBF"/>
            <w:vAlign w:val="center"/>
          </w:tcPr>
          <w:p w14:paraId="19CEE326" w14:textId="77777777" w:rsidR="001F162A" w:rsidRPr="00A86647" w:rsidRDefault="001F162A" w:rsidP="005A2AA7">
            <w:pPr>
              <w:pStyle w:val="TF-TEXTOQUADRO"/>
              <w:jc w:val="center"/>
              <w:rPr>
                <w:b/>
                <w:bCs/>
                <w:sz w:val="20"/>
              </w:rPr>
            </w:pPr>
            <w:r w:rsidRPr="00A86647">
              <w:rPr>
                <w:b/>
                <w:bCs/>
                <w:sz w:val="20"/>
              </w:rPr>
              <w:t>Número</w:t>
            </w:r>
          </w:p>
        </w:tc>
        <w:tc>
          <w:tcPr>
            <w:tcW w:w="0" w:type="auto"/>
            <w:shd w:val="clear" w:color="auto" w:fill="BFBFBF"/>
            <w:vAlign w:val="center"/>
          </w:tcPr>
          <w:p w14:paraId="30ECE952" w14:textId="4F351809" w:rsidR="001F162A" w:rsidRPr="00A86647" w:rsidRDefault="00A31376" w:rsidP="005A2AA7">
            <w:pPr>
              <w:pStyle w:val="TF-TEXTOQUADRO"/>
              <w:jc w:val="center"/>
              <w:rPr>
                <w:b/>
                <w:bCs/>
                <w:sz w:val="20"/>
              </w:rPr>
            </w:pPr>
            <w:r w:rsidRPr="00A86647">
              <w:rPr>
                <w:b/>
                <w:bCs/>
                <w:sz w:val="20"/>
              </w:rPr>
              <w:t>Escala</w:t>
            </w:r>
            <w:r w:rsidR="001F162A" w:rsidRPr="00A86647">
              <w:rPr>
                <w:b/>
                <w:bCs/>
                <w:sz w:val="20"/>
              </w:rPr>
              <w:t xml:space="preserve"> 4</w:t>
            </w:r>
          </w:p>
        </w:tc>
        <w:tc>
          <w:tcPr>
            <w:tcW w:w="0" w:type="auto"/>
            <w:shd w:val="clear" w:color="auto" w:fill="BFBFBF"/>
            <w:vAlign w:val="center"/>
          </w:tcPr>
          <w:p w14:paraId="0BBFB154" w14:textId="54B7F3EA" w:rsidR="001F162A" w:rsidRPr="00A86647" w:rsidRDefault="00A31376" w:rsidP="005A2AA7">
            <w:pPr>
              <w:pStyle w:val="TF-TEXTOQUADRO"/>
              <w:jc w:val="center"/>
              <w:rPr>
                <w:b/>
                <w:bCs/>
                <w:sz w:val="20"/>
              </w:rPr>
            </w:pPr>
            <w:r w:rsidRPr="00A86647">
              <w:rPr>
                <w:b/>
                <w:bCs/>
                <w:sz w:val="20"/>
              </w:rPr>
              <w:t>Escala</w:t>
            </w:r>
            <w:r w:rsidR="001F162A" w:rsidRPr="00A86647">
              <w:rPr>
                <w:b/>
                <w:bCs/>
                <w:sz w:val="20"/>
              </w:rPr>
              <w:t xml:space="preserve"> 3</w:t>
            </w:r>
          </w:p>
        </w:tc>
        <w:tc>
          <w:tcPr>
            <w:tcW w:w="0" w:type="auto"/>
            <w:shd w:val="clear" w:color="auto" w:fill="BFBFBF"/>
            <w:vAlign w:val="center"/>
          </w:tcPr>
          <w:p w14:paraId="5402A261" w14:textId="391D5862" w:rsidR="001F162A" w:rsidRPr="00A86647" w:rsidRDefault="00A31376" w:rsidP="005A2AA7">
            <w:pPr>
              <w:pStyle w:val="TF-TEXTOQUADRO"/>
              <w:jc w:val="center"/>
              <w:rPr>
                <w:b/>
                <w:bCs/>
                <w:sz w:val="20"/>
              </w:rPr>
            </w:pPr>
            <w:r w:rsidRPr="00A86647">
              <w:rPr>
                <w:b/>
                <w:bCs/>
                <w:sz w:val="20"/>
              </w:rPr>
              <w:t>Escala</w:t>
            </w:r>
            <w:r w:rsidR="001F162A" w:rsidRPr="00A86647">
              <w:rPr>
                <w:b/>
                <w:bCs/>
                <w:sz w:val="20"/>
              </w:rPr>
              <w:t xml:space="preserve"> 2</w:t>
            </w:r>
          </w:p>
        </w:tc>
        <w:tc>
          <w:tcPr>
            <w:tcW w:w="0" w:type="auto"/>
            <w:shd w:val="clear" w:color="auto" w:fill="BFBFBF"/>
            <w:vAlign w:val="center"/>
          </w:tcPr>
          <w:p w14:paraId="041C4C4B" w14:textId="3306AE47" w:rsidR="001F162A" w:rsidRPr="00A86647" w:rsidRDefault="00A31376" w:rsidP="005A2AA7">
            <w:pPr>
              <w:pStyle w:val="TF-TEXTOQUADRO"/>
              <w:jc w:val="center"/>
              <w:rPr>
                <w:b/>
                <w:bCs/>
                <w:sz w:val="20"/>
              </w:rPr>
            </w:pPr>
            <w:r w:rsidRPr="00A86647">
              <w:rPr>
                <w:b/>
                <w:bCs/>
                <w:sz w:val="20"/>
              </w:rPr>
              <w:t>Escala</w:t>
            </w:r>
            <w:r w:rsidR="001F162A" w:rsidRPr="00A86647">
              <w:rPr>
                <w:b/>
                <w:bCs/>
                <w:sz w:val="20"/>
              </w:rPr>
              <w:t xml:space="preserve"> 1</w:t>
            </w:r>
          </w:p>
        </w:tc>
      </w:tr>
      <w:tr w:rsidR="003F5B7F" w:rsidRPr="00A86647" w14:paraId="0B41BF39" w14:textId="77777777" w:rsidTr="002B525B">
        <w:trPr>
          <w:trHeight w:val="136"/>
          <w:jc w:val="center"/>
        </w:trPr>
        <w:tc>
          <w:tcPr>
            <w:tcW w:w="0" w:type="auto"/>
            <w:tcBorders>
              <w:top w:val="single" w:sz="4" w:space="0" w:color="000000"/>
              <w:bottom w:val="single" w:sz="4" w:space="0" w:color="000000"/>
              <w:right w:val="single" w:sz="4" w:space="0" w:color="000000"/>
            </w:tcBorders>
            <w:vAlign w:val="center"/>
          </w:tcPr>
          <w:p w14:paraId="23AE2617" w14:textId="77777777" w:rsidR="003F5B7F" w:rsidRPr="003F5B7F" w:rsidRDefault="003F5B7F" w:rsidP="003F5B7F">
            <w:pPr>
              <w:pStyle w:val="TF-TEXTOQUADRO"/>
              <w:jc w:val="center"/>
              <w:rPr>
                <w:sz w:val="20"/>
              </w:rPr>
            </w:pPr>
            <w:r w:rsidRPr="003F5B7F">
              <w:rPr>
                <w:sz w:val="20"/>
              </w:rPr>
              <w:t>P13</w:t>
            </w:r>
          </w:p>
        </w:tc>
        <w:tc>
          <w:tcPr>
            <w:tcW w:w="0" w:type="auto"/>
            <w:tcBorders>
              <w:top w:val="single" w:sz="4" w:space="0" w:color="000000"/>
              <w:left w:val="single" w:sz="4" w:space="0" w:color="000000"/>
              <w:bottom w:val="single" w:sz="4" w:space="0" w:color="000000"/>
              <w:right w:val="single" w:sz="4" w:space="0" w:color="000000"/>
            </w:tcBorders>
            <w:vAlign w:val="center"/>
          </w:tcPr>
          <w:p w14:paraId="6AF81672" w14:textId="77777777" w:rsidR="003F5B7F" w:rsidRPr="003F5B7F" w:rsidRDefault="003F5B7F" w:rsidP="003F5B7F">
            <w:pPr>
              <w:pStyle w:val="TF-TEXTOQUADRO"/>
              <w:jc w:val="center"/>
              <w:rPr>
                <w:sz w:val="20"/>
              </w:rPr>
            </w:pPr>
            <w:r w:rsidRPr="003F5B7F">
              <w:rPr>
                <w:sz w:val="20"/>
              </w:rPr>
              <w:t>75,0%</w:t>
            </w:r>
          </w:p>
        </w:tc>
        <w:tc>
          <w:tcPr>
            <w:tcW w:w="0" w:type="auto"/>
            <w:tcBorders>
              <w:top w:val="single" w:sz="4" w:space="0" w:color="000000"/>
              <w:left w:val="single" w:sz="4" w:space="0" w:color="000000"/>
              <w:bottom w:val="single" w:sz="4" w:space="0" w:color="000000"/>
              <w:right w:val="single" w:sz="4" w:space="0" w:color="000000"/>
            </w:tcBorders>
            <w:vAlign w:val="center"/>
          </w:tcPr>
          <w:p w14:paraId="4A82084D" w14:textId="77777777" w:rsidR="003F5B7F" w:rsidRPr="003F5B7F" w:rsidRDefault="003F5B7F" w:rsidP="003F5B7F">
            <w:pPr>
              <w:pStyle w:val="TF-TEXTOQUADRO"/>
              <w:jc w:val="center"/>
              <w:rPr>
                <w:sz w:val="20"/>
              </w:rPr>
            </w:pPr>
            <w:r w:rsidRPr="003F5B7F">
              <w:rPr>
                <w:sz w:val="20"/>
              </w:rPr>
              <w:t>25,0%</w:t>
            </w:r>
          </w:p>
        </w:tc>
        <w:tc>
          <w:tcPr>
            <w:tcW w:w="0" w:type="auto"/>
            <w:tcBorders>
              <w:top w:val="single" w:sz="4" w:space="0" w:color="000000"/>
              <w:left w:val="single" w:sz="4" w:space="0" w:color="000000"/>
              <w:bottom w:val="single" w:sz="4" w:space="0" w:color="000000"/>
              <w:right w:val="single" w:sz="4" w:space="0" w:color="000000"/>
            </w:tcBorders>
            <w:vAlign w:val="center"/>
          </w:tcPr>
          <w:p w14:paraId="79855998" w14:textId="77777777" w:rsidR="003F5B7F" w:rsidRPr="003F5B7F" w:rsidRDefault="003F5B7F" w:rsidP="003F5B7F">
            <w:pPr>
              <w:pStyle w:val="TF-TEXTOQUADRO"/>
              <w:jc w:val="center"/>
              <w:rPr>
                <w:sz w:val="20"/>
              </w:rPr>
            </w:pPr>
            <w:r w:rsidRPr="003F5B7F">
              <w:rPr>
                <w:sz w:val="20"/>
              </w:rPr>
              <w:t>0,0%</w:t>
            </w:r>
          </w:p>
        </w:tc>
        <w:tc>
          <w:tcPr>
            <w:tcW w:w="0" w:type="auto"/>
            <w:tcBorders>
              <w:top w:val="single" w:sz="4" w:space="0" w:color="000000"/>
              <w:left w:val="single" w:sz="4" w:space="0" w:color="000000"/>
              <w:bottom w:val="single" w:sz="4" w:space="0" w:color="000000"/>
            </w:tcBorders>
            <w:vAlign w:val="center"/>
          </w:tcPr>
          <w:p w14:paraId="0BCB2471" w14:textId="77777777" w:rsidR="003F5B7F" w:rsidRPr="003F5B7F" w:rsidRDefault="003F5B7F" w:rsidP="003F5B7F">
            <w:pPr>
              <w:pStyle w:val="TF-TEXTOQUADRO"/>
              <w:jc w:val="center"/>
              <w:rPr>
                <w:sz w:val="20"/>
              </w:rPr>
            </w:pPr>
            <w:r w:rsidRPr="003F5B7F">
              <w:rPr>
                <w:sz w:val="20"/>
              </w:rPr>
              <w:t>0,0%</w:t>
            </w:r>
          </w:p>
        </w:tc>
      </w:tr>
      <w:tr w:rsidR="003F5B7F" w:rsidRPr="003F5B7F" w14:paraId="48A85770" w14:textId="77777777" w:rsidTr="002B525B">
        <w:trPr>
          <w:trHeight w:val="136"/>
          <w:jc w:val="center"/>
        </w:trPr>
        <w:tc>
          <w:tcPr>
            <w:tcW w:w="0" w:type="auto"/>
            <w:tcBorders>
              <w:top w:val="single" w:sz="4" w:space="0" w:color="000000"/>
              <w:bottom w:val="single" w:sz="4" w:space="0" w:color="000000"/>
              <w:right w:val="single" w:sz="4" w:space="0" w:color="000000"/>
            </w:tcBorders>
            <w:vAlign w:val="center"/>
          </w:tcPr>
          <w:p w14:paraId="74519BB6" w14:textId="77777777" w:rsidR="003F5B7F" w:rsidRPr="003F5B7F" w:rsidRDefault="003F5B7F" w:rsidP="003F5B7F">
            <w:pPr>
              <w:pStyle w:val="TF-TEXTOQUADRO"/>
              <w:jc w:val="center"/>
              <w:rPr>
                <w:sz w:val="20"/>
              </w:rPr>
            </w:pPr>
            <w:r w:rsidRPr="003F5B7F">
              <w:rPr>
                <w:sz w:val="20"/>
              </w:rPr>
              <w:t>P14</w:t>
            </w:r>
          </w:p>
        </w:tc>
        <w:tc>
          <w:tcPr>
            <w:tcW w:w="0" w:type="auto"/>
            <w:tcBorders>
              <w:top w:val="single" w:sz="4" w:space="0" w:color="000000"/>
              <w:left w:val="single" w:sz="4" w:space="0" w:color="000000"/>
              <w:bottom w:val="single" w:sz="4" w:space="0" w:color="000000"/>
              <w:right w:val="single" w:sz="4" w:space="0" w:color="000000"/>
            </w:tcBorders>
            <w:vAlign w:val="center"/>
          </w:tcPr>
          <w:p w14:paraId="79CF832F" w14:textId="77777777" w:rsidR="003F5B7F" w:rsidRPr="003F5B7F" w:rsidRDefault="003F5B7F" w:rsidP="003F5B7F">
            <w:pPr>
              <w:pStyle w:val="TF-TEXTOQUADRO"/>
              <w:jc w:val="center"/>
              <w:rPr>
                <w:sz w:val="20"/>
              </w:rPr>
            </w:pPr>
            <w:r w:rsidRPr="003F5B7F">
              <w:rPr>
                <w:sz w:val="20"/>
              </w:rPr>
              <w:t>81,8%</w:t>
            </w:r>
          </w:p>
        </w:tc>
        <w:tc>
          <w:tcPr>
            <w:tcW w:w="0" w:type="auto"/>
            <w:tcBorders>
              <w:top w:val="single" w:sz="4" w:space="0" w:color="000000"/>
              <w:left w:val="single" w:sz="4" w:space="0" w:color="000000"/>
              <w:bottom w:val="single" w:sz="4" w:space="0" w:color="000000"/>
              <w:right w:val="single" w:sz="4" w:space="0" w:color="000000"/>
            </w:tcBorders>
            <w:vAlign w:val="center"/>
          </w:tcPr>
          <w:p w14:paraId="28E89BD6" w14:textId="77777777" w:rsidR="003F5B7F" w:rsidRPr="003F5B7F" w:rsidRDefault="003F5B7F" w:rsidP="003F5B7F">
            <w:pPr>
              <w:pStyle w:val="TF-TEXTOQUADRO"/>
              <w:jc w:val="center"/>
              <w:rPr>
                <w:sz w:val="20"/>
              </w:rPr>
            </w:pPr>
            <w:r w:rsidRPr="003F5B7F">
              <w:rPr>
                <w:sz w:val="20"/>
              </w:rPr>
              <w:t>18,2%</w:t>
            </w:r>
          </w:p>
        </w:tc>
        <w:tc>
          <w:tcPr>
            <w:tcW w:w="0" w:type="auto"/>
            <w:tcBorders>
              <w:top w:val="single" w:sz="4" w:space="0" w:color="000000"/>
              <w:left w:val="single" w:sz="4" w:space="0" w:color="000000"/>
              <w:bottom w:val="single" w:sz="4" w:space="0" w:color="000000"/>
              <w:right w:val="single" w:sz="4" w:space="0" w:color="000000"/>
            </w:tcBorders>
            <w:vAlign w:val="center"/>
          </w:tcPr>
          <w:p w14:paraId="7EAF1AA9" w14:textId="77777777" w:rsidR="003F5B7F" w:rsidRPr="003F5B7F" w:rsidRDefault="003F5B7F" w:rsidP="003F5B7F">
            <w:pPr>
              <w:pStyle w:val="TF-TEXTOQUADRO"/>
              <w:jc w:val="center"/>
              <w:rPr>
                <w:sz w:val="20"/>
              </w:rPr>
            </w:pPr>
            <w:r w:rsidRPr="003F5B7F">
              <w:rPr>
                <w:sz w:val="20"/>
              </w:rPr>
              <w:t>0,0%</w:t>
            </w:r>
          </w:p>
        </w:tc>
        <w:tc>
          <w:tcPr>
            <w:tcW w:w="0" w:type="auto"/>
            <w:tcBorders>
              <w:top w:val="single" w:sz="4" w:space="0" w:color="000000"/>
              <w:left w:val="single" w:sz="4" w:space="0" w:color="000000"/>
              <w:bottom w:val="single" w:sz="4" w:space="0" w:color="000000"/>
            </w:tcBorders>
            <w:vAlign w:val="center"/>
          </w:tcPr>
          <w:p w14:paraId="1E9EAEE5" w14:textId="77777777" w:rsidR="003F5B7F" w:rsidRPr="003F5B7F" w:rsidRDefault="003F5B7F" w:rsidP="003F5B7F">
            <w:pPr>
              <w:pStyle w:val="TF-TEXTOQUADRO"/>
              <w:jc w:val="center"/>
              <w:rPr>
                <w:sz w:val="20"/>
              </w:rPr>
            </w:pPr>
            <w:r w:rsidRPr="003F5B7F">
              <w:rPr>
                <w:sz w:val="20"/>
              </w:rPr>
              <w:t>0,0%</w:t>
            </w:r>
          </w:p>
        </w:tc>
      </w:tr>
      <w:tr w:rsidR="003F5B7F" w:rsidRPr="003F5B7F" w14:paraId="552F49EC" w14:textId="77777777" w:rsidTr="002B525B">
        <w:trPr>
          <w:trHeight w:val="136"/>
          <w:jc w:val="center"/>
        </w:trPr>
        <w:tc>
          <w:tcPr>
            <w:tcW w:w="0" w:type="auto"/>
            <w:tcBorders>
              <w:top w:val="single" w:sz="4" w:space="0" w:color="000000"/>
              <w:bottom w:val="single" w:sz="4" w:space="0" w:color="000000"/>
              <w:right w:val="single" w:sz="4" w:space="0" w:color="000000"/>
            </w:tcBorders>
            <w:vAlign w:val="center"/>
          </w:tcPr>
          <w:p w14:paraId="7D2F5221" w14:textId="77777777" w:rsidR="003F5B7F" w:rsidRPr="003F5B7F" w:rsidRDefault="003F5B7F" w:rsidP="003F5B7F">
            <w:pPr>
              <w:pStyle w:val="TF-TEXTOQUADRO"/>
              <w:jc w:val="center"/>
              <w:rPr>
                <w:sz w:val="20"/>
              </w:rPr>
            </w:pPr>
            <w:r w:rsidRPr="003F5B7F">
              <w:rPr>
                <w:sz w:val="20"/>
              </w:rPr>
              <w:t>P15</w:t>
            </w:r>
          </w:p>
        </w:tc>
        <w:tc>
          <w:tcPr>
            <w:tcW w:w="0" w:type="auto"/>
            <w:tcBorders>
              <w:top w:val="single" w:sz="4" w:space="0" w:color="000000"/>
              <w:left w:val="single" w:sz="4" w:space="0" w:color="000000"/>
              <w:bottom w:val="single" w:sz="4" w:space="0" w:color="000000"/>
              <w:right w:val="single" w:sz="4" w:space="0" w:color="000000"/>
            </w:tcBorders>
            <w:vAlign w:val="center"/>
          </w:tcPr>
          <w:p w14:paraId="1B6EB227" w14:textId="77777777" w:rsidR="003F5B7F" w:rsidRPr="003F5B7F" w:rsidRDefault="003F5B7F" w:rsidP="003F5B7F">
            <w:pPr>
              <w:pStyle w:val="TF-TEXTOQUADRO"/>
              <w:jc w:val="center"/>
              <w:rPr>
                <w:sz w:val="20"/>
              </w:rPr>
            </w:pPr>
            <w:r w:rsidRPr="003F5B7F">
              <w:rPr>
                <w:sz w:val="20"/>
              </w:rPr>
              <w:t>81,8%</w:t>
            </w:r>
          </w:p>
        </w:tc>
        <w:tc>
          <w:tcPr>
            <w:tcW w:w="0" w:type="auto"/>
            <w:tcBorders>
              <w:top w:val="single" w:sz="4" w:space="0" w:color="000000"/>
              <w:left w:val="single" w:sz="4" w:space="0" w:color="000000"/>
              <w:bottom w:val="single" w:sz="4" w:space="0" w:color="000000"/>
              <w:right w:val="single" w:sz="4" w:space="0" w:color="000000"/>
            </w:tcBorders>
            <w:vAlign w:val="center"/>
          </w:tcPr>
          <w:p w14:paraId="00B546E2" w14:textId="77777777" w:rsidR="003F5B7F" w:rsidRPr="003F5B7F" w:rsidRDefault="003F5B7F" w:rsidP="003F5B7F">
            <w:pPr>
              <w:pStyle w:val="TF-TEXTOQUADRO"/>
              <w:jc w:val="center"/>
              <w:rPr>
                <w:sz w:val="20"/>
              </w:rPr>
            </w:pPr>
            <w:r w:rsidRPr="003F5B7F">
              <w:rPr>
                <w:sz w:val="20"/>
              </w:rPr>
              <w:t>15,2%</w:t>
            </w:r>
          </w:p>
        </w:tc>
        <w:tc>
          <w:tcPr>
            <w:tcW w:w="0" w:type="auto"/>
            <w:tcBorders>
              <w:top w:val="single" w:sz="4" w:space="0" w:color="000000"/>
              <w:left w:val="single" w:sz="4" w:space="0" w:color="000000"/>
              <w:bottom w:val="single" w:sz="4" w:space="0" w:color="000000"/>
              <w:right w:val="single" w:sz="4" w:space="0" w:color="000000"/>
            </w:tcBorders>
            <w:vAlign w:val="center"/>
          </w:tcPr>
          <w:p w14:paraId="456CEEDE" w14:textId="430671CC" w:rsidR="003F5B7F" w:rsidRPr="003F5B7F" w:rsidRDefault="003F5B7F" w:rsidP="003F5B7F">
            <w:pPr>
              <w:pStyle w:val="TF-TEXTOQUADRO"/>
              <w:jc w:val="center"/>
              <w:rPr>
                <w:sz w:val="20"/>
              </w:rPr>
            </w:pPr>
            <w:r w:rsidRPr="003F5B7F">
              <w:rPr>
                <w:sz w:val="20"/>
              </w:rPr>
              <w:t>0%</w:t>
            </w:r>
          </w:p>
        </w:tc>
        <w:tc>
          <w:tcPr>
            <w:tcW w:w="0" w:type="auto"/>
            <w:tcBorders>
              <w:top w:val="single" w:sz="4" w:space="0" w:color="000000"/>
              <w:left w:val="single" w:sz="4" w:space="0" w:color="000000"/>
              <w:bottom w:val="single" w:sz="4" w:space="0" w:color="000000"/>
            </w:tcBorders>
            <w:vAlign w:val="center"/>
          </w:tcPr>
          <w:p w14:paraId="7F149F46" w14:textId="1D88661D" w:rsidR="003F5B7F" w:rsidRPr="003F5B7F" w:rsidRDefault="00C17F24" w:rsidP="003F5B7F">
            <w:pPr>
              <w:pStyle w:val="TF-TEXTOQUADRO"/>
              <w:jc w:val="center"/>
              <w:rPr>
                <w:sz w:val="20"/>
              </w:rPr>
            </w:pPr>
            <w:r>
              <w:rPr>
                <w:sz w:val="20"/>
              </w:rPr>
              <w:t>3</w:t>
            </w:r>
            <w:r w:rsidR="003F5B7F" w:rsidRPr="003F5B7F">
              <w:rPr>
                <w:sz w:val="20"/>
              </w:rPr>
              <w:t>,0%</w:t>
            </w:r>
          </w:p>
        </w:tc>
      </w:tr>
      <w:tr w:rsidR="003F5B7F" w:rsidRPr="003F5B7F" w14:paraId="74914E32" w14:textId="77777777" w:rsidTr="002B525B">
        <w:trPr>
          <w:trHeight w:val="136"/>
          <w:jc w:val="center"/>
        </w:trPr>
        <w:tc>
          <w:tcPr>
            <w:tcW w:w="0" w:type="auto"/>
            <w:tcBorders>
              <w:top w:val="single" w:sz="4" w:space="0" w:color="000000"/>
              <w:bottom w:val="single" w:sz="4" w:space="0" w:color="000000"/>
              <w:right w:val="single" w:sz="4" w:space="0" w:color="000000"/>
            </w:tcBorders>
            <w:vAlign w:val="center"/>
          </w:tcPr>
          <w:p w14:paraId="1233C891" w14:textId="77777777" w:rsidR="003F5B7F" w:rsidRPr="003F5B7F" w:rsidRDefault="003F5B7F" w:rsidP="003F5B7F">
            <w:pPr>
              <w:pStyle w:val="TF-TEXTOQUADRO"/>
              <w:jc w:val="center"/>
              <w:rPr>
                <w:sz w:val="20"/>
              </w:rPr>
            </w:pPr>
            <w:r w:rsidRPr="003F5B7F">
              <w:rPr>
                <w:sz w:val="20"/>
              </w:rPr>
              <w:t>P16</w:t>
            </w:r>
          </w:p>
        </w:tc>
        <w:tc>
          <w:tcPr>
            <w:tcW w:w="0" w:type="auto"/>
            <w:tcBorders>
              <w:top w:val="single" w:sz="4" w:space="0" w:color="000000"/>
              <w:left w:val="single" w:sz="4" w:space="0" w:color="000000"/>
              <w:bottom w:val="single" w:sz="4" w:space="0" w:color="000000"/>
              <w:right w:val="single" w:sz="4" w:space="0" w:color="000000"/>
            </w:tcBorders>
            <w:vAlign w:val="center"/>
          </w:tcPr>
          <w:p w14:paraId="67A21061" w14:textId="77777777" w:rsidR="003F5B7F" w:rsidRPr="003F5B7F" w:rsidRDefault="003F5B7F" w:rsidP="003F5B7F">
            <w:pPr>
              <w:pStyle w:val="TF-TEXTOQUADRO"/>
              <w:jc w:val="center"/>
              <w:rPr>
                <w:sz w:val="20"/>
              </w:rPr>
            </w:pPr>
            <w:r w:rsidRPr="003F5B7F">
              <w:rPr>
                <w:sz w:val="20"/>
              </w:rPr>
              <w:t>72,7%</w:t>
            </w:r>
          </w:p>
        </w:tc>
        <w:tc>
          <w:tcPr>
            <w:tcW w:w="0" w:type="auto"/>
            <w:tcBorders>
              <w:top w:val="single" w:sz="4" w:space="0" w:color="000000"/>
              <w:left w:val="single" w:sz="4" w:space="0" w:color="000000"/>
              <w:bottom w:val="single" w:sz="4" w:space="0" w:color="000000"/>
              <w:right w:val="single" w:sz="4" w:space="0" w:color="000000"/>
            </w:tcBorders>
            <w:vAlign w:val="center"/>
          </w:tcPr>
          <w:p w14:paraId="4F5B51CC" w14:textId="77777777" w:rsidR="003F5B7F" w:rsidRPr="003F5B7F" w:rsidRDefault="003F5B7F" w:rsidP="003F5B7F">
            <w:pPr>
              <w:pStyle w:val="TF-TEXTOQUADRO"/>
              <w:jc w:val="center"/>
              <w:rPr>
                <w:sz w:val="20"/>
              </w:rPr>
            </w:pPr>
            <w:r w:rsidRPr="003F5B7F">
              <w:rPr>
                <w:sz w:val="20"/>
              </w:rPr>
              <w:t>27,3%</w:t>
            </w:r>
          </w:p>
        </w:tc>
        <w:tc>
          <w:tcPr>
            <w:tcW w:w="0" w:type="auto"/>
            <w:tcBorders>
              <w:top w:val="single" w:sz="4" w:space="0" w:color="000000"/>
              <w:left w:val="single" w:sz="4" w:space="0" w:color="000000"/>
              <w:bottom w:val="single" w:sz="4" w:space="0" w:color="000000"/>
              <w:right w:val="single" w:sz="4" w:space="0" w:color="000000"/>
            </w:tcBorders>
            <w:vAlign w:val="center"/>
          </w:tcPr>
          <w:p w14:paraId="7D5DE2E9" w14:textId="77777777" w:rsidR="003F5B7F" w:rsidRPr="003F5B7F" w:rsidRDefault="003F5B7F" w:rsidP="003F5B7F">
            <w:pPr>
              <w:pStyle w:val="TF-TEXTOQUADRO"/>
              <w:jc w:val="center"/>
              <w:rPr>
                <w:sz w:val="20"/>
              </w:rPr>
            </w:pPr>
            <w:r w:rsidRPr="003F5B7F">
              <w:rPr>
                <w:sz w:val="20"/>
              </w:rPr>
              <w:t>0,0%</w:t>
            </w:r>
          </w:p>
        </w:tc>
        <w:tc>
          <w:tcPr>
            <w:tcW w:w="0" w:type="auto"/>
            <w:tcBorders>
              <w:top w:val="single" w:sz="4" w:space="0" w:color="000000"/>
              <w:left w:val="single" w:sz="4" w:space="0" w:color="000000"/>
              <w:bottom w:val="single" w:sz="4" w:space="0" w:color="000000"/>
            </w:tcBorders>
            <w:vAlign w:val="center"/>
          </w:tcPr>
          <w:p w14:paraId="15D702C0" w14:textId="77777777" w:rsidR="003F5B7F" w:rsidRPr="003F5B7F" w:rsidRDefault="003F5B7F" w:rsidP="003F5B7F">
            <w:pPr>
              <w:pStyle w:val="TF-TEXTOQUADRO"/>
              <w:jc w:val="center"/>
              <w:rPr>
                <w:sz w:val="20"/>
              </w:rPr>
            </w:pPr>
            <w:r w:rsidRPr="003F5B7F">
              <w:rPr>
                <w:sz w:val="20"/>
              </w:rPr>
              <w:t>0,0%</w:t>
            </w:r>
          </w:p>
        </w:tc>
      </w:tr>
      <w:tr w:rsidR="003F5B7F" w:rsidRPr="003F5B7F" w14:paraId="5BBEE308" w14:textId="77777777" w:rsidTr="002B525B">
        <w:trPr>
          <w:trHeight w:val="136"/>
          <w:jc w:val="center"/>
        </w:trPr>
        <w:tc>
          <w:tcPr>
            <w:tcW w:w="0" w:type="auto"/>
            <w:tcBorders>
              <w:top w:val="single" w:sz="4" w:space="0" w:color="000000"/>
              <w:bottom w:val="single" w:sz="4" w:space="0" w:color="000000"/>
              <w:right w:val="single" w:sz="4" w:space="0" w:color="000000"/>
            </w:tcBorders>
            <w:vAlign w:val="center"/>
          </w:tcPr>
          <w:p w14:paraId="0571DB30" w14:textId="77777777" w:rsidR="003F5B7F" w:rsidRPr="003F5B7F" w:rsidRDefault="003F5B7F" w:rsidP="003F5B7F">
            <w:pPr>
              <w:pStyle w:val="TF-TEXTOQUADRO"/>
              <w:jc w:val="center"/>
              <w:rPr>
                <w:sz w:val="20"/>
              </w:rPr>
            </w:pPr>
            <w:r w:rsidRPr="003F5B7F">
              <w:rPr>
                <w:sz w:val="20"/>
              </w:rPr>
              <w:t>P17</w:t>
            </w:r>
          </w:p>
        </w:tc>
        <w:tc>
          <w:tcPr>
            <w:tcW w:w="0" w:type="auto"/>
            <w:tcBorders>
              <w:top w:val="single" w:sz="4" w:space="0" w:color="000000"/>
              <w:left w:val="single" w:sz="4" w:space="0" w:color="000000"/>
              <w:bottom w:val="single" w:sz="4" w:space="0" w:color="000000"/>
              <w:right w:val="single" w:sz="4" w:space="0" w:color="000000"/>
            </w:tcBorders>
            <w:vAlign w:val="center"/>
          </w:tcPr>
          <w:p w14:paraId="7BF28033" w14:textId="77777777" w:rsidR="003F5B7F" w:rsidRPr="003F5B7F" w:rsidRDefault="003F5B7F" w:rsidP="003F5B7F">
            <w:pPr>
              <w:pStyle w:val="TF-TEXTOQUADRO"/>
              <w:jc w:val="center"/>
              <w:rPr>
                <w:sz w:val="20"/>
              </w:rPr>
            </w:pPr>
            <w:r w:rsidRPr="003F5B7F">
              <w:rPr>
                <w:sz w:val="20"/>
              </w:rPr>
              <w:t>75,8%</w:t>
            </w:r>
          </w:p>
        </w:tc>
        <w:tc>
          <w:tcPr>
            <w:tcW w:w="0" w:type="auto"/>
            <w:tcBorders>
              <w:top w:val="single" w:sz="4" w:space="0" w:color="000000"/>
              <w:left w:val="single" w:sz="4" w:space="0" w:color="000000"/>
              <w:bottom w:val="single" w:sz="4" w:space="0" w:color="000000"/>
              <w:right w:val="single" w:sz="4" w:space="0" w:color="000000"/>
            </w:tcBorders>
            <w:vAlign w:val="center"/>
          </w:tcPr>
          <w:p w14:paraId="212D1479" w14:textId="77777777" w:rsidR="003F5B7F" w:rsidRPr="003F5B7F" w:rsidRDefault="003F5B7F" w:rsidP="003F5B7F">
            <w:pPr>
              <w:pStyle w:val="TF-TEXTOQUADRO"/>
              <w:jc w:val="center"/>
              <w:rPr>
                <w:sz w:val="20"/>
              </w:rPr>
            </w:pPr>
            <w:r w:rsidRPr="003F5B7F">
              <w:rPr>
                <w:sz w:val="20"/>
              </w:rPr>
              <w:t>21,2%</w:t>
            </w:r>
          </w:p>
        </w:tc>
        <w:tc>
          <w:tcPr>
            <w:tcW w:w="0" w:type="auto"/>
            <w:tcBorders>
              <w:top w:val="single" w:sz="4" w:space="0" w:color="000000"/>
              <w:left w:val="single" w:sz="4" w:space="0" w:color="000000"/>
              <w:bottom w:val="single" w:sz="4" w:space="0" w:color="000000"/>
              <w:right w:val="single" w:sz="4" w:space="0" w:color="000000"/>
            </w:tcBorders>
            <w:vAlign w:val="center"/>
          </w:tcPr>
          <w:p w14:paraId="597727D1" w14:textId="77777777" w:rsidR="003F5B7F" w:rsidRPr="003F5B7F" w:rsidRDefault="003F5B7F" w:rsidP="003F5B7F">
            <w:pPr>
              <w:pStyle w:val="TF-TEXTOQUADRO"/>
              <w:jc w:val="center"/>
              <w:rPr>
                <w:sz w:val="20"/>
              </w:rPr>
            </w:pPr>
            <w:r w:rsidRPr="003F5B7F">
              <w:rPr>
                <w:sz w:val="20"/>
              </w:rPr>
              <w:t>3,0%</w:t>
            </w:r>
          </w:p>
        </w:tc>
        <w:tc>
          <w:tcPr>
            <w:tcW w:w="0" w:type="auto"/>
            <w:tcBorders>
              <w:top w:val="single" w:sz="4" w:space="0" w:color="000000"/>
              <w:left w:val="single" w:sz="4" w:space="0" w:color="000000"/>
              <w:bottom w:val="single" w:sz="4" w:space="0" w:color="000000"/>
            </w:tcBorders>
            <w:vAlign w:val="center"/>
          </w:tcPr>
          <w:p w14:paraId="4B3F702A" w14:textId="77777777" w:rsidR="003F5B7F" w:rsidRPr="003F5B7F" w:rsidRDefault="003F5B7F" w:rsidP="003F5B7F">
            <w:pPr>
              <w:pStyle w:val="TF-TEXTOQUADRO"/>
              <w:jc w:val="center"/>
              <w:rPr>
                <w:sz w:val="20"/>
              </w:rPr>
            </w:pPr>
            <w:r w:rsidRPr="003F5B7F">
              <w:rPr>
                <w:sz w:val="20"/>
              </w:rPr>
              <w:t>0,0%</w:t>
            </w:r>
          </w:p>
        </w:tc>
      </w:tr>
      <w:tr w:rsidR="005B377B" w:rsidRPr="003F5B7F" w14:paraId="09FE046D" w14:textId="77777777" w:rsidTr="002B525B">
        <w:trPr>
          <w:trHeight w:val="136"/>
          <w:jc w:val="center"/>
        </w:trPr>
        <w:tc>
          <w:tcPr>
            <w:tcW w:w="0" w:type="auto"/>
            <w:tcBorders>
              <w:top w:val="single" w:sz="4" w:space="0" w:color="000000"/>
              <w:bottom w:val="single" w:sz="4" w:space="0" w:color="000000"/>
              <w:right w:val="single" w:sz="4" w:space="0" w:color="000000"/>
            </w:tcBorders>
            <w:vAlign w:val="center"/>
          </w:tcPr>
          <w:p w14:paraId="7C1427DB" w14:textId="04C26072" w:rsidR="005B377B" w:rsidRPr="003F5B7F" w:rsidRDefault="005B377B" w:rsidP="005B377B">
            <w:pPr>
              <w:pStyle w:val="TF-TEXTOQUADRO"/>
              <w:jc w:val="center"/>
              <w:rPr>
                <w:sz w:val="20"/>
              </w:rPr>
            </w:pPr>
            <w:r>
              <w:rPr>
                <w:sz w:val="20"/>
              </w:rPr>
              <w:t>P30</w:t>
            </w:r>
          </w:p>
        </w:tc>
        <w:tc>
          <w:tcPr>
            <w:tcW w:w="0" w:type="auto"/>
            <w:tcBorders>
              <w:top w:val="single" w:sz="4" w:space="0" w:color="000000"/>
              <w:left w:val="single" w:sz="4" w:space="0" w:color="000000"/>
              <w:bottom w:val="single" w:sz="4" w:space="0" w:color="000000"/>
              <w:right w:val="single" w:sz="4" w:space="0" w:color="000000"/>
            </w:tcBorders>
            <w:vAlign w:val="center"/>
          </w:tcPr>
          <w:p w14:paraId="2C49E922" w14:textId="572D19A0" w:rsidR="005B377B" w:rsidRPr="003F5B7F" w:rsidRDefault="005B377B" w:rsidP="005B377B">
            <w:pPr>
              <w:pStyle w:val="TF-TEXTOQUADRO"/>
              <w:jc w:val="center"/>
              <w:rPr>
                <w:sz w:val="20"/>
              </w:rPr>
            </w:pPr>
            <w:r w:rsidRPr="003F5B7F">
              <w:rPr>
                <w:sz w:val="20"/>
              </w:rPr>
              <w:t>75,8%</w:t>
            </w:r>
          </w:p>
        </w:tc>
        <w:tc>
          <w:tcPr>
            <w:tcW w:w="0" w:type="auto"/>
            <w:tcBorders>
              <w:top w:val="single" w:sz="4" w:space="0" w:color="000000"/>
              <w:left w:val="single" w:sz="4" w:space="0" w:color="000000"/>
              <w:bottom w:val="single" w:sz="4" w:space="0" w:color="000000"/>
              <w:right w:val="single" w:sz="4" w:space="0" w:color="000000"/>
            </w:tcBorders>
            <w:vAlign w:val="center"/>
          </w:tcPr>
          <w:p w14:paraId="2A817879" w14:textId="783CF16E" w:rsidR="005B377B" w:rsidRPr="003F5B7F" w:rsidRDefault="005B377B" w:rsidP="005B377B">
            <w:pPr>
              <w:pStyle w:val="TF-TEXTOQUADRO"/>
              <w:jc w:val="center"/>
              <w:rPr>
                <w:sz w:val="20"/>
              </w:rPr>
            </w:pPr>
            <w:r w:rsidRPr="003F5B7F">
              <w:rPr>
                <w:sz w:val="20"/>
              </w:rPr>
              <w:t>21,2%</w:t>
            </w:r>
          </w:p>
        </w:tc>
        <w:tc>
          <w:tcPr>
            <w:tcW w:w="0" w:type="auto"/>
            <w:tcBorders>
              <w:top w:val="single" w:sz="4" w:space="0" w:color="000000"/>
              <w:left w:val="single" w:sz="4" w:space="0" w:color="000000"/>
              <w:bottom w:val="single" w:sz="4" w:space="0" w:color="000000"/>
              <w:right w:val="single" w:sz="4" w:space="0" w:color="000000"/>
            </w:tcBorders>
            <w:vAlign w:val="center"/>
          </w:tcPr>
          <w:p w14:paraId="43F7797F" w14:textId="52EF6AE9" w:rsidR="005B377B" w:rsidRPr="003F5B7F" w:rsidRDefault="005B377B" w:rsidP="005B377B">
            <w:pPr>
              <w:pStyle w:val="TF-TEXTOQUADRO"/>
              <w:jc w:val="center"/>
              <w:rPr>
                <w:sz w:val="20"/>
              </w:rPr>
            </w:pPr>
            <w:r w:rsidRPr="003F5B7F">
              <w:rPr>
                <w:sz w:val="20"/>
              </w:rPr>
              <w:t>0,0%</w:t>
            </w:r>
          </w:p>
        </w:tc>
        <w:tc>
          <w:tcPr>
            <w:tcW w:w="0" w:type="auto"/>
            <w:tcBorders>
              <w:top w:val="single" w:sz="4" w:space="0" w:color="000000"/>
              <w:left w:val="single" w:sz="4" w:space="0" w:color="000000"/>
              <w:bottom w:val="single" w:sz="4" w:space="0" w:color="000000"/>
            </w:tcBorders>
            <w:vAlign w:val="center"/>
          </w:tcPr>
          <w:p w14:paraId="07FCD82E" w14:textId="5DC7BF5C" w:rsidR="005B377B" w:rsidRPr="003F5B7F" w:rsidRDefault="005B377B" w:rsidP="005B377B">
            <w:pPr>
              <w:pStyle w:val="TF-TEXTOQUADRO"/>
              <w:jc w:val="center"/>
              <w:rPr>
                <w:sz w:val="20"/>
              </w:rPr>
            </w:pPr>
            <w:r w:rsidRPr="003F5B7F">
              <w:rPr>
                <w:sz w:val="20"/>
              </w:rPr>
              <w:t>3,0%</w:t>
            </w:r>
          </w:p>
        </w:tc>
      </w:tr>
    </w:tbl>
    <w:p w14:paraId="56F801B3" w14:textId="5A46B630" w:rsidR="007C5E24" w:rsidRPr="00A163DC" w:rsidRDefault="001F162A" w:rsidP="00A163DC">
      <w:pPr>
        <w:pStyle w:val="TF-FONTE"/>
      </w:pPr>
      <w:r>
        <w:t>Fonte: elaborada pela autora (2025).</w:t>
      </w:r>
    </w:p>
    <w:p w14:paraId="49DF4F96" w14:textId="51D54D4B" w:rsidR="00F914E3" w:rsidRPr="00F914E3" w:rsidRDefault="00A163DC" w:rsidP="00F914E3">
      <w:pPr>
        <w:pStyle w:val="TF-TEXTO"/>
      </w:pPr>
      <w:bookmarkStart w:id="372" w:name="_Toc214911019"/>
      <w:r w:rsidRPr="00A163DC">
        <w:t xml:space="preserve">A </w:t>
      </w:r>
      <w:bookmarkStart w:id="373" w:name="_Ref214984755"/>
      <w:r w:rsidR="007400FC">
        <w:fldChar w:fldCharType="begin"/>
      </w:r>
      <w:r w:rsidR="007400FC">
        <w:instrText xml:space="preserve"> REF _Ref215426644 \h </w:instrText>
      </w:r>
      <w:r w:rsidR="007400FC">
        <w:fldChar w:fldCharType="separate"/>
      </w:r>
      <w:r w:rsidR="001C1872">
        <w:t xml:space="preserve">Tabela </w:t>
      </w:r>
      <w:r w:rsidR="001C1872">
        <w:rPr>
          <w:noProof/>
        </w:rPr>
        <w:t>11</w:t>
      </w:r>
      <w:r w:rsidR="007400FC">
        <w:fldChar w:fldCharType="end"/>
      </w:r>
      <w:r w:rsidR="007400FC">
        <w:t xml:space="preserve"> </w:t>
      </w:r>
      <w:r w:rsidR="00F914E3" w:rsidRPr="00F914E3">
        <w:t xml:space="preserve">reúne de forma sintética os resultados obtidos nas etapas de avaliação da aplicação, permitindo uma visão integrada da percepção dos usuários em relação às diferentes dimensões investigadas. Observa-se, de maneira geral, uma predominância de respostas </w:t>
      </w:r>
      <w:r w:rsidR="00F914E3" w:rsidRPr="00F914E3">
        <w:lastRenderedPageBreak/>
        <w:t>concentradas na Escala 4, o que evidencia um alto nível de aprovação quanto à usabilidade e demais categorias da avaliação.</w:t>
      </w:r>
    </w:p>
    <w:p w14:paraId="047C54A4" w14:textId="4B7CF2A2" w:rsidR="00F914E3" w:rsidRPr="00F914E3" w:rsidRDefault="00F914E3" w:rsidP="001F331B">
      <w:pPr>
        <w:pStyle w:val="TF-TEXTO"/>
      </w:pPr>
      <w:r w:rsidRPr="00F914E3">
        <w:t xml:space="preserve">A dimensão </w:t>
      </w:r>
      <w:r w:rsidRPr="00F914E3">
        <w:rPr>
          <w:rStyle w:val="TF-COURIER10"/>
        </w:rPr>
        <w:t>Facilidade de uso e compreensão da aplicação</w:t>
      </w:r>
      <w:r w:rsidRPr="00F914E3">
        <w:t xml:space="preserve"> apresentou </w:t>
      </w:r>
      <w:r w:rsidRPr="00F914E3">
        <w:rPr>
          <w:rStyle w:val="TF-COURIER10"/>
        </w:rPr>
        <w:t>77,</w:t>
      </w:r>
      <w:r w:rsidR="008D39BA">
        <w:rPr>
          <w:rStyle w:val="TF-COURIER10"/>
        </w:rPr>
        <w:t>6</w:t>
      </w:r>
      <w:r w:rsidRPr="00F914E3">
        <w:rPr>
          <w:rStyle w:val="TF-COURIER10"/>
        </w:rPr>
        <w:t>%</w:t>
      </w:r>
      <w:r w:rsidRPr="00F914E3">
        <w:t xml:space="preserve"> de avaliações no nível máximo, acompanhados de </w:t>
      </w:r>
      <w:r w:rsidR="00A408C9">
        <w:rPr>
          <w:rStyle w:val="TF-COURIER10"/>
        </w:rPr>
        <w:t>19</w:t>
      </w:r>
      <w:r w:rsidRPr="00F914E3">
        <w:rPr>
          <w:rStyle w:val="TF-COURIER10"/>
        </w:rPr>
        <w:t>,</w:t>
      </w:r>
      <w:r w:rsidR="00A408C9">
        <w:rPr>
          <w:rStyle w:val="TF-COURIER10"/>
        </w:rPr>
        <w:t>7</w:t>
      </w:r>
      <w:r w:rsidRPr="00F914E3">
        <w:rPr>
          <w:rStyle w:val="TF-COURIER10"/>
        </w:rPr>
        <w:t>%</w:t>
      </w:r>
      <w:r w:rsidRPr="00F914E3">
        <w:t xml:space="preserve"> na Escala 3. Esses resultados indicam que os participantes perceberam a aplicação como intuitiva, coerente e simples de utilizar. Os </w:t>
      </w:r>
      <w:r w:rsidRPr="00F914E3">
        <w:rPr>
          <w:rStyle w:val="TF-COURIER10"/>
        </w:rPr>
        <w:t>Componentes visuais da aplicação</w:t>
      </w:r>
      <w:r w:rsidRPr="00F914E3">
        <w:t xml:space="preserve"> também demonstraram desempenho consistente, alcançando </w:t>
      </w:r>
      <w:r w:rsidR="00A408C9">
        <w:rPr>
          <w:rStyle w:val="TF-COURIER10"/>
        </w:rPr>
        <w:t>80</w:t>
      </w:r>
      <w:r w:rsidRPr="00F914E3">
        <w:rPr>
          <w:rStyle w:val="TF-COURIER10"/>
        </w:rPr>
        <w:t>,1%</w:t>
      </w:r>
      <w:r w:rsidRPr="00F914E3">
        <w:t xml:space="preserve"> de avaliações na Escala 4, o que confirma que o design favorece uma navegação clara, objetiva e visualmente agradável.</w:t>
      </w:r>
      <w:r w:rsidR="001F331B">
        <w:t xml:space="preserve"> </w:t>
      </w:r>
      <w:r w:rsidRPr="00F914E3">
        <w:t xml:space="preserve">A categoria </w:t>
      </w:r>
      <w:r w:rsidRPr="00F914E3">
        <w:rPr>
          <w:rStyle w:val="TF-COURIER10"/>
        </w:rPr>
        <w:t>Prevenção de erros e performance</w:t>
      </w:r>
      <w:r w:rsidRPr="00F914E3">
        <w:t xml:space="preserve"> obteve </w:t>
      </w:r>
      <w:r w:rsidRPr="00F914E3">
        <w:rPr>
          <w:rStyle w:val="TF-COURIER10"/>
        </w:rPr>
        <w:t>81,8%</w:t>
      </w:r>
      <w:r w:rsidRPr="00F914E3">
        <w:t xml:space="preserve"> na Escala 4, reforçando a percepção de estabilidade, segurança e eficiência na execução das tarefas, com baixa incidência de falhas. De modo semelhante, o </w:t>
      </w:r>
      <w:r w:rsidRPr="00F914E3">
        <w:rPr>
          <w:rStyle w:val="TF-COURIER10"/>
        </w:rPr>
        <w:t>Impacto das iniciativas de gamificação</w:t>
      </w:r>
      <w:r w:rsidRPr="00F914E3">
        <w:t xml:space="preserve"> registrou </w:t>
      </w:r>
      <w:r w:rsidRPr="00F914E3">
        <w:rPr>
          <w:rStyle w:val="TF-COURIER10"/>
        </w:rPr>
        <w:t>76,5%</w:t>
      </w:r>
      <w:r w:rsidRPr="00F914E3">
        <w:t xml:space="preserve"> no nível máximo, sugerindo que os elementos motivacionais e de engajamento foram bem recebidos pelos usuários.</w:t>
      </w:r>
    </w:p>
    <w:p w14:paraId="7B3BAFF6" w14:textId="2C972931" w:rsidR="00F914E3" w:rsidRPr="00F914E3" w:rsidRDefault="00F914E3" w:rsidP="001F331B">
      <w:pPr>
        <w:pStyle w:val="TF-TEXTO"/>
      </w:pPr>
      <w:r w:rsidRPr="00F914E3">
        <w:t xml:space="preserve">No que se refere ao </w:t>
      </w:r>
      <w:r w:rsidRPr="00F914E3">
        <w:rPr>
          <w:rStyle w:val="TF-COURIER10"/>
        </w:rPr>
        <w:t>Impacto da participação cidadã no registro de desastres</w:t>
      </w:r>
      <w:r w:rsidRPr="00F914E3">
        <w:t xml:space="preserve">, esta categoria apresentou um dos maiores percentuais, com </w:t>
      </w:r>
      <w:r w:rsidRPr="00F914E3">
        <w:rPr>
          <w:rStyle w:val="TF-COURIER10"/>
        </w:rPr>
        <w:t>81,8%</w:t>
      </w:r>
      <w:r w:rsidRPr="00F914E3">
        <w:t xml:space="preserve"> de avaliações na Escala 4, evidenciando que as ferramentas disponibilizadas facilitam o relato, o acompanhamento e o entendimento das ocorrências reportadas.</w:t>
      </w:r>
      <w:r w:rsidR="001F331B">
        <w:t xml:space="preserve"> </w:t>
      </w:r>
      <w:r w:rsidRPr="00F914E3">
        <w:t xml:space="preserve">As funcionalidades relacionadas ao </w:t>
      </w:r>
      <w:r w:rsidR="007F5ED3" w:rsidRPr="007F5ED3">
        <w:rPr>
          <w:rStyle w:val="TF-COURIER10"/>
        </w:rPr>
        <w:t>Impacto da IA na aplicação</w:t>
      </w:r>
      <w:r w:rsidR="007F5ED3" w:rsidRPr="00F914E3">
        <w:t xml:space="preserve"> </w:t>
      </w:r>
      <w:r w:rsidRPr="00F914E3">
        <w:t xml:space="preserve">tiveram </w:t>
      </w:r>
      <w:r w:rsidRPr="00F914E3">
        <w:rPr>
          <w:rStyle w:val="TF-COURIER10"/>
        </w:rPr>
        <w:t>7</w:t>
      </w:r>
      <w:r w:rsidR="007440AC">
        <w:rPr>
          <w:rStyle w:val="TF-COURIER10"/>
        </w:rPr>
        <w:t>2</w:t>
      </w:r>
      <w:r w:rsidRPr="00F914E3">
        <w:rPr>
          <w:rStyle w:val="TF-COURIER10"/>
        </w:rPr>
        <w:t>,</w:t>
      </w:r>
      <w:r w:rsidR="007440AC">
        <w:rPr>
          <w:rStyle w:val="TF-COURIER10"/>
        </w:rPr>
        <w:t>1</w:t>
      </w:r>
      <w:r w:rsidRPr="00F914E3">
        <w:rPr>
          <w:rStyle w:val="TF-COURIER10"/>
        </w:rPr>
        <w:t>%</w:t>
      </w:r>
      <w:r w:rsidRPr="00F914E3">
        <w:t xml:space="preserve"> de avaliações na Escala 4, representando um desempenho positivo e alinhado às expectativas dos usuários. Esse resultado é complementado pelos </w:t>
      </w:r>
      <w:r w:rsidR="007440AC">
        <w:rPr>
          <w:rStyle w:val="TF-COURIER10"/>
        </w:rPr>
        <w:t>24</w:t>
      </w:r>
      <w:r w:rsidRPr="00F914E3">
        <w:rPr>
          <w:rStyle w:val="TF-COURIER10"/>
        </w:rPr>
        <w:t>,</w:t>
      </w:r>
      <w:r w:rsidR="007440AC">
        <w:rPr>
          <w:rStyle w:val="TF-COURIER10"/>
        </w:rPr>
        <w:t>9</w:t>
      </w:r>
      <w:r w:rsidRPr="00F914E3">
        <w:rPr>
          <w:rStyle w:val="TF-COURIER10"/>
        </w:rPr>
        <w:t>%</w:t>
      </w:r>
      <w:r w:rsidRPr="00F914E3">
        <w:t xml:space="preserve"> na Escala 3, indicando que, ainda que nem todos tenham atribuído a avaliação máxima, as soluções baseadas em IA foram consideradas satisfatórias pela ampla maioria.</w:t>
      </w:r>
    </w:p>
    <w:p w14:paraId="46F21937" w14:textId="2F05554C" w:rsidR="00F914E3" w:rsidRPr="00F914E3" w:rsidRDefault="00F914E3" w:rsidP="001F331B">
      <w:pPr>
        <w:pStyle w:val="TF-TEXTO"/>
      </w:pPr>
      <w:r w:rsidRPr="00F914E3">
        <w:t xml:space="preserve">Por fim, a categoria </w:t>
      </w:r>
      <w:r w:rsidRPr="00F914E3">
        <w:rPr>
          <w:rStyle w:val="TF-COURIER10"/>
        </w:rPr>
        <w:t>Impacto de disponibilizar uma visualização sistemática das ocorrências reportadas</w:t>
      </w:r>
      <w:r w:rsidRPr="00F914E3">
        <w:t xml:space="preserve"> atingiu </w:t>
      </w:r>
      <w:r w:rsidRPr="00F914E3">
        <w:rPr>
          <w:rStyle w:val="TF-COURIER10"/>
        </w:rPr>
        <w:t>77,</w:t>
      </w:r>
      <w:r w:rsidR="007440AC">
        <w:rPr>
          <w:rStyle w:val="TF-COURIER10"/>
        </w:rPr>
        <w:t>2</w:t>
      </w:r>
      <w:r w:rsidRPr="00F914E3">
        <w:rPr>
          <w:rStyle w:val="TF-COURIER10"/>
        </w:rPr>
        <w:t>%</w:t>
      </w:r>
      <w:r w:rsidRPr="00F914E3">
        <w:t xml:space="preserve"> no nível máximo, reforçando a relevância da aplicação na organização, interpretação e acompanhamento das informações registradas pelos usuários.</w:t>
      </w:r>
      <w:r w:rsidR="001F331B">
        <w:t xml:space="preserve"> </w:t>
      </w:r>
      <w:r w:rsidRPr="00F914E3">
        <w:t xml:space="preserve">Em síntese, os resultados demonstram que a aplicação atende satisfatoriamente aos critérios </w:t>
      </w:r>
      <w:r w:rsidR="00FE6066">
        <w:t>establecidos</w:t>
      </w:r>
      <w:r w:rsidRPr="00F914E3">
        <w:t>, evidenciando ampla aceitação por parte dos usuários e reforçando a validade da solução desenvolvida.</w:t>
      </w:r>
    </w:p>
    <w:p w14:paraId="7FFDB62D" w14:textId="719F6C7A" w:rsidR="007C5E24" w:rsidRPr="007C5E24" w:rsidRDefault="007C5E24" w:rsidP="00F914E3">
      <w:pPr>
        <w:pStyle w:val="TF-LEGENDA"/>
      </w:pPr>
      <w:bookmarkStart w:id="374" w:name="_Ref215426644"/>
      <w:bookmarkStart w:id="375" w:name="_Toc215432554"/>
      <w:r>
        <w:t xml:space="preserve">Tabela </w:t>
      </w:r>
      <w:fldSimple w:instr=" SEQ Tabela \* ARABIC ">
        <w:r w:rsidR="001C1872">
          <w:rPr>
            <w:noProof/>
          </w:rPr>
          <w:t>11</w:t>
        </w:r>
      </w:fldSimple>
      <w:bookmarkEnd w:id="373"/>
      <w:bookmarkEnd w:id="374"/>
      <w:r w:rsidRPr="007C5E24">
        <w:t xml:space="preserve"> – Síntese dos resultados</w:t>
      </w:r>
      <w:bookmarkEnd w:id="372"/>
      <w:r w:rsidR="004B340E">
        <w:t xml:space="preserve"> da avaliação na etapa 2</w:t>
      </w:r>
      <w:bookmarkEnd w:id="375"/>
    </w:p>
    <w:tbl>
      <w:tblPr>
        <w:tblpPr w:leftFromText="141" w:rightFromText="141" w:vertAnchor="text" w:tblpXSpec="center" w:tblpY="1"/>
        <w:tblOverlap w:val="neve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5208"/>
        <w:gridCol w:w="966"/>
        <w:gridCol w:w="966"/>
        <w:gridCol w:w="966"/>
        <w:gridCol w:w="966"/>
      </w:tblGrid>
      <w:tr w:rsidR="007C5E24" w:rsidRPr="007C5E24" w14:paraId="4C8B4406" w14:textId="77777777" w:rsidTr="00BC51FE">
        <w:trPr>
          <w:trHeight w:val="136"/>
        </w:trPr>
        <w:tc>
          <w:tcPr>
            <w:tcW w:w="5208" w:type="dxa"/>
            <w:tcBorders>
              <w:top w:val="single" w:sz="4" w:space="0" w:color="000000"/>
              <w:left w:val="nil"/>
              <w:bottom w:val="single" w:sz="4" w:space="0" w:color="000000"/>
              <w:right w:val="single" w:sz="4" w:space="0" w:color="000000"/>
            </w:tcBorders>
            <w:shd w:val="clear" w:color="auto" w:fill="BFBFBF"/>
            <w:vAlign w:val="center"/>
            <w:hideMark/>
          </w:tcPr>
          <w:p w14:paraId="4342D5CF" w14:textId="5F9AB2B8" w:rsidR="007C5E24" w:rsidRPr="007C5E24" w:rsidRDefault="00BD3041" w:rsidP="00122BF0">
            <w:pPr>
              <w:jc w:val="center"/>
              <w:rPr>
                <w:b/>
                <w:bCs/>
                <w:color w:val="000000" w:themeColor="text1"/>
                <w:sz w:val="20"/>
                <w:szCs w:val="20"/>
                <w:lang w:val="en-US" w:eastAsia="en-US"/>
              </w:rPr>
            </w:pPr>
            <w:r>
              <w:rPr>
                <w:b/>
                <w:bCs/>
                <w:color w:val="000000" w:themeColor="text1"/>
                <w:sz w:val="20"/>
                <w:szCs w:val="20"/>
                <w:lang w:val="en-US" w:eastAsia="en-US"/>
              </w:rPr>
              <w:t>Categorias por objetivos</w:t>
            </w:r>
          </w:p>
        </w:tc>
        <w:tc>
          <w:tcPr>
            <w:tcW w:w="966" w:type="dxa"/>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76114189" w14:textId="77777777" w:rsidR="007C5E24" w:rsidRPr="007C5E24" w:rsidRDefault="007C5E24" w:rsidP="00122BF0">
            <w:pPr>
              <w:jc w:val="center"/>
              <w:rPr>
                <w:b/>
                <w:bCs/>
                <w:color w:val="000000" w:themeColor="text1"/>
                <w:sz w:val="20"/>
                <w:szCs w:val="20"/>
                <w:lang w:val="en-US" w:eastAsia="en-US"/>
              </w:rPr>
            </w:pPr>
            <w:r w:rsidRPr="007C5E24">
              <w:rPr>
                <w:b/>
                <w:bCs/>
                <w:color w:val="000000" w:themeColor="text1"/>
                <w:sz w:val="20"/>
                <w:szCs w:val="20"/>
                <w:lang w:val="en-US" w:eastAsia="en-US"/>
              </w:rPr>
              <w:t>Escala 4</w:t>
            </w:r>
          </w:p>
        </w:tc>
        <w:tc>
          <w:tcPr>
            <w:tcW w:w="96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hideMark/>
          </w:tcPr>
          <w:p w14:paraId="0F0C0EB9" w14:textId="77777777" w:rsidR="007C5E24" w:rsidRPr="007C5E24" w:rsidRDefault="007C5E24" w:rsidP="00122BF0">
            <w:pPr>
              <w:jc w:val="center"/>
              <w:rPr>
                <w:b/>
                <w:bCs/>
                <w:color w:val="000000" w:themeColor="text1"/>
                <w:sz w:val="20"/>
                <w:szCs w:val="20"/>
                <w:lang w:val="en-US" w:eastAsia="en-US"/>
              </w:rPr>
            </w:pPr>
            <w:r w:rsidRPr="007C5E24">
              <w:rPr>
                <w:b/>
                <w:bCs/>
                <w:color w:val="000000" w:themeColor="text1"/>
                <w:sz w:val="20"/>
                <w:szCs w:val="20"/>
                <w:lang w:val="en-US" w:eastAsia="en-US"/>
              </w:rPr>
              <w:t>Escala 3</w:t>
            </w:r>
          </w:p>
        </w:tc>
        <w:tc>
          <w:tcPr>
            <w:tcW w:w="96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14:paraId="5C9D7CB0" w14:textId="77777777" w:rsidR="007C5E24" w:rsidRPr="007C5E24" w:rsidRDefault="007C5E24" w:rsidP="00122BF0">
            <w:pPr>
              <w:jc w:val="center"/>
              <w:rPr>
                <w:b/>
                <w:bCs/>
                <w:color w:val="000000" w:themeColor="text1"/>
                <w:sz w:val="20"/>
                <w:szCs w:val="20"/>
                <w:lang w:val="en-US" w:eastAsia="en-US"/>
              </w:rPr>
            </w:pPr>
            <w:r w:rsidRPr="007C5E24">
              <w:rPr>
                <w:b/>
                <w:bCs/>
                <w:color w:val="000000" w:themeColor="text1"/>
                <w:sz w:val="20"/>
                <w:szCs w:val="20"/>
                <w:lang w:val="en-US" w:eastAsia="en-US"/>
              </w:rPr>
              <w:t>Escala 2</w:t>
            </w:r>
          </w:p>
        </w:tc>
        <w:tc>
          <w:tcPr>
            <w:tcW w:w="966" w:type="dxa"/>
            <w:tcBorders>
              <w:top w:val="single" w:sz="4" w:space="0" w:color="000000"/>
              <w:left w:val="single" w:sz="4" w:space="0" w:color="000000"/>
              <w:bottom w:val="single" w:sz="4" w:space="0" w:color="000000"/>
              <w:right w:val="nil"/>
            </w:tcBorders>
            <w:shd w:val="clear" w:color="auto" w:fill="BFBFBF" w:themeFill="background1" w:themeFillShade="BF"/>
            <w:hideMark/>
          </w:tcPr>
          <w:p w14:paraId="20C54F98" w14:textId="77777777" w:rsidR="007C5E24" w:rsidRPr="007C5E24" w:rsidRDefault="007C5E24" w:rsidP="00122BF0">
            <w:pPr>
              <w:jc w:val="center"/>
              <w:rPr>
                <w:b/>
                <w:bCs/>
                <w:color w:val="000000" w:themeColor="text1"/>
                <w:sz w:val="20"/>
                <w:szCs w:val="20"/>
                <w:lang w:val="en-US" w:eastAsia="en-US"/>
              </w:rPr>
            </w:pPr>
            <w:r w:rsidRPr="007C5E24">
              <w:rPr>
                <w:b/>
                <w:bCs/>
                <w:color w:val="000000" w:themeColor="text1"/>
                <w:sz w:val="20"/>
                <w:szCs w:val="20"/>
                <w:lang w:val="en-US" w:eastAsia="en-US"/>
              </w:rPr>
              <w:t>Escala 1</w:t>
            </w:r>
          </w:p>
        </w:tc>
      </w:tr>
      <w:tr w:rsidR="008D39BA" w:rsidRPr="008D39BA" w14:paraId="6652D765" w14:textId="77777777" w:rsidTr="00C35ABE">
        <w:tc>
          <w:tcPr>
            <w:tcW w:w="5208" w:type="dxa"/>
            <w:vAlign w:val="center"/>
            <w:hideMark/>
          </w:tcPr>
          <w:p w14:paraId="5BF6BE8D" w14:textId="375C554E" w:rsidR="008D39BA" w:rsidRPr="000A263A" w:rsidRDefault="008D39BA" w:rsidP="00046A6B">
            <w:pPr>
              <w:pStyle w:val="TF-TEXTOQUADRO"/>
              <w:jc w:val="both"/>
              <w:rPr>
                <w:sz w:val="20"/>
              </w:rPr>
            </w:pPr>
            <w:r w:rsidRPr="008D39BA">
              <w:rPr>
                <w:sz w:val="20"/>
              </w:rPr>
              <w:t>Facilidade de uso e compreensão da aplicação</w:t>
            </w:r>
          </w:p>
        </w:tc>
        <w:tc>
          <w:tcPr>
            <w:tcW w:w="966" w:type="dxa"/>
            <w:vAlign w:val="center"/>
          </w:tcPr>
          <w:p w14:paraId="23F9210F" w14:textId="2329E0FF" w:rsidR="008D39BA" w:rsidRPr="000A263A" w:rsidRDefault="008D39BA" w:rsidP="008D39BA">
            <w:pPr>
              <w:pStyle w:val="TF-TEXTOQUADRO"/>
              <w:jc w:val="center"/>
              <w:rPr>
                <w:sz w:val="20"/>
              </w:rPr>
            </w:pPr>
            <w:r w:rsidRPr="008D39BA">
              <w:rPr>
                <w:sz w:val="20"/>
              </w:rPr>
              <w:t>77,6%</w:t>
            </w:r>
          </w:p>
        </w:tc>
        <w:tc>
          <w:tcPr>
            <w:tcW w:w="966" w:type="dxa"/>
            <w:vAlign w:val="center"/>
          </w:tcPr>
          <w:p w14:paraId="2775FD44" w14:textId="36D9CF2B" w:rsidR="008D39BA" w:rsidRPr="000A263A" w:rsidRDefault="008D39BA" w:rsidP="008D39BA">
            <w:pPr>
              <w:pStyle w:val="TF-TEXTOQUADRO"/>
              <w:jc w:val="center"/>
              <w:rPr>
                <w:sz w:val="20"/>
              </w:rPr>
            </w:pPr>
            <w:r w:rsidRPr="008D39BA">
              <w:rPr>
                <w:sz w:val="20"/>
              </w:rPr>
              <w:t>19,7%</w:t>
            </w:r>
          </w:p>
        </w:tc>
        <w:tc>
          <w:tcPr>
            <w:tcW w:w="966" w:type="dxa"/>
            <w:vAlign w:val="center"/>
            <w:hideMark/>
          </w:tcPr>
          <w:p w14:paraId="7481D1BF" w14:textId="19FD35E0" w:rsidR="008D39BA" w:rsidRPr="000A263A" w:rsidRDefault="008D39BA" w:rsidP="008D39BA">
            <w:pPr>
              <w:pStyle w:val="TF-TEXTOQUADRO"/>
              <w:jc w:val="center"/>
              <w:rPr>
                <w:sz w:val="20"/>
              </w:rPr>
            </w:pPr>
            <w:r w:rsidRPr="008D39BA">
              <w:rPr>
                <w:sz w:val="20"/>
              </w:rPr>
              <w:t>0,8%</w:t>
            </w:r>
          </w:p>
        </w:tc>
        <w:tc>
          <w:tcPr>
            <w:tcW w:w="966" w:type="dxa"/>
            <w:vAlign w:val="center"/>
            <w:hideMark/>
          </w:tcPr>
          <w:p w14:paraId="3358877F" w14:textId="3DC439B1" w:rsidR="008D39BA" w:rsidRPr="000A263A" w:rsidRDefault="008D39BA" w:rsidP="008D39BA">
            <w:pPr>
              <w:pStyle w:val="TF-TEXTOQUADRO"/>
              <w:jc w:val="center"/>
              <w:rPr>
                <w:sz w:val="20"/>
              </w:rPr>
            </w:pPr>
            <w:r w:rsidRPr="008D39BA">
              <w:rPr>
                <w:sz w:val="20"/>
              </w:rPr>
              <w:t>1,9%</w:t>
            </w:r>
          </w:p>
        </w:tc>
      </w:tr>
      <w:tr w:rsidR="008D39BA" w:rsidRPr="008D39BA" w14:paraId="6904000B" w14:textId="77777777" w:rsidTr="00C35ABE">
        <w:tc>
          <w:tcPr>
            <w:tcW w:w="5208" w:type="dxa"/>
            <w:vAlign w:val="center"/>
            <w:hideMark/>
          </w:tcPr>
          <w:p w14:paraId="131E29BE" w14:textId="3619087E" w:rsidR="008D39BA" w:rsidRPr="000A263A" w:rsidRDefault="008D39BA" w:rsidP="00046A6B">
            <w:pPr>
              <w:pStyle w:val="TF-TEXTOQUADRO"/>
              <w:jc w:val="both"/>
              <w:rPr>
                <w:sz w:val="20"/>
              </w:rPr>
            </w:pPr>
            <w:r w:rsidRPr="008D39BA">
              <w:rPr>
                <w:sz w:val="20"/>
              </w:rPr>
              <w:t>Componentes visuais da aplicação</w:t>
            </w:r>
          </w:p>
        </w:tc>
        <w:tc>
          <w:tcPr>
            <w:tcW w:w="966" w:type="dxa"/>
            <w:vAlign w:val="center"/>
          </w:tcPr>
          <w:p w14:paraId="07340EA8" w14:textId="1408BD3C" w:rsidR="008D39BA" w:rsidRPr="000A263A" w:rsidRDefault="008D39BA" w:rsidP="008D39BA">
            <w:pPr>
              <w:pStyle w:val="TF-TEXTOQUADRO"/>
              <w:jc w:val="center"/>
              <w:rPr>
                <w:sz w:val="20"/>
              </w:rPr>
            </w:pPr>
            <w:r w:rsidRPr="008D39BA">
              <w:rPr>
                <w:sz w:val="20"/>
              </w:rPr>
              <w:t>80,1%</w:t>
            </w:r>
          </w:p>
        </w:tc>
        <w:tc>
          <w:tcPr>
            <w:tcW w:w="966" w:type="dxa"/>
            <w:vAlign w:val="center"/>
          </w:tcPr>
          <w:p w14:paraId="7322F215" w14:textId="5A848E08" w:rsidR="008D39BA" w:rsidRPr="000A263A" w:rsidRDefault="008D39BA" w:rsidP="008D39BA">
            <w:pPr>
              <w:pStyle w:val="TF-TEXTOQUADRO"/>
              <w:jc w:val="center"/>
              <w:rPr>
                <w:sz w:val="20"/>
              </w:rPr>
            </w:pPr>
            <w:r w:rsidRPr="008D39BA">
              <w:rPr>
                <w:sz w:val="20"/>
              </w:rPr>
              <w:t>16,0%</w:t>
            </w:r>
          </w:p>
        </w:tc>
        <w:tc>
          <w:tcPr>
            <w:tcW w:w="966" w:type="dxa"/>
            <w:vAlign w:val="center"/>
            <w:hideMark/>
          </w:tcPr>
          <w:p w14:paraId="1EAE1288" w14:textId="6A285AB0" w:rsidR="008D39BA" w:rsidRPr="000A263A" w:rsidRDefault="008D39BA" w:rsidP="008D39BA">
            <w:pPr>
              <w:pStyle w:val="TF-TEXTOQUADRO"/>
              <w:jc w:val="center"/>
              <w:rPr>
                <w:sz w:val="20"/>
              </w:rPr>
            </w:pPr>
            <w:r w:rsidRPr="008D39BA">
              <w:rPr>
                <w:sz w:val="20"/>
              </w:rPr>
              <w:t>3,5%</w:t>
            </w:r>
          </w:p>
        </w:tc>
        <w:tc>
          <w:tcPr>
            <w:tcW w:w="966" w:type="dxa"/>
            <w:vAlign w:val="center"/>
            <w:hideMark/>
          </w:tcPr>
          <w:p w14:paraId="1709AB79" w14:textId="19ACCD2B" w:rsidR="008D39BA" w:rsidRPr="000A263A" w:rsidRDefault="008D39BA" w:rsidP="008D39BA">
            <w:pPr>
              <w:pStyle w:val="TF-TEXTOQUADRO"/>
              <w:jc w:val="center"/>
              <w:rPr>
                <w:sz w:val="20"/>
              </w:rPr>
            </w:pPr>
            <w:r w:rsidRPr="008D39BA">
              <w:rPr>
                <w:sz w:val="20"/>
              </w:rPr>
              <w:t>0,4%</w:t>
            </w:r>
          </w:p>
        </w:tc>
      </w:tr>
      <w:tr w:rsidR="008D39BA" w:rsidRPr="008D39BA" w14:paraId="1B0B6F07" w14:textId="77777777" w:rsidTr="00C35ABE">
        <w:tc>
          <w:tcPr>
            <w:tcW w:w="5208" w:type="dxa"/>
            <w:vAlign w:val="center"/>
            <w:hideMark/>
          </w:tcPr>
          <w:p w14:paraId="5982A3F3" w14:textId="7943A2D6" w:rsidR="008D39BA" w:rsidRPr="000A263A" w:rsidRDefault="008D39BA" w:rsidP="00046A6B">
            <w:pPr>
              <w:pStyle w:val="TF-TEXTOQUADRO"/>
              <w:jc w:val="both"/>
              <w:rPr>
                <w:sz w:val="20"/>
              </w:rPr>
            </w:pPr>
            <w:r w:rsidRPr="008D39BA">
              <w:rPr>
                <w:sz w:val="20"/>
              </w:rPr>
              <w:t>Prevenção de erros e performance</w:t>
            </w:r>
          </w:p>
        </w:tc>
        <w:tc>
          <w:tcPr>
            <w:tcW w:w="966" w:type="dxa"/>
            <w:vAlign w:val="center"/>
          </w:tcPr>
          <w:p w14:paraId="03D88815" w14:textId="2A9A1964" w:rsidR="008D39BA" w:rsidRPr="000A263A" w:rsidRDefault="008D39BA" w:rsidP="008D39BA">
            <w:pPr>
              <w:pStyle w:val="TF-TEXTOQUADRO"/>
              <w:jc w:val="center"/>
              <w:rPr>
                <w:sz w:val="20"/>
              </w:rPr>
            </w:pPr>
            <w:r w:rsidRPr="008D39BA">
              <w:rPr>
                <w:sz w:val="20"/>
              </w:rPr>
              <w:t>81,8%</w:t>
            </w:r>
          </w:p>
        </w:tc>
        <w:tc>
          <w:tcPr>
            <w:tcW w:w="966" w:type="dxa"/>
            <w:vAlign w:val="center"/>
          </w:tcPr>
          <w:p w14:paraId="24E94933" w14:textId="728C57A1" w:rsidR="008D39BA" w:rsidRPr="000A263A" w:rsidRDefault="008D39BA" w:rsidP="008D39BA">
            <w:pPr>
              <w:pStyle w:val="TF-TEXTOQUADRO"/>
              <w:jc w:val="center"/>
              <w:rPr>
                <w:sz w:val="20"/>
              </w:rPr>
            </w:pPr>
            <w:r w:rsidRPr="008D39BA">
              <w:rPr>
                <w:sz w:val="20"/>
              </w:rPr>
              <w:t>15,2%</w:t>
            </w:r>
          </w:p>
        </w:tc>
        <w:tc>
          <w:tcPr>
            <w:tcW w:w="966" w:type="dxa"/>
            <w:vAlign w:val="center"/>
            <w:hideMark/>
          </w:tcPr>
          <w:p w14:paraId="24A9EC84" w14:textId="6E2B99ED" w:rsidR="008D39BA" w:rsidRPr="000A263A" w:rsidRDefault="008D39BA" w:rsidP="008D39BA">
            <w:pPr>
              <w:pStyle w:val="TF-TEXTOQUADRO"/>
              <w:jc w:val="center"/>
              <w:rPr>
                <w:sz w:val="20"/>
              </w:rPr>
            </w:pPr>
            <w:r w:rsidRPr="008D39BA">
              <w:rPr>
                <w:sz w:val="20"/>
              </w:rPr>
              <w:t>3,0%</w:t>
            </w:r>
          </w:p>
        </w:tc>
        <w:tc>
          <w:tcPr>
            <w:tcW w:w="966" w:type="dxa"/>
            <w:vAlign w:val="center"/>
            <w:hideMark/>
          </w:tcPr>
          <w:p w14:paraId="25E34644" w14:textId="05A8DA59" w:rsidR="008D39BA" w:rsidRPr="000A263A" w:rsidRDefault="008D39BA" w:rsidP="008D39BA">
            <w:pPr>
              <w:pStyle w:val="TF-TEXTOQUADRO"/>
              <w:jc w:val="center"/>
              <w:rPr>
                <w:sz w:val="20"/>
              </w:rPr>
            </w:pPr>
            <w:r w:rsidRPr="008D39BA">
              <w:rPr>
                <w:sz w:val="20"/>
              </w:rPr>
              <w:t>0,0%</w:t>
            </w:r>
          </w:p>
        </w:tc>
      </w:tr>
      <w:tr w:rsidR="008D39BA" w:rsidRPr="008D39BA" w14:paraId="2468DDE7" w14:textId="77777777" w:rsidTr="00C35ABE">
        <w:trPr>
          <w:trHeight w:val="299"/>
        </w:trPr>
        <w:tc>
          <w:tcPr>
            <w:tcW w:w="5208" w:type="dxa"/>
            <w:vAlign w:val="center"/>
          </w:tcPr>
          <w:p w14:paraId="730A7F25" w14:textId="11BE62E6" w:rsidR="008D39BA" w:rsidRPr="000A263A" w:rsidRDefault="008D39BA" w:rsidP="00046A6B">
            <w:pPr>
              <w:pStyle w:val="TF-TEXTOQUADRO"/>
              <w:jc w:val="both"/>
              <w:rPr>
                <w:sz w:val="20"/>
              </w:rPr>
            </w:pPr>
            <w:r w:rsidRPr="008D39BA">
              <w:rPr>
                <w:sz w:val="20"/>
              </w:rPr>
              <w:t>Impacto das iniciativas de gamificação</w:t>
            </w:r>
          </w:p>
        </w:tc>
        <w:tc>
          <w:tcPr>
            <w:tcW w:w="966" w:type="dxa"/>
            <w:vAlign w:val="center"/>
          </w:tcPr>
          <w:p w14:paraId="74BC93D1" w14:textId="1961534F" w:rsidR="008D39BA" w:rsidRPr="000A263A" w:rsidRDefault="008D39BA" w:rsidP="008D39BA">
            <w:pPr>
              <w:pStyle w:val="TF-TEXTOQUADRO"/>
              <w:jc w:val="center"/>
              <w:rPr>
                <w:sz w:val="20"/>
              </w:rPr>
            </w:pPr>
            <w:r w:rsidRPr="008D39BA">
              <w:rPr>
                <w:sz w:val="20"/>
              </w:rPr>
              <w:t>76,5%</w:t>
            </w:r>
          </w:p>
        </w:tc>
        <w:tc>
          <w:tcPr>
            <w:tcW w:w="966" w:type="dxa"/>
            <w:vAlign w:val="center"/>
          </w:tcPr>
          <w:p w14:paraId="017FAFFE" w14:textId="4F2A5A7D" w:rsidR="008D39BA" w:rsidRPr="000A263A" w:rsidRDefault="008D39BA" w:rsidP="008D39BA">
            <w:pPr>
              <w:pStyle w:val="TF-TEXTOQUADRO"/>
              <w:jc w:val="center"/>
              <w:rPr>
                <w:sz w:val="20"/>
              </w:rPr>
            </w:pPr>
            <w:r w:rsidRPr="008D39BA">
              <w:rPr>
                <w:sz w:val="20"/>
              </w:rPr>
              <w:t>19,7%</w:t>
            </w:r>
          </w:p>
        </w:tc>
        <w:tc>
          <w:tcPr>
            <w:tcW w:w="966" w:type="dxa"/>
            <w:vAlign w:val="center"/>
          </w:tcPr>
          <w:p w14:paraId="1A8F4884" w14:textId="3A237F9E" w:rsidR="008D39BA" w:rsidRPr="000A263A" w:rsidRDefault="008D39BA" w:rsidP="008D39BA">
            <w:pPr>
              <w:pStyle w:val="TF-TEXTOQUADRO"/>
              <w:jc w:val="center"/>
              <w:rPr>
                <w:sz w:val="20"/>
              </w:rPr>
            </w:pPr>
            <w:r w:rsidRPr="008D39BA">
              <w:rPr>
                <w:sz w:val="20"/>
              </w:rPr>
              <w:t>2,3%</w:t>
            </w:r>
          </w:p>
        </w:tc>
        <w:tc>
          <w:tcPr>
            <w:tcW w:w="966" w:type="dxa"/>
            <w:vAlign w:val="center"/>
          </w:tcPr>
          <w:p w14:paraId="05DDAE00" w14:textId="7FBBCFAE" w:rsidR="008D39BA" w:rsidRPr="000A263A" w:rsidRDefault="008D39BA" w:rsidP="008D39BA">
            <w:pPr>
              <w:pStyle w:val="TF-TEXTOQUADRO"/>
              <w:jc w:val="center"/>
              <w:rPr>
                <w:sz w:val="20"/>
              </w:rPr>
            </w:pPr>
            <w:r w:rsidRPr="008D39BA">
              <w:rPr>
                <w:sz w:val="20"/>
              </w:rPr>
              <w:t>1,5%</w:t>
            </w:r>
          </w:p>
        </w:tc>
      </w:tr>
      <w:tr w:rsidR="008D39BA" w:rsidRPr="008D39BA" w14:paraId="07C94137" w14:textId="77777777" w:rsidTr="00C35ABE">
        <w:trPr>
          <w:trHeight w:val="299"/>
        </w:trPr>
        <w:tc>
          <w:tcPr>
            <w:tcW w:w="5208" w:type="dxa"/>
            <w:vAlign w:val="center"/>
          </w:tcPr>
          <w:p w14:paraId="1973E747" w14:textId="29B0D383" w:rsidR="008D39BA" w:rsidRPr="000A263A" w:rsidRDefault="008D39BA" w:rsidP="00046A6B">
            <w:pPr>
              <w:pStyle w:val="TF-TEXTOQUADRO"/>
              <w:jc w:val="both"/>
              <w:rPr>
                <w:sz w:val="20"/>
              </w:rPr>
            </w:pPr>
            <w:r w:rsidRPr="008D39BA">
              <w:rPr>
                <w:sz w:val="20"/>
              </w:rPr>
              <w:t>Impacto da participação cidadã no registro de desastres</w:t>
            </w:r>
          </w:p>
        </w:tc>
        <w:tc>
          <w:tcPr>
            <w:tcW w:w="966" w:type="dxa"/>
            <w:vAlign w:val="center"/>
          </w:tcPr>
          <w:p w14:paraId="0E7C52C2" w14:textId="7C588CAC" w:rsidR="008D39BA" w:rsidRPr="000A263A" w:rsidRDefault="008D39BA" w:rsidP="008D39BA">
            <w:pPr>
              <w:pStyle w:val="TF-TEXTOQUADRO"/>
              <w:jc w:val="center"/>
              <w:rPr>
                <w:sz w:val="20"/>
              </w:rPr>
            </w:pPr>
            <w:r w:rsidRPr="008D39BA">
              <w:rPr>
                <w:sz w:val="20"/>
              </w:rPr>
              <w:t>81,8%</w:t>
            </w:r>
          </w:p>
        </w:tc>
        <w:tc>
          <w:tcPr>
            <w:tcW w:w="966" w:type="dxa"/>
            <w:vAlign w:val="center"/>
          </w:tcPr>
          <w:p w14:paraId="527F8649" w14:textId="2F8B7FCA" w:rsidR="008D39BA" w:rsidRPr="000A263A" w:rsidRDefault="008D39BA" w:rsidP="008D39BA">
            <w:pPr>
              <w:pStyle w:val="TF-TEXTOQUADRO"/>
              <w:jc w:val="center"/>
              <w:rPr>
                <w:sz w:val="20"/>
              </w:rPr>
            </w:pPr>
            <w:r w:rsidRPr="008D39BA">
              <w:rPr>
                <w:sz w:val="20"/>
              </w:rPr>
              <w:t>16,7%</w:t>
            </w:r>
          </w:p>
        </w:tc>
        <w:tc>
          <w:tcPr>
            <w:tcW w:w="966" w:type="dxa"/>
            <w:vAlign w:val="center"/>
          </w:tcPr>
          <w:p w14:paraId="014F8600" w14:textId="6E8D0573" w:rsidR="008D39BA" w:rsidRPr="000A263A" w:rsidRDefault="008D39BA" w:rsidP="008D39BA">
            <w:pPr>
              <w:pStyle w:val="TF-TEXTOQUADRO"/>
              <w:jc w:val="center"/>
              <w:rPr>
                <w:sz w:val="20"/>
              </w:rPr>
            </w:pPr>
            <w:r w:rsidRPr="008D39BA">
              <w:rPr>
                <w:sz w:val="20"/>
              </w:rPr>
              <w:t>1,5%</w:t>
            </w:r>
          </w:p>
        </w:tc>
        <w:tc>
          <w:tcPr>
            <w:tcW w:w="966" w:type="dxa"/>
            <w:vAlign w:val="center"/>
          </w:tcPr>
          <w:p w14:paraId="62D45B8E" w14:textId="16DE04FC" w:rsidR="008D39BA" w:rsidRPr="000A263A" w:rsidRDefault="008D39BA" w:rsidP="008D39BA">
            <w:pPr>
              <w:pStyle w:val="TF-TEXTOQUADRO"/>
              <w:jc w:val="center"/>
              <w:rPr>
                <w:sz w:val="20"/>
              </w:rPr>
            </w:pPr>
            <w:r w:rsidRPr="008D39BA">
              <w:rPr>
                <w:sz w:val="20"/>
              </w:rPr>
              <w:t>0,0%</w:t>
            </w:r>
          </w:p>
        </w:tc>
      </w:tr>
      <w:tr w:rsidR="008D39BA" w:rsidRPr="008D39BA" w14:paraId="6DD649CA" w14:textId="77777777" w:rsidTr="00C35ABE">
        <w:trPr>
          <w:trHeight w:val="299"/>
        </w:trPr>
        <w:tc>
          <w:tcPr>
            <w:tcW w:w="5208" w:type="dxa"/>
            <w:vAlign w:val="center"/>
          </w:tcPr>
          <w:p w14:paraId="132E5430" w14:textId="54A267B8" w:rsidR="008D39BA" w:rsidRPr="000A263A" w:rsidRDefault="008D39BA" w:rsidP="00046A6B">
            <w:pPr>
              <w:pStyle w:val="TF-TEXTOQUADRO"/>
              <w:jc w:val="both"/>
              <w:rPr>
                <w:sz w:val="20"/>
              </w:rPr>
            </w:pPr>
            <w:r w:rsidRPr="008D39BA">
              <w:rPr>
                <w:sz w:val="20"/>
              </w:rPr>
              <w:t>Impacto da IA na aplicação</w:t>
            </w:r>
          </w:p>
        </w:tc>
        <w:tc>
          <w:tcPr>
            <w:tcW w:w="966" w:type="dxa"/>
            <w:vAlign w:val="center"/>
          </w:tcPr>
          <w:p w14:paraId="73607E44" w14:textId="2DD62A71" w:rsidR="008D39BA" w:rsidRPr="000A263A" w:rsidRDefault="008D39BA" w:rsidP="008D39BA">
            <w:pPr>
              <w:pStyle w:val="TF-TEXTOQUADRO"/>
              <w:jc w:val="center"/>
              <w:rPr>
                <w:sz w:val="20"/>
              </w:rPr>
            </w:pPr>
            <w:r w:rsidRPr="008D39BA">
              <w:rPr>
                <w:sz w:val="20"/>
              </w:rPr>
              <w:t>72,1%</w:t>
            </w:r>
          </w:p>
        </w:tc>
        <w:tc>
          <w:tcPr>
            <w:tcW w:w="966" w:type="dxa"/>
            <w:vAlign w:val="center"/>
          </w:tcPr>
          <w:p w14:paraId="57D8E5D2" w14:textId="503E657C" w:rsidR="008D39BA" w:rsidRPr="000A263A" w:rsidRDefault="008D39BA" w:rsidP="008D39BA">
            <w:pPr>
              <w:pStyle w:val="TF-TEXTOQUADRO"/>
              <w:jc w:val="center"/>
              <w:rPr>
                <w:sz w:val="20"/>
              </w:rPr>
            </w:pPr>
            <w:r w:rsidRPr="008D39BA">
              <w:rPr>
                <w:sz w:val="20"/>
              </w:rPr>
              <w:t>24,9%</w:t>
            </w:r>
          </w:p>
        </w:tc>
        <w:tc>
          <w:tcPr>
            <w:tcW w:w="966" w:type="dxa"/>
            <w:vAlign w:val="center"/>
          </w:tcPr>
          <w:p w14:paraId="36F59184" w14:textId="0B45A71B" w:rsidR="008D39BA" w:rsidRPr="000A263A" w:rsidRDefault="008D39BA" w:rsidP="008D39BA">
            <w:pPr>
              <w:pStyle w:val="TF-TEXTOQUADRO"/>
              <w:jc w:val="center"/>
              <w:rPr>
                <w:sz w:val="20"/>
              </w:rPr>
            </w:pPr>
            <w:r w:rsidRPr="008D39BA">
              <w:rPr>
                <w:sz w:val="20"/>
              </w:rPr>
              <w:t>2,4%</w:t>
            </w:r>
          </w:p>
        </w:tc>
        <w:tc>
          <w:tcPr>
            <w:tcW w:w="966" w:type="dxa"/>
            <w:vAlign w:val="center"/>
          </w:tcPr>
          <w:p w14:paraId="05DC41D5" w14:textId="4EE65D22" w:rsidR="008D39BA" w:rsidRPr="000A263A" w:rsidRDefault="008D39BA" w:rsidP="008D39BA">
            <w:pPr>
              <w:pStyle w:val="TF-TEXTOQUADRO"/>
              <w:jc w:val="center"/>
              <w:rPr>
                <w:sz w:val="20"/>
              </w:rPr>
            </w:pPr>
            <w:r w:rsidRPr="008D39BA">
              <w:rPr>
                <w:sz w:val="20"/>
              </w:rPr>
              <w:t>0,6%</w:t>
            </w:r>
          </w:p>
        </w:tc>
      </w:tr>
      <w:tr w:rsidR="008D39BA" w:rsidRPr="008D39BA" w14:paraId="2A2780A0" w14:textId="77777777" w:rsidTr="00C35ABE">
        <w:trPr>
          <w:trHeight w:val="299"/>
        </w:trPr>
        <w:tc>
          <w:tcPr>
            <w:tcW w:w="5208" w:type="dxa"/>
            <w:vAlign w:val="center"/>
          </w:tcPr>
          <w:p w14:paraId="4D29C4AC" w14:textId="768FD02B" w:rsidR="008D39BA" w:rsidRPr="000A263A" w:rsidRDefault="008D39BA" w:rsidP="00046A6B">
            <w:pPr>
              <w:pStyle w:val="TF-TEXTOQUADRO"/>
              <w:jc w:val="both"/>
              <w:rPr>
                <w:sz w:val="20"/>
              </w:rPr>
            </w:pPr>
            <w:r w:rsidRPr="008D39BA">
              <w:rPr>
                <w:sz w:val="20"/>
              </w:rPr>
              <w:t>Impacto de disponibilizar uma visualização sistemática das ocorrências reportadas</w:t>
            </w:r>
          </w:p>
        </w:tc>
        <w:tc>
          <w:tcPr>
            <w:tcW w:w="966" w:type="dxa"/>
            <w:vAlign w:val="center"/>
          </w:tcPr>
          <w:p w14:paraId="566AC75C" w14:textId="0631F444" w:rsidR="008D39BA" w:rsidRPr="000A263A" w:rsidRDefault="008D39BA" w:rsidP="008D39BA">
            <w:pPr>
              <w:pStyle w:val="TF-TEXTOQUADRO"/>
              <w:jc w:val="center"/>
              <w:rPr>
                <w:sz w:val="20"/>
              </w:rPr>
            </w:pPr>
            <w:r w:rsidRPr="008D39BA">
              <w:rPr>
                <w:sz w:val="20"/>
              </w:rPr>
              <w:t>77,2%</w:t>
            </w:r>
          </w:p>
        </w:tc>
        <w:tc>
          <w:tcPr>
            <w:tcW w:w="966" w:type="dxa"/>
            <w:vAlign w:val="center"/>
          </w:tcPr>
          <w:p w14:paraId="596EFC32" w14:textId="457484E2" w:rsidR="008D39BA" w:rsidRPr="000A263A" w:rsidRDefault="008D39BA" w:rsidP="008D39BA">
            <w:pPr>
              <w:pStyle w:val="TF-TEXTOQUADRO"/>
              <w:jc w:val="center"/>
              <w:rPr>
                <w:sz w:val="20"/>
              </w:rPr>
            </w:pPr>
            <w:r w:rsidRPr="008D39BA">
              <w:rPr>
                <w:sz w:val="20"/>
              </w:rPr>
              <w:t>21,4%</w:t>
            </w:r>
          </w:p>
        </w:tc>
        <w:tc>
          <w:tcPr>
            <w:tcW w:w="966" w:type="dxa"/>
            <w:vAlign w:val="center"/>
          </w:tcPr>
          <w:p w14:paraId="11CDF9F6" w14:textId="221AA413" w:rsidR="008D39BA" w:rsidRPr="000A263A" w:rsidRDefault="008D39BA" w:rsidP="008D39BA">
            <w:pPr>
              <w:pStyle w:val="TF-TEXTOQUADRO"/>
              <w:jc w:val="center"/>
              <w:rPr>
                <w:sz w:val="20"/>
              </w:rPr>
            </w:pPr>
            <w:r w:rsidRPr="008D39BA">
              <w:rPr>
                <w:sz w:val="20"/>
              </w:rPr>
              <w:t>0,5%</w:t>
            </w:r>
          </w:p>
        </w:tc>
        <w:tc>
          <w:tcPr>
            <w:tcW w:w="966" w:type="dxa"/>
            <w:vAlign w:val="center"/>
          </w:tcPr>
          <w:p w14:paraId="25FB0625" w14:textId="73153BCD" w:rsidR="008D39BA" w:rsidRPr="000A263A" w:rsidRDefault="008D39BA" w:rsidP="008D39BA">
            <w:pPr>
              <w:pStyle w:val="TF-TEXTOQUADRO"/>
              <w:jc w:val="center"/>
              <w:rPr>
                <w:sz w:val="20"/>
              </w:rPr>
            </w:pPr>
            <w:r w:rsidRPr="008D39BA">
              <w:rPr>
                <w:sz w:val="20"/>
              </w:rPr>
              <w:t>1,0%</w:t>
            </w:r>
          </w:p>
        </w:tc>
      </w:tr>
    </w:tbl>
    <w:p w14:paraId="739A8C4E" w14:textId="38F244E4" w:rsidR="00083958" w:rsidRPr="00F50A32" w:rsidRDefault="007C5E24" w:rsidP="00F50A32">
      <w:pPr>
        <w:keepNext w:val="0"/>
        <w:keepLines w:val="0"/>
        <w:jc w:val="center"/>
        <w:rPr>
          <w:color w:val="000000" w:themeColor="text1"/>
          <w:sz w:val="20"/>
          <w:szCs w:val="20"/>
        </w:rPr>
      </w:pPr>
      <w:r w:rsidRPr="007C5E24">
        <w:rPr>
          <w:color w:val="000000" w:themeColor="text1"/>
          <w:sz w:val="20"/>
          <w:szCs w:val="20"/>
        </w:rPr>
        <w:t>Fonte: elaborada pelas autoras (2025).</w:t>
      </w:r>
    </w:p>
    <w:p w14:paraId="33F9B8C5" w14:textId="2AE4DA7E" w:rsidR="00100F0F" w:rsidRDefault="002F02B9" w:rsidP="00C10D00">
      <w:pPr>
        <w:pStyle w:val="TF-TEXTO"/>
      </w:pPr>
      <w:r w:rsidRPr="002F02B9">
        <w:lastRenderedPageBreak/>
        <w:t xml:space="preserve">Com base nas avaliações realizadas, validaram-se as funcionalidades desenvolvidas, as quais atendem tanto aos objetivos específicos quanto ao objetivo geral do trabalho, que consiste na criação de uma aplicação voltada ao registro, monitoramento e visualização de desastres, integrando recursos de IA, gamificação e mecanismos de interação acessíveis. As questões fundamentadas nas </w:t>
      </w:r>
      <w:r>
        <w:t>HN</w:t>
      </w:r>
      <w:r w:rsidRPr="002F02B9">
        <w:t xml:space="preserve"> visaram à identificação de eventuais problemas de usabilidade, bem como à determinação de seu grau de severidade.</w:t>
      </w:r>
      <w:r>
        <w:t xml:space="preserve"> </w:t>
      </w:r>
      <w:r w:rsidRPr="002F02B9">
        <w:t xml:space="preserve">Detectaram-se tais inconsistências mediante as respostas situadas nos níveis um e dois da </w:t>
      </w:r>
      <w:r w:rsidR="00A31376">
        <w:t>Escala</w:t>
      </w:r>
      <w:r w:rsidRPr="002F02B9">
        <w:t xml:space="preserve"> de concordância, somadas aos comentários negativos fornecidos pelos participantes. A gravidade das ocorrências foi categorizada em quatro níveis: baixa (1), média (2), alta (3) e altíssima (4).</w:t>
      </w:r>
      <w:r w:rsidR="00100F0F" w:rsidRPr="00100F0F">
        <w:t xml:space="preserve"> A </w:t>
      </w:r>
      <w:r w:rsidR="001E0DF5">
        <w:fldChar w:fldCharType="begin"/>
      </w:r>
      <w:r w:rsidR="001E0DF5">
        <w:instrText xml:space="preserve"> REF _Ref214642323 \h </w:instrText>
      </w:r>
      <w:r w:rsidR="001E0DF5">
        <w:fldChar w:fldCharType="separate"/>
      </w:r>
      <w:r w:rsidR="001C1872">
        <w:t xml:space="preserve">Tabela </w:t>
      </w:r>
      <w:r w:rsidR="001C1872">
        <w:rPr>
          <w:noProof/>
        </w:rPr>
        <w:t>12</w:t>
      </w:r>
      <w:r w:rsidR="001E0DF5">
        <w:fldChar w:fldCharType="end"/>
      </w:r>
      <w:r w:rsidR="00CB6B95">
        <w:t xml:space="preserve"> </w:t>
      </w:r>
      <w:r w:rsidR="00100F0F" w:rsidRPr="00100F0F">
        <w:t xml:space="preserve">apresenta a </w:t>
      </w:r>
      <w:r w:rsidRPr="002F02B9">
        <w:t>correlação entre as heurísticas e os problemas identificados, totalizando 18 apontamentos, todos classificados como de baixa gravidade</w:t>
      </w:r>
      <w:r w:rsidR="00100F0F" w:rsidRPr="00100F0F">
        <w:t>.</w:t>
      </w:r>
    </w:p>
    <w:p w14:paraId="32D8AEEB" w14:textId="3557D70E" w:rsidR="004446D3" w:rsidRDefault="004446D3" w:rsidP="004446D3">
      <w:pPr>
        <w:pStyle w:val="TF-LEGENDA"/>
      </w:pPr>
      <w:bookmarkStart w:id="376" w:name="_Ref214642323"/>
      <w:bookmarkStart w:id="377" w:name="_Toc168072375"/>
      <w:bookmarkStart w:id="378" w:name="_Toc171669019"/>
      <w:bookmarkStart w:id="379" w:name="_Toc215432555"/>
      <w:r>
        <w:t xml:space="preserve">Tabela </w:t>
      </w:r>
      <w:fldSimple w:instr=" SEQ Tabela \* ARABIC ">
        <w:r w:rsidR="001C1872">
          <w:rPr>
            <w:noProof/>
          </w:rPr>
          <w:t>12</w:t>
        </w:r>
      </w:fldSimple>
      <w:bookmarkEnd w:id="376"/>
      <w:r>
        <w:t xml:space="preserve">  </w:t>
      </w:r>
      <w:r w:rsidRPr="0070122A">
        <w:t>– Relação das Heurísticas com problemas encontrados</w:t>
      </w:r>
      <w:bookmarkEnd w:id="377"/>
      <w:bookmarkEnd w:id="378"/>
      <w:bookmarkEnd w:id="379"/>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004"/>
        <w:gridCol w:w="2246"/>
        <w:gridCol w:w="2358"/>
      </w:tblGrid>
      <w:tr w:rsidR="004446D3" w:rsidRPr="00BE5CFF" w14:paraId="7F8FB687" w14:textId="77777777" w:rsidTr="005A2AA7">
        <w:trPr>
          <w:trHeight w:val="136"/>
          <w:jc w:val="center"/>
        </w:trPr>
        <w:tc>
          <w:tcPr>
            <w:tcW w:w="2004" w:type="dxa"/>
            <w:shd w:val="clear" w:color="auto" w:fill="BFBFBF"/>
            <w:vAlign w:val="center"/>
          </w:tcPr>
          <w:p w14:paraId="3DBB43D7" w14:textId="77777777" w:rsidR="004446D3" w:rsidRPr="00BE5CFF" w:rsidRDefault="004446D3" w:rsidP="005A2AA7">
            <w:pPr>
              <w:pStyle w:val="TF-TEXTOQUADRO"/>
              <w:jc w:val="center"/>
              <w:rPr>
                <w:b/>
                <w:bCs/>
                <w:sz w:val="20"/>
              </w:rPr>
            </w:pPr>
            <w:r w:rsidRPr="00BE5CFF">
              <w:rPr>
                <w:b/>
                <w:bCs/>
                <w:sz w:val="20"/>
              </w:rPr>
              <w:t>Heurística</w:t>
            </w:r>
          </w:p>
        </w:tc>
        <w:tc>
          <w:tcPr>
            <w:tcW w:w="2246" w:type="dxa"/>
            <w:shd w:val="clear" w:color="auto" w:fill="BFBFBF"/>
            <w:vAlign w:val="center"/>
          </w:tcPr>
          <w:p w14:paraId="54265A1C" w14:textId="77777777" w:rsidR="004446D3" w:rsidRPr="00BE5CFF" w:rsidRDefault="004446D3" w:rsidP="005A2AA7">
            <w:pPr>
              <w:pStyle w:val="TF-TEXTOQUADRO"/>
              <w:jc w:val="center"/>
              <w:rPr>
                <w:b/>
                <w:bCs/>
                <w:sz w:val="20"/>
              </w:rPr>
            </w:pPr>
            <w:r w:rsidRPr="00BE5CFF">
              <w:rPr>
                <w:b/>
                <w:bCs/>
                <w:sz w:val="20"/>
              </w:rPr>
              <w:t>Problema</w:t>
            </w:r>
          </w:p>
        </w:tc>
        <w:tc>
          <w:tcPr>
            <w:tcW w:w="2358" w:type="dxa"/>
            <w:shd w:val="clear" w:color="auto" w:fill="BFBFBF"/>
            <w:vAlign w:val="center"/>
          </w:tcPr>
          <w:p w14:paraId="5E5BB731" w14:textId="77777777" w:rsidR="004446D3" w:rsidRPr="00BE5CFF" w:rsidRDefault="004446D3" w:rsidP="005A2AA7">
            <w:pPr>
              <w:pStyle w:val="TF-TEXTOQUADRO"/>
              <w:jc w:val="center"/>
              <w:rPr>
                <w:b/>
                <w:bCs/>
                <w:sz w:val="20"/>
              </w:rPr>
            </w:pPr>
            <w:r w:rsidRPr="00BE5CFF">
              <w:rPr>
                <w:b/>
                <w:bCs/>
                <w:sz w:val="20"/>
              </w:rPr>
              <w:t>Gravidade</w:t>
            </w:r>
          </w:p>
        </w:tc>
      </w:tr>
      <w:tr w:rsidR="00E02110" w:rsidRPr="00BE5CFF" w14:paraId="556663ED" w14:textId="77777777" w:rsidTr="00325E5B">
        <w:trPr>
          <w:jc w:val="center"/>
        </w:trPr>
        <w:tc>
          <w:tcPr>
            <w:tcW w:w="2004" w:type="dxa"/>
            <w:vAlign w:val="center"/>
          </w:tcPr>
          <w:p w14:paraId="4EF818A1" w14:textId="42DFB64D" w:rsidR="00E02110" w:rsidRPr="00E02110" w:rsidRDefault="00E02110" w:rsidP="00E02110">
            <w:pPr>
              <w:pStyle w:val="TF-TEXTOQUADRO"/>
              <w:jc w:val="center"/>
              <w:rPr>
                <w:sz w:val="20"/>
              </w:rPr>
            </w:pPr>
            <w:r w:rsidRPr="00E02110">
              <w:rPr>
                <w:sz w:val="20"/>
              </w:rPr>
              <w:t>H1</w:t>
            </w:r>
          </w:p>
        </w:tc>
        <w:tc>
          <w:tcPr>
            <w:tcW w:w="2246" w:type="dxa"/>
            <w:vAlign w:val="center"/>
          </w:tcPr>
          <w:p w14:paraId="1ED5BB2C" w14:textId="4324A882" w:rsidR="00E02110" w:rsidRPr="00BE5CFF" w:rsidRDefault="0080549E" w:rsidP="00E02110">
            <w:pPr>
              <w:pStyle w:val="TF-TEXTOQUADRO"/>
              <w:jc w:val="center"/>
              <w:rPr>
                <w:sz w:val="20"/>
              </w:rPr>
            </w:pPr>
            <w:r>
              <w:rPr>
                <w:sz w:val="20"/>
              </w:rPr>
              <w:t>3</w:t>
            </w:r>
          </w:p>
        </w:tc>
        <w:tc>
          <w:tcPr>
            <w:tcW w:w="2358" w:type="dxa"/>
            <w:vAlign w:val="center"/>
          </w:tcPr>
          <w:p w14:paraId="087A42EE" w14:textId="1011687E" w:rsidR="00E02110" w:rsidRPr="00E02110" w:rsidRDefault="00E02110" w:rsidP="00E02110">
            <w:pPr>
              <w:pStyle w:val="TF-TEXTOQUADRO"/>
              <w:jc w:val="center"/>
              <w:rPr>
                <w:sz w:val="20"/>
              </w:rPr>
            </w:pPr>
            <w:r w:rsidRPr="00E02110">
              <w:rPr>
                <w:sz w:val="20"/>
              </w:rPr>
              <w:t>1</w:t>
            </w:r>
          </w:p>
        </w:tc>
      </w:tr>
      <w:tr w:rsidR="00E02110" w:rsidRPr="00BE5CFF" w14:paraId="20CA44AD" w14:textId="77777777" w:rsidTr="00325E5B">
        <w:trPr>
          <w:jc w:val="center"/>
        </w:trPr>
        <w:tc>
          <w:tcPr>
            <w:tcW w:w="2004" w:type="dxa"/>
            <w:vAlign w:val="center"/>
          </w:tcPr>
          <w:p w14:paraId="54144F2B" w14:textId="563FDDC0" w:rsidR="00E02110" w:rsidRPr="00E02110" w:rsidRDefault="00E02110" w:rsidP="00E02110">
            <w:pPr>
              <w:pStyle w:val="TF-TEXTOQUADRO"/>
              <w:jc w:val="center"/>
              <w:rPr>
                <w:sz w:val="20"/>
              </w:rPr>
            </w:pPr>
            <w:r w:rsidRPr="00E02110">
              <w:rPr>
                <w:sz w:val="20"/>
              </w:rPr>
              <w:t>H2</w:t>
            </w:r>
          </w:p>
        </w:tc>
        <w:tc>
          <w:tcPr>
            <w:tcW w:w="2246" w:type="dxa"/>
            <w:vAlign w:val="center"/>
          </w:tcPr>
          <w:p w14:paraId="2A2DF6D2" w14:textId="6F03FD46" w:rsidR="00E02110" w:rsidRPr="00BE5CFF" w:rsidRDefault="00A90249" w:rsidP="00E02110">
            <w:pPr>
              <w:pStyle w:val="TF-TEXTOQUADRO"/>
              <w:jc w:val="center"/>
              <w:rPr>
                <w:sz w:val="20"/>
              </w:rPr>
            </w:pPr>
            <w:r>
              <w:rPr>
                <w:sz w:val="20"/>
              </w:rPr>
              <w:t>3</w:t>
            </w:r>
          </w:p>
        </w:tc>
        <w:tc>
          <w:tcPr>
            <w:tcW w:w="2358" w:type="dxa"/>
            <w:vAlign w:val="center"/>
          </w:tcPr>
          <w:p w14:paraId="406293BB" w14:textId="0E9AB726" w:rsidR="00E02110" w:rsidRPr="00E02110" w:rsidRDefault="00E02110" w:rsidP="00E02110">
            <w:pPr>
              <w:pStyle w:val="TF-TEXTOQUADRO"/>
              <w:jc w:val="center"/>
              <w:rPr>
                <w:sz w:val="20"/>
              </w:rPr>
            </w:pPr>
            <w:r w:rsidRPr="00E02110">
              <w:rPr>
                <w:sz w:val="20"/>
              </w:rPr>
              <w:t>1</w:t>
            </w:r>
          </w:p>
        </w:tc>
      </w:tr>
      <w:tr w:rsidR="00E02110" w:rsidRPr="00BE5CFF" w14:paraId="5A1A3203" w14:textId="77777777" w:rsidTr="00325E5B">
        <w:trPr>
          <w:jc w:val="center"/>
        </w:trPr>
        <w:tc>
          <w:tcPr>
            <w:tcW w:w="2004" w:type="dxa"/>
            <w:vAlign w:val="center"/>
          </w:tcPr>
          <w:p w14:paraId="0AB96F3A" w14:textId="46168F07" w:rsidR="00E02110" w:rsidRPr="00E02110" w:rsidRDefault="00E02110" w:rsidP="00E02110">
            <w:pPr>
              <w:pStyle w:val="TF-TEXTOQUADRO"/>
              <w:jc w:val="center"/>
              <w:rPr>
                <w:sz w:val="20"/>
              </w:rPr>
            </w:pPr>
            <w:r w:rsidRPr="00E02110">
              <w:rPr>
                <w:sz w:val="20"/>
              </w:rPr>
              <w:t>H3</w:t>
            </w:r>
          </w:p>
        </w:tc>
        <w:tc>
          <w:tcPr>
            <w:tcW w:w="2246" w:type="dxa"/>
            <w:vAlign w:val="center"/>
          </w:tcPr>
          <w:p w14:paraId="06ECB766" w14:textId="610545B8" w:rsidR="00E02110" w:rsidRPr="00BE5CFF" w:rsidRDefault="00E02110" w:rsidP="00E02110">
            <w:pPr>
              <w:pStyle w:val="TF-TEXTOQUADRO"/>
              <w:jc w:val="center"/>
              <w:rPr>
                <w:sz w:val="20"/>
              </w:rPr>
            </w:pPr>
            <w:r w:rsidRPr="00E02110">
              <w:rPr>
                <w:sz w:val="20"/>
              </w:rPr>
              <w:t>3</w:t>
            </w:r>
          </w:p>
        </w:tc>
        <w:tc>
          <w:tcPr>
            <w:tcW w:w="2358" w:type="dxa"/>
            <w:vAlign w:val="center"/>
          </w:tcPr>
          <w:p w14:paraId="424487CA" w14:textId="5B4F5759" w:rsidR="00E02110" w:rsidRPr="00E02110" w:rsidRDefault="00E02110" w:rsidP="00E02110">
            <w:pPr>
              <w:pStyle w:val="TF-TEXTOQUADRO"/>
              <w:jc w:val="center"/>
              <w:rPr>
                <w:sz w:val="20"/>
              </w:rPr>
            </w:pPr>
            <w:r w:rsidRPr="00E02110">
              <w:rPr>
                <w:sz w:val="20"/>
              </w:rPr>
              <w:t>1</w:t>
            </w:r>
          </w:p>
        </w:tc>
      </w:tr>
      <w:tr w:rsidR="00E02110" w:rsidRPr="00BE5CFF" w14:paraId="23A5349C" w14:textId="77777777" w:rsidTr="00325E5B">
        <w:trPr>
          <w:jc w:val="center"/>
        </w:trPr>
        <w:tc>
          <w:tcPr>
            <w:tcW w:w="2004" w:type="dxa"/>
            <w:vAlign w:val="center"/>
          </w:tcPr>
          <w:p w14:paraId="39FD90EE" w14:textId="06512479" w:rsidR="00E02110" w:rsidRPr="00E02110" w:rsidRDefault="00E02110" w:rsidP="00E02110">
            <w:pPr>
              <w:pStyle w:val="TF-TEXTOQUADRO"/>
              <w:jc w:val="center"/>
              <w:rPr>
                <w:sz w:val="20"/>
              </w:rPr>
            </w:pPr>
            <w:r w:rsidRPr="00E02110">
              <w:rPr>
                <w:sz w:val="20"/>
              </w:rPr>
              <w:t>H4</w:t>
            </w:r>
          </w:p>
        </w:tc>
        <w:tc>
          <w:tcPr>
            <w:tcW w:w="2246" w:type="dxa"/>
            <w:vAlign w:val="center"/>
          </w:tcPr>
          <w:p w14:paraId="4FADCD42" w14:textId="418BA0C1" w:rsidR="00E02110" w:rsidRPr="00BE5CFF" w:rsidRDefault="00E02110" w:rsidP="00E02110">
            <w:pPr>
              <w:pStyle w:val="TF-TEXTOQUADRO"/>
              <w:jc w:val="center"/>
              <w:rPr>
                <w:sz w:val="20"/>
              </w:rPr>
            </w:pPr>
            <w:r w:rsidRPr="00E02110">
              <w:rPr>
                <w:sz w:val="20"/>
              </w:rPr>
              <w:t>3</w:t>
            </w:r>
          </w:p>
        </w:tc>
        <w:tc>
          <w:tcPr>
            <w:tcW w:w="2358" w:type="dxa"/>
            <w:vAlign w:val="center"/>
          </w:tcPr>
          <w:p w14:paraId="59A82BCD" w14:textId="2254492A" w:rsidR="00E02110" w:rsidRPr="00E02110" w:rsidRDefault="00E02110" w:rsidP="00E02110">
            <w:pPr>
              <w:pStyle w:val="TF-TEXTOQUADRO"/>
              <w:jc w:val="center"/>
              <w:rPr>
                <w:sz w:val="20"/>
              </w:rPr>
            </w:pPr>
            <w:r w:rsidRPr="00E02110">
              <w:rPr>
                <w:sz w:val="20"/>
              </w:rPr>
              <w:t>1</w:t>
            </w:r>
          </w:p>
        </w:tc>
      </w:tr>
      <w:tr w:rsidR="00E02110" w:rsidRPr="00BE5CFF" w14:paraId="26ADC53F" w14:textId="77777777" w:rsidTr="00325E5B">
        <w:trPr>
          <w:jc w:val="center"/>
        </w:trPr>
        <w:tc>
          <w:tcPr>
            <w:tcW w:w="2004" w:type="dxa"/>
            <w:vAlign w:val="center"/>
          </w:tcPr>
          <w:p w14:paraId="13E0160C" w14:textId="1AE07659" w:rsidR="00E02110" w:rsidRPr="00E02110" w:rsidRDefault="00E02110" w:rsidP="00E02110">
            <w:pPr>
              <w:pStyle w:val="TF-TEXTOQUADRO"/>
              <w:jc w:val="center"/>
              <w:rPr>
                <w:sz w:val="20"/>
              </w:rPr>
            </w:pPr>
            <w:r w:rsidRPr="00E02110">
              <w:rPr>
                <w:sz w:val="20"/>
              </w:rPr>
              <w:t>H5</w:t>
            </w:r>
          </w:p>
        </w:tc>
        <w:tc>
          <w:tcPr>
            <w:tcW w:w="2246" w:type="dxa"/>
            <w:vAlign w:val="center"/>
          </w:tcPr>
          <w:p w14:paraId="16BA87E1" w14:textId="2BE486C9" w:rsidR="00E02110" w:rsidRPr="00BE5CFF" w:rsidRDefault="00E02110" w:rsidP="00E02110">
            <w:pPr>
              <w:pStyle w:val="TF-TEXTOQUADRO"/>
              <w:jc w:val="center"/>
              <w:rPr>
                <w:sz w:val="20"/>
              </w:rPr>
            </w:pPr>
            <w:r w:rsidRPr="00E02110">
              <w:rPr>
                <w:sz w:val="20"/>
              </w:rPr>
              <w:t>4</w:t>
            </w:r>
          </w:p>
        </w:tc>
        <w:tc>
          <w:tcPr>
            <w:tcW w:w="2358" w:type="dxa"/>
            <w:vAlign w:val="center"/>
          </w:tcPr>
          <w:p w14:paraId="0CFB7B16" w14:textId="0A8C5E10" w:rsidR="00E02110" w:rsidRPr="00E02110" w:rsidRDefault="00E02110" w:rsidP="00E02110">
            <w:pPr>
              <w:pStyle w:val="TF-TEXTOQUADRO"/>
              <w:jc w:val="center"/>
              <w:rPr>
                <w:sz w:val="20"/>
              </w:rPr>
            </w:pPr>
            <w:r w:rsidRPr="00E02110">
              <w:rPr>
                <w:sz w:val="20"/>
              </w:rPr>
              <w:t>1</w:t>
            </w:r>
          </w:p>
        </w:tc>
      </w:tr>
      <w:tr w:rsidR="00E02110" w:rsidRPr="00BE5CFF" w14:paraId="3F54A6B6" w14:textId="77777777" w:rsidTr="00325E5B">
        <w:trPr>
          <w:jc w:val="center"/>
        </w:trPr>
        <w:tc>
          <w:tcPr>
            <w:tcW w:w="2004" w:type="dxa"/>
            <w:vAlign w:val="center"/>
          </w:tcPr>
          <w:p w14:paraId="7374DBF3" w14:textId="025C92F1" w:rsidR="00E02110" w:rsidRPr="00E02110" w:rsidRDefault="00E02110" w:rsidP="00E02110">
            <w:pPr>
              <w:pStyle w:val="TF-TEXTOQUADRO"/>
              <w:jc w:val="center"/>
              <w:rPr>
                <w:sz w:val="20"/>
              </w:rPr>
            </w:pPr>
            <w:r w:rsidRPr="00E02110">
              <w:rPr>
                <w:sz w:val="20"/>
              </w:rPr>
              <w:t>H6</w:t>
            </w:r>
          </w:p>
        </w:tc>
        <w:tc>
          <w:tcPr>
            <w:tcW w:w="2246" w:type="dxa"/>
            <w:vAlign w:val="center"/>
          </w:tcPr>
          <w:p w14:paraId="6526DFDA" w14:textId="5C0064F0" w:rsidR="00E02110" w:rsidRPr="00BE5CFF" w:rsidRDefault="00E02110" w:rsidP="00E02110">
            <w:pPr>
              <w:pStyle w:val="TF-TEXTOQUADRO"/>
              <w:jc w:val="center"/>
              <w:rPr>
                <w:sz w:val="20"/>
              </w:rPr>
            </w:pPr>
            <w:r w:rsidRPr="00E02110">
              <w:rPr>
                <w:sz w:val="20"/>
              </w:rPr>
              <w:t>3</w:t>
            </w:r>
          </w:p>
        </w:tc>
        <w:tc>
          <w:tcPr>
            <w:tcW w:w="2358" w:type="dxa"/>
            <w:vAlign w:val="center"/>
          </w:tcPr>
          <w:p w14:paraId="1F66A1AA" w14:textId="25EB3FF4" w:rsidR="00E02110" w:rsidRPr="00E02110" w:rsidRDefault="00E02110" w:rsidP="00E02110">
            <w:pPr>
              <w:pStyle w:val="TF-TEXTOQUADRO"/>
              <w:jc w:val="center"/>
              <w:rPr>
                <w:sz w:val="20"/>
              </w:rPr>
            </w:pPr>
            <w:r w:rsidRPr="00E02110">
              <w:rPr>
                <w:sz w:val="20"/>
              </w:rPr>
              <w:t>1</w:t>
            </w:r>
          </w:p>
        </w:tc>
      </w:tr>
      <w:tr w:rsidR="00E02110" w:rsidRPr="00BE5CFF" w14:paraId="32E9E357" w14:textId="77777777" w:rsidTr="00325E5B">
        <w:trPr>
          <w:jc w:val="center"/>
        </w:trPr>
        <w:tc>
          <w:tcPr>
            <w:tcW w:w="2004" w:type="dxa"/>
            <w:vAlign w:val="center"/>
          </w:tcPr>
          <w:p w14:paraId="2D8C778C" w14:textId="610B8002" w:rsidR="00E02110" w:rsidRPr="00E02110" w:rsidRDefault="00E02110" w:rsidP="00E02110">
            <w:pPr>
              <w:pStyle w:val="TF-TEXTOQUADRO"/>
              <w:jc w:val="center"/>
              <w:rPr>
                <w:sz w:val="20"/>
              </w:rPr>
            </w:pPr>
            <w:r w:rsidRPr="00E02110">
              <w:rPr>
                <w:sz w:val="20"/>
              </w:rPr>
              <w:t>H7</w:t>
            </w:r>
          </w:p>
        </w:tc>
        <w:tc>
          <w:tcPr>
            <w:tcW w:w="2246" w:type="dxa"/>
            <w:vAlign w:val="center"/>
          </w:tcPr>
          <w:p w14:paraId="00D31120" w14:textId="168FC6C0" w:rsidR="00E02110" w:rsidRPr="00BE5CFF" w:rsidRDefault="00E02110" w:rsidP="00E02110">
            <w:pPr>
              <w:pStyle w:val="TF-TEXTOQUADRO"/>
              <w:jc w:val="center"/>
              <w:rPr>
                <w:sz w:val="20"/>
              </w:rPr>
            </w:pPr>
            <w:r w:rsidRPr="00E02110">
              <w:rPr>
                <w:sz w:val="20"/>
              </w:rPr>
              <w:t>4</w:t>
            </w:r>
          </w:p>
        </w:tc>
        <w:tc>
          <w:tcPr>
            <w:tcW w:w="2358" w:type="dxa"/>
            <w:vAlign w:val="center"/>
          </w:tcPr>
          <w:p w14:paraId="3C44B53E" w14:textId="0A15D397" w:rsidR="00E02110" w:rsidRPr="00E02110" w:rsidRDefault="00E02110" w:rsidP="00E02110">
            <w:pPr>
              <w:pStyle w:val="TF-TEXTOQUADRO"/>
              <w:jc w:val="center"/>
              <w:rPr>
                <w:sz w:val="20"/>
              </w:rPr>
            </w:pPr>
            <w:r w:rsidRPr="00E02110">
              <w:rPr>
                <w:sz w:val="20"/>
              </w:rPr>
              <w:t>1</w:t>
            </w:r>
          </w:p>
        </w:tc>
      </w:tr>
      <w:tr w:rsidR="00E02110" w:rsidRPr="00BE5CFF" w14:paraId="245632B0" w14:textId="77777777" w:rsidTr="00325E5B">
        <w:trPr>
          <w:jc w:val="center"/>
        </w:trPr>
        <w:tc>
          <w:tcPr>
            <w:tcW w:w="2004" w:type="dxa"/>
            <w:vAlign w:val="center"/>
          </w:tcPr>
          <w:p w14:paraId="51C36169" w14:textId="37E7C556" w:rsidR="00E02110" w:rsidRPr="00E02110" w:rsidRDefault="00E02110" w:rsidP="00E02110">
            <w:pPr>
              <w:pStyle w:val="TF-TEXTOQUADRO"/>
              <w:jc w:val="center"/>
              <w:rPr>
                <w:sz w:val="20"/>
              </w:rPr>
            </w:pPr>
            <w:r w:rsidRPr="00E02110">
              <w:rPr>
                <w:sz w:val="20"/>
              </w:rPr>
              <w:t>H8</w:t>
            </w:r>
          </w:p>
        </w:tc>
        <w:tc>
          <w:tcPr>
            <w:tcW w:w="2246" w:type="dxa"/>
            <w:vAlign w:val="center"/>
          </w:tcPr>
          <w:p w14:paraId="4F7CED0F" w14:textId="41EAECEA" w:rsidR="00E02110" w:rsidRPr="00BE5CFF" w:rsidRDefault="00E02110" w:rsidP="00E02110">
            <w:pPr>
              <w:pStyle w:val="TF-TEXTOQUADRO"/>
              <w:jc w:val="center"/>
              <w:rPr>
                <w:sz w:val="20"/>
              </w:rPr>
            </w:pPr>
            <w:r w:rsidRPr="00E02110">
              <w:rPr>
                <w:sz w:val="20"/>
              </w:rPr>
              <w:t>2</w:t>
            </w:r>
          </w:p>
        </w:tc>
        <w:tc>
          <w:tcPr>
            <w:tcW w:w="2358" w:type="dxa"/>
            <w:vAlign w:val="center"/>
          </w:tcPr>
          <w:p w14:paraId="069F3238" w14:textId="45C1C9BD" w:rsidR="00E02110" w:rsidRPr="00E02110" w:rsidRDefault="00E02110" w:rsidP="00E02110">
            <w:pPr>
              <w:pStyle w:val="TF-TEXTOQUADRO"/>
              <w:jc w:val="center"/>
              <w:rPr>
                <w:sz w:val="20"/>
              </w:rPr>
            </w:pPr>
            <w:r w:rsidRPr="00E02110">
              <w:rPr>
                <w:sz w:val="20"/>
              </w:rPr>
              <w:t>1</w:t>
            </w:r>
          </w:p>
        </w:tc>
      </w:tr>
      <w:tr w:rsidR="00E02110" w:rsidRPr="00BE5CFF" w14:paraId="1791989C" w14:textId="77777777" w:rsidTr="00325E5B">
        <w:trPr>
          <w:jc w:val="center"/>
        </w:trPr>
        <w:tc>
          <w:tcPr>
            <w:tcW w:w="2004" w:type="dxa"/>
            <w:vAlign w:val="center"/>
          </w:tcPr>
          <w:p w14:paraId="19E34116" w14:textId="5C151A9E" w:rsidR="00E02110" w:rsidRPr="00E02110" w:rsidRDefault="00E02110" w:rsidP="00E02110">
            <w:pPr>
              <w:pStyle w:val="TF-TEXTOQUADRO"/>
              <w:jc w:val="center"/>
              <w:rPr>
                <w:sz w:val="20"/>
              </w:rPr>
            </w:pPr>
            <w:r w:rsidRPr="00E02110">
              <w:rPr>
                <w:sz w:val="20"/>
              </w:rPr>
              <w:t>H9</w:t>
            </w:r>
          </w:p>
        </w:tc>
        <w:tc>
          <w:tcPr>
            <w:tcW w:w="2246" w:type="dxa"/>
            <w:vAlign w:val="center"/>
          </w:tcPr>
          <w:p w14:paraId="3E44B6D8" w14:textId="2C39530A" w:rsidR="00E02110" w:rsidRPr="00BE5CFF" w:rsidRDefault="00E02110" w:rsidP="00E02110">
            <w:pPr>
              <w:pStyle w:val="TF-TEXTOQUADRO"/>
              <w:jc w:val="center"/>
              <w:rPr>
                <w:sz w:val="20"/>
              </w:rPr>
            </w:pPr>
            <w:r w:rsidRPr="00E02110">
              <w:rPr>
                <w:sz w:val="20"/>
              </w:rPr>
              <w:t>1</w:t>
            </w:r>
          </w:p>
        </w:tc>
        <w:tc>
          <w:tcPr>
            <w:tcW w:w="2358" w:type="dxa"/>
            <w:vAlign w:val="center"/>
          </w:tcPr>
          <w:p w14:paraId="6D274BBE" w14:textId="7428557F" w:rsidR="00E02110" w:rsidRPr="00E02110" w:rsidRDefault="00E02110" w:rsidP="00E02110">
            <w:pPr>
              <w:pStyle w:val="TF-TEXTOQUADRO"/>
              <w:jc w:val="center"/>
              <w:rPr>
                <w:sz w:val="20"/>
              </w:rPr>
            </w:pPr>
            <w:r w:rsidRPr="00E02110">
              <w:rPr>
                <w:sz w:val="20"/>
              </w:rPr>
              <w:t>1</w:t>
            </w:r>
          </w:p>
        </w:tc>
      </w:tr>
      <w:tr w:rsidR="00E02110" w:rsidRPr="00BE5CFF" w14:paraId="2F520742" w14:textId="77777777" w:rsidTr="00325E5B">
        <w:trPr>
          <w:jc w:val="center"/>
        </w:trPr>
        <w:tc>
          <w:tcPr>
            <w:tcW w:w="2004" w:type="dxa"/>
            <w:vAlign w:val="center"/>
          </w:tcPr>
          <w:p w14:paraId="115491D7" w14:textId="2E3362A7" w:rsidR="00E02110" w:rsidRPr="00E02110" w:rsidRDefault="00E02110" w:rsidP="00E02110">
            <w:pPr>
              <w:pStyle w:val="TF-TEXTOQUADRO"/>
              <w:jc w:val="center"/>
              <w:rPr>
                <w:sz w:val="20"/>
              </w:rPr>
            </w:pPr>
            <w:r w:rsidRPr="00E02110">
              <w:rPr>
                <w:sz w:val="20"/>
              </w:rPr>
              <w:t>H10</w:t>
            </w:r>
          </w:p>
        </w:tc>
        <w:tc>
          <w:tcPr>
            <w:tcW w:w="2246" w:type="dxa"/>
            <w:vAlign w:val="center"/>
          </w:tcPr>
          <w:p w14:paraId="746B9030" w14:textId="045C671B" w:rsidR="00E02110" w:rsidRDefault="00E02110" w:rsidP="00E02110">
            <w:pPr>
              <w:pStyle w:val="TF-TEXTOQUADRO"/>
              <w:jc w:val="center"/>
              <w:rPr>
                <w:sz w:val="20"/>
              </w:rPr>
            </w:pPr>
            <w:r w:rsidRPr="00E02110">
              <w:rPr>
                <w:sz w:val="20"/>
              </w:rPr>
              <w:t>2</w:t>
            </w:r>
          </w:p>
        </w:tc>
        <w:tc>
          <w:tcPr>
            <w:tcW w:w="2358" w:type="dxa"/>
            <w:vAlign w:val="center"/>
          </w:tcPr>
          <w:p w14:paraId="5D876C49" w14:textId="73B05617" w:rsidR="00E02110" w:rsidRPr="00E02110" w:rsidRDefault="00E02110" w:rsidP="00E02110">
            <w:pPr>
              <w:pStyle w:val="TF-TEXTOQUADRO"/>
              <w:jc w:val="center"/>
              <w:rPr>
                <w:sz w:val="20"/>
              </w:rPr>
            </w:pPr>
            <w:r w:rsidRPr="00E02110">
              <w:rPr>
                <w:sz w:val="20"/>
              </w:rPr>
              <w:t>1</w:t>
            </w:r>
          </w:p>
        </w:tc>
      </w:tr>
    </w:tbl>
    <w:p w14:paraId="47985164" w14:textId="668ECF9F" w:rsidR="004446D3" w:rsidRDefault="004446D3" w:rsidP="004446D3">
      <w:pPr>
        <w:pStyle w:val="TF-FONTE"/>
      </w:pPr>
      <w:r>
        <w:t>Fonte: elaborada pel</w:t>
      </w:r>
      <w:r w:rsidR="00CB6B95">
        <w:t>a</w:t>
      </w:r>
      <w:r>
        <w:t xml:space="preserve"> autor</w:t>
      </w:r>
      <w:r w:rsidR="00CB6B95">
        <w:t>a</w:t>
      </w:r>
      <w:r>
        <w:t xml:space="preserve"> (202</w:t>
      </w:r>
      <w:r w:rsidR="00CB6B95">
        <w:t>5</w:t>
      </w:r>
      <w:r>
        <w:t>).</w:t>
      </w:r>
    </w:p>
    <w:p w14:paraId="0EA389AD" w14:textId="0DCC5419" w:rsidR="00B30E21" w:rsidRDefault="00B30E21" w:rsidP="004B340E">
      <w:pPr>
        <w:pStyle w:val="TF-TEXTO"/>
      </w:pPr>
      <w:r w:rsidRPr="00B30E21">
        <w:t>A análise consolidada dos resultados demonstra que a maior parte das avaliações dos participantes concentrou-se nas Escalas 4 e 3, evidenciando uma percepção predominantemente positiva sobre a aplicação. As funcionalidades relacionadas à participação cidadã, prevenção de erros, facilidade de uso e componentes visuais apresentaram os melhores desempenhos, superando 80% em diversas perguntas, o que indica que a interface é intuitiva, as informações são facilmente compreendidas e os usuários se sentem devidamente orientados durante a navegação. Em contraste, as avaliações mais baixas, registradas nas Escalas 1 e 2, foram pontuais e concentraram-se majoritariamente em um único participante, fato confirmado após conversas realizadas com alguns voluntários da pesquisa, incluindo aquele responsável pela maior parte desses registros negativos. Durante esse diálogo, ele relatou que alguns botões estavam confusos devido à sua localização</w:t>
      </w:r>
      <w:r>
        <w:t xml:space="preserve">, </w:t>
      </w:r>
      <w:r w:rsidRPr="00B30E21">
        <w:t>aspecto já revisto e corrigido</w:t>
      </w:r>
      <w:r>
        <w:t xml:space="preserve">, </w:t>
      </w:r>
      <w:r w:rsidRPr="00B30E21">
        <w:t xml:space="preserve">e que inicialmente não identificou </w:t>
      </w:r>
      <w:r w:rsidR="007B65F6">
        <w:t>o local que</w:t>
      </w:r>
      <w:r w:rsidR="007B65F6" w:rsidRPr="00B30E21">
        <w:t xml:space="preserve"> </w:t>
      </w:r>
      <w:r w:rsidRPr="00B30E21">
        <w:t>se encontrava a gamificação, além de mencionar outros pontos menores que também foram ajustados.</w:t>
      </w:r>
    </w:p>
    <w:p w14:paraId="0B0774DC" w14:textId="591ACD71" w:rsidR="00DA0A8A" w:rsidRPr="00DA0A8A" w:rsidRDefault="00DA0A8A" w:rsidP="00DA0A8A">
      <w:pPr>
        <w:pStyle w:val="TF-TEXTO"/>
      </w:pPr>
      <w:r w:rsidRPr="00DA0A8A">
        <w:t xml:space="preserve">Nas heurísticas </w:t>
      </w:r>
      <w:r w:rsidRPr="00DA0A8A">
        <w:rPr>
          <w:rStyle w:val="TF-COURIER10"/>
        </w:rPr>
        <w:t>H1</w:t>
      </w:r>
      <w:r w:rsidRPr="00DA0A8A">
        <w:t xml:space="preserve">, </w:t>
      </w:r>
      <w:r w:rsidRPr="00DA0A8A">
        <w:rPr>
          <w:rStyle w:val="TF-COURIER10"/>
        </w:rPr>
        <w:t>H2</w:t>
      </w:r>
      <w:r w:rsidRPr="00DA0A8A">
        <w:t xml:space="preserve">, </w:t>
      </w:r>
      <w:r w:rsidRPr="00DA0A8A">
        <w:rPr>
          <w:rStyle w:val="TF-COURIER10"/>
        </w:rPr>
        <w:t>H3</w:t>
      </w:r>
      <w:r w:rsidRPr="00DA0A8A">
        <w:t xml:space="preserve"> e </w:t>
      </w:r>
      <w:r w:rsidRPr="00DA0A8A">
        <w:rPr>
          <w:rStyle w:val="TF-COURIER10"/>
        </w:rPr>
        <w:t>H4</w:t>
      </w:r>
      <w:r w:rsidRPr="00DA0A8A">
        <w:t xml:space="preserve">, os problemas identificados estão principalmente relacionados à clareza da interface e à facilidade de uso da aplicação. Observou-se que, em </w:t>
      </w:r>
      <w:r w:rsidRPr="00DA0A8A">
        <w:rPr>
          <w:rStyle w:val="TF-COURIER10"/>
        </w:rPr>
        <w:t>H1</w:t>
      </w:r>
      <w:r w:rsidRPr="00DA0A8A">
        <w:t xml:space="preserve">, </w:t>
      </w:r>
      <w:r w:rsidRPr="00DA0A8A">
        <w:lastRenderedPageBreak/>
        <w:t>os usuários relataram dificuldades na visualização e interpretação das ocorrências, assim como na percepção de respostas rápidas do sistema.</w:t>
      </w:r>
      <w:r>
        <w:t xml:space="preserve"> </w:t>
      </w:r>
      <w:r w:rsidRPr="00DA0A8A">
        <w:t xml:space="preserve">Na </w:t>
      </w:r>
      <w:r>
        <w:t>segunda heurística</w:t>
      </w:r>
      <w:r w:rsidRPr="00DA0A8A">
        <w:t>, as questões apontaram desafios no processo de inserção de informações e evidências, incluindo a clareza da linguagem, a organização visual e a adequação das cores. Os relatos indicam que algumas ações poderiam ser mais intuitivas, mas novamente, a gravidade dos problemas é baixa, indicando que as dificuldades foram pontuais.</w:t>
      </w:r>
    </w:p>
    <w:p w14:paraId="774E50D4" w14:textId="0E62933C" w:rsidR="00DA0A8A" w:rsidRPr="00DA0A8A" w:rsidRDefault="00DA0A8A" w:rsidP="00DA0A8A">
      <w:pPr>
        <w:pStyle w:val="TF-TEXTO"/>
      </w:pPr>
      <w:r w:rsidRPr="00DA0A8A">
        <w:t xml:space="preserve">As heurísticas </w:t>
      </w:r>
      <w:r w:rsidRPr="00DA0A8A">
        <w:rPr>
          <w:rStyle w:val="TF-COURIER10"/>
        </w:rPr>
        <w:t>H3</w:t>
      </w:r>
      <w:r w:rsidRPr="00DA0A8A">
        <w:t xml:space="preserve"> e </w:t>
      </w:r>
      <w:r w:rsidRPr="00DA0A8A">
        <w:rPr>
          <w:rStyle w:val="TF-COURIER10"/>
        </w:rPr>
        <w:t>H4</w:t>
      </w:r>
      <w:r w:rsidRPr="00DA0A8A">
        <w:t xml:space="preserve"> apresentaram problemas relacionados à prevenção de erros e à consistência visual do sistema. Em </w:t>
      </w:r>
      <w:r w:rsidRPr="00DA0A8A">
        <w:rPr>
          <w:rStyle w:val="TF-COURIER10"/>
        </w:rPr>
        <w:t>H3</w:t>
      </w:r>
      <w:r w:rsidRPr="00DA0A8A">
        <w:t xml:space="preserve">, alguns participantes relataram confusão ao realizar ações específicas e dificuldades de compreensão sobre recompensas ou níveis de participação. </w:t>
      </w:r>
      <w:r w:rsidRPr="00DA0A8A">
        <w:rPr>
          <w:rStyle w:val="TF-COURIER10"/>
        </w:rPr>
        <w:t>H4</w:t>
      </w:r>
      <w:r w:rsidRPr="00DA0A8A">
        <w:t xml:space="preserve"> destacou pequenos problemas de previsibilidade e consistência visua</w:t>
      </w:r>
      <w:r>
        <w:t>l</w:t>
      </w:r>
      <w:r w:rsidRPr="00DA0A8A">
        <w:t>.</w:t>
      </w:r>
      <w:r>
        <w:t xml:space="preserve"> </w:t>
      </w:r>
      <w:r w:rsidRPr="00DA0A8A">
        <w:t xml:space="preserve">A heurística </w:t>
      </w:r>
      <w:r w:rsidRPr="00DA0A8A">
        <w:rPr>
          <w:rStyle w:val="TF-COURIER10"/>
        </w:rPr>
        <w:t>H5</w:t>
      </w:r>
      <w:r w:rsidRPr="00DA0A8A">
        <w:t xml:space="preserve"> apresentou a maior quantidade de respostas negativas, principalmente em relação à clareza das etapas de envio de ocorrências e organização das opções da aplicação.</w:t>
      </w:r>
    </w:p>
    <w:p w14:paraId="253F94EA" w14:textId="685606A8" w:rsidR="00DA0A8A" w:rsidRDefault="00DA0A8A" w:rsidP="00DA0A8A">
      <w:pPr>
        <w:pStyle w:val="TF-TEXTO"/>
      </w:pPr>
      <w:r w:rsidRPr="00DA0A8A">
        <w:t xml:space="preserve">A heurística </w:t>
      </w:r>
      <w:r w:rsidRPr="00DA0A8A">
        <w:rPr>
          <w:rStyle w:val="TF-COURIER10"/>
        </w:rPr>
        <w:t>H6</w:t>
      </w:r>
      <w:r w:rsidRPr="00DA0A8A">
        <w:t xml:space="preserve"> apresentou problemas relacionados à organização da informação e feedback ao usuário, indicando que, em algumas telas, os elementos poderiam ser distribuídos de forma mais clara para facilitar a compreensão.</w:t>
      </w:r>
      <w:r>
        <w:t xml:space="preserve"> </w:t>
      </w:r>
      <w:r w:rsidRPr="00DA0A8A">
        <w:t xml:space="preserve">A heurística </w:t>
      </w:r>
      <w:r w:rsidRPr="00DA0A8A">
        <w:rPr>
          <w:rStyle w:val="TF-COURIER10"/>
        </w:rPr>
        <w:t>H7</w:t>
      </w:r>
      <w:r w:rsidRPr="00DA0A8A">
        <w:t xml:space="preserve"> também se destacou pelo número elevado de respostas negativas, especialmente em relação à motivação e mecanismos de gamificação. Alguns usuários relataram dúvidas sobre incentivos e aprendizado da aplicação, ainda que sem impactar a funcionalidade principal.</w:t>
      </w:r>
      <w:r>
        <w:t xml:space="preserve"> </w:t>
      </w:r>
    </w:p>
    <w:p w14:paraId="00810293" w14:textId="442CB16C" w:rsidR="00DA0A8A" w:rsidRPr="00DA0A8A" w:rsidRDefault="00DA0A8A" w:rsidP="00AC3BAD">
      <w:pPr>
        <w:pStyle w:val="TF-TEXTO"/>
      </w:pPr>
      <w:r w:rsidRPr="00DA0A8A">
        <w:t xml:space="preserve">As heurísticas </w:t>
      </w:r>
      <w:r w:rsidRPr="00DA0A8A">
        <w:rPr>
          <w:rStyle w:val="TF-COURIER10"/>
        </w:rPr>
        <w:t>H8, H9 e H10</w:t>
      </w:r>
      <w:r w:rsidRPr="00DA0A8A">
        <w:t xml:space="preserve"> apresentaram questões pontuais sobre clareza de elementos visuais e interação com a IA. Em </w:t>
      </w:r>
      <w:r w:rsidRPr="00DA0A8A">
        <w:rPr>
          <w:rStyle w:val="TF-COURIER10"/>
        </w:rPr>
        <w:t>H8</w:t>
      </w:r>
      <w:r w:rsidRPr="00DA0A8A">
        <w:t xml:space="preserve">, houve pequenos problemas na representação de ícones e na quantidade de informações exibidas nas telas, enquanto </w:t>
      </w:r>
      <w:r w:rsidRPr="00DA0A8A">
        <w:rPr>
          <w:rStyle w:val="TF-COURIER10"/>
        </w:rPr>
        <w:t>H9</w:t>
      </w:r>
      <w:r w:rsidRPr="00DA0A8A">
        <w:t xml:space="preserve"> identificou dificuldades técnicas ou mensagens insuficientes para orientar o usuário. </w:t>
      </w:r>
      <w:r w:rsidRPr="00DA0A8A">
        <w:rPr>
          <w:rStyle w:val="TF-COURIER10"/>
        </w:rPr>
        <w:t>H10</w:t>
      </w:r>
      <w:r w:rsidRPr="00DA0A8A">
        <w:t xml:space="preserve"> destacou aspectos de confiança e compreensão das análises fornecidas pela IA, com alguns participantes relatando incerteza sobre a forma como as classificações de gravidade eram apresentadas</w:t>
      </w:r>
      <w:r>
        <w:t xml:space="preserve">. </w:t>
      </w:r>
      <w:r w:rsidRPr="00DA0A8A">
        <w:t xml:space="preserve">Portanto, todas as heurísticas apresentaram algum tipo de problema, mas a maioria foi de baixa gravidade, pontual e relacionada à clareza, previsibilidade ou organização das informações. As heurísticas </w:t>
      </w:r>
      <w:r w:rsidRPr="00DA0A8A">
        <w:rPr>
          <w:rStyle w:val="TF-COURIER10"/>
        </w:rPr>
        <w:t>H5</w:t>
      </w:r>
      <w:r w:rsidRPr="00DA0A8A">
        <w:t xml:space="preserve"> e </w:t>
      </w:r>
      <w:r w:rsidRPr="00DA0A8A">
        <w:rPr>
          <w:rStyle w:val="TF-COURIER10"/>
        </w:rPr>
        <w:t>H7</w:t>
      </w:r>
      <w:r w:rsidRPr="00DA0A8A">
        <w:t xml:space="preserve"> merecem atenção especial por apresentarem mais respostas negativas,</w:t>
      </w:r>
      <w:r>
        <w:t xml:space="preserve"> e</w:t>
      </w:r>
      <w:r w:rsidRPr="00DA0A8A">
        <w:t xml:space="preserve">mbora os problemas tenham sido classificados como de baixa gravidade, eles </w:t>
      </w:r>
      <w:r w:rsidR="00AC3BAD" w:rsidRPr="00DA0A8A">
        <w:t xml:space="preserve">indicam </w:t>
      </w:r>
      <w:r w:rsidR="00AC3BAD">
        <w:t>oportunidades</w:t>
      </w:r>
      <w:r w:rsidRPr="00DA0A8A">
        <w:t xml:space="preserve"> importantes para otimizar a usabilidade, a compreensão das funcionalidades e a interação do usuário com a aplicação.</w:t>
      </w:r>
    </w:p>
    <w:p w14:paraId="7AF0553E" w14:textId="09029F0F" w:rsidR="003620AA" w:rsidRPr="003620AA" w:rsidRDefault="00E1434B" w:rsidP="003620AA">
      <w:pPr>
        <w:pStyle w:val="TF-TEXTO"/>
      </w:pPr>
      <w:r w:rsidRPr="00E1434B">
        <w:t xml:space="preserve">A terceira </w:t>
      </w:r>
      <w:r w:rsidR="00BD3041">
        <w:t>etapa da avaliação</w:t>
      </w:r>
      <w:r w:rsidRPr="00E1434B">
        <w:t xml:space="preserve"> teve como objetivo avaliar a comunicabilidade da aplicação a partir da perspectiva dos usuários. Para isso, foram elaboradas cinco perguntas baseadas na escala de expressões de comunicabilidade do Método RURUCAg, variando de 0 a 13, em que </w:t>
      </w:r>
      <w:r w:rsidR="004B340E">
        <w:lastRenderedPageBreak/>
        <w:t>zero</w:t>
      </w:r>
      <w:r w:rsidR="004B340E" w:rsidRPr="00E1434B">
        <w:t xml:space="preserve"> </w:t>
      </w:r>
      <w:r w:rsidRPr="00E1434B">
        <w:t xml:space="preserve">representa a melhor avaliação possível e </w:t>
      </w:r>
      <w:r w:rsidR="004B340E">
        <w:t>treze</w:t>
      </w:r>
      <w:r w:rsidR="004B340E" w:rsidRPr="00E1434B">
        <w:t xml:space="preserve"> </w:t>
      </w:r>
      <w:r w:rsidRPr="00E1434B">
        <w:t xml:space="preserve">a pior. As questões investigaram diferentes dimensões da interação: a experiência geral com a aplicação Rota Segura; a clareza das informações fornecidas pela IA sobre a veracidade dos desastres reportados; a experiência ao registrar uma ocorrência; a facilidade em localizar ocorrências nos reportes da comunidade; e a experiência ao buscar ocorrências diretamente no mapa. As respostas obtidas foram organizadas conforme as expressões de comunicabilidade estabelecidas pelo </w:t>
      </w:r>
      <w:r>
        <w:t>M</w:t>
      </w:r>
      <w:r w:rsidRPr="00E1434B">
        <w:t>étodo</w:t>
      </w:r>
      <w:r>
        <w:t xml:space="preserve"> </w:t>
      </w:r>
      <w:r w:rsidRPr="003620AA">
        <w:t>RURUCAg</w:t>
      </w:r>
      <w:r w:rsidRPr="00E1434B">
        <w:t xml:space="preserve">, </w:t>
      </w:r>
      <w:r w:rsidR="00516E77" w:rsidRPr="00516E77">
        <w:t>possibilitando uma análise estruturada sobre o quanto a aplicação conseguiu comunicar adequadamente suas funcionalidades e apoiar o entendimento dos usuários durante o uso</w:t>
      </w:r>
      <w:r w:rsidR="003620AA" w:rsidRPr="003620AA">
        <w:t>, ilustradas na</w:t>
      </w:r>
      <w:r w:rsidR="00DB7C6C">
        <w:t xml:space="preserve"> </w:t>
      </w:r>
      <w:r w:rsidR="00DB7C6C">
        <w:fldChar w:fldCharType="begin"/>
      </w:r>
      <w:r w:rsidR="00DB7C6C">
        <w:instrText xml:space="preserve"> REF _Ref214644502 \h </w:instrText>
      </w:r>
      <w:r w:rsidR="00DB7C6C">
        <w:fldChar w:fldCharType="separate"/>
      </w:r>
      <w:r w:rsidR="001C1872">
        <w:t xml:space="preserve">Figura </w:t>
      </w:r>
      <w:r w:rsidR="001C1872">
        <w:rPr>
          <w:noProof/>
        </w:rPr>
        <w:t>41</w:t>
      </w:r>
      <w:r w:rsidR="00DB7C6C">
        <w:fldChar w:fldCharType="end"/>
      </w:r>
      <w:r w:rsidR="003620AA" w:rsidRPr="003620AA">
        <w:t>.</w:t>
      </w:r>
      <w:r w:rsidR="00BD3041">
        <w:t xml:space="preserve"> </w:t>
      </w:r>
      <w:r w:rsidR="00BD3041" w:rsidRPr="003620AA">
        <w:t xml:space="preserve">A </w:t>
      </w:r>
      <w:r w:rsidR="00BD3041" w:rsidRPr="009434B2">
        <w:t xml:space="preserve">referida figura apresenta uma escala numérica de 0 a 13, na qual o valor zero representa a melhor reação possível, ao passo que o valor 13 indica o cenário mais crítico. A seleção da opção zero denota uma comunicabilidade ideal, enquanto as opções um e dois refletem um nível satisfatório. Por sua vez, as expressões situadas entre </w:t>
      </w:r>
      <w:r w:rsidR="00BD3041">
        <w:t>três</w:t>
      </w:r>
      <w:r w:rsidR="00BD3041" w:rsidRPr="009434B2">
        <w:t xml:space="preserve"> e 11 sugerem que, embora haja compreensão parcial da interação, a comunicabilidade não é plenamente efetiva, podendo ser considerada aceitável a depender da proximidade com os níveis iniciais. A partir da expressão 12, observa-se um comprometimento severo, culminando no nível máximo de inadequação representado pelo valor 13</w:t>
      </w:r>
      <w:r w:rsidR="00BD3041">
        <w:t>.</w:t>
      </w:r>
    </w:p>
    <w:p w14:paraId="5EDC35C9" w14:textId="0B98CA11" w:rsidR="00770CA6" w:rsidRDefault="00770CA6" w:rsidP="00770CA6">
      <w:pPr>
        <w:pStyle w:val="TF-LEGENDA"/>
      </w:pPr>
      <w:bookmarkStart w:id="380" w:name="_Ref214644502"/>
      <w:bookmarkStart w:id="381" w:name="_Toc168072334"/>
      <w:bookmarkStart w:id="382" w:name="_Toc171668985"/>
      <w:bookmarkStart w:id="383" w:name="_Toc215432461"/>
      <w:bookmarkEnd w:id="350"/>
      <w:r>
        <w:t xml:space="preserve">Figura </w:t>
      </w:r>
      <w:fldSimple w:instr=" SEQ Figura \* ARABIC ">
        <w:r w:rsidR="001C1872">
          <w:rPr>
            <w:noProof/>
          </w:rPr>
          <w:t>41</w:t>
        </w:r>
      </w:fldSimple>
      <w:bookmarkEnd w:id="380"/>
      <w:r>
        <w:t xml:space="preserve"> </w:t>
      </w:r>
      <w:r w:rsidRPr="00AB0191">
        <w:t>– Expressões de comunicabilidade</w:t>
      </w:r>
      <w:bookmarkEnd w:id="381"/>
      <w:bookmarkEnd w:id="382"/>
      <w:bookmarkEnd w:id="383"/>
    </w:p>
    <w:p w14:paraId="4108386F" w14:textId="1537424F" w:rsidR="00770CA6" w:rsidRPr="00C7409E" w:rsidRDefault="00770CA6" w:rsidP="00770CA6">
      <w:pPr>
        <w:pStyle w:val="TF-FIGURA"/>
      </w:pPr>
      <w:r w:rsidRPr="00770CA6">
        <w:rPr>
          <w:noProof/>
        </w:rPr>
        <w:drawing>
          <wp:inline distT="0" distB="0" distL="0" distR="0" wp14:anchorId="0A439C9F" wp14:editId="0F56EFB9">
            <wp:extent cx="5633085" cy="1768475"/>
            <wp:effectExtent l="19050" t="19050" r="24765" b="22225"/>
            <wp:docPr id="1218548131" name="Imagem 16" descr="Uma imagem contendo For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8" descr="Uma imagem contendo Forma&#10;&#10;Descrição gerada automa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33085" cy="1768475"/>
                    </a:xfrm>
                    <a:prstGeom prst="rect">
                      <a:avLst/>
                    </a:prstGeom>
                    <a:noFill/>
                    <a:ln w="12700" cmpd="sng">
                      <a:solidFill>
                        <a:srgbClr val="000000"/>
                      </a:solidFill>
                      <a:miter lim="800000"/>
                      <a:headEnd/>
                      <a:tailEnd/>
                    </a:ln>
                    <a:effectLst/>
                  </pic:spPr>
                </pic:pic>
              </a:graphicData>
            </a:graphic>
          </wp:inline>
        </w:drawing>
      </w:r>
    </w:p>
    <w:p w14:paraId="2D891CFB" w14:textId="7F75636C" w:rsidR="001D35CC" w:rsidRDefault="00770CA6" w:rsidP="00524571">
      <w:pPr>
        <w:pStyle w:val="TF-FONTE"/>
      </w:pPr>
      <w:r w:rsidRPr="00524571">
        <w:t>Fonte: Costa (2018</w:t>
      </w:r>
      <w:r w:rsidR="009434B2">
        <w:t>, p. 178</w:t>
      </w:r>
      <w:r w:rsidRPr="00524571">
        <w:t>).</w:t>
      </w:r>
    </w:p>
    <w:p w14:paraId="27B08F5B" w14:textId="57A614DB" w:rsidR="00EE4C1A" w:rsidRDefault="00EE4C1A" w:rsidP="00EE4C1A">
      <w:pPr>
        <w:pStyle w:val="TF-TEXTO"/>
      </w:pPr>
      <w:r>
        <w:t xml:space="preserve">A </w:t>
      </w:r>
      <w:r w:rsidR="00DB7C6C">
        <w:fldChar w:fldCharType="begin"/>
      </w:r>
      <w:r w:rsidR="00DB7C6C">
        <w:instrText xml:space="preserve"> REF _Ref214644473 \h </w:instrText>
      </w:r>
      <w:r w:rsidR="00DB7C6C">
        <w:fldChar w:fldCharType="separate"/>
      </w:r>
      <w:r w:rsidR="001C1872">
        <w:t xml:space="preserve">Tabela </w:t>
      </w:r>
      <w:r w:rsidR="001C1872">
        <w:rPr>
          <w:noProof/>
        </w:rPr>
        <w:t>13</w:t>
      </w:r>
      <w:r w:rsidR="00DB7C6C">
        <w:fldChar w:fldCharType="end"/>
      </w:r>
      <w:r w:rsidR="00DB7C6C">
        <w:t xml:space="preserve"> </w:t>
      </w:r>
      <w:r w:rsidR="009434B2" w:rsidRPr="009434B2">
        <w:t>apresenta a síntese da validação da comunicabilidade, estabelecendo a relação entre as perguntas formuladas e as respostas obtidas dos participantes</w:t>
      </w:r>
      <w:r>
        <w:t>.</w:t>
      </w:r>
    </w:p>
    <w:p w14:paraId="29C79066" w14:textId="488B114D" w:rsidR="00062BD7" w:rsidRDefault="00062BD7" w:rsidP="00062BD7">
      <w:pPr>
        <w:pStyle w:val="TF-LEGENDA"/>
      </w:pPr>
      <w:bookmarkStart w:id="384" w:name="_Ref214644473"/>
      <w:bookmarkStart w:id="385" w:name="_Toc215432556"/>
      <w:bookmarkStart w:id="386" w:name="_Toc171669021"/>
      <w:r>
        <w:lastRenderedPageBreak/>
        <w:t xml:space="preserve">Tabela </w:t>
      </w:r>
      <w:fldSimple w:instr=" SEQ Tabela \* ARABIC ">
        <w:r w:rsidR="001C1872">
          <w:rPr>
            <w:noProof/>
          </w:rPr>
          <w:t>13</w:t>
        </w:r>
      </w:fldSimple>
      <w:bookmarkEnd w:id="384"/>
      <w:r>
        <w:t xml:space="preserve"> </w:t>
      </w:r>
      <w:r w:rsidRPr="00BD3A0E">
        <w:t>– Resultado da avaliação de comunicabilidade pelo Método RURUCAg</w:t>
      </w:r>
      <w:bookmarkEnd w:id="385"/>
      <w:r>
        <w:t xml:space="preserve"> </w:t>
      </w:r>
      <w:bookmarkEnd w:id="386"/>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4148"/>
        <w:gridCol w:w="416"/>
        <w:gridCol w:w="316"/>
        <w:gridCol w:w="316"/>
        <w:gridCol w:w="316"/>
        <w:gridCol w:w="316"/>
        <w:gridCol w:w="316"/>
        <w:gridCol w:w="316"/>
        <w:gridCol w:w="316"/>
        <w:gridCol w:w="316"/>
        <w:gridCol w:w="316"/>
        <w:gridCol w:w="416"/>
        <w:gridCol w:w="416"/>
        <w:gridCol w:w="416"/>
        <w:gridCol w:w="416"/>
      </w:tblGrid>
      <w:tr w:rsidR="00062BD7" w:rsidRPr="003B1518" w14:paraId="0ADF7644" w14:textId="77777777" w:rsidTr="005A2AA7">
        <w:trPr>
          <w:trHeight w:val="136"/>
          <w:jc w:val="center"/>
        </w:trPr>
        <w:tc>
          <w:tcPr>
            <w:tcW w:w="0" w:type="auto"/>
            <w:shd w:val="clear" w:color="auto" w:fill="BFBFBF"/>
            <w:vAlign w:val="center"/>
          </w:tcPr>
          <w:p w14:paraId="67FB628F" w14:textId="77777777" w:rsidR="00062BD7" w:rsidRPr="00D4797F" w:rsidRDefault="00062BD7" w:rsidP="005A2AA7">
            <w:pPr>
              <w:pStyle w:val="TF-TEXTOQUADRO"/>
              <w:rPr>
                <w:b/>
                <w:bCs/>
                <w:sz w:val="20"/>
              </w:rPr>
            </w:pPr>
            <w:r w:rsidRPr="00D4797F">
              <w:rPr>
                <w:b/>
                <w:bCs/>
                <w:sz w:val="20"/>
              </w:rPr>
              <w:t>Pergunta</w:t>
            </w:r>
          </w:p>
        </w:tc>
        <w:tc>
          <w:tcPr>
            <w:tcW w:w="0" w:type="auto"/>
            <w:shd w:val="clear" w:color="auto" w:fill="BFBFBF"/>
            <w:vAlign w:val="center"/>
          </w:tcPr>
          <w:p w14:paraId="3200E90F" w14:textId="77777777" w:rsidR="00062BD7" w:rsidRPr="00D4797F" w:rsidRDefault="00062BD7" w:rsidP="005A2AA7">
            <w:pPr>
              <w:pStyle w:val="TF-TEXTOQUADRO"/>
              <w:rPr>
                <w:b/>
                <w:bCs/>
                <w:sz w:val="20"/>
              </w:rPr>
            </w:pPr>
            <w:r w:rsidRPr="00D4797F">
              <w:rPr>
                <w:b/>
                <w:bCs/>
                <w:sz w:val="20"/>
              </w:rPr>
              <w:t>0</w:t>
            </w:r>
          </w:p>
        </w:tc>
        <w:tc>
          <w:tcPr>
            <w:tcW w:w="0" w:type="auto"/>
            <w:shd w:val="clear" w:color="auto" w:fill="BFBFBF"/>
          </w:tcPr>
          <w:p w14:paraId="67F9A782" w14:textId="77777777" w:rsidR="00062BD7" w:rsidRPr="00D4797F" w:rsidRDefault="00062BD7" w:rsidP="005A2AA7">
            <w:pPr>
              <w:pStyle w:val="TF-TEXTOQUADRO"/>
              <w:rPr>
                <w:b/>
                <w:bCs/>
                <w:sz w:val="20"/>
              </w:rPr>
            </w:pPr>
            <w:r w:rsidRPr="00D4797F">
              <w:rPr>
                <w:b/>
                <w:bCs/>
                <w:sz w:val="20"/>
              </w:rPr>
              <w:t>1</w:t>
            </w:r>
          </w:p>
        </w:tc>
        <w:tc>
          <w:tcPr>
            <w:tcW w:w="0" w:type="auto"/>
            <w:shd w:val="clear" w:color="auto" w:fill="BFBFBF"/>
          </w:tcPr>
          <w:p w14:paraId="6F9C15DE" w14:textId="77777777" w:rsidR="00062BD7" w:rsidRPr="00D4797F" w:rsidRDefault="00062BD7" w:rsidP="005A2AA7">
            <w:pPr>
              <w:pStyle w:val="TF-TEXTOQUADRO"/>
              <w:rPr>
                <w:b/>
                <w:bCs/>
                <w:sz w:val="20"/>
              </w:rPr>
            </w:pPr>
            <w:r w:rsidRPr="00D4797F">
              <w:rPr>
                <w:b/>
                <w:bCs/>
                <w:sz w:val="20"/>
              </w:rPr>
              <w:t>2</w:t>
            </w:r>
          </w:p>
        </w:tc>
        <w:tc>
          <w:tcPr>
            <w:tcW w:w="0" w:type="auto"/>
            <w:shd w:val="clear" w:color="auto" w:fill="BFBFBF"/>
          </w:tcPr>
          <w:p w14:paraId="51FFD837" w14:textId="77777777" w:rsidR="00062BD7" w:rsidRPr="00D4797F" w:rsidRDefault="00062BD7" w:rsidP="005A2AA7">
            <w:pPr>
              <w:pStyle w:val="TF-TEXTOQUADRO"/>
              <w:rPr>
                <w:b/>
                <w:bCs/>
                <w:sz w:val="20"/>
              </w:rPr>
            </w:pPr>
            <w:r w:rsidRPr="00D4797F">
              <w:rPr>
                <w:b/>
                <w:bCs/>
                <w:sz w:val="20"/>
              </w:rPr>
              <w:t>3</w:t>
            </w:r>
          </w:p>
        </w:tc>
        <w:tc>
          <w:tcPr>
            <w:tcW w:w="0" w:type="auto"/>
            <w:shd w:val="clear" w:color="auto" w:fill="BFBFBF"/>
            <w:vAlign w:val="center"/>
          </w:tcPr>
          <w:p w14:paraId="5F16857A" w14:textId="77777777" w:rsidR="00062BD7" w:rsidRPr="00D4797F" w:rsidRDefault="00062BD7" w:rsidP="005A2AA7">
            <w:pPr>
              <w:pStyle w:val="TF-TEXTOQUADRO"/>
              <w:rPr>
                <w:b/>
                <w:bCs/>
                <w:sz w:val="20"/>
              </w:rPr>
            </w:pPr>
            <w:r w:rsidRPr="00D4797F">
              <w:rPr>
                <w:b/>
                <w:bCs/>
                <w:sz w:val="20"/>
              </w:rPr>
              <w:t>4</w:t>
            </w:r>
          </w:p>
        </w:tc>
        <w:tc>
          <w:tcPr>
            <w:tcW w:w="0" w:type="auto"/>
            <w:shd w:val="clear" w:color="auto" w:fill="BFBFBF"/>
          </w:tcPr>
          <w:p w14:paraId="7E0B8ECE" w14:textId="77777777" w:rsidR="00062BD7" w:rsidRPr="00D4797F" w:rsidRDefault="00062BD7" w:rsidP="005A2AA7">
            <w:pPr>
              <w:pStyle w:val="TF-TEXTOQUADRO"/>
              <w:rPr>
                <w:b/>
                <w:bCs/>
                <w:sz w:val="20"/>
              </w:rPr>
            </w:pPr>
            <w:r w:rsidRPr="00D4797F">
              <w:rPr>
                <w:b/>
                <w:bCs/>
                <w:sz w:val="20"/>
              </w:rPr>
              <w:t>5</w:t>
            </w:r>
          </w:p>
        </w:tc>
        <w:tc>
          <w:tcPr>
            <w:tcW w:w="0" w:type="auto"/>
            <w:shd w:val="clear" w:color="auto" w:fill="BFBFBF"/>
          </w:tcPr>
          <w:p w14:paraId="1C726DD9" w14:textId="77777777" w:rsidR="00062BD7" w:rsidRPr="00D4797F" w:rsidRDefault="00062BD7" w:rsidP="005A2AA7">
            <w:pPr>
              <w:pStyle w:val="TF-TEXTOQUADRO"/>
              <w:rPr>
                <w:b/>
                <w:bCs/>
                <w:sz w:val="20"/>
              </w:rPr>
            </w:pPr>
            <w:r w:rsidRPr="00D4797F">
              <w:rPr>
                <w:b/>
                <w:bCs/>
                <w:sz w:val="20"/>
              </w:rPr>
              <w:t>6</w:t>
            </w:r>
          </w:p>
        </w:tc>
        <w:tc>
          <w:tcPr>
            <w:tcW w:w="0" w:type="auto"/>
            <w:shd w:val="clear" w:color="auto" w:fill="BFBFBF"/>
          </w:tcPr>
          <w:p w14:paraId="6CECDECB" w14:textId="77777777" w:rsidR="00062BD7" w:rsidRPr="00D4797F" w:rsidRDefault="00062BD7" w:rsidP="005A2AA7">
            <w:pPr>
              <w:pStyle w:val="TF-TEXTOQUADRO"/>
              <w:rPr>
                <w:b/>
                <w:bCs/>
                <w:sz w:val="20"/>
              </w:rPr>
            </w:pPr>
            <w:r w:rsidRPr="00D4797F">
              <w:rPr>
                <w:b/>
                <w:bCs/>
                <w:sz w:val="20"/>
              </w:rPr>
              <w:t>7</w:t>
            </w:r>
          </w:p>
        </w:tc>
        <w:tc>
          <w:tcPr>
            <w:tcW w:w="0" w:type="auto"/>
            <w:shd w:val="clear" w:color="auto" w:fill="BFBFBF"/>
          </w:tcPr>
          <w:p w14:paraId="562BFE17" w14:textId="77777777" w:rsidR="00062BD7" w:rsidRPr="00D4797F" w:rsidRDefault="00062BD7" w:rsidP="005A2AA7">
            <w:pPr>
              <w:pStyle w:val="TF-TEXTOQUADRO"/>
              <w:rPr>
                <w:b/>
                <w:bCs/>
                <w:sz w:val="20"/>
              </w:rPr>
            </w:pPr>
            <w:r w:rsidRPr="00D4797F">
              <w:rPr>
                <w:b/>
                <w:bCs/>
                <w:sz w:val="20"/>
              </w:rPr>
              <w:t>8</w:t>
            </w:r>
          </w:p>
        </w:tc>
        <w:tc>
          <w:tcPr>
            <w:tcW w:w="0" w:type="auto"/>
            <w:shd w:val="clear" w:color="auto" w:fill="BFBFBF"/>
          </w:tcPr>
          <w:p w14:paraId="70BFAB5E" w14:textId="77777777" w:rsidR="00062BD7" w:rsidRPr="00D4797F" w:rsidRDefault="00062BD7" w:rsidP="005A2AA7">
            <w:pPr>
              <w:pStyle w:val="TF-TEXTOQUADRO"/>
              <w:rPr>
                <w:b/>
                <w:bCs/>
                <w:sz w:val="20"/>
              </w:rPr>
            </w:pPr>
            <w:r w:rsidRPr="00D4797F">
              <w:rPr>
                <w:b/>
                <w:bCs/>
                <w:sz w:val="20"/>
              </w:rPr>
              <w:t>9</w:t>
            </w:r>
          </w:p>
        </w:tc>
        <w:tc>
          <w:tcPr>
            <w:tcW w:w="0" w:type="auto"/>
            <w:shd w:val="clear" w:color="auto" w:fill="BFBFBF"/>
          </w:tcPr>
          <w:p w14:paraId="041E2E63" w14:textId="77777777" w:rsidR="00062BD7" w:rsidRPr="00D4797F" w:rsidRDefault="00062BD7" w:rsidP="005A2AA7">
            <w:pPr>
              <w:pStyle w:val="TF-TEXTOQUADRO"/>
              <w:rPr>
                <w:b/>
                <w:bCs/>
                <w:sz w:val="20"/>
              </w:rPr>
            </w:pPr>
            <w:r w:rsidRPr="00D4797F">
              <w:rPr>
                <w:b/>
                <w:bCs/>
                <w:sz w:val="20"/>
              </w:rPr>
              <w:t>10</w:t>
            </w:r>
          </w:p>
        </w:tc>
        <w:tc>
          <w:tcPr>
            <w:tcW w:w="0" w:type="auto"/>
            <w:shd w:val="clear" w:color="auto" w:fill="BFBFBF"/>
          </w:tcPr>
          <w:p w14:paraId="14E63B8C" w14:textId="77777777" w:rsidR="00062BD7" w:rsidRPr="00D4797F" w:rsidRDefault="00062BD7" w:rsidP="005A2AA7">
            <w:pPr>
              <w:pStyle w:val="TF-TEXTOQUADRO"/>
              <w:rPr>
                <w:b/>
                <w:bCs/>
                <w:sz w:val="20"/>
              </w:rPr>
            </w:pPr>
            <w:r w:rsidRPr="00D4797F">
              <w:rPr>
                <w:b/>
                <w:bCs/>
                <w:sz w:val="20"/>
              </w:rPr>
              <w:t>11</w:t>
            </w:r>
          </w:p>
        </w:tc>
        <w:tc>
          <w:tcPr>
            <w:tcW w:w="0" w:type="auto"/>
            <w:shd w:val="clear" w:color="auto" w:fill="BFBFBF"/>
          </w:tcPr>
          <w:p w14:paraId="5F872A72" w14:textId="77777777" w:rsidR="00062BD7" w:rsidRPr="00D4797F" w:rsidRDefault="00062BD7" w:rsidP="005A2AA7">
            <w:pPr>
              <w:pStyle w:val="TF-TEXTOQUADRO"/>
              <w:rPr>
                <w:b/>
                <w:bCs/>
                <w:sz w:val="20"/>
              </w:rPr>
            </w:pPr>
            <w:r w:rsidRPr="00D4797F">
              <w:rPr>
                <w:b/>
                <w:bCs/>
                <w:sz w:val="20"/>
              </w:rPr>
              <w:t>12</w:t>
            </w:r>
          </w:p>
        </w:tc>
        <w:tc>
          <w:tcPr>
            <w:tcW w:w="0" w:type="auto"/>
            <w:shd w:val="clear" w:color="auto" w:fill="BFBFBF"/>
          </w:tcPr>
          <w:p w14:paraId="5F744748" w14:textId="77777777" w:rsidR="00062BD7" w:rsidRPr="00D4797F" w:rsidRDefault="00062BD7" w:rsidP="005A2AA7">
            <w:pPr>
              <w:pStyle w:val="TF-TEXTOQUADRO"/>
              <w:rPr>
                <w:b/>
                <w:bCs/>
                <w:sz w:val="20"/>
              </w:rPr>
            </w:pPr>
            <w:r w:rsidRPr="00D4797F">
              <w:rPr>
                <w:b/>
                <w:bCs/>
                <w:sz w:val="20"/>
              </w:rPr>
              <w:t>13</w:t>
            </w:r>
          </w:p>
        </w:tc>
      </w:tr>
      <w:tr w:rsidR="00062BD7" w:rsidRPr="003B1518" w14:paraId="34F10696" w14:textId="77777777" w:rsidTr="005A2AA7">
        <w:trPr>
          <w:jc w:val="center"/>
        </w:trPr>
        <w:tc>
          <w:tcPr>
            <w:tcW w:w="0" w:type="auto"/>
            <w:vAlign w:val="center"/>
          </w:tcPr>
          <w:p w14:paraId="39C8D1C4" w14:textId="3991AEF2" w:rsidR="00062BD7" w:rsidRPr="00D4797F" w:rsidRDefault="000E0E0B" w:rsidP="005A2AA7">
            <w:pPr>
              <w:pStyle w:val="TF-TEXTOQUADRO"/>
              <w:jc w:val="both"/>
              <w:rPr>
                <w:sz w:val="20"/>
              </w:rPr>
            </w:pPr>
            <w:r w:rsidRPr="000E0E0B">
              <w:rPr>
                <w:sz w:val="20"/>
              </w:rPr>
              <w:t>De 0 a 13, sendo 0 a melhor e 13 a pior, qual expressão melhor retrata a sua experiência com a aplicação Rota Segura.</w:t>
            </w:r>
          </w:p>
        </w:tc>
        <w:tc>
          <w:tcPr>
            <w:tcW w:w="0" w:type="auto"/>
            <w:vAlign w:val="center"/>
          </w:tcPr>
          <w:p w14:paraId="6824157B" w14:textId="728C1323" w:rsidR="00062BD7" w:rsidRPr="00D4797F" w:rsidRDefault="000E0E0B" w:rsidP="005A2AA7">
            <w:pPr>
              <w:pStyle w:val="TF-TEXTOQUADRO"/>
              <w:jc w:val="center"/>
              <w:rPr>
                <w:sz w:val="20"/>
              </w:rPr>
            </w:pPr>
            <w:r>
              <w:rPr>
                <w:sz w:val="20"/>
              </w:rPr>
              <w:t>29</w:t>
            </w:r>
          </w:p>
        </w:tc>
        <w:tc>
          <w:tcPr>
            <w:tcW w:w="0" w:type="auto"/>
            <w:vAlign w:val="center"/>
          </w:tcPr>
          <w:p w14:paraId="4B590240" w14:textId="2806210F" w:rsidR="00062BD7" w:rsidRPr="00D4797F" w:rsidRDefault="00EA4184" w:rsidP="005A2AA7">
            <w:pPr>
              <w:pStyle w:val="TF-TEXTOQUADRO"/>
              <w:jc w:val="center"/>
              <w:rPr>
                <w:sz w:val="20"/>
              </w:rPr>
            </w:pPr>
            <w:r>
              <w:rPr>
                <w:sz w:val="20"/>
              </w:rPr>
              <w:t>1</w:t>
            </w:r>
          </w:p>
        </w:tc>
        <w:tc>
          <w:tcPr>
            <w:tcW w:w="0" w:type="auto"/>
            <w:vAlign w:val="center"/>
          </w:tcPr>
          <w:p w14:paraId="30B820AD" w14:textId="3E23B5D1" w:rsidR="00062BD7" w:rsidRPr="00D4797F" w:rsidRDefault="00EA4184" w:rsidP="005A2AA7">
            <w:pPr>
              <w:pStyle w:val="TF-TEXTOQUADRO"/>
              <w:jc w:val="center"/>
              <w:rPr>
                <w:sz w:val="20"/>
              </w:rPr>
            </w:pPr>
            <w:r>
              <w:rPr>
                <w:sz w:val="20"/>
              </w:rPr>
              <w:t>0</w:t>
            </w:r>
          </w:p>
        </w:tc>
        <w:tc>
          <w:tcPr>
            <w:tcW w:w="0" w:type="auto"/>
            <w:vAlign w:val="center"/>
          </w:tcPr>
          <w:p w14:paraId="22CA5501" w14:textId="77777777" w:rsidR="00062BD7" w:rsidRPr="00D4797F" w:rsidRDefault="00062BD7" w:rsidP="005A2AA7">
            <w:pPr>
              <w:pStyle w:val="TF-TEXTOQUADRO"/>
              <w:jc w:val="center"/>
              <w:rPr>
                <w:sz w:val="20"/>
              </w:rPr>
            </w:pPr>
            <w:r w:rsidRPr="00D4797F">
              <w:rPr>
                <w:sz w:val="20"/>
              </w:rPr>
              <w:t>0</w:t>
            </w:r>
          </w:p>
        </w:tc>
        <w:tc>
          <w:tcPr>
            <w:tcW w:w="0" w:type="auto"/>
            <w:vAlign w:val="center"/>
          </w:tcPr>
          <w:p w14:paraId="472BDE21" w14:textId="77777777" w:rsidR="00062BD7" w:rsidRPr="00D4797F" w:rsidRDefault="00062BD7" w:rsidP="005A2AA7">
            <w:pPr>
              <w:pStyle w:val="TF-TEXTOQUADRO"/>
              <w:jc w:val="center"/>
              <w:rPr>
                <w:sz w:val="20"/>
              </w:rPr>
            </w:pPr>
            <w:r w:rsidRPr="00D4797F">
              <w:rPr>
                <w:sz w:val="20"/>
              </w:rPr>
              <w:t>0</w:t>
            </w:r>
          </w:p>
        </w:tc>
        <w:tc>
          <w:tcPr>
            <w:tcW w:w="0" w:type="auto"/>
            <w:vAlign w:val="center"/>
          </w:tcPr>
          <w:p w14:paraId="78F57EDD" w14:textId="77777777" w:rsidR="00062BD7" w:rsidRPr="00D4797F" w:rsidRDefault="00062BD7" w:rsidP="005A2AA7">
            <w:pPr>
              <w:pStyle w:val="TF-TEXTOQUADRO"/>
              <w:jc w:val="center"/>
              <w:rPr>
                <w:sz w:val="20"/>
              </w:rPr>
            </w:pPr>
            <w:r w:rsidRPr="00D4797F">
              <w:rPr>
                <w:sz w:val="20"/>
              </w:rPr>
              <w:t>0</w:t>
            </w:r>
          </w:p>
        </w:tc>
        <w:tc>
          <w:tcPr>
            <w:tcW w:w="0" w:type="auto"/>
            <w:vAlign w:val="center"/>
          </w:tcPr>
          <w:p w14:paraId="7D10CD2E" w14:textId="6EA651E8" w:rsidR="00062BD7" w:rsidRPr="00D4797F" w:rsidRDefault="00EA4184" w:rsidP="005A2AA7">
            <w:pPr>
              <w:pStyle w:val="TF-TEXTOQUADRO"/>
              <w:jc w:val="center"/>
              <w:rPr>
                <w:sz w:val="20"/>
              </w:rPr>
            </w:pPr>
            <w:r>
              <w:rPr>
                <w:sz w:val="20"/>
              </w:rPr>
              <w:t>1</w:t>
            </w:r>
          </w:p>
        </w:tc>
        <w:tc>
          <w:tcPr>
            <w:tcW w:w="0" w:type="auto"/>
            <w:vAlign w:val="center"/>
          </w:tcPr>
          <w:p w14:paraId="089C694E" w14:textId="77777777" w:rsidR="00062BD7" w:rsidRPr="00D4797F" w:rsidRDefault="00062BD7" w:rsidP="005A2AA7">
            <w:pPr>
              <w:pStyle w:val="TF-TEXTOQUADRO"/>
              <w:jc w:val="center"/>
              <w:rPr>
                <w:sz w:val="20"/>
              </w:rPr>
            </w:pPr>
            <w:r w:rsidRPr="00D4797F">
              <w:rPr>
                <w:sz w:val="20"/>
              </w:rPr>
              <w:t>0</w:t>
            </w:r>
          </w:p>
        </w:tc>
        <w:tc>
          <w:tcPr>
            <w:tcW w:w="0" w:type="auto"/>
            <w:vAlign w:val="center"/>
          </w:tcPr>
          <w:p w14:paraId="73809818" w14:textId="3853831F" w:rsidR="00062BD7" w:rsidRPr="00D4797F" w:rsidRDefault="00EA4184" w:rsidP="005A2AA7">
            <w:pPr>
              <w:pStyle w:val="TF-TEXTOQUADRO"/>
              <w:jc w:val="center"/>
              <w:rPr>
                <w:sz w:val="20"/>
              </w:rPr>
            </w:pPr>
            <w:r>
              <w:rPr>
                <w:sz w:val="20"/>
              </w:rPr>
              <w:t>0</w:t>
            </w:r>
          </w:p>
        </w:tc>
        <w:tc>
          <w:tcPr>
            <w:tcW w:w="0" w:type="auto"/>
            <w:vAlign w:val="center"/>
          </w:tcPr>
          <w:p w14:paraId="2757CADB" w14:textId="77777777" w:rsidR="00062BD7" w:rsidRPr="00D4797F" w:rsidRDefault="00062BD7" w:rsidP="005A2AA7">
            <w:pPr>
              <w:pStyle w:val="TF-TEXTOQUADRO"/>
              <w:jc w:val="center"/>
              <w:rPr>
                <w:sz w:val="20"/>
              </w:rPr>
            </w:pPr>
            <w:r w:rsidRPr="00D4797F">
              <w:rPr>
                <w:sz w:val="20"/>
              </w:rPr>
              <w:t>0</w:t>
            </w:r>
          </w:p>
        </w:tc>
        <w:tc>
          <w:tcPr>
            <w:tcW w:w="0" w:type="auto"/>
            <w:vAlign w:val="center"/>
          </w:tcPr>
          <w:p w14:paraId="6E0DEA07" w14:textId="77777777" w:rsidR="00062BD7" w:rsidRPr="00D4797F" w:rsidRDefault="00062BD7" w:rsidP="005A2AA7">
            <w:pPr>
              <w:pStyle w:val="TF-TEXTOQUADRO"/>
              <w:jc w:val="center"/>
              <w:rPr>
                <w:sz w:val="20"/>
              </w:rPr>
            </w:pPr>
            <w:r w:rsidRPr="00D4797F">
              <w:rPr>
                <w:sz w:val="20"/>
              </w:rPr>
              <w:t>0</w:t>
            </w:r>
          </w:p>
        </w:tc>
        <w:tc>
          <w:tcPr>
            <w:tcW w:w="0" w:type="auto"/>
            <w:vAlign w:val="center"/>
          </w:tcPr>
          <w:p w14:paraId="26D810C5" w14:textId="77777777" w:rsidR="00062BD7" w:rsidRPr="00D4797F" w:rsidRDefault="00062BD7" w:rsidP="005A2AA7">
            <w:pPr>
              <w:pStyle w:val="TF-TEXTOQUADRO"/>
              <w:jc w:val="center"/>
              <w:rPr>
                <w:sz w:val="20"/>
              </w:rPr>
            </w:pPr>
            <w:r w:rsidRPr="00D4797F">
              <w:rPr>
                <w:sz w:val="20"/>
              </w:rPr>
              <w:t>0</w:t>
            </w:r>
          </w:p>
        </w:tc>
        <w:tc>
          <w:tcPr>
            <w:tcW w:w="0" w:type="auto"/>
            <w:vAlign w:val="center"/>
          </w:tcPr>
          <w:p w14:paraId="4A0823B7" w14:textId="77777777" w:rsidR="00062BD7" w:rsidRPr="00D4797F" w:rsidRDefault="00062BD7" w:rsidP="005A2AA7">
            <w:pPr>
              <w:pStyle w:val="TF-TEXTOQUADRO"/>
              <w:jc w:val="center"/>
              <w:rPr>
                <w:sz w:val="20"/>
              </w:rPr>
            </w:pPr>
            <w:r w:rsidRPr="00D4797F">
              <w:rPr>
                <w:sz w:val="20"/>
              </w:rPr>
              <w:t>0</w:t>
            </w:r>
          </w:p>
        </w:tc>
        <w:tc>
          <w:tcPr>
            <w:tcW w:w="0" w:type="auto"/>
            <w:vAlign w:val="center"/>
          </w:tcPr>
          <w:p w14:paraId="354F0EA1" w14:textId="0ADFAC32" w:rsidR="00062BD7" w:rsidRPr="00D4797F" w:rsidRDefault="00EA4184" w:rsidP="005A2AA7">
            <w:pPr>
              <w:pStyle w:val="TF-TEXTOQUADRO"/>
              <w:jc w:val="center"/>
              <w:rPr>
                <w:sz w:val="20"/>
              </w:rPr>
            </w:pPr>
            <w:r>
              <w:rPr>
                <w:sz w:val="20"/>
              </w:rPr>
              <w:t>2</w:t>
            </w:r>
          </w:p>
        </w:tc>
      </w:tr>
      <w:tr w:rsidR="00062BD7" w:rsidRPr="003B1518" w14:paraId="3E4CED5D" w14:textId="77777777" w:rsidTr="005A2AA7">
        <w:trPr>
          <w:jc w:val="center"/>
        </w:trPr>
        <w:tc>
          <w:tcPr>
            <w:tcW w:w="0" w:type="auto"/>
            <w:vAlign w:val="center"/>
          </w:tcPr>
          <w:p w14:paraId="1D968901" w14:textId="4C0FB16A" w:rsidR="00062BD7" w:rsidRPr="00D4797F" w:rsidRDefault="00EA4184" w:rsidP="005A2AA7">
            <w:pPr>
              <w:pStyle w:val="TF-TEXTOQUADRO"/>
              <w:jc w:val="both"/>
              <w:rPr>
                <w:sz w:val="20"/>
              </w:rPr>
            </w:pPr>
            <w:r w:rsidRPr="00EA4184">
              <w:rPr>
                <w:sz w:val="20"/>
              </w:rPr>
              <w:t>De 0 a 13, sendo 0 a melhor e 13 a pior. Como você avaliaria a clareza das informações apresentadas pela IA sobre a veracidade do desastre reportado.</w:t>
            </w:r>
          </w:p>
        </w:tc>
        <w:tc>
          <w:tcPr>
            <w:tcW w:w="0" w:type="auto"/>
            <w:vAlign w:val="center"/>
          </w:tcPr>
          <w:p w14:paraId="33129D0B" w14:textId="7030838E" w:rsidR="00062BD7" w:rsidRPr="00D4797F" w:rsidRDefault="00EA4184" w:rsidP="005A2AA7">
            <w:pPr>
              <w:pStyle w:val="TF-TEXTOQUADRO"/>
              <w:jc w:val="center"/>
              <w:rPr>
                <w:sz w:val="20"/>
              </w:rPr>
            </w:pPr>
            <w:r>
              <w:rPr>
                <w:sz w:val="20"/>
              </w:rPr>
              <w:t>27</w:t>
            </w:r>
          </w:p>
        </w:tc>
        <w:tc>
          <w:tcPr>
            <w:tcW w:w="0" w:type="auto"/>
            <w:vAlign w:val="center"/>
          </w:tcPr>
          <w:p w14:paraId="6C1F72E1" w14:textId="2E8CB8DC" w:rsidR="00062BD7" w:rsidRPr="00D4797F" w:rsidRDefault="00EA4184" w:rsidP="005A2AA7">
            <w:pPr>
              <w:pStyle w:val="TF-TEXTOQUADRO"/>
              <w:jc w:val="center"/>
              <w:rPr>
                <w:sz w:val="20"/>
              </w:rPr>
            </w:pPr>
            <w:r>
              <w:rPr>
                <w:sz w:val="20"/>
              </w:rPr>
              <w:t>4</w:t>
            </w:r>
          </w:p>
        </w:tc>
        <w:tc>
          <w:tcPr>
            <w:tcW w:w="0" w:type="auto"/>
            <w:vAlign w:val="center"/>
          </w:tcPr>
          <w:p w14:paraId="0D87114F" w14:textId="00A509F4" w:rsidR="00062BD7" w:rsidRPr="00D4797F" w:rsidRDefault="00EA4184" w:rsidP="005A2AA7">
            <w:pPr>
              <w:pStyle w:val="TF-TEXTOQUADRO"/>
              <w:jc w:val="center"/>
              <w:rPr>
                <w:sz w:val="20"/>
              </w:rPr>
            </w:pPr>
            <w:r>
              <w:rPr>
                <w:sz w:val="20"/>
              </w:rPr>
              <w:t>0</w:t>
            </w:r>
          </w:p>
        </w:tc>
        <w:tc>
          <w:tcPr>
            <w:tcW w:w="0" w:type="auto"/>
            <w:vAlign w:val="center"/>
          </w:tcPr>
          <w:p w14:paraId="11AFC903" w14:textId="77777777" w:rsidR="00062BD7" w:rsidRPr="00D4797F" w:rsidRDefault="00062BD7" w:rsidP="005A2AA7">
            <w:pPr>
              <w:pStyle w:val="TF-TEXTOQUADRO"/>
              <w:jc w:val="center"/>
              <w:rPr>
                <w:sz w:val="20"/>
              </w:rPr>
            </w:pPr>
            <w:r>
              <w:rPr>
                <w:sz w:val="20"/>
              </w:rPr>
              <w:t>0</w:t>
            </w:r>
          </w:p>
        </w:tc>
        <w:tc>
          <w:tcPr>
            <w:tcW w:w="0" w:type="auto"/>
            <w:vAlign w:val="center"/>
          </w:tcPr>
          <w:p w14:paraId="1FBF2C3E" w14:textId="77777777" w:rsidR="00062BD7" w:rsidRPr="00D4797F" w:rsidRDefault="00062BD7" w:rsidP="005A2AA7">
            <w:pPr>
              <w:pStyle w:val="TF-TEXTOQUADRO"/>
              <w:jc w:val="center"/>
              <w:rPr>
                <w:sz w:val="20"/>
              </w:rPr>
            </w:pPr>
            <w:r w:rsidRPr="00D4797F">
              <w:rPr>
                <w:sz w:val="20"/>
              </w:rPr>
              <w:t>0</w:t>
            </w:r>
          </w:p>
        </w:tc>
        <w:tc>
          <w:tcPr>
            <w:tcW w:w="0" w:type="auto"/>
            <w:vAlign w:val="center"/>
          </w:tcPr>
          <w:p w14:paraId="04110A30" w14:textId="77777777" w:rsidR="00062BD7" w:rsidRPr="00D4797F" w:rsidRDefault="00062BD7" w:rsidP="005A2AA7">
            <w:pPr>
              <w:pStyle w:val="TF-TEXTOQUADRO"/>
              <w:jc w:val="center"/>
              <w:rPr>
                <w:sz w:val="20"/>
              </w:rPr>
            </w:pPr>
            <w:r>
              <w:rPr>
                <w:sz w:val="20"/>
              </w:rPr>
              <w:t>1</w:t>
            </w:r>
          </w:p>
        </w:tc>
        <w:tc>
          <w:tcPr>
            <w:tcW w:w="0" w:type="auto"/>
            <w:vAlign w:val="center"/>
          </w:tcPr>
          <w:p w14:paraId="1CC087BD" w14:textId="77777777" w:rsidR="00062BD7" w:rsidRPr="00D4797F" w:rsidRDefault="00062BD7" w:rsidP="005A2AA7">
            <w:pPr>
              <w:pStyle w:val="TF-TEXTOQUADRO"/>
              <w:jc w:val="center"/>
              <w:rPr>
                <w:sz w:val="20"/>
              </w:rPr>
            </w:pPr>
            <w:r w:rsidRPr="00D4797F">
              <w:rPr>
                <w:sz w:val="20"/>
              </w:rPr>
              <w:t>0</w:t>
            </w:r>
          </w:p>
        </w:tc>
        <w:tc>
          <w:tcPr>
            <w:tcW w:w="0" w:type="auto"/>
            <w:vAlign w:val="center"/>
          </w:tcPr>
          <w:p w14:paraId="21242F42" w14:textId="77777777" w:rsidR="00062BD7" w:rsidRPr="00D4797F" w:rsidRDefault="00062BD7" w:rsidP="005A2AA7">
            <w:pPr>
              <w:pStyle w:val="TF-TEXTOQUADRO"/>
              <w:jc w:val="center"/>
              <w:rPr>
                <w:sz w:val="20"/>
              </w:rPr>
            </w:pPr>
            <w:r w:rsidRPr="00D4797F">
              <w:rPr>
                <w:sz w:val="20"/>
              </w:rPr>
              <w:t>0</w:t>
            </w:r>
          </w:p>
        </w:tc>
        <w:tc>
          <w:tcPr>
            <w:tcW w:w="0" w:type="auto"/>
            <w:vAlign w:val="center"/>
          </w:tcPr>
          <w:p w14:paraId="0435C967" w14:textId="5E675D21" w:rsidR="00062BD7" w:rsidRPr="00D4797F" w:rsidRDefault="00EA4184" w:rsidP="005A2AA7">
            <w:pPr>
              <w:pStyle w:val="TF-TEXTOQUADRO"/>
              <w:jc w:val="center"/>
              <w:rPr>
                <w:sz w:val="20"/>
              </w:rPr>
            </w:pPr>
            <w:r>
              <w:rPr>
                <w:sz w:val="20"/>
              </w:rPr>
              <w:t>1</w:t>
            </w:r>
          </w:p>
        </w:tc>
        <w:tc>
          <w:tcPr>
            <w:tcW w:w="0" w:type="auto"/>
            <w:vAlign w:val="center"/>
          </w:tcPr>
          <w:p w14:paraId="1E7C2067" w14:textId="77777777" w:rsidR="00062BD7" w:rsidRPr="00D4797F" w:rsidRDefault="00062BD7" w:rsidP="005A2AA7">
            <w:pPr>
              <w:pStyle w:val="TF-TEXTOQUADRO"/>
              <w:jc w:val="center"/>
              <w:rPr>
                <w:sz w:val="20"/>
              </w:rPr>
            </w:pPr>
            <w:r w:rsidRPr="00D4797F">
              <w:rPr>
                <w:sz w:val="20"/>
              </w:rPr>
              <w:t>0</w:t>
            </w:r>
          </w:p>
        </w:tc>
        <w:tc>
          <w:tcPr>
            <w:tcW w:w="0" w:type="auto"/>
            <w:vAlign w:val="center"/>
          </w:tcPr>
          <w:p w14:paraId="1AF3DACC" w14:textId="77777777" w:rsidR="00062BD7" w:rsidRPr="00D4797F" w:rsidRDefault="00062BD7" w:rsidP="005A2AA7">
            <w:pPr>
              <w:pStyle w:val="TF-TEXTOQUADRO"/>
              <w:jc w:val="center"/>
              <w:rPr>
                <w:sz w:val="20"/>
              </w:rPr>
            </w:pPr>
            <w:r w:rsidRPr="00D4797F">
              <w:rPr>
                <w:sz w:val="20"/>
              </w:rPr>
              <w:t>0</w:t>
            </w:r>
          </w:p>
        </w:tc>
        <w:tc>
          <w:tcPr>
            <w:tcW w:w="0" w:type="auto"/>
            <w:vAlign w:val="center"/>
          </w:tcPr>
          <w:p w14:paraId="181D939C" w14:textId="77777777" w:rsidR="00062BD7" w:rsidRPr="00D4797F" w:rsidRDefault="00062BD7" w:rsidP="005A2AA7">
            <w:pPr>
              <w:pStyle w:val="TF-TEXTOQUADRO"/>
              <w:jc w:val="center"/>
              <w:rPr>
                <w:sz w:val="20"/>
              </w:rPr>
            </w:pPr>
            <w:r w:rsidRPr="00D4797F">
              <w:rPr>
                <w:sz w:val="20"/>
              </w:rPr>
              <w:t>0</w:t>
            </w:r>
          </w:p>
        </w:tc>
        <w:tc>
          <w:tcPr>
            <w:tcW w:w="0" w:type="auto"/>
            <w:vAlign w:val="center"/>
          </w:tcPr>
          <w:p w14:paraId="41B496CC" w14:textId="77777777" w:rsidR="00062BD7" w:rsidRPr="00D4797F" w:rsidRDefault="00062BD7" w:rsidP="005A2AA7">
            <w:pPr>
              <w:pStyle w:val="TF-TEXTOQUADRO"/>
              <w:jc w:val="center"/>
              <w:rPr>
                <w:sz w:val="20"/>
              </w:rPr>
            </w:pPr>
            <w:r w:rsidRPr="00D4797F">
              <w:rPr>
                <w:sz w:val="20"/>
              </w:rPr>
              <w:t>0</w:t>
            </w:r>
          </w:p>
        </w:tc>
        <w:tc>
          <w:tcPr>
            <w:tcW w:w="0" w:type="auto"/>
            <w:vAlign w:val="center"/>
          </w:tcPr>
          <w:p w14:paraId="4809E2C1" w14:textId="667F5BB8" w:rsidR="00062BD7" w:rsidRPr="00D4797F" w:rsidRDefault="00EA4184" w:rsidP="005A2AA7">
            <w:pPr>
              <w:pStyle w:val="TF-TEXTOQUADRO"/>
              <w:jc w:val="center"/>
              <w:rPr>
                <w:sz w:val="20"/>
              </w:rPr>
            </w:pPr>
            <w:r>
              <w:rPr>
                <w:sz w:val="20"/>
              </w:rPr>
              <w:t>1</w:t>
            </w:r>
          </w:p>
        </w:tc>
      </w:tr>
      <w:tr w:rsidR="00062BD7" w:rsidRPr="003B1518" w14:paraId="33A15B27" w14:textId="77777777" w:rsidTr="005A2AA7">
        <w:trPr>
          <w:jc w:val="center"/>
        </w:trPr>
        <w:tc>
          <w:tcPr>
            <w:tcW w:w="0" w:type="auto"/>
            <w:vAlign w:val="center"/>
          </w:tcPr>
          <w:p w14:paraId="283AEE2A" w14:textId="19EAD184" w:rsidR="00062BD7" w:rsidRPr="00B62BB4" w:rsidRDefault="00EA4184" w:rsidP="005A2AA7">
            <w:pPr>
              <w:pStyle w:val="TF-TEXTOQUADRO"/>
              <w:jc w:val="both"/>
              <w:rPr>
                <w:sz w:val="20"/>
              </w:rPr>
            </w:pPr>
            <w:r w:rsidRPr="00EA4184">
              <w:rPr>
                <w:sz w:val="20"/>
              </w:rPr>
              <w:t>De 0 a 13, sendo 0 a melhor e 13 a pior, qual expressão melhor retrata a sua experiência ao relatar uma ocorrência.</w:t>
            </w:r>
          </w:p>
        </w:tc>
        <w:tc>
          <w:tcPr>
            <w:tcW w:w="0" w:type="auto"/>
            <w:vAlign w:val="center"/>
          </w:tcPr>
          <w:p w14:paraId="77CF91E1" w14:textId="2D958BD8" w:rsidR="00062BD7" w:rsidRDefault="00EA4184" w:rsidP="005A2AA7">
            <w:pPr>
              <w:pStyle w:val="TF-TEXTOQUADRO"/>
              <w:jc w:val="center"/>
              <w:rPr>
                <w:sz w:val="20"/>
              </w:rPr>
            </w:pPr>
            <w:r>
              <w:rPr>
                <w:sz w:val="20"/>
              </w:rPr>
              <w:t>28</w:t>
            </w:r>
          </w:p>
        </w:tc>
        <w:tc>
          <w:tcPr>
            <w:tcW w:w="0" w:type="auto"/>
            <w:vAlign w:val="center"/>
          </w:tcPr>
          <w:p w14:paraId="711C4FA9" w14:textId="182CBFE2" w:rsidR="00062BD7" w:rsidRDefault="00EA4184" w:rsidP="005A2AA7">
            <w:pPr>
              <w:pStyle w:val="TF-TEXTOQUADRO"/>
              <w:jc w:val="center"/>
              <w:rPr>
                <w:sz w:val="20"/>
              </w:rPr>
            </w:pPr>
            <w:r>
              <w:rPr>
                <w:sz w:val="20"/>
              </w:rPr>
              <w:t>1</w:t>
            </w:r>
          </w:p>
        </w:tc>
        <w:tc>
          <w:tcPr>
            <w:tcW w:w="0" w:type="auto"/>
            <w:vAlign w:val="center"/>
          </w:tcPr>
          <w:p w14:paraId="6628E806" w14:textId="77777777" w:rsidR="00062BD7" w:rsidRDefault="00062BD7" w:rsidP="005A2AA7">
            <w:pPr>
              <w:pStyle w:val="TF-TEXTOQUADRO"/>
              <w:jc w:val="center"/>
              <w:rPr>
                <w:sz w:val="20"/>
              </w:rPr>
            </w:pPr>
            <w:r>
              <w:rPr>
                <w:sz w:val="20"/>
              </w:rPr>
              <w:t>0</w:t>
            </w:r>
          </w:p>
        </w:tc>
        <w:tc>
          <w:tcPr>
            <w:tcW w:w="0" w:type="auto"/>
            <w:vAlign w:val="center"/>
          </w:tcPr>
          <w:p w14:paraId="4A5A2218" w14:textId="77777777" w:rsidR="00062BD7" w:rsidRDefault="00062BD7" w:rsidP="005A2AA7">
            <w:pPr>
              <w:pStyle w:val="TF-TEXTOQUADRO"/>
              <w:jc w:val="center"/>
              <w:rPr>
                <w:sz w:val="20"/>
              </w:rPr>
            </w:pPr>
            <w:r>
              <w:rPr>
                <w:sz w:val="20"/>
              </w:rPr>
              <w:t>1</w:t>
            </w:r>
          </w:p>
        </w:tc>
        <w:tc>
          <w:tcPr>
            <w:tcW w:w="0" w:type="auto"/>
            <w:vAlign w:val="center"/>
          </w:tcPr>
          <w:p w14:paraId="7EDACC7B" w14:textId="77777777" w:rsidR="00062BD7" w:rsidRPr="00D4797F" w:rsidRDefault="00062BD7" w:rsidP="005A2AA7">
            <w:pPr>
              <w:pStyle w:val="TF-TEXTOQUADRO"/>
              <w:jc w:val="center"/>
              <w:rPr>
                <w:sz w:val="20"/>
              </w:rPr>
            </w:pPr>
            <w:r>
              <w:rPr>
                <w:sz w:val="20"/>
              </w:rPr>
              <w:t>0</w:t>
            </w:r>
          </w:p>
        </w:tc>
        <w:tc>
          <w:tcPr>
            <w:tcW w:w="0" w:type="auto"/>
            <w:vAlign w:val="center"/>
          </w:tcPr>
          <w:p w14:paraId="2AE37BC1" w14:textId="77777777" w:rsidR="00062BD7" w:rsidRPr="00D4797F" w:rsidRDefault="00062BD7" w:rsidP="005A2AA7">
            <w:pPr>
              <w:pStyle w:val="TF-TEXTOQUADRO"/>
              <w:jc w:val="center"/>
              <w:rPr>
                <w:sz w:val="20"/>
              </w:rPr>
            </w:pPr>
            <w:r>
              <w:rPr>
                <w:sz w:val="20"/>
              </w:rPr>
              <w:t>0</w:t>
            </w:r>
          </w:p>
        </w:tc>
        <w:tc>
          <w:tcPr>
            <w:tcW w:w="0" w:type="auto"/>
            <w:vAlign w:val="center"/>
          </w:tcPr>
          <w:p w14:paraId="740F5255" w14:textId="77777777" w:rsidR="00062BD7" w:rsidRPr="00D4797F" w:rsidRDefault="00062BD7" w:rsidP="005A2AA7">
            <w:pPr>
              <w:pStyle w:val="TF-TEXTOQUADRO"/>
              <w:jc w:val="center"/>
              <w:rPr>
                <w:sz w:val="20"/>
              </w:rPr>
            </w:pPr>
            <w:r>
              <w:rPr>
                <w:sz w:val="20"/>
              </w:rPr>
              <w:t>0</w:t>
            </w:r>
          </w:p>
        </w:tc>
        <w:tc>
          <w:tcPr>
            <w:tcW w:w="0" w:type="auto"/>
            <w:vAlign w:val="center"/>
          </w:tcPr>
          <w:p w14:paraId="0AD68211" w14:textId="77777777" w:rsidR="00062BD7" w:rsidRPr="00D4797F" w:rsidRDefault="00062BD7" w:rsidP="005A2AA7">
            <w:pPr>
              <w:pStyle w:val="TF-TEXTOQUADRO"/>
              <w:jc w:val="center"/>
              <w:rPr>
                <w:sz w:val="20"/>
              </w:rPr>
            </w:pPr>
            <w:r>
              <w:rPr>
                <w:sz w:val="20"/>
              </w:rPr>
              <w:t>0</w:t>
            </w:r>
          </w:p>
        </w:tc>
        <w:tc>
          <w:tcPr>
            <w:tcW w:w="0" w:type="auto"/>
            <w:vAlign w:val="center"/>
          </w:tcPr>
          <w:p w14:paraId="62486AF7" w14:textId="77777777" w:rsidR="00062BD7" w:rsidRPr="00D4797F" w:rsidRDefault="00062BD7" w:rsidP="005A2AA7">
            <w:pPr>
              <w:pStyle w:val="TF-TEXTOQUADRO"/>
              <w:jc w:val="center"/>
              <w:rPr>
                <w:sz w:val="20"/>
              </w:rPr>
            </w:pPr>
            <w:r>
              <w:rPr>
                <w:sz w:val="20"/>
              </w:rPr>
              <w:t>0</w:t>
            </w:r>
          </w:p>
        </w:tc>
        <w:tc>
          <w:tcPr>
            <w:tcW w:w="0" w:type="auto"/>
            <w:vAlign w:val="center"/>
          </w:tcPr>
          <w:p w14:paraId="0F3C66B1" w14:textId="77777777" w:rsidR="00062BD7" w:rsidRPr="00D4797F" w:rsidRDefault="00062BD7" w:rsidP="005A2AA7">
            <w:pPr>
              <w:pStyle w:val="TF-TEXTOQUADRO"/>
              <w:jc w:val="center"/>
              <w:rPr>
                <w:sz w:val="20"/>
              </w:rPr>
            </w:pPr>
            <w:r>
              <w:rPr>
                <w:sz w:val="20"/>
              </w:rPr>
              <w:t>0</w:t>
            </w:r>
          </w:p>
        </w:tc>
        <w:tc>
          <w:tcPr>
            <w:tcW w:w="0" w:type="auto"/>
            <w:vAlign w:val="center"/>
          </w:tcPr>
          <w:p w14:paraId="1B3C496D" w14:textId="77777777" w:rsidR="00062BD7" w:rsidRPr="00D4797F" w:rsidRDefault="00062BD7" w:rsidP="005A2AA7">
            <w:pPr>
              <w:pStyle w:val="TF-TEXTOQUADRO"/>
              <w:jc w:val="center"/>
              <w:rPr>
                <w:sz w:val="20"/>
              </w:rPr>
            </w:pPr>
            <w:r>
              <w:rPr>
                <w:sz w:val="20"/>
              </w:rPr>
              <w:t>0</w:t>
            </w:r>
          </w:p>
        </w:tc>
        <w:tc>
          <w:tcPr>
            <w:tcW w:w="0" w:type="auto"/>
            <w:vAlign w:val="center"/>
          </w:tcPr>
          <w:p w14:paraId="72D9AC1E" w14:textId="77777777" w:rsidR="00062BD7" w:rsidRPr="00D4797F" w:rsidRDefault="00062BD7" w:rsidP="005A2AA7">
            <w:pPr>
              <w:pStyle w:val="TF-TEXTOQUADRO"/>
              <w:jc w:val="center"/>
              <w:rPr>
                <w:sz w:val="20"/>
              </w:rPr>
            </w:pPr>
            <w:r>
              <w:rPr>
                <w:sz w:val="20"/>
              </w:rPr>
              <w:t>0</w:t>
            </w:r>
          </w:p>
        </w:tc>
        <w:tc>
          <w:tcPr>
            <w:tcW w:w="0" w:type="auto"/>
            <w:vAlign w:val="center"/>
          </w:tcPr>
          <w:p w14:paraId="23ACECB7" w14:textId="77777777" w:rsidR="00062BD7" w:rsidRPr="00D4797F" w:rsidRDefault="00062BD7" w:rsidP="005A2AA7">
            <w:pPr>
              <w:pStyle w:val="TF-TEXTOQUADRO"/>
              <w:jc w:val="center"/>
              <w:rPr>
                <w:sz w:val="20"/>
              </w:rPr>
            </w:pPr>
            <w:r>
              <w:rPr>
                <w:sz w:val="20"/>
              </w:rPr>
              <w:t>0</w:t>
            </w:r>
          </w:p>
        </w:tc>
        <w:tc>
          <w:tcPr>
            <w:tcW w:w="0" w:type="auto"/>
            <w:vAlign w:val="center"/>
          </w:tcPr>
          <w:p w14:paraId="3C01FF06" w14:textId="77777777" w:rsidR="00062BD7" w:rsidRPr="00D4797F" w:rsidRDefault="00062BD7" w:rsidP="005A2AA7">
            <w:pPr>
              <w:pStyle w:val="TF-TEXTOQUADRO"/>
              <w:jc w:val="center"/>
              <w:rPr>
                <w:sz w:val="20"/>
              </w:rPr>
            </w:pPr>
            <w:r>
              <w:rPr>
                <w:sz w:val="20"/>
              </w:rPr>
              <w:t>1</w:t>
            </w:r>
          </w:p>
        </w:tc>
      </w:tr>
      <w:tr w:rsidR="00EA4184" w:rsidRPr="003B1518" w14:paraId="6DCE0E54" w14:textId="77777777" w:rsidTr="005A2AA7">
        <w:trPr>
          <w:jc w:val="center"/>
        </w:trPr>
        <w:tc>
          <w:tcPr>
            <w:tcW w:w="0" w:type="auto"/>
            <w:vAlign w:val="center"/>
          </w:tcPr>
          <w:p w14:paraId="62B94771" w14:textId="44E5279F" w:rsidR="00EA4184" w:rsidRPr="00EA4184" w:rsidRDefault="001A3FEC" w:rsidP="005A2AA7">
            <w:pPr>
              <w:pStyle w:val="TF-TEXTOQUADRO"/>
              <w:jc w:val="both"/>
              <w:rPr>
                <w:sz w:val="20"/>
              </w:rPr>
            </w:pPr>
            <w:r w:rsidRPr="001A3FEC">
              <w:rPr>
                <w:sz w:val="20"/>
              </w:rPr>
              <w:t>De 0 a 13, sendo 0 a melhor e 13 a pior, qual expressão melhor retrata a sua experiência ao procurar uma ocorrência nos reportes da comunidade.</w:t>
            </w:r>
          </w:p>
        </w:tc>
        <w:tc>
          <w:tcPr>
            <w:tcW w:w="0" w:type="auto"/>
            <w:vAlign w:val="center"/>
          </w:tcPr>
          <w:p w14:paraId="78F6A9FE" w14:textId="6D463C08" w:rsidR="00EA4184" w:rsidRDefault="001A3FEC" w:rsidP="005A2AA7">
            <w:pPr>
              <w:pStyle w:val="TF-TEXTOQUADRO"/>
              <w:jc w:val="center"/>
              <w:rPr>
                <w:sz w:val="20"/>
              </w:rPr>
            </w:pPr>
            <w:r>
              <w:rPr>
                <w:sz w:val="20"/>
              </w:rPr>
              <w:t>29</w:t>
            </w:r>
          </w:p>
        </w:tc>
        <w:tc>
          <w:tcPr>
            <w:tcW w:w="0" w:type="auto"/>
            <w:vAlign w:val="center"/>
          </w:tcPr>
          <w:p w14:paraId="29E45D5A" w14:textId="3A79FE5C" w:rsidR="00EA4184" w:rsidRDefault="001A3FEC" w:rsidP="005A2AA7">
            <w:pPr>
              <w:pStyle w:val="TF-TEXTOQUADRO"/>
              <w:jc w:val="center"/>
              <w:rPr>
                <w:sz w:val="20"/>
              </w:rPr>
            </w:pPr>
            <w:r>
              <w:rPr>
                <w:sz w:val="20"/>
              </w:rPr>
              <w:t>3</w:t>
            </w:r>
          </w:p>
        </w:tc>
        <w:tc>
          <w:tcPr>
            <w:tcW w:w="0" w:type="auto"/>
            <w:vAlign w:val="center"/>
          </w:tcPr>
          <w:p w14:paraId="38DE04B6" w14:textId="1B4B6098" w:rsidR="00EA4184" w:rsidRDefault="001A3FEC" w:rsidP="005A2AA7">
            <w:pPr>
              <w:pStyle w:val="TF-TEXTOQUADRO"/>
              <w:jc w:val="center"/>
              <w:rPr>
                <w:sz w:val="20"/>
              </w:rPr>
            </w:pPr>
            <w:r>
              <w:rPr>
                <w:sz w:val="20"/>
              </w:rPr>
              <w:t>0</w:t>
            </w:r>
          </w:p>
        </w:tc>
        <w:tc>
          <w:tcPr>
            <w:tcW w:w="0" w:type="auto"/>
            <w:vAlign w:val="center"/>
          </w:tcPr>
          <w:p w14:paraId="38678ABE" w14:textId="711DB23A" w:rsidR="00EA4184" w:rsidRDefault="001A3FEC" w:rsidP="005A2AA7">
            <w:pPr>
              <w:pStyle w:val="TF-TEXTOQUADRO"/>
              <w:jc w:val="center"/>
              <w:rPr>
                <w:sz w:val="20"/>
              </w:rPr>
            </w:pPr>
            <w:r>
              <w:rPr>
                <w:sz w:val="20"/>
              </w:rPr>
              <w:t>0</w:t>
            </w:r>
          </w:p>
        </w:tc>
        <w:tc>
          <w:tcPr>
            <w:tcW w:w="0" w:type="auto"/>
            <w:vAlign w:val="center"/>
          </w:tcPr>
          <w:p w14:paraId="77425F94" w14:textId="3E4ED3BC" w:rsidR="00EA4184" w:rsidRDefault="001A3FEC" w:rsidP="005A2AA7">
            <w:pPr>
              <w:pStyle w:val="TF-TEXTOQUADRO"/>
              <w:jc w:val="center"/>
              <w:rPr>
                <w:sz w:val="20"/>
              </w:rPr>
            </w:pPr>
            <w:r>
              <w:rPr>
                <w:sz w:val="20"/>
              </w:rPr>
              <w:t>0</w:t>
            </w:r>
          </w:p>
        </w:tc>
        <w:tc>
          <w:tcPr>
            <w:tcW w:w="0" w:type="auto"/>
            <w:vAlign w:val="center"/>
          </w:tcPr>
          <w:p w14:paraId="4859B8AF" w14:textId="64236E64" w:rsidR="00EA4184" w:rsidRDefault="001A3FEC" w:rsidP="005A2AA7">
            <w:pPr>
              <w:pStyle w:val="TF-TEXTOQUADRO"/>
              <w:jc w:val="center"/>
              <w:rPr>
                <w:sz w:val="20"/>
              </w:rPr>
            </w:pPr>
            <w:r>
              <w:rPr>
                <w:sz w:val="20"/>
              </w:rPr>
              <w:t>0</w:t>
            </w:r>
          </w:p>
        </w:tc>
        <w:tc>
          <w:tcPr>
            <w:tcW w:w="0" w:type="auto"/>
            <w:vAlign w:val="center"/>
          </w:tcPr>
          <w:p w14:paraId="350EFE99" w14:textId="102E87FB" w:rsidR="00EA4184" w:rsidRDefault="001A3FEC" w:rsidP="005A2AA7">
            <w:pPr>
              <w:pStyle w:val="TF-TEXTOQUADRO"/>
              <w:jc w:val="center"/>
              <w:rPr>
                <w:sz w:val="20"/>
              </w:rPr>
            </w:pPr>
            <w:r>
              <w:rPr>
                <w:sz w:val="20"/>
              </w:rPr>
              <w:t>0</w:t>
            </w:r>
          </w:p>
        </w:tc>
        <w:tc>
          <w:tcPr>
            <w:tcW w:w="0" w:type="auto"/>
            <w:vAlign w:val="center"/>
          </w:tcPr>
          <w:p w14:paraId="1B49F213" w14:textId="6223BDA0" w:rsidR="00EA4184" w:rsidRDefault="001A3FEC" w:rsidP="005A2AA7">
            <w:pPr>
              <w:pStyle w:val="TF-TEXTOQUADRO"/>
              <w:jc w:val="center"/>
              <w:rPr>
                <w:sz w:val="20"/>
              </w:rPr>
            </w:pPr>
            <w:r>
              <w:rPr>
                <w:sz w:val="20"/>
              </w:rPr>
              <w:t>0</w:t>
            </w:r>
          </w:p>
        </w:tc>
        <w:tc>
          <w:tcPr>
            <w:tcW w:w="0" w:type="auto"/>
            <w:vAlign w:val="center"/>
          </w:tcPr>
          <w:p w14:paraId="7ED8891B" w14:textId="54267357" w:rsidR="00EA4184" w:rsidRDefault="001A3FEC" w:rsidP="005A2AA7">
            <w:pPr>
              <w:pStyle w:val="TF-TEXTOQUADRO"/>
              <w:jc w:val="center"/>
              <w:rPr>
                <w:sz w:val="20"/>
              </w:rPr>
            </w:pPr>
            <w:r>
              <w:rPr>
                <w:sz w:val="20"/>
              </w:rPr>
              <w:t>0</w:t>
            </w:r>
          </w:p>
        </w:tc>
        <w:tc>
          <w:tcPr>
            <w:tcW w:w="0" w:type="auto"/>
            <w:vAlign w:val="center"/>
          </w:tcPr>
          <w:p w14:paraId="5410D894" w14:textId="4B4FEC3B" w:rsidR="00EA4184" w:rsidRDefault="001A3FEC" w:rsidP="005A2AA7">
            <w:pPr>
              <w:pStyle w:val="TF-TEXTOQUADRO"/>
              <w:jc w:val="center"/>
              <w:rPr>
                <w:sz w:val="20"/>
              </w:rPr>
            </w:pPr>
            <w:r>
              <w:rPr>
                <w:sz w:val="20"/>
              </w:rPr>
              <w:t>0</w:t>
            </w:r>
          </w:p>
        </w:tc>
        <w:tc>
          <w:tcPr>
            <w:tcW w:w="0" w:type="auto"/>
            <w:vAlign w:val="center"/>
          </w:tcPr>
          <w:p w14:paraId="255184B4" w14:textId="4615BF12" w:rsidR="00EA4184" w:rsidRDefault="001A3FEC" w:rsidP="005A2AA7">
            <w:pPr>
              <w:pStyle w:val="TF-TEXTOQUADRO"/>
              <w:jc w:val="center"/>
              <w:rPr>
                <w:sz w:val="20"/>
              </w:rPr>
            </w:pPr>
            <w:r>
              <w:rPr>
                <w:sz w:val="20"/>
              </w:rPr>
              <w:t>0</w:t>
            </w:r>
          </w:p>
        </w:tc>
        <w:tc>
          <w:tcPr>
            <w:tcW w:w="0" w:type="auto"/>
            <w:vAlign w:val="center"/>
          </w:tcPr>
          <w:p w14:paraId="435CA630" w14:textId="2B3C5F03" w:rsidR="00EA4184" w:rsidRDefault="001A3FEC" w:rsidP="005A2AA7">
            <w:pPr>
              <w:pStyle w:val="TF-TEXTOQUADRO"/>
              <w:jc w:val="center"/>
              <w:rPr>
                <w:sz w:val="20"/>
              </w:rPr>
            </w:pPr>
            <w:r>
              <w:rPr>
                <w:sz w:val="20"/>
              </w:rPr>
              <w:t>0</w:t>
            </w:r>
          </w:p>
        </w:tc>
        <w:tc>
          <w:tcPr>
            <w:tcW w:w="0" w:type="auto"/>
            <w:vAlign w:val="center"/>
          </w:tcPr>
          <w:p w14:paraId="54604D23" w14:textId="641C42D2" w:rsidR="00EA4184" w:rsidRDefault="001A3FEC" w:rsidP="005A2AA7">
            <w:pPr>
              <w:pStyle w:val="TF-TEXTOQUADRO"/>
              <w:jc w:val="center"/>
              <w:rPr>
                <w:sz w:val="20"/>
              </w:rPr>
            </w:pPr>
            <w:r>
              <w:rPr>
                <w:sz w:val="20"/>
              </w:rPr>
              <w:t>0</w:t>
            </w:r>
          </w:p>
        </w:tc>
        <w:tc>
          <w:tcPr>
            <w:tcW w:w="0" w:type="auto"/>
            <w:vAlign w:val="center"/>
          </w:tcPr>
          <w:p w14:paraId="0D7C1F6B" w14:textId="751FE836" w:rsidR="00EA4184" w:rsidRDefault="001A3FEC" w:rsidP="005A2AA7">
            <w:pPr>
              <w:pStyle w:val="TF-TEXTOQUADRO"/>
              <w:jc w:val="center"/>
              <w:rPr>
                <w:sz w:val="20"/>
              </w:rPr>
            </w:pPr>
            <w:r>
              <w:rPr>
                <w:sz w:val="20"/>
              </w:rPr>
              <w:t>1</w:t>
            </w:r>
          </w:p>
        </w:tc>
      </w:tr>
      <w:tr w:rsidR="001A3FEC" w:rsidRPr="003B1518" w14:paraId="726CCA6D" w14:textId="77777777" w:rsidTr="005A2AA7">
        <w:trPr>
          <w:jc w:val="center"/>
        </w:trPr>
        <w:tc>
          <w:tcPr>
            <w:tcW w:w="0" w:type="auto"/>
            <w:vAlign w:val="center"/>
          </w:tcPr>
          <w:p w14:paraId="485C6A9B" w14:textId="51E79228" w:rsidR="001A3FEC" w:rsidRPr="001A3FEC" w:rsidRDefault="00AC67F3" w:rsidP="005A2AA7">
            <w:pPr>
              <w:pStyle w:val="TF-TEXTOQUADRO"/>
              <w:jc w:val="both"/>
              <w:rPr>
                <w:sz w:val="20"/>
              </w:rPr>
            </w:pPr>
            <w:r w:rsidRPr="00AC67F3">
              <w:rPr>
                <w:sz w:val="20"/>
              </w:rPr>
              <w:t>De 0 a 13, sendo 0 a melhor e 13 a pior, qual expressão melhor retrata a sua experiência ao procurar uma ocorrência no mapa de ocorrências.</w:t>
            </w:r>
          </w:p>
        </w:tc>
        <w:tc>
          <w:tcPr>
            <w:tcW w:w="0" w:type="auto"/>
            <w:vAlign w:val="center"/>
          </w:tcPr>
          <w:p w14:paraId="1C729D0B" w14:textId="49DC4FDC" w:rsidR="001A3FEC" w:rsidRDefault="001A3FEC" w:rsidP="005A2AA7">
            <w:pPr>
              <w:pStyle w:val="TF-TEXTOQUADRO"/>
              <w:jc w:val="center"/>
              <w:rPr>
                <w:sz w:val="20"/>
              </w:rPr>
            </w:pPr>
            <w:r>
              <w:rPr>
                <w:sz w:val="20"/>
              </w:rPr>
              <w:t>28</w:t>
            </w:r>
          </w:p>
        </w:tc>
        <w:tc>
          <w:tcPr>
            <w:tcW w:w="0" w:type="auto"/>
            <w:vAlign w:val="center"/>
          </w:tcPr>
          <w:p w14:paraId="73FF7593" w14:textId="23F096BF" w:rsidR="001A3FEC" w:rsidRDefault="001A3FEC" w:rsidP="005A2AA7">
            <w:pPr>
              <w:pStyle w:val="TF-TEXTOQUADRO"/>
              <w:jc w:val="center"/>
              <w:rPr>
                <w:sz w:val="20"/>
              </w:rPr>
            </w:pPr>
            <w:r>
              <w:rPr>
                <w:sz w:val="20"/>
              </w:rPr>
              <w:t>3</w:t>
            </w:r>
          </w:p>
        </w:tc>
        <w:tc>
          <w:tcPr>
            <w:tcW w:w="0" w:type="auto"/>
            <w:vAlign w:val="center"/>
          </w:tcPr>
          <w:p w14:paraId="2A4E8CA7" w14:textId="5E3106BD" w:rsidR="001A3FEC" w:rsidRDefault="001A3FEC" w:rsidP="005A2AA7">
            <w:pPr>
              <w:pStyle w:val="TF-TEXTOQUADRO"/>
              <w:jc w:val="center"/>
              <w:rPr>
                <w:sz w:val="20"/>
              </w:rPr>
            </w:pPr>
            <w:r>
              <w:rPr>
                <w:sz w:val="20"/>
              </w:rPr>
              <w:t>0</w:t>
            </w:r>
          </w:p>
        </w:tc>
        <w:tc>
          <w:tcPr>
            <w:tcW w:w="0" w:type="auto"/>
            <w:vAlign w:val="center"/>
          </w:tcPr>
          <w:p w14:paraId="2276AD13" w14:textId="5FD3DF79" w:rsidR="001A3FEC" w:rsidRDefault="001A3FEC" w:rsidP="005A2AA7">
            <w:pPr>
              <w:pStyle w:val="TF-TEXTOQUADRO"/>
              <w:jc w:val="center"/>
              <w:rPr>
                <w:sz w:val="20"/>
              </w:rPr>
            </w:pPr>
            <w:r>
              <w:rPr>
                <w:sz w:val="20"/>
              </w:rPr>
              <w:t>1</w:t>
            </w:r>
          </w:p>
        </w:tc>
        <w:tc>
          <w:tcPr>
            <w:tcW w:w="0" w:type="auto"/>
            <w:vAlign w:val="center"/>
          </w:tcPr>
          <w:p w14:paraId="3DDA738A" w14:textId="1F3C1AF5" w:rsidR="001A3FEC" w:rsidRDefault="00AC67F3" w:rsidP="005A2AA7">
            <w:pPr>
              <w:pStyle w:val="TF-TEXTOQUADRO"/>
              <w:jc w:val="center"/>
              <w:rPr>
                <w:sz w:val="20"/>
              </w:rPr>
            </w:pPr>
            <w:r>
              <w:rPr>
                <w:sz w:val="20"/>
              </w:rPr>
              <w:t>0</w:t>
            </w:r>
          </w:p>
        </w:tc>
        <w:tc>
          <w:tcPr>
            <w:tcW w:w="0" w:type="auto"/>
            <w:vAlign w:val="center"/>
          </w:tcPr>
          <w:p w14:paraId="008F5379" w14:textId="5FE2EDF0" w:rsidR="001A3FEC" w:rsidRDefault="00AC67F3" w:rsidP="005A2AA7">
            <w:pPr>
              <w:pStyle w:val="TF-TEXTOQUADRO"/>
              <w:jc w:val="center"/>
              <w:rPr>
                <w:sz w:val="20"/>
              </w:rPr>
            </w:pPr>
            <w:r>
              <w:rPr>
                <w:sz w:val="20"/>
              </w:rPr>
              <w:t>0</w:t>
            </w:r>
          </w:p>
        </w:tc>
        <w:tc>
          <w:tcPr>
            <w:tcW w:w="0" w:type="auto"/>
            <w:vAlign w:val="center"/>
          </w:tcPr>
          <w:p w14:paraId="1581F05F" w14:textId="1FCEEE3A" w:rsidR="001A3FEC" w:rsidRDefault="00AC67F3" w:rsidP="005A2AA7">
            <w:pPr>
              <w:pStyle w:val="TF-TEXTOQUADRO"/>
              <w:jc w:val="center"/>
              <w:rPr>
                <w:sz w:val="20"/>
              </w:rPr>
            </w:pPr>
            <w:r>
              <w:rPr>
                <w:sz w:val="20"/>
              </w:rPr>
              <w:t>0</w:t>
            </w:r>
          </w:p>
        </w:tc>
        <w:tc>
          <w:tcPr>
            <w:tcW w:w="0" w:type="auto"/>
            <w:vAlign w:val="center"/>
          </w:tcPr>
          <w:p w14:paraId="34EF34D2" w14:textId="6095D8F9" w:rsidR="001A3FEC" w:rsidRDefault="00AC67F3" w:rsidP="005A2AA7">
            <w:pPr>
              <w:pStyle w:val="TF-TEXTOQUADRO"/>
              <w:jc w:val="center"/>
              <w:rPr>
                <w:sz w:val="20"/>
              </w:rPr>
            </w:pPr>
            <w:r>
              <w:rPr>
                <w:sz w:val="20"/>
              </w:rPr>
              <w:t>0</w:t>
            </w:r>
          </w:p>
        </w:tc>
        <w:tc>
          <w:tcPr>
            <w:tcW w:w="0" w:type="auto"/>
            <w:vAlign w:val="center"/>
          </w:tcPr>
          <w:p w14:paraId="57CA2621" w14:textId="6FB1A13F" w:rsidR="001A3FEC" w:rsidRDefault="00AC67F3" w:rsidP="005A2AA7">
            <w:pPr>
              <w:pStyle w:val="TF-TEXTOQUADRO"/>
              <w:jc w:val="center"/>
              <w:rPr>
                <w:sz w:val="20"/>
              </w:rPr>
            </w:pPr>
            <w:r>
              <w:rPr>
                <w:sz w:val="20"/>
              </w:rPr>
              <w:t>0</w:t>
            </w:r>
          </w:p>
        </w:tc>
        <w:tc>
          <w:tcPr>
            <w:tcW w:w="0" w:type="auto"/>
            <w:vAlign w:val="center"/>
          </w:tcPr>
          <w:p w14:paraId="0125AD46" w14:textId="0C83D118" w:rsidR="001A3FEC" w:rsidRDefault="00AC67F3" w:rsidP="005A2AA7">
            <w:pPr>
              <w:pStyle w:val="TF-TEXTOQUADRO"/>
              <w:jc w:val="center"/>
              <w:rPr>
                <w:sz w:val="20"/>
              </w:rPr>
            </w:pPr>
            <w:r>
              <w:rPr>
                <w:sz w:val="20"/>
              </w:rPr>
              <w:t>0</w:t>
            </w:r>
          </w:p>
        </w:tc>
        <w:tc>
          <w:tcPr>
            <w:tcW w:w="0" w:type="auto"/>
            <w:vAlign w:val="center"/>
          </w:tcPr>
          <w:p w14:paraId="1D751A2B" w14:textId="37F94C14" w:rsidR="001A3FEC" w:rsidRDefault="00AC67F3" w:rsidP="005A2AA7">
            <w:pPr>
              <w:pStyle w:val="TF-TEXTOQUADRO"/>
              <w:jc w:val="center"/>
              <w:rPr>
                <w:sz w:val="20"/>
              </w:rPr>
            </w:pPr>
            <w:r>
              <w:rPr>
                <w:sz w:val="20"/>
              </w:rPr>
              <w:t>0</w:t>
            </w:r>
          </w:p>
        </w:tc>
        <w:tc>
          <w:tcPr>
            <w:tcW w:w="0" w:type="auto"/>
            <w:vAlign w:val="center"/>
          </w:tcPr>
          <w:p w14:paraId="30799EE4" w14:textId="71E8643E" w:rsidR="001A3FEC" w:rsidRDefault="00AC67F3" w:rsidP="005A2AA7">
            <w:pPr>
              <w:pStyle w:val="TF-TEXTOQUADRO"/>
              <w:jc w:val="center"/>
              <w:rPr>
                <w:sz w:val="20"/>
              </w:rPr>
            </w:pPr>
            <w:r>
              <w:rPr>
                <w:sz w:val="20"/>
              </w:rPr>
              <w:t>0</w:t>
            </w:r>
          </w:p>
        </w:tc>
        <w:tc>
          <w:tcPr>
            <w:tcW w:w="0" w:type="auto"/>
            <w:vAlign w:val="center"/>
          </w:tcPr>
          <w:p w14:paraId="44D169CE" w14:textId="7B5A9B93" w:rsidR="001A3FEC" w:rsidRDefault="00AC67F3" w:rsidP="005A2AA7">
            <w:pPr>
              <w:pStyle w:val="TF-TEXTOQUADRO"/>
              <w:jc w:val="center"/>
              <w:rPr>
                <w:sz w:val="20"/>
              </w:rPr>
            </w:pPr>
            <w:r>
              <w:rPr>
                <w:sz w:val="20"/>
              </w:rPr>
              <w:t>0</w:t>
            </w:r>
          </w:p>
        </w:tc>
        <w:tc>
          <w:tcPr>
            <w:tcW w:w="0" w:type="auto"/>
            <w:vAlign w:val="center"/>
          </w:tcPr>
          <w:p w14:paraId="30D4E548" w14:textId="529EBE8B" w:rsidR="001A3FEC" w:rsidRDefault="001A3FEC" w:rsidP="005A2AA7">
            <w:pPr>
              <w:pStyle w:val="TF-TEXTOQUADRO"/>
              <w:jc w:val="center"/>
              <w:rPr>
                <w:sz w:val="20"/>
              </w:rPr>
            </w:pPr>
            <w:r>
              <w:rPr>
                <w:sz w:val="20"/>
              </w:rPr>
              <w:t>1</w:t>
            </w:r>
          </w:p>
        </w:tc>
      </w:tr>
    </w:tbl>
    <w:p w14:paraId="6DE05F08" w14:textId="77777777" w:rsidR="00BD705C" w:rsidRPr="00230102" w:rsidRDefault="00BD705C" w:rsidP="00BD705C">
      <w:pPr>
        <w:pStyle w:val="TF-FONTE"/>
      </w:pPr>
      <w:r w:rsidRPr="00230102">
        <w:t>Fonte: elaborada pela autora (2025).</w:t>
      </w:r>
    </w:p>
    <w:p w14:paraId="452B82B2" w14:textId="2802A0A5" w:rsidR="0049710F" w:rsidRDefault="009434B2" w:rsidP="0049710F">
      <w:pPr>
        <w:pStyle w:val="TF-TEXTO"/>
      </w:pPr>
      <w:r w:rsidRPr="009434B2">
        <w:t xml:space="preserve">A análise das respostas evidencia um elevado nível de satisfação e uma boa comunicabilidade da aplicação, segundo os critérios do Método RURUCAg. </w:t>
      </w:r>
      <w:r w:rsidR="0049710F">
        <w:t xml:space="preserve">Na questão sobre </w:t>
      </w:r>
      <w:r w:rsidR="0049710F" w:rsidRPr="0049710F">
        <w:rPr>
          <w:rStyle w:val="TF-COURIER10"/>
        </w:rPr>
        <w:t>qual expressão melhor retratava a experiência geral com a aplicação Rota Segura</w:t>
      </w:r>
      <w:r w:rsidR="0049710F">
        <w:t>, a maior parte dos participantes permaneceu nas opções ideal ou bom (</w:t>
      </w:r>
      <w:r w:rsidR="0049710F" w:rsidRPr="0049710F">
        <w:rPr>
          <w:rStyle w:val="TF-COURIER10"/>
        </w:rPr>
        <w:t>opção</w:t>
      </w:r>
      <w:r w:rsidR="0049710F">
        <w:rPr>
          <w:rStyle w:val="TF-COURIER10"/>
        </w:rPr>
        <w:t xml:space="preserve"> </w:t>
      </w:r>
      <w:r w:rsidR="00D75816">
        <w:rPr>
          <w:rStyle w:val="TF-COURIER10"/>
        </w:rPr>
        <w:t>0</w:t>
      </w:r>
      <w:r w:rsidR="00D75816" w:rsidRPr="00D75816">
        <w:rPr>
          <w:rFonts w:ascii="Courier New" w:hAnsi="Courier New" w:cs="Courier New"/>
          <w:sz w:val="20"/>
          <w:szCs w:val="24"/>
        </w:rPr>
        <w:t xml:space="preserve"> </w:t>
      </w:r>
      <w:r w:rsidR="00D75816" w:rsidRPr="00D75816">
        <w:rPr>
          <w:rFonts w:ascii="Courier New" w:hAnsi="Courier New"/>
          <w:sz w:val="20"/>
        </w:rPr>
        <w:t>– curti</w:t>
      </w:r>
      <w:r w:rsidR="00D75816" w:rsidRPr="0049710F">
        <w:t xml:space="preserve"> </w:t>
      </w:r>
      <w:r w:rsidR="00D75816">
        <w:t>a</w:t>
      </w:r>
      <w:r w:rsidR="0049710F">
        <w:t xml:space="preserve"> </w:t>
      </w:r>
      <w:r w:rsidR="00D75816" w:rsidRPr="00D75816">
        <w:rPr>
          <w:rFonts w:ascii="Courier New" w:hAnsi="Courier New"/>
          <w:sz w:val="20"/>
        </w:rPr>
        <w:t>opção 2 – não, obrigada</w:t>
      </w:r>
      <w:r w:rsidR="0049710F">
        <w:t xml:space="preserve">). Nas respostas intermediárias, observaram-se duas escolhas: uma </w:t>
      </w:r>
      <w:r w:rsidR="00D75816">
        <w:t>na opção</w:t>
      </w:r>
      <w:r w:rsidR="0049710F" w:rsidRPr="0049710F">
        <w:rPr>
          <w:rStyle w:val="TF-COURIER10"/>
        </w:rPr>
        <w:t xml:space="preserve"> 6 – onde estou?,</w:t>
      </w:r>
      <w:r w:rsidR="0049710F">
        <w:t xml:space="preserve"> representando confusão momentânea, e uma </w:t>
      </w:r>
      <w:r w:rsidR="00D75816">
        <w:t>na opção</w:t>
      </w:r>
      <w:r w:rsidR="0049710F" w:rsidRPr="0049710F">
        <w:rPr>
          <w:rStyle w:val="TF-COURIER10"/>
        </w:rPr>
        <w:t xml:space="preserve"> 12 – eu desisto!</w:t>
      </w:r>
      <w:r w:rsidR="0049710F">
        <w:t xml:space="preserve">, que indica frustração acentuada, embora ainda inferior ao nível máximo. Além disso, duas respostas foram registradas na </w:t>
      </w:r>
      <w:r w:rsidR="0049710F" w:rsidRPr="0049710F">
        <w:rPr>
          <w:rStyle w:val="TF-COURIER10"/>
        </w:rPr>
        <w:t>opção 13 – para mim está bom</w:t>
      </w:r>
      <w:r w:rsidR="0049710F">
        <w:t>, correspondente à pior comunicabilidade possível.</w:t>
      </w:r>
    </w:p>
    <w:p w14:paraId="246479FE" w14:textId="1312AC17" w:rsidR="0049710F" w:rsidRDefault="0049710F" w:rsidP="0049710F">
      <w:pPr>
        <w:pStyle w:val="TF-TEXTO"/>
      </w:pPr>
      <w:r>
        <w:t xml:space="preserve">Na avaliação da </w:t>
      </w:r>
      <w:r w:rsidRPr="0049710F">
        <w:rPr>
          <w:rStyle w:val="TF-COURIER10"/>
        </w:rPr>
        <w:t>clareza das informações fornecidas pela IA</w:t>
      </w:r>
      <w:r>
        <w:t>, novamente prevaleceram avaliações ideais e boas. Entre as respostas intermediárias, surgiram duas escolhas: uma na opção</w:t>
      </w:r>
      <w:r w:rsidRPr="0049710F">
        <w:rPr>
          <w:rStyle w:val="TF-COURIER10"/>
        </w:rPr>
        <w:t xml:space="preserve"> 5 – e agora?,</w:t>
      </w:r>
      <w:r>
        <w:t xml:space="preserve"> apontando incerteza diante do conteúdo exibido, e uma </w:t>
      </w:r>
      <w:r w:rsidR="00D75816">
        <w:t>na opção</w:t>
      </w:r>
      <w:r w:rsidRPr="0049710F">
        <w:rPr>
          <w:rStyle w:val="TF-COURIER10"/>
        </w:rPr>
        <w:t xml:space="preserve"> 8 – cadê?,</w:t>
      </w:r>
      <w:r>
        <w:t xml:space="preserve"> sinalizando dificuldade em localizar ou compreender a informação. Também foi registrada uma resposta na opção</w:t>
      </w:r>
      <w:r w:rsidRPr="0049710F">
        <w:rPr>
          <w:rStyle w:val="TF-COURIER10"/>
        </w:rPr>
        <w:t xml:space="preserve"> 13 – para mim está bom</w:t>
      </w:r>
      <w:r>
        <w:t>, indicando falha comunicacional severa. Na experiência de relatar uma ocorrência, apenas uma resposta intermediária foi identificada (</w:t>
      </w:r>
      <w:r>
        <w:rPr>
          <w:rStyle w:val="TF-COURIER10"/>
        </w:rPr>
        <w:t>opção</w:t>
      </w:r>
      <w:r w:rsidRPr="0049710F">
        <w:rPr>
          <w:rStyle w:val="TF-COURIER10"/>
        </w:rPr>
        <w:t xml:space="preserve"> 3 – epa!</w:t>
      </w:r>
      <w:r>
        <w:rPr>
          <w:rStyle w:val="TF-COURIER10"/>
        </w:rPr>
        <w:t>)</w:t>
      </w:r>
      <w:r w:rsidRPr="0049710F">
        <w:rPr>
          <w:rStyle w:val="TF-COURIER10"/>
        </w:rPr>
        <w:t xml:space="preserve">, </w:t>
      </w:r>
      <w:r>
        <w:t xml:space="preserve">sugerindo um pequeno estranhamento no processo. Uma resposta em </w:t>
      </w:r>
      <w:r w:rsidRPr="0049710F">
        <w:rPr>
          <w:rStyle w:val="TF-COURIER10"/>
        </w:rPr>
        <w:t>opção 13 – para mim está bom</w:t>
      </w:r>
      <w:r>
        <w:t xml:space="preserve"> também apareceu nessa pergunta, representando a pior avaliação.</w:t>
      </w:r>
    </w:p>
    <w:p w14:paraId="543CF973" w14:textId="2C0171DA" w:rsidR="0049710F" w:rsidRDefault="0049710F" w:rsidP="00D75816">
      <w:pPr>
        <w:pStyle w:val="TF-TEXTO"/>
      </w:pPr>
      <w:r>
        <w:t>Na análise</w:t>
      </w:r>
      <w:r w:rsidRPr="00D75816">
        <w:t xml:space="preserve"> da</w:t>
      </w:r>
      <w:r w:rsidRPr="00D75816">
        <w:rPr>
          <w:rStyle w:val="TF-COURIER10"/>
        </w:rPr>
        <w:t xml:space="preserve"> procurar uma ocorrência nos reportes da comunidade</w:t>
      </w:r>
      <w:r>
        <w:t xml:space="preserve">, não houve respostas entre </w:t>
      </w:r>
      <w:r w:rsidR="00D75816">
        <w:rPr>
          <w:rStyle w:val="TF-COURIER10"/>
        </w:rPr>
        <w:t>opção</w:t>
      </w:r>
      <w:r w:rsidR="00D75816" w:rsidRPr="0049710F">
        <w:rPr>
          <w:rStyle w:val="TF-COURIER10"/>
        </w:rPr>
        <w:t xml:space="preserve"> 3 – epa!</w:t>
      </w:r>
      <w:r>
        <w:t xml:space="preserve"> e </w:t>
      </w:r>
      <w:r w:rsidR="00D75816" w:rsidRPr="0049710F">
        <w:rPr>
          <w:rStyle w:val="TF-COURIER10"/>
        </w:rPr>
        <w:t>opção 12 – eu desisto!</w:t>
      </w:r>
      <w:r>
        <w:t xml:space="preserve">, indicando ausência de dificuldades intermediárias. Houve apenas uma ocorrência </w:t>
      </w:r>
      <w:r w:rsidR="00D75816">
        <w:t xml:space="preserve">em </w:t>
      </w:r>
      <w:r w:rsidR="00D75816" w:rsidRPr="0049710F">
        <w:rPr>
          <w:rStyle w:val="TF-COURIER10"/>
        </w:rPr>
        <w:t>opção 13 – para mim está bom</w:t>
      </w:r>
      <w:r>
        <w:t xml:space="preserve">, novamente refletindo um caso isolado de inadequação máxima. Ao </w:t>
      </w:r>
      <w:r w:rsidRPr="00D75816">
        <w:rPr>
          <w:rStyle w:val="TF-COURIER10"/>
        </w:rPr>
        <w:t xml:space="preserve">procurar uma </w:t>
      </w:r>
      <w:r w:rsidRPr="00D75816">
        <w:rPr>
          <w:rStyle w:val="TF-COURIER10"/>
        </w:rPr>
        <w:lastRenderedPageBreak/>
        <w:t>ocorrência no mapa</w:t>
      </w:r>
      <w:r w:rsidR="00D75816">
        <w:rPr>
          <w:rStyle w:val="TF-COURIER10"/>
        </w:rPr>
        <w:t xml:space="preserve"> </w:t>
      </w:r>
      <w:r w:rsidR="00D75816" w:rsidRPr="00D75816">
        <w:rPr>
          <w:rStyle w:val="TF-COURIER10"/>
        </w:rPr>
        <w:t>de ocorrências</w:t>
      </w:r>
      <w:r w:rsidRPr="00D75816">
        <w:rPr>
          <w:rStyle w:val="TF-COURIER10"/>
        </w:rPr>
        <w:t>,</w:t>
      </w:r>
      <w:r>
        <w:t xml:space="preserve"> verificou-se uma resposta intermediária, correspondente ao </w:t>
      </w:r>
      <w:r w:rsidRPr="00D75816">
        <w:rPr>
          <w:rStyle w:val="TF-COURIER10"/>
        </w:rPr>
        <w:t>nível 3 – epa!,</w:t>
      </w:r>
      <w:r>
        <w:t xml:space="preserve"> possivelmente relacionada a um momento de surpresa ou quebra de expectativa na interação. Assim como nas questões anteriores, registrou-se uma resposta </w:t>
      </w:r>
      <w:r w:rsidR="00D75816">
        <w:t xml:space="preserve">na </w:t>
      </w:r>
      <w:r w:rsidR="00D75816" w:rsidRPr="0049710F">
        <w:rPr>
          <w:rStyle w:val="TF-COURIER10"/>
        </w:rPr>
        <w:t>opção 13 – para mim está bom</w:t>
      </w:r>
      <w:r>
        <w:t>, representando a pior reação da escala.</w:t>
      </w:r>
    </w:p>
    <w:p w14:paraId="5716589F" w14:textId="77777777" w:rsidR="00D75816" w:rsidRDefault="0049710F" w:rsidP="0049710F">
      <w:pPr>
        <w:pStyle w:val="TF-TEXTO"/>
      </w:pPr>
      <w:r>
        <w:t>No conjunto geral da avaliação, foram identificadas seis respostas intermediárias (</w:t>
      </w:r>
      <w:r w:rsidR="00D75816">
        <w:t xml:space="preserve">entre </w:t>
      </w:r>
      <w:r w:rsidR="00D75816">
        <w:rPr>
          <w:rStyle w:val="TF-COURIER10"/>
        </w:rPr>
        <w:t>opção</w:t>
      </w:r>
      <w:r w:rsidR="00D75816" w:rsidRPr="0049710F">
        <w:rPr>
          <w:rStyle w:val="TF-COURIER10"/>
        </w:rPr>
        <w:t xml:space="preserve"> 3 – epa!</w:t>
      </w:r>
      <w:r w:rsidR="00D75816">
        <w:t xml:space="preserve"> e </w:t>
      </w:r>
      <w:r w:rsidR="00D75816" w:rsidRPr="0049710F">
        <w:rPr>
          <w:rStyle w:val="TF-COURIER10"/>
        </w:rPr>
        <w:t>opção 12 – eu desisto!</w:t>
      </w:r>
      <w:r>
        <w:t xml:space="preserve">), distribuídas de forma pontual entre as perguntas, além das respostas </w:t>
      </w:r>
      <w:r w:rsidR="00D75816">
        <w:t xml:space="preserve">na </w:t>
      </w:r>
      <w:r w:rsidR="00D75816" w:rsidRPr="0049710F">
        <w:rPr>
          <w:rStyle w:val="TF-COURIER10"/>
        </w:rPr>
        <w:t>opção 13 – para mim está bom</w:t>
      </w:r>
      <w:r>
        <w:t>, que apareceram de maneira esporádica. A baixa frequência de valores intermediários e extremos sugere que as dificuldades percebidas ocorreram de forma isolada, sem indicar problemas persistentes ou generalizados na comunicabilidade da aplicação.</w:t>
      </w:r>
    </w:p>
    <w:p w14:paraId="70E45F90" w14:textId="4A270C79" w:rsidR="00D6761D" w:rsidRPr="00D6761D" w:rsidRDefault="009434B2" w:rsidP="0049710F">
      <w:pPr>
        <w:pStyle w:val="TF-TEXTO"/>
      </w:pPr>
      <w:r w:rsidRPr="00D6761D">
        <w:t xml:space="preserve">A quarta etapa da avaliação consistiu na coleta de percepções descritivas referentes aos pontos positivos e negativos. </w:t>
      </w:r>
      <w:r w:rsidR="00D6761D" w:rsidRPr="00D6761D">
        <w:t xml:space="preserve"> Entre os aspectos mais elogiados, destacaram-se a facilidade de uso, a intuitividade da interface e a praticidade na navegação, fatores mencionados de forma recorrente pelos usuários. Recursos como o mapa de ocorrências, a clareza das informações apresentadas</w:t>
      </w:r>
      <w:r w:rsidR="00D6761D">
        <w:t xml:space="preserve"> </w:t>
      </w:r>
      <w:r w:rsidR="00D6761D" w:rsidRPr="00D6761D">
        <w:t>e a visualização por níveis de gravidade foram apontados como elementos centrais para uma experiência eficiente. Elementos adicionais, como o design agradável, a boa organização das telas, a responsividade e funcionalidades específicas</w:t>
      </w:r>
      <w:r w:rsidR="00D6761D">
        <w:t xml:space="preserve">, </w:t>
      </w:r>
      <w:r w:rsidR="00D6761D" w:rsidRPr="00D6761D">
        <w:t>a exemplo do ranking de ocorrências, do uso de IA para validar a severidade dos relatos</w:t>
      </w:r>
      <w:r w:rsidR="00A67DB6">
        <w:t xml:space="preserve"> e</w:t>
      </w:r>
      <w:r w:rsidR="00D6761D" w:rsidRPr="00D6761D">
        <w:t xml:space="preserve"> da possibilidade de anexar fotos reforçaram a percepção de </w:t>
      </w:r>
      <w:r w:rsidR="00A67DB6">
        <w:t xml:space="preserve">uma aplicação </w:t>
      </w:r>
      <w:r w:rsidR="00D6761D" w:rsidRPr="00D6761D">
        <w:t>clar</w:t>
      </w:r>
      <w:r w:rsidR="00A67DB6">
        <w:t>a e</w:t>
      </w:r>
      <w:r w:rsidR="00D6761D" w:rsidRPr="00D6761D">
        <w:t xml:space="preserve"> </w:t>
      </w:r>
      <w:r w:rsidR="00A67DB6">
        <w:t>intuitiva</w:t>
      </w:r>
      <w:r w:rsidR="00D6761D" w:rsidRPr="00D6761D">
        <w:t>.</w:t>
      </w:r>
    </w:p>
    <w:p w14:paraId="0433102D" w14:textId="5DD6EF54" w:rsidR="00D6761D" w:rsidRPr="00D6761D" w:rsidRDefault="00D6761D" w:rsidP="00D6761D">
      <w:pPr>
        <w:pStyle w:val="TF-TEXTO"/>
      </w:pPr>
      <w:r w:rsidRPr="00D6761D">
        <w:t>Em relação aos pontos negativos, a maior parte dos participantes afirmou não ter identificado aspectos desfavoráveis, indicando um alto nível de satisfação geral. Entre as poucas críticas registradas, apareceram relatos pontuais sobre pequenas instabilidades, como lentidão ocasional, falhas na navegação entre telas, problemas na responsividade do mapa em dispositivos móveis e comportamento inesperado ao acessar o perfil</w:t>
      </w:r>
      <w:r w:rsidR="008A4A67">
        <w:t>, este</w:t>
      </w:r>
      <w:r w:rsidR="00F60563">
        <w:t>s dois</w:t>
      </w:r>
      <w:r w:rsidR="008A4A67">
        <w:t xml:space="preserve"> último</w:t>
      </w:r>
      <w:r w:rsidR="00F60563">
        <w:t>s</w:t>
      </w:r>
      <w:r w:rsidR="008A4A67">
        <w:t xml:space="preserve"> </w:t>
      </w:r>
      <w:r w:rsidR="00CB75D0">
        <w:t>já revisado</w:t>
      </w:r>
      <w:r w:rsidR="00F60563">
        <w:t>s</w:t>
      </w:r>
      <w:r w:rsidR="008A4A67">
        <w:t xml:space="preserve"> e resolvido</w:t>
      </w:r>
      <w:r w:rsidR="00F60563">
        <w:t>s</w:t>
      </w:r>
      <w:r w:rsidRPr="00D6761D">
        <w:t>. Também foram mencionadas sugestões específicas, como melhorias na clareza da navegação</w:t>
      </w:r>
      <w:r w:rsidR="008A4A67">
        <w:t xml:space="preserve"> e</w:t>
      </w:r>
      <w:r w:rsidRPr="00D6761D">
        <w:t xml:space="preserve"> no direcionamento dos pontos do mapa. De modo geral, tais observações representaram exceções, reforçando que a aplicação atendeu satisfatoriamente às expectativas e necessidades da maior parte dos avaliadores.</w:t>
      </w:r>
    </w:p>
    <w:p w14:paraId="1E094BCB" w14:textId="4EF56296" w:rsidR="00BB3A2F" w:rsidRDefault="00BB3A2F" w:rsidP="00D6761D">
      <w:pPr>
        <w:pStyle w:val="TF-TEXTO"/>
      </w:pPr>
      <w:r w:rsidRPr="00302A54">
        <w:t xml:space="preserve">A quinta e última etapa </w:t>
      </w:r>
      <w:r w:rsidR="009434B2" w:rsidRPr="009434B2">
        <w:t xml:space="preserve">refere-se à reutilização e à recomendação </w:t>
      </w:r>
      <w:r w:rsidR="009434B2">
        <w:t>da aplicação</w:t>
      </w:r>
      <w:r w:rsidR="009434B2" w:rsidRPr="009434B2">
        <w:t>. Conforme os dados apresentados na</w:t>
      </w:r>
      <w:r w:rsidR="009434B2">
        <w:t xml:space="preserve"> </w:t>
      </w:r>
      <w:r w:rsidR="00F271B7">
        <w:fldChar w:fldCharType="begin"/>
      </w:r>
      <w:r w:rsidR="00F271B7">
        <w:instrText xml:space="preserve"> REF _Ref214644101 \h </w:instrText>
      </w:r>
      <w:r w:rsidR="00F271B7">
        <w:fldChar w:fldCharType="separate"/>
      </w:r>
      <w:r w:rsidR="001C1872">
        <w:t xml:space="preserve">Tabela </w:t>
      </w:r>
      <w:r w:rsidR="001C1872">
        <w:rPr>
          <w:noProof/>
        </w:rPr>
        <w:t>14</w:t>
      </w:r>
      <w:r w:rsidR="00F271B7">
        <w:fldChar w:fldCharType="end"/>
      </w:r>
      <w:r w:rsidR="009434B2">
        <w:t xml:space="preserve">, </w:t>
      </w:r>
      <w:r w:rsidR="009434B2" w:rsidRPr="009434B2">
        <w:t xml:space="preserve">observa-se que </w:t>
      </w:r>
      <w:r w:rsidR="009434B2" w:rsidRPr="00D57164">
        <w:rPr>
          <w:rStyle w:val="TF-COURIER10"/>
        </w:rPr>
        <w:t>97%</w:t>
      </w:r>
      <w:r w:rsidR="009434B2" w:rsidRPr="009434B2">
        <w:t xml:space="preserve"> dos usuários manifestaram a intenção de reutilizar a solução e de recomendá-la a terceiros. Tal resultado confirma que os participantes vivenciaram experiências positivas e sentiram-se confortáveis durante a utilização da aplicação Rota Segura.</w:t>
      </w:r>
    </w:p>
    <w:p w14:paraId="65AD614B" w14:textId="10E125E8" w:rsidR="00BB3A2F" w:rsidRDefault="00F271B7" w:rsidP="00F271B7">
      <w:pPr>
        <w:pStyle w:val="TF-LEGENDA"/>
      </w:pPr>
      <w:bookmarkStart w:id="387" w:name="_Ref214644101"/>
      <w:bookmarkStart w:id="388" w:name="_Toc168072377"/>
      <w:bookmarkStart w:id="389" w:name="_Toc171669022"/>
      <w:bookmarkStart w:id="390" w:name="_Toc215432557"/>
      <w:r>
        <w:lastRenderedPageBreak/>
        <w:t xml:space="preserve">Tabela </w:t>
      </w:r>
      <w:fldSimple w:instr=" SEQ Tabela \* ARABIC ">
        <w:r w:rsidR="001C1872">
          <w:rPr>
            <w:noProof/>
          </w:rPr>
          <w:t>14</w:t>
        </w:r>
      </w:fldSimple>
      <w:bookmarkEnd w:id="387"/>
      <w:r>
        <w:t xml:space="preserve"> </w:t>
      </w:r>
      <w:r w:rsidR="00BB3A2F" w:rsidRPr="008137E7">
        <w:t>– Reutilização e recomendação d</w:t>
      </w:r>
      <w:bookmarkEnd w:id="388"/>
      <w:bookmarkEnd w:id="389"/>
      <w:r w:rsidR="004D1563">
        <w:t>a aplicação</w:t>
      </w:r>
      <w:bookmarkEnd w:id="390"/>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716"/>
        <w:gridCol w:w="1559"/>
        <w:gridCol w:w="1438"/>
      </w:tblGrid>
      <w:tr w:rsidR="00BB3A2F" w:rsidRPr="003B1518" w14:paraId="2F29A85D" w14:textId="77777777" w:rsidTr="005A2AA7">
        <w:trPr>
          <w:trHeight w:val="136"/>
          <w:jc w:val="center"/>
        </w:trPr>
        <w:tc>
          <w:tcPr>
            <w:tcW w:w="2716" w:type="dxa"/>
            <w:shd w:val="clear" w:color="auto" w:fill="BFBFBF"/>
            <w:vAlign w:val="center"/>
          </w:tcPr>
          <w:p w14:paraId="477A5D14" w14:textId="77777777" w:rsidR="00BB3A2F" w:rsidRPr="00D4797F" w:rsidRDefault="00BB3A2F" w:rsidP="005A2AA7">
            <w:pPr>
              <w:pStyle w:val="TF-TEXTOQUADRO"/>
              <w:rPr>
                <w:b/>
                <w:bCs/>
                <w:sz w:val="20"/>
              </w:rPr>
            </w:pPr>
            <w:r w:rsidRPr="00D4797F">
              <w:rPr>
                <w:b/>
                <w:bCs/>
                <w:sz w:val="20"/>
              </w:rPr>
              <w:t>Pergunta</w:t>
            </w:r>
          </w:p>
        </w:tc>
        <w:tc>
          <w:tcPr>
            <w:tcW w:w="1559" w:type="dxa"/>
            <w:shd w:val="clear" w:color="auto" w:fill="BFBFBF"/>
            <w:vAlign w:val="center"/>
          </w:tcPr>
          <w:p w14:paraId="3C519225" w14:textId="77777777" w:rsidR="00BB3A2F" w:rsidRPr="00D4797F" w:rsidRDefault="00BB3A2F" w:rsidP="005A2AA7">
            <w:pPr>
              <w:pStyle w:val="TF-TEXTOQUADRO"/>
              <w:jc w:val="center"/>
              <w:rPr>
                <w:b/>
                <w:bCs/>
                <w:sz w:val="20"/>
              </w:rPr>
            </w:pPr>
            <w:r w:rsidRPr="00D4797F">
              <w:rPr>
                <w:b/>
                <w:bCs/>
                <w:sz w:val="20"/>
              </w:rPr>
              <w:t>Sim</w:t>
            </w:r>
          </w:p>
        </w:tc>
        <w:tc>
          <w:tcPr>
            <w:tcW w:w="1438" w:type="dxa"/>
            <w:shd w:val="clear" w:color="auto" w:fill="BFBFBF"/>
            <w:vAlign w:val="center"/>
          </w:tcPr>
          <w:p w14:paraId="20607307" w14:textId="77777777" w:rsidR="00BB3A2F" w:rsidRPr="00D4797F" w:rsidRDefault="00BB3A2F" w:rsidP="005A2AA7">
            <w:pPr>
              <w:pStyle w:val="TF-TEXTOQUADRO"/>
              <w:jc w:val="center"/>
              <w:rPr>
                <w:b/>
                <w:bCs/>
                <w:sz w:val="20"/>
              </w:rPr>
            </w:pPr>
            <w:r w:rsidRPr="00D4797F">
              <w:rPr>
                <w:b/>
                <w:bCs/>
                <w:sz w:val="20"/>
              </w:rPr>
              <w:t>Não</w:t>
            </w:r>
          </w:p>
        </w:tc>
      </w:tr>
      <w:tr w:rsidR="00BB3A2F" w:rsidRPr="003B1518" w14:paraId="374AABBA" w14:textId="77777777" w:rsidTr="005A2AA7">
        <w:trPr>
          <w:jc w:val="center"/>
        </w:trPr>
        <w:tc>
          <w:tcPr>
            <w:tcW w:w="2716" w:type="dxa"/>
            <w:vAlign w:val="center"/>
          </w:tcPr>
          <w:p w14:paraId="6C2CC2F0" w14:textId="77777777" w:rsidR="00BB3A2F" w:rsidRPr="00D4797F" w:rsidRDefault="00BB3A2F" w:rsidP="005A2AA7">
            <w:pPr>
              <w:pStyle w:val="TF-TEXTOQUADRO"/>
              <w:rPr>
                <w:sz w:val="20"/>
              </w:rPr>
            </w:pPr>
            <w:r w:rsidRPr="00D4797F">
              <w:rPr>
                <w:sz w:val="20"/>
              </w:rPr>
              <w:t>Reutilização</w:t>
            </w:r>
          </w:p>
        </w:tc>
        <w:tc>
          <w:tcPr>
            <w:tcW w:w="1559" w:type="dxa"/>
            <w:vAlign w:val="center"/>
          </w:tcPr>
          <w:p w14:paraId="0C3F5226" w14:textId="0072CABC" w:rsidR="00BB3A2F" w:rsidRPr="00D4797F" w:rsidRDefault="00BB3A2F" w:rsidP="005A2AA7">
            <w:pPr>
              <w:pStyle w:val="TF-TEXTOQUADRO"/>
              <w:jc w:val="center"/>
              <w:rPr>
                <w:sz w:val="20"/>
              </w:rPr>
            </w:pPr>
            <w:r>
              <w:rPr>
                <w:sz w:val="20"/>
              </w:rPr>
              <w:t>97</w:t>
            </w:r>
            <w:r w:rsidRPr="00D4797F">
              <w:rPr>
                <w:sz w:val="20"/>
              </w:rPr>
              <w:t>%</w:t>
            </w:r>
          </w:p>
        </w:tc>
        <w:tc>
          <w:tcPr>
            <w:tcW w:w="1438" w:type="dxa"/>
            <w:vAlign w:val="center"/>
          </w:tcPr>
          <w:p w14:paraId="743F3113" w14:textId="6C706DE5" w:rsidR="00BB3A2F" w:rsidRPr="00D4797F" w:rsidRDefault="00BB3A2F" w:rsidP="005A2AA7">
            <w:pPr>
              <w:pStyle w:val="TF-TEXTOQUADRO"/>
              <w:jc w:val="center"/>
              <w:rPr>
                <w:sz w:val="20"/>
              </w:rPr>
            </w:pPr>
            <w:r>
              <w:rPr>
                <w:sz w:val="20"/>
              </w:rPr>
              <w:t>3</w:t>
            </w:r>
            <w:r w:rsidRPr="00D4797F">
              <w:rPr>
                <w:sz w:val="20"/>
              </w:rPr>
              <w:t>%</w:t>
            </w:r>
          </w:p>
        </w:tc>
      </w:tr>
      <w:tr w:rsidR="00BB3A2F" w:rsidRPr="003B1518" w14:paraId="1DB280D3" w14:textId="77777777" w:rsidTr="005A2AA7">
        <w:trPr>
          <w:jc w:val="center"/>
        </w:trPr>
        <w:tc>
          <w:tcPr>
            <w:tcW w:w="2716" w:type="dxa"/>
            <w:vAlign w:val="center"/>
          </w:tcPr>
          <w:p w14:paraId="46AAC1EE" w14:textId="77777777" w:rsidR="00BB3A2F" w:rsidRPr="00D4797F" w:rsidRDefault="00BB3A2F" w:rsidP="005A2AA7">
            <w:pPr>
              <w:pStyle w:val="TF-TEXTOQUADRO"/>
              <w:rPr>
                <w:sz w:val="20"/>
              </w:rPr>
            </w:pPr>
            <w:r w:rsidRPr="00D4797F">
              <w:rPr>
                <w:sz w:val="20"/>
              </w:rPr>
              <w:t>Recomendação</w:t>
            </w:r>
          </w:p>
        </w:tc>
        <w:tc>
          <w:tcPr>
            <w:tcW w:w="1559" w:type="dxa"/>
            <w:vAlign w:val="center"/>
          </w:tcPr>
          <w:p w14:paraId="1FDEAC9E" w14:textId="3C823581" w:rsidR="00BB3A2F" w:rsidRPr="00D4797F" w:rsidRDefault="00BB3A2F" w:rsidP="005A2AA7">
            <w:pPr>
              <w:pStyle w:val="TF-TEXTOQUADRO"/>
              <w:jc w:val="center"/>
              <w:rPr>
                <w:sz w:val="20"/>
              </w:rPr>
            </w:pPr>
            <w:r>
              <w:rPr>
                <w:sz w:val="20"/>
              </w:rPr>
              <w:t>97</w:t>
            </w:r>
            <w:r w:rsidRPr="00D4797F">
              <w:rPr>
                <w:sz w:val="20"/>
              </w:rPr>
              <w:t>%</w:t>
            </w:r>
          </w:p>
        </w:tc>
        <w:tc>
          <w:tcPr>
            <w:tcW w:w="1438" w:type="dxa"/>
            <w:vAlign w:val="center"/>
          </w:tcPr>
          <w:p w14:paraId="3C90E51E" w14:textId="768A339C" w:rsidR="00BB3A2F" w:rsidRPr="00D4797F" w:rsidRDefault="00BB3A2F" w:rsidP="005A2AA7">
            <w:pPr>
              <w:pStyle w:val="TF-TEXTOQUADRO"/>
              <w:jc w:val="center"/>
              <w:rPr>
                <w:sz w:val="20"/>
              </w:rPr>
            </w:pPr>
            <w:r>
              <w:rPr>
                <w:sz w:val="20"/>
              </w:rPr>
              <w:t>3</w:t>
            </w:r>
            <w:r w:rsidRPr="00D4797F">
              <w:rPr>
                <w:sz w:val="20"/>
              </w:rPr>
              <w:t>%</w:t>
            </w:r>
          </w:p>
        </w:tc>
      </w:tr>
    </w:tbl>
    <w:p w14:paraId="6404D8B8" w14:textId="3F493213" w:rsidR="00BB3A2F" w:rsidRDefault="00BB3A2F" w:rsidP="00BB3A2F">
      <w:pPr>
        <w:pStyle w:val="TF-FONTE"/>
      </w:pPr>
      <w:r>
        <w:t>Fonte: elaborad</w:t>
      </w:r>
      <w:r w:rsidR="00F271B7">
        <w:t>a</w:t>
      </w:r>
      <w:r>
        <w:t xml:space="preserve"> pel</w:t>
      </w:r>
      <w:r w:rsidR="00F271B7">
        <w:t>a</w:t>
      </w:r>
      <w:r>
        <w:t xml:space="preserve"> autor</w:t>
      </w:r>
      <w:r w:rsidR="00F271B7">
        <w:t>a</w:t>
      </w:r>
      <w:r>
        <w:t xml:space="preserve"> (202</w:t>
      </w:r>
      <w:r w:rsidR="00F271B7">
        <w:t>5</w:t>
      </w:r>
      <w:r>
        <w:t>).</w:t>
      </w:r>
    </w:p>
    <w:p w14:paraId="54EE57B8" w14:textId="6740BFE5" w:rsidR="00D35B0C" w:rsidRPr="00AF6EFF" w:rsidRDefault="00D35B0C" w:rsidP="00AF6EFF">
      <w:pPr>
        <w:pStyle w:val="Ttulo3"/>
        <w:numPr>
          <w:ilvl w:val="2"/>
          <w:numId w:val="28"/>
        </w:numPr>
        <w:rPr>
          <w:color w:val="000000" w:themeColor="text1"/>
        </w:rPr>
      </w:pPr>
      <w:bookmarkStart w:id="391" w:name="_Ref211688725"/>
      <w:bookmarkStart w:id="392" w:name="_Toc214476345"/>
      <w:bookmarkStart w:id="393" w:name="_Toc215432584"/>
      <w:r w:rsidRPr="00AF6EFF">
        <w:rPr>
          <w:color w:val="000000" w:themeColor="text1"/>
        </w:rPr>
        <w:t>Comparação entre os trabalhos correlatos e o trabalho desenvolvido</w:t>
      </w:r>
      <w:bookmarkEnd w:id="391"/>
      <w:bookmarkEnd w:id="392"/>
      <w:bookmarkEnd w:id="393"/>
    </w:p>
    <w:p w14:paraId="56A8000A" w14:textId="369A66D6" w:rsidR="00D35B0C" w:rsidRPr="002178E4" w:rsidRDefault="002178E4" w:rsidP="00D57164">
      <w:pPr>
        <w:pStyle w:val="TF-TEXTO"/>
      </w:pPr>
      <w:r w:rsidRPr="002178E4">
        <w:t>A presente subseção dedica-se à análise comparativa entre os estudos similares identificados na literatura e a solução desenvolvida neste</w:t>
      </w:r>
      <w:r>
        <w:t xml:space="preserve"> trabalho</w:t>
      </w:r>
      <w:r w:rsidR="00D35B0C" w:rsidRPr="002178E4">
        <w:t xml:space="preserve">. O </w:t>
      </w:r>
      <w:r w:rsidR="00D35B0C" w:rsidRPr="002178E4">
        <w:fldChar w:fldCharType="begin"/>
      </w:r>
      <w:r w:rsidR="00D35B0C" w:rsidRPr="002178E4">
        <w:instrText xml:space="preserve"> REF _Ref214646791 \h </w:instrText>
      </w:r>
      <w:r w:rsidR="00D35B0C" w:rsidRPr="002178E4">
        <w:fldChar w:fldCharType="separate"/>
      </w:r>
      <w:r w:rsidR="001C1872">
        <w:t xml:space="preserve">Quadro </w:t>
      </w:r>
      <w:r w:rsidR="001C1872">
        <w:rPr>
          <w:noProof/>
        </w:rPr>
        <w:t>20</w:t>
      </w:r>
      <w:r w:rsidR="00D35B0C" w:rsidRPr="002178E4">
        <w:fldChar w:fldCharType="end"/>
      </w:r>
      <w:r w:rsidR="00D35B0C" w:rsidRPr="002178E4">
        <w:t xml:space="preserve"> </w:t>
      </w:r>
      <w:r w:rsidRPr="002178E4">
        <w:t>sintetiza essa relação, organizando os trabalhos correlatos em colunas e os respectivos critérios ou funcionalidades avaliadas em linhas</w:t>
      </w:r>
      <w:r w:rsidR="00D35B0C" w:rsidRPr="002178E4">
        <w:t>.</w:t>
      </w:r>
      <w:bookmarkStart w:id="394" w:name="_Ref165400747"/>
      <w:bookmarkStart w:id="395" w:name="_Toc168072356"/>
    </w:p>
    <w:p w14:paraId="06166371" w14:textId="1879945A" w:rsidR="00D35B0C" w:rsidRPr="00D35B0C" w:rsidRDefault="00D35B0C" w:rsidP="00D35B0C">
      <w:pPr>
        <w:pStyle w:val="TF-LEGENDA"/>
      </w:pPr>
      <w:bookmarkStart w:id="396" w:name="_Ref214646791"/>
      <w:bookmarkStart w:id="397" w:name="_Toc214476457"/>
      <w:bookmarkStart w:id="398" w:name="_Toc215432530"/>
      <w:r>
        <w:t xml:space="preserve">Quadro </w:t>
      </w:r>
      <w:fldSimple w:instr=" SEQ Quadro \* ARABIC ">
        <w:r w:rsidR="001C1872">
          <w:rPr>
            <w:noProof/>
          </w:rPr>
          <w:t>20</w:t>
        </w:r>
      </w:fldSimple>
      <w:bookmarkEnd w:id="396"/>
      <w:r w:rsidR="00A31306">
        <w:t xml:space="preserve"> – </w:t>
      </w:r>
      <w:r w:rsidRPr="00D35B0C">
        <w:t>Comparativo entre os trabalhos</w:t>
      </w:r>
      <w:bookmarkEnd w:id="397"/>
      <w:bookmarkEnd w:id="398"/>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820"/>
        <w:gridCol w:w="1063"/>
        <w:gridCol w:w="1063"/>
        <w:gridCol w:w="1276"/>
        <w:gridCol w:w="850"/>
      </w:tblGrid>
      <w:tr w:rsidR="002178E4" w:rsidRPr="00D35B0C" w14:paraId="07EB84A3" w14:textId="5F576AE3" w:rsidTr="002178E4">
        <w:trPr>
          <w:trHeight w:val="421"/>
        </w:trPr>
        <w:tc>
          <w:tcPr>
            <w:tcW w:w="4820" w:type="dxa"/>
            <w:tcBorders>
              <w:top w:val="single" w:sz="4" w:space="0" w:color="000000"/>
              <w:left w:val="single" w:sz="4" w:space="0" w:color="000000"/>
              <w:bottom w:val="single" w:sz="4" w:space="0" w:color="000000"/>
              <w:right w:val="single" w:sz="4" w:space="0" w:color="000000"/>
              <w:tl2br w:val="single" w:sz="4" w:space="0" w:color="000000"/>
            </w:tcBorders>
            <w:shd w:val="clear" w:color="auto" w:fill="BFBFBF"/>
            <w:vAlign w:val="center"/>
            <w:hideMark/>
          </w:tcPr>
          <w:p w14:paraId="1541BE92" w14:textId="6C714E90" w:rsidR="002178E4" w:rsidRPr="002178E4" w:rsidRDefault="002178E4" w:rsidP="00D57164">
            <w:pPr>
              <w:jc w:val="right"/>
              <w:rPr>
                <w:b/>
                <w:bCs/>
                <w:sz w:val="20"/>
                <w:szCs w:val="20"/>
                <w:lang w:val="en-US" w:eastAsia="en-US"/>
              </w:rPr>
            </w:pPr>
            <w:r w:rsidRPr="002178E4">
              <w:rPr>
                <w:b/>
                <w:bCs/>
                <w:sz w:val="20"/>
                <w:szCs w:val="20"/>
                <w:lang w:val="en-US" w:eastAsia="en-US"/>
              </w:rPr>
              <w:t>Trabalho Correlato</w:t>
            </w:r>
          </w:p>
          <w:p w14:paraId="064B2557" w14:textId="77777777" w:rsidR="009434B2" w:rsidRPr="002178E4" w:rsidRDefault="009434B2" w:rsidP="00D57164">
            <w:pPr>
              <w:rPr>
                <w:b/>
                <w:bCs/>
                <w:color w:val="EE0000"/>
                <w:sz w:val="20"/>
                <w:szCs w:val="20"/>
                <w:lang w:val="en-US" w:eastAsia="en-US"/>
              </w:rPr>
            </w:pPr>
            <w:r w:rsidRPr="002178E4">
              <w:rPr>
                <w:b/>
                <w:bCs/>
                <w:sz w:val="20"/>
                <w:szCs w:val="20"/>
                <w:lang w:val="en-US" w:eastAsia="en-US"/>
              </w:rPr>
              <w:t>Caraterísticas</w:t>
            </w:r>
          </w:p>
        </w:tc>
        <w:tc>
          <w:tcPr>
            <w:tcW w:w="1063" w:type="dxa"/>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0BE42DEF" w14:textId="60F81E6C" w:rsidR="009434B2" w:rsidRPr="002178E4" w:rsidRDefault="009434B2" w:rsidP="002178E4">
            <w:pPr>
              <w:jc w:val="center"/>
              <w:rPr>
                <w:b/>
                <w:bCs/>
                <w:sz w:val="20"/>
                <w:szCs w:val="20"/>
                <w:lang w:val="en-US" w:eastAsia="en-US"/>
              </w:rPr>
            </w:pPr>
            <w:r w:rsidRPr="002178E4">
              <w:rPr>
                <w:b/>
                <w:bCs/>
                <w:sz w:val="20"/>
                <w:szCs w:val="20"/>
                <w:lang w:val="en-US" w:eastAsia="en-US"/>
              </w:rPr>
              <w:t>Silva (2020)</w:t>
            </w:r>
          </w:p>
        </w:tc>
        <w:tc>
          <w:tcPr>
            <w:tcW w:w="1063" w:type="dxa"/>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4BC2ED8F" w14:textId="11B0F68C" w:rsidR="009434B2" w:rsidRPr="002178E4" w:rsidRDefault="009434B2" w:rsidP="002178E4">
            <w:pPr>
              <w:jc w:val="center"/>
              <w:rPr>
                <w:b/>
                <w:bCs/>
                <w:color w:val="EE0000"/>
                <w:sz w:val="20"/>
                <w:szCs w:val="20"/>
                <w:lang w:val="en-US" w:eastAsia="en-US"/>
              </w:rPr>
            </w:pPr>
            <w:r w:rsidRPr="002178E4">
              <w:rPr>
                <w:b/>
                <w:bCs/>
                <w:sz w:val="20"/>
                <w:szCs w:val="20"/>
                <w:lang w:val="en-US"/>
              </w:rPr>
              <w:t>Kangana</w:t>
            </w:r>
            <w:r w:rsidRPr="00D57164">
              <w:rPr>
                <w:b/>
                <w:bCs/>
                <w:sz w:val="20"/>
                <w:szCs w:val="20"/>
                <w:lang w:val="en-US"/>
              </w:rPr>
              <w:t xml:space="preserve"> (2024)</w:t>
            </w:r>
          </w:p>
        </w:tc>
        <w:tc>
          <w:tcPr>
            <w:tcW w:w="127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hideMark/>
          </w:tcPr>
          <w:p w14:paraId="10206896" w14:textId="6E8A751C" w:rsidR="009434B2" w:rsidRPr="002178E4" w:rsidRDefault="009434B2" w:rsidP="002178E4">
            <w:pPr>
              <w:jc w:val="center"/>
              <w:rPr>
                <w:b/>
                <w:bCs/>
                <w:color w:val="EE0000"/>
                <w:sz w:val="20"/>
                <w:szCs w:val="20"/>
                <w:lang w:val="en-US" w:eastAsia="en-US"/>
              </w:rPr>
            </w:pPr>
            <w:r w:rsidRPr="002178E4">
              <w:rPr>
                <w:b/>
                <w:bCs/>
                <w:color w:val="000000" w:themeColor="text1"/>
                <w:sz w:val="20"/>
                <w:szCs w:val="20"/>
              </w:rPr>
              <w:t>ISeeChange (2025)</w:t>
            </w:r>
          </w:p>
        </w:tc>
        <w:tc>
          <w:tcPr>
            <w:tcW w:w="850" w:type="dxa"/>
            <w:shd w:val="clear" w:color="auto" w:fill="BFBFBF" w:themeFill="background1" w:themeFillShade="BF"/>
          </w:tcPr>
          <w:p w14:paraId="37AC677F" w14:textId="10EBCDD8" w:rsidR="009434B2" w:rsidRPr="002178E4" w:rsidRDefault="009434B2" w:rsidP="002178E4">
            <w:pPr>
              <w:jc w:val="center"/>
              <w:rPr>
                <w:b/>
                <w:bCs/>
                <w:color w:val="000000" w:themeColor="text1"/>
                <w:sz w:val="20"/>
                <w:szCs w:val="20"/>
              </w:rPr>
            </w:pPr>
            <w:r w:rsidRPr="002178E4">
              <w:rPr>
                <w:b/>
                <w:bCs/>
                <w:color w:val="000000" w:themeColor="text1"/>
                <w:sz w:val="20"/>
                <w:szCs w:val="20"/>
              </w:rPr>
              <w:t>Rota Segura</w:t>
            </w:r>
          </w:p>
        </w:tc>
      </w:tr>
      <w:tr w:rsidR="009434B2" w:rsidRPr="00D35B0C" w14:paraId="0DD89311" w14:textId="6C0B5597" w:rsidTr="00D57164">
        <w:tc>
          <w:tcPr>
            <w:tcW w:w="4820" w:type="dxa"/>
            <w:tcBorders>
              <w:top w:val="single" w:sz="4" w:space="0" w:color="000000"/>
              <w:left w:val="single" w:sz="4" w:space="0" w:color="000000"/>
              <w:bottom w:val="single" w:sz="4" w:space="0" w:color="000000"/>
              <w:right w:val="single" w:sz="4" w:space="0" w:color="000000"/>
            </w:tcBorders>
            <w:hideMark/>
          </w:tcPr>
          <w:p w14:paraId="714C17FC" w14:textId="46549A66" w:rsidR="009434B2" w:rsidRPr="00C37022" w:rsidRDefault="002178E4" w:rsidP="00D57164">
            <w:pPr>
              <w:jc w:val="both"/>
              <w:rPr>
                <w:sz w:val="20"/>
                <w:szCs w:val="20"/>
                <w:highlight w:val="yellow"/>
                <w:lang w:eastAsia="en-US"/>
              </w:rPr>
            </w:pPr>
            <w:r w:rsidRPr="00C37022">
              <w:rPr>
                <w:sz w:val="20"/>
                <w:szCs w:val="20"/>
                <w:lang w:eastAsia="en-US"/>
              </w:rPr>
              <w:t xml:space="preserve">Solução voltada a problemas </w:t>
            </w:r>
            <w:r w:rsidR="009434B2" w:rsidRPr="00C37022">
              <w:rPr>
                <w:sz w:val="20"/>
                <w:szCs w:val="20"/>
                <w:lang w:eastAsia="en-US"/>
              </w:rPr>
              <w:t xml:space="preserve">geográficas e ambientais </w:t>
            </w:r>
          </w:p>
        </w:tc>
        <w:tc>
          <w:tcPr>
            <w:tcW w:w="1063" w:type="dxa"/>
            <w:tcBorders>
              <w:top w:val="single" w:sz="4" w:space="0" w:color="000000"/>
              <w:left w:val="single" w:sz="4" w:space="0" w:color="000000"/>
              <w:bottom w:val="single" w:sz="4" w:space="0" w:color="000000"/>
              <w:right w:val="single" w:sz="4" w:space="0" w:color="000000"/>
            </w:tcBorders>
            <w:vAlign w:val="center"/>
            <w:hideMark/>
          </w:tcPr>
          <w:p w14:paraId="0F411649" w14:textId="03A0105C" w:rsidR="009434B2" w:rsidRPr="008F7AC0" w:rsidRDefault="009434B2" w:rsidP="002178E4">
            <w:pPr>
              <w:jc w:val="center"/>
              <w:rPr>
                <w:color w:val="00B050"/>
                <w:sz w:val="20"/>
                <w:szCs w:val="20"/>
                <w:lang w:val="en-US" w:eastAsia="en-US"/>
              </w:rPr>
            </w:pPr>
            <w:r w:rsidRPr="008F7AC0">
              <w:rPr>
                <w:rFonts w:ascii="Segoe UI Symbol" w:hAnsi="Segoe UI Symbol" w:cs="Segoe UI Symbol"/>
                <w:color w:val="00B050"/>
                <w:sz w:val="20"/>
                <w:szCs w:val="20"/>
                <w:lang w:val="en-US" w:eastAsia="en-US"/>
              </w:rPr>
              <w:t>✓</w:t>
            </w:r>
          </w:p>
        </w:tc>
        <w:tc>
          <w:tcPr>
            <w:tcW w:w="1063" w:type="dxa"/>
            <w:tcBorders>
              <w:top w:val="single" w:sz="4" w:space="0" w:color="000000"/>
              <w:left w:val="single" w:sz="4" w:space="0" w:color="000000"/>
              <w:bottom w:val="single" w:sz="4" w:space="0" w:color="000000"/>
              <w:right w:val="single" w:sz="4" w:space="0" w:color="000000"/>
            </w:tcBorders>
            <w:vAlign w:val="center"/>
            <w:hideMark/>
          </w:tcPr>
          <w:p w14:paraId="4F00AC2F" w14:textId="08BA2850" w:rsidR="009434B2" w:rsidRPr="008F7AC0" w:rsidRDefault="009434B2" w:rsidP="002178E4">
            <w:pPr>
              <w:jc w:val="center"/>
              <w:rPr>
                <w:color w:val="00B050"/>
                <w:sz w:val="20"/>
                <w:szCs w:val="20"/>
                <w:lang w:val="en-US" w:eastAsia="en-US"/>
              </w:rPr>
            </w:pPr>
            <w:r w:rsidRPr="008F7AC0">
              <w:rPr>
                <w:rFonts w:ascii="Segoe UI Symbol" w:hAnsi="Segoe UI Symbol" w:cs="Segoe UI Symbol"/>
                <w:color w:val="00B050"/>
                <w:sz w:val="20"/>
                <w:szCs w:val="20"/>
                <w:lang w:val="en-US" w:eastAsia="en-US"/>
              </w:rPr>
              <w:t>✓</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67DA73B8" w14:textId="3DBA6F33" w:rsidR="009434B2" w:rsidRPr="008F7AC0" w:rsidRDefault="009434B2" w:rsidP="002178E4">
            <w:pPr>
              <w:jc w:val="center"/>
              <w:rPr>
                <w:color w:val="00B050"/>
                <w:sz w:val="20"/>
                <w:szCs w:val="20"/>
                <w:lang w:val="en-US" w:eastAsia="en-US"/>
              </w:rPr>
            </w:pPr>
            <w:r w:rsidRPr="008F7AC0">
              <w:rPr>
                <w:rFonts w:ascii="Segoe UI Symbol" w:hAnsi="Segoe UI Symbol" w:cs="Segoe UI Symbol"/>
                <w:color w:val="00B050"/>
                <w:sz w:val="20"/>
                <w:szCs w:val="20"/>
                <w:lang w:val="en-US" w:eastAsia="en-US"/>
              </w:rPr>
              <w:t>✓</w:t>
            </w:r>
          </w:p>
        </w:tc>
        <w:tc>
          <w:tcPr>
            <w:tcW w:w="850" w:type="dxa"/>
            <w:vAlign w:val="center"/>
          </w:tcPr>
          <w:p w14:paraId="09DF75A0" w14:textId="7B0D0ACA" w:rsidR="009434B2" w:rsidRPr="002178E4" w:rsidRDefault="001546FB" w:rsidP="002178E4">
            <w:pPr>
              <w:jc w:val="center"/>
              <w:rPr>
                <w:rFonts w:ascii="Segoe UI Symbol" w:hAnsi="Segoe UI Symbol" w:cs="Segoe UI Symbol"/>
                <w:sz w:val="20"/>
                <w:szCs w:val="20"/>
                <w:lang w:val="en-US" w:eastAsia="en-US"/>
              </w:rPr>
            </w:pPr>
            <w:r w:rsidRPr="008F7AC0">
              <w:rPr>
                <w:rFonts w:ascii="Segoe UI Symbol" w:hAnsi="Segoe UI Symbol" w:cs="Segoe UI Symbol"/>
                <w:color w:val="00B050"/>
                <w:sz w:val="20"/>
                <w:szCs w:val="20"/>
                <w:lang w:val="en-US" w:eastAsia="en-US"/>
              </w:rPr>
              <w:t>✓</w:t>
            </w:r>
          </w:p>
        </w:tc>
      </w:tr>
      <w:tr w:rsidR="009434B2" w:rsidRPr="00D35B0C" w14:paraId="7F7B6D5A" w14:textId="5CB020AA" w:rsidTr="00D57164">
        <w:tc>
          <w:tcPr>
            <w:tcW w:w="4820" w:type="dxa"/>
            <w:tcBorders>
              <w:top w:val="single" w:sz="4" w:space="0" w:color="000000"/>
              <w:left w:val="single" w:sz="4" w:space="0" w:color="000000"/>
              <w:bottom w:val="single" w:sz="4" w:space="0" w:color="000000"/>
              <w:right w:val="single" w:sz="4" w:space="0" w:color="000000"/>
            </w:tcBorders>
            <w:hideMark/>
          </w:tcPr>
          <w:p w14:paraId="488EBD5B" w14:textId="21EE3D3E" w:rsidR="009434B2" w:rsidRPr="002178E4" w:rsidRDefault="009434B2" w:rsidP="00D57164">
            <w:pPr>
              <w:jc w:val="both"/>
              <w:rPr>
                <w:sz w:val="20"/>
                <w:szCs w:val="20"/>
                <w:highlight w:val="yellow"/>
                <w:lang w:val="en-US" w:eastAsia="en-US"/>
              </w:rPr>
            </w:pPr>
            <w:r w:rsidRPr="002178E4">
              <w:rPr>
                <w:sz w:val="20"/>
                <w:szCs w:val="20"/>
                <w:lang w:val="en-US" w:eastAsia="en-US"/>
              </w:rPr>
              <w:t>Implementação de Mapa Interativo</w:t>
            </w:r>
          </w:p>
        </w:tc>
        <w:tc>
          <w:tcPr>
            <w:tcW w:w="1063" w:type="dxa"/>
            <w:tcBorders>
              <w:top w:val="single" w:sz="4" w:space="0" w:color="000000"/>
              <w:left w:val="single" w:sz="4" w:space="0" w:color="000000"/>
              <w:bottom w:val="single" w:sz="4" w:space="0" w:color="000000"/>
              <w:right w:val="single" w:sz="4" w:space="0" w:color="000000"/>
            </w:tcBorders>
            <w:vAlign w:val="center"/>
            <w:hideMark/>
          </w:tcPr>
          <w:p w14:paraId="27031F28" w14:textId="77777777" w:rsidR="009434B2" w:rsidRPr="008F7AC0" w:rsidRDefault="009434B2" w:rsidP="002178E4">
            <w:pPr>
              <w:jc w:val="center"/>
              <w:rPr>
                <w:color w:val="00B050"/>
                <w:sz w:val="20"/>
                <w:szCs w:val="20"/>
                <w:lang w:val="en-US" w:eastAsia="en-US"/>
              </w:rPr>
            </w:pPr>
            <w:r w:rsidRPr="008F7AC0">
              <w:rPr>
                <w:rFonts w:ascii="Segoe UI Symbol" w:hAnsi="Segoe UI Symbol" w:cs="Segoe UI Symbol"/>
                <w:color w:val="00B050"/>
                <w:sz w:val="20"/>
                <w:szCs w:val="20"/>
                <w:lang w:val="en-US" w:eastAsia="en-US"/>
              </w:rPr>
              <w:t>✓</w:t>
            </w:r>
          </w:p>
        </w:tc>
        <w:tc>
          <w:tcPr>
            <w:tcW w:w="1063" w:type="dxa"/>
            <w:tcBorders>
              <w:top w:val="single" w:sz="4" w:space="0" w:color="000000"/>
              <w:left w:val="single" w:sz="4" w:space="0" w:color="000000"/>
              <w:bottom w:val="single" w:sz="4" w:space="0" w:color="000000"/>
              <w:right w:val="single" w:sz="4" w:space="0" w:color="000000"/>
            </w:tcBorders>
            <w:vAlign w:val="center"/>
            <w:hideMark/>
          </w:tcPr>
          <w:p w14:paraId="3DCF05DE" w14:textId="74C70D0D" w:rsidR="009434B2" w:rsidRPr="008F7AC0" w:rsidRDefault="009434B2" w:rsidP="002178E4">
            <w:pPr>
              <w:jc w:val="center"/>
              <w:rPr>
                <w:color w:val="00B050"/>
                <w:sz w:val="20"/>
                <w:szCs w:val="20"/>
                <w:lang w:val="en-US" w:eastAsia="en-US"/>
              </w:rPr>
            </w:pPr>
            <w:r w:rsidRPr="008F7AC0">
              <w:rPr>
                <w:rFonts w:ascii="Segoe UI Symbol" w:hAnsi="Segoe UI Symbol" w:cs="Segoe UI Symbol"/>
                <w:color w:val="00B050"/>
                <w:sz w:val="20"/>
                <w:szCs w:val="20"/>
                <w:lang w:val="en-US" w:eastAsia="en-US"/>
              </w:rPr>
              <w:t>✓</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A20E24D" w14:textId="7D648BFD" w:rsidR="009434B2" w:rsidRPr="002178E4" w:rsidRDefault="009434B2" w:rsidP="002178E4">
            <w:pPr>
              <w:jc w:val="center"/>
              <w:rPr>
                <w:color w:val="EE0000"/>
                <w:sz w:val="20"/>
                <w:szCs w:val="20"/>
                <w:lang w:val="en-US" w:eastAsia="en-US"/>
              </w:rPr>
            </w:pPr>
            <w:r w:rsidRPr="008F7AC0">
              <w:rPr>
                <w:color w:val="C00000"/>
                <w:sz w:val="20"/>
                <w:szCs w:val="20"/>
                <w:lang w:val="en-US" w:eastAsia="en-US"/>
              </w:rPr>
              <w:t>X</w:t>
            </w:r>
          </w:p>
        </w:tc>
        <w:tc>
          <w:tcPr>
            <w:tcW w:w="850" w:type="dxa"/>
            <w:vAlign w:val="center"/>
          </w:tcPr>
          <w:p w14:paraId="6BE1F3AB" w14:textId="78DB2DF6" w:rsidR="009434B2" w:rsidRPr="002178E4" w:rsidRDefault="001546FB" w:rsidP="002178E4">
            <w:pPr>
              <w:jc w:val="center"/>
              <w:rPr>
                <w:sz w:val="20"/>
                <w:szCs w:val="20"/>
                <w:lang w:val="en-US" w:eastAsia="en-US"/>
              </w:rPr>
            </w:pPr>
            <w:r w:rsidRPr="008F7AC0">
              <w:rPr>
                <w:rFonts w:ascii="Segoe UI Symbol" w:hAnsi="Segoe UI Symbol" w:cs="Segoe UI Symbol"/>
                <w:color w:val="00B050"/>
                <w:sz w:val="20"/>
                <w:szCs w:val="20"/>
                <w:lang w:val="en-US" w:eastAsia="en-US"/>
              </w:rPr>
              <w:t>✓</w:t>
            </w:r>
          </w:p>
        </w:tc>
      </w:tr>
      <w:tr w:rsidR="009434B2" w:rsidRPr="00D35B0C" w14:paraId="7062DE69" w14:textId="564DE620" w:rsidTr="00D57164">
        <w:tc>
          <w:tcPr>
            <w:tcW w:w="4820" w:type="dxa"/>
            <w:tcBorders>
              <w:top w:val="single" w:sz="4" w:space="0" w:color="000000"/>
              <w:left w:val="single" w:sz="4" w:space="0" w:color="000000"/>
              <w:bottom w:val="single" w:sz="4" w:space="0" w:color="000000"/>
              <w:right w:val="single" w:sz="4" w:space="0" w:color="000000"/>
            </w:tcBorders>
            <w:hideMark/>
          </w:tcPr>
          <w:p w14:paraId="3D1F0DCE" w14:textId="43AEF050" w:rsidR="009434B2" w:rsidRPr="00C37022" w:rsidRDefault="009434B2" w:rsidP="00D57164">
            <w:pPr>
              <w:jc w:val="both"/>
              <w:rPr>
                <w:color w:val="EE0000"/>
                <w:sz w:val="20"/>
                <w:szCs w:val="20"/>
                <w:highlight w:val="yellow"/>
                <w:lang w:eastAsia="en-US"/>
              </w:rPr>
            </w:pPr>
            <w:r w:rsidRPr="00C37022">
              <w:rPr>
                <w:sz w:val="20"/>
                <w:szCs w:val="20"/>
                <w:lang w:eastAsia="en-US"/>
              </w:rPr>
              <w:t>Uso de Histórico de Ocorrências</w:t>
            </w:r>
          </w:p>
        </w:tc>
        <w:tc>
          <w:tcPr>
            <w:tcW w:w="1063" w:type="dxa"/>
            <w:tcBorders>
              <w:top w:val="single" w:sz="4" w:space="0" w:color="000000"/>
              <w:left w:val="single" w:sz="4" w:space="0" w:color="000000"/>
              <w:bottom w:val="single" w:sz="4" w:space="0" w:color="000000"/>
              <w:right w:val="single" w:sz="4" w:space="0" w:color="000000"/>
            </w:tcBorders>
            <w:vAlign w:val="center"/>
            <w:hideMark/>
          </w:tcPr>
          <w:p w14:paraId="6B617844" w14:textId="77777777" w:rsidR="009434B2" w:rsidRPr="008F7AC0" w:rsidRDefault="009434B2" w:rsidP="002178E4">
            <w:pPr>
              <w:jc w:val="center"/>
              <w:rPr>
                <w:color w:val="00B050"/>
                <w:sz w:val="20"/>
                <w:szCs w:val="20"/>
                <w:lang w:val="en-US" w:eastAsia="en-US"/>
              </w:rPr>
            </w:pPr>
            <w:r w:rsidRPr="008F7AC0">
              <w:rPr>
                <w:rFonts w:ascii="Segoe UI Symbol" w:hAnsi="Segoe UI Symbol" w:cs="Segoe UI Symbol"/>
                <w:color w:val="00B050"/>
                <w:sz w:val="20"/>
                <w:szCs w:val="20"/>
                <w:lang w:val="en-US" w:eastAsia="en-US"/>
              </w:rPr>
              <w:t>✓</w:t>
            </w:r>
          </w:p>
        </w:tc>
        <w:tc>
          <w:tcPr>
            <w:tcW w:w="1063" w:type="dxa"/>
            <w:tcBorders>
              <w:top w:val="single" w:sz="4" w:space="0" w:color="000000"/>
              <w:left w:val="single" w:sz="4" w:space="0" w:color="000000"/>
              <w:bottom w:val="single" w:sz="4" w:space="0" w:color="000000"/>
              <w:right w:val="single" w:sz="4" w:space="0" w:color="000000"/>
            </w:tcBorders>
            <w:vAlign w:val="center"/>
            <w:hideMark/>
          </w:tcPr>
          <w:p w14:paraId="154FC024" w14:textId="7C6CF74C" w:rsidR="009434B2" w:rsidRPr="008F7AC0" w:rsidRDefault="009434B2" w:rsidP="002178E4">
            <w:pPr>
              <w:jc w:val="center"/>
              <w:rPr>
                <w:color w:val="00B050"/>
                <w:sz w:val="20"/>
                <w:szCs w:val="20"/>
                <w:lang w:val="en-US" w:eastAsia="en-US"/>
              </w:rPr>
            </w:pPr>
            <w:r w:rsidRPr="008F7AC0">
              <w:rPr>
                <w:rFonts w:ascii="Segoe UI Symbol" w:hAnsi="Segoe UI Symbol" w:cs="Segoe UI Symbol"/>
                <w:color w:val="00B050"/>
                <w:sz w:val="20"/>
                <w:szCs w:val="20"/>
                <w:lang w:val="en-US" w:eastAsia="en-US"/>
              </w:rPr>
              <w:t>✓</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2F8AED3C" w14:textId="44EA5506" w:rsidR="009434B2" w:rsidRPr="002178E4" w:rsidRDefault="009434B2" w:rsidP="002178E4">
            <w:pPr>
              <w:jc w:val="center"/>
              <w:rPr>
                <w:color w:val="EE0000"/>
                <w:sz w:val="20"/>
                <w:szCs w:val="20"/>
                <w:lang w:val="en-US" w:eastAsia="en-US"/>
              </w:rPr>
            </w:pPr>
            <w:r w:rsidRPr="008F7AC0">
              <w:rPr>
                <w:rFonts w:ascii="Segoe UI Symbol" w:hAnsi="Segoe UI Symbol" w:cs="Segoe UI Symbol"/>
                <w:color w:val="00B050"/>
                <w:sz w:val="20"/>
                <w:szCs w:val="20"/>
                <w:lang w:val="en-US" w:eastAsia="en-US"/>
              </w:rPr>
              <w:t>✓</w:t>
            </w:r>
          </w:p>
        </w:tc>
        <w:tc>
          <w:tcPr>
            <w:tcW w:w="850" w:type="dxa"/>
            <w:vAlign w:val="center"/>
          </w:tcPr>
          <w:p w14:paraId="05822EF9" w14:textId="73CDDE5F" w:rsidR="009434B2" w:rsidRPr="002178E4" w:rsidRDefault="001546FB" w:rsidP="002178E4">
            <w:pPr>
              <w:jc w:val="center"/>
              <w:rPr>
                <w:rFonts w:ascii="Segoe UI Symbol" w:hAnsi="Segoe UI Symbol" w:cs="Segoe UI Symbol"/>
                <w:sz w:val="20"/>
                <w:szCs w:val="20"/>
                <w:lang w:val="en-US" w:eastAsia="en-US"/>
              </w:rPr>
            </w:pPr>
            <w:r w:rsidRPr="008F7AC0">
              <w:rPr>
                <w:rFonts w:ascii="Segoe UI Symbol" w:hAnsi="Segoe UI Symbol" w:cs="Segoe UI Symbol"/>
                <w:color w:val="00B050"/>
                <w:sz w:val="20"/>
                <w:szCs w:val="20"/>
                <w:lang w:val="en-US" w:eastAsia="en-US"/>
              </w:rPr>
              <w:t>✓</w:t>
            </w:r>
          </w:p>
        </w:tc>
      </w:tr>
      <w:tr w:rsidR="009434B2" w:rsidRPr="00D35B0C" w14:paraId="3B26F397" w14:textId="6E50B5A9" w:rsidTr="00D57164">
        <w:tc>
          <w:tcPr>
            <w:tcW w:w="4820" w:type="dxa"/>
            <w:tcBorders>
              <w:top w:val="single" w:sz="4" w:space="0" w:color="000000"/>
              <w:left w:val="single" w:sz="4" w:space="0" w:color="000000"/>
              <w:bottom w:val="single" w:sz="4" w:space="0" w:color="000000"/>
              <w:right w:val="single" w:sz="4" w:space="0" w:color="000000"/>
            </w:tcBorders>
            <w:hideMark/>
          </w:tcPr>
          <w:p w14:paraId="1BFB4E58" w14:textId="7F557425" w:rsidR="009434B2" w:rsidRPr="00C37022" w:rsidRDefault="009434B2" w:rsidP="00D57164">
            <w:pPr>
              <w:jc w:val="both"/>
              <w:rPr>
                <w:color w:val="EE0000"/>
                <w:sz w:val="20"/>
                <w:szCs w:val="20"/>
                <w:highlight w:val="yellow"/>
                <w:lang w:eastAsia="en-US"/>
              </w:rPr>
            </w:pPr>
            <w:r w:rsidRPr="00C37022">
              <w:rPr>
                <w:sz w:val="20"/>
                <w:szCs w:val="20"/>
                <w:lang w:eastAsia="en-US"/>
              </w:rPr>
              <w:t>Classificação de Imagens por IA</w:t>
            </w:r>
          </w:p>
        </w:tc>
        <w:tc>
          <w:tcPr>
            <w:tcW w:w="1063" w:type="dxa"/>
            <w:tcBorders>
              <w:top w:val="single" w:sz="4" w:space="0" w:color="000000"/>
              <w:left w:val="single" w:sz="4" w:space="0" w:color="000000"/>
              <w:bottom w:val="single" w:sz="4" w:space="0" w:color="000000"/>
              <w:right w:val="single" w:sz="4" w:space="0" w:color="000000"/>
            </w:tcBorders>
            <w:vAlign w:val="center"/>
            <w:hideMark/>
          </w:tcPr>
          <w:p w14:paraId="12F94489" w14:textId="77777777" w:rsidR="009434B2" w:rsidRPr="008F7AC0" w:rsidRDefault="009434B2" w:rsidP="002178E4">
            <w:pPr>
              <w:jc w:val="center"/>
              <w:rPr>
                <w:color w:val="C00000"/>
                <w:sz w:val="20"/>
                <w:szCs w:val="20"/>
                <w:lang w:val="en-US" w:eastAsia="en-US"/>
              </w:rPr>
            </w:pPr>
            <w:r w:rsidRPr="008F7AC0">
              <w:rPr>
                <w:color w:val="C00000"/>
                <w:sz w:val="20"/>
                <w:szCs w:val="20"/>
                <w:lang w:val="en-US" w:eastAsia="en-US"/>
              </w:rPr>
              <w:t>X</w:t>
            </w:r>
          </w:p>
        </w:tc>
        <w:tc>
          <w:tcPr>
            <w:tcW w:w="1063" w:type="dxa"/>
            <w:tcBorders>
              <w:top w:val="single" w:sz="4" w:space="0" w:color="000000"/>
              <w:left w:val="single" w:sz="4" w:space="0" w:color="000000"/>
              <w:bottom w:val="single" w:sz="4" w:space="0" w:color="000000"/>
              <w:right w:val="single" w:sz="4" w:space="0" w:color="000000"/>
            </w:tcBorders>
            <w:vAlign w:val="center"/>
            <w:hideMark/>
          </w:tcPr>
          <w:p w14:paraId="7FC708F1" w14:textId="77777777" w:rsidR="009434B2" w:rsidRPr="008F7AC0" w:rsidRDefault="009434B2" w:rsidP="002178E4">
            <w:pPr>
              <w:jc w:val="center"/>
              <w:rPr>
                <w:color w:val="C00000"/>
                <w:sz w:val="20"/>
                <w:szCs w:val="20"/>
                <w:lang w:val="en-US" w:eastAsia="en-US"/>
              </w:rPr>
            </w:pPr>
            <w:r w:rsidRPr="008F7AC0">
              <w:rPr>
                <w:color w:val="C00000"/>
                <w:sz w:val="20"/>
                <w:szCs w:val="20"/>
                <w:lang w:val="en-US" w:eastAsia="en-US"/>
              </w:rPr>
              <w:t>X</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1AF0934" w14:textId="77777777" w:rsidR="009434B2" w:rsidRPr="008F7AC0" w:rsidRDefault="009434B2" w:rsidP="002178E4">
            <w:pPr>
              <w:jc w:val="center"/>
              <w:rPr>
                <w:color w:val="C00000"/>
                <w:sz w:val="20"/>
                <w:szCs w:val="20"/>
                <w:lang w:val="en-US" w:eastAsia="en-US"/>
              </w:rPr>
            </w:pPr>
            <w:r w:rsidRPr="008F7AC0">
              <w:rPr>
                <w:color w:val="C00000"/>
                <w:sz w:val="20"/>
                <w:szCs w:val="20"/>
                <w:lang w:val="en-US" w:eastAsia="en-US"/>
              </w:rPr>
              <w:t>X</w:t>
            </w:r>
          </w:p>
        </w:tc>
        <w:tc>
          <w:tcPr>
            <w:tcW w:w="850" w:type="dxa"/>
            <w:vAlign w:val="center"/>
          </w:tcPr>
          <w:p w14:paraId="2955FEDF" w14:textId="215F7DBC" w:rsidR="009434B2" w:rsidRPr="002178E4" w:rsidRDefault="001546FB" w:rsidP="002178E4">
            <w:pPr>
              <w:jc w:val="center"/>
              <w:rPr>
                <w:sz w:val="20"/>
                <w:szCs w:val="20"/>
                <w:lang w:val="en-US" w:eastAsia="en-US"/>
              </w:rPr>
            </w:pPr>
            <w:r w:rsidRPr="008F7AC0">
              <w:rPr>
                <w:rFonts w:ascii="Segoe UI Symbol" w:hAnsi="Segoe UI Symbol" w:cs="Segoe UI Symbol"/>
                <w:color w:val="00B050"/>
                <w:sz w:val="20"/>
                <w:szCs w:val="20"/>
                <w:lang w:val="en-US" w:eastAsia="en-US"/>
              </w:rPr>
              <w:t>✓</w:t>
            </w:r>
          </w:p>
        </w:tc>
      </w:tr>
      <w:tr w:rsidR="009434B2" w:rsidRPr="00D35B0C" w14:paraId="6A73142C" w14:textId="631F68D5" w:rsidTr="00D57164">
        <w:tc>
          <w:tcPr>
            <w:tcW w:w="4820" w:type="dxa"/>
            <w:tcBorders>
              <w:top w:val="single" w:sz="4" w:space="0" w:color="000000"/>
              <w:left w:val="single" w:sz="4" w:space="0" w:color="000000"/>
              <w:bottom w:val="single" w:sz="4" w:space="0" w:color="000000"/>
              <w:right w:val="single" w:sz="4" w:space="0" w:color="000000"/>
            </w:tcBorders>
            <w:hideMark/>
          </w:tcPr>
          <w:p w14:paraId="605BC271" w14:textId="4F17B510" w:rsidR="009434B2" w:rsidRPr="00C37022" w:rsidRDefault="009434B2" w:rsidP="00D57164">
            <w:pPr>
              <w:jc w:val="both"/>
              <w:rPr>
                <w:color w:val="EE0000"/>
                <w:sz w:val="20"/>
                <w:szCs w:val="20"/>
                <w:highlight w:val="yellow"/>
                <w:lang w:eastAsia="en-US"/>
              </w:rPr>
            </w:pPr>
            <w:r w:rsidRPr="00C37022">
              <w:rPr>
                <w:sz w:val="20"/>
                <w:szCs w:val="20"/>
                <w:lang w:eastAsia="en-US"/>
              </w:rPr>
              <w:t>Uso de Mecanismos de Recompensa</w:t>
            </w:r>
          </w:p>
        </w:tc>
        <w:tc>
          <w:tcPr>
            <w:tcW w:w="1063" w:type="dxa"/>
            <w:tcBorders>
              <w:top w:val="single" w:sz="4" w:space="0" w:color="000000"/>
              <w:left w:val="single" w:sz="4" w:space="0" w:color="000000"/>
              <w:bottom w:val="single" w:sz="4" w:space="0" w:color="000000"/>
              <w:right w:val="single" w:sz="4" w:space="0" w:color="000000"/>
            </w:tcBorders>
            <w:vAlign w:val="center"/>
            <w:hideMark/>
          </w:tcPr>
          <w:p w14:paraId="3B3F5A0B" w14:textId="77777777" w:rsidR="009434B2" w:rsidRPr="008F7AC0" w:rsidRDefault="009434B2" w:rsidP="002178E4">
            <w:pPr>
              <w:jc w:val="center"/>
              <w:rPr>
                <w:color w:val="C00000"/>
                <w:sz w:val="20"/>
                <w:szCs w:val="20"/>
                <w:lang w:val="en-US" w:eastAsia="en-US"/>
              </w:rPr>
            </w:pPr>
            <w:r w:rsidRPr="008F7AC0">
              <w:rPr>
                <w:color w:val="C00000"/>
                <w:sz w:val="20"/>
                <w:szCs w:val="20"/>
                <w:lang w:val="en-US" w:eastAsia="en-US"/>
              </w:rPr>
              <w:t>X</w:t>
            </w:r>
          </w:p>
        </w:tc>
        <w:tc>
          <w:tcPr>
            <w:tcW w:w="1063" w:type="dxa"/>
            <w:tcBorders>
              <w:top w:val="single" w:sz="4" w:space="0" w:color="000000"/>
              <w:left w:val="single" w:sz="4" w:space="0" w:color="000000"/>
              <w:bottom w:val="single" w:sz="4" w:space="0" w:color="000000"/>
              <w:right w:val="single" w:sz="4" w:space="0" w:color="000000"/>
            </w:tcBorders>
            <w:vAlign w:val="center"/>
            <w:hideMark/>
          </w:tcPr>
          <w:p w14:paraId="086E2E8B" w14:textId="1D551E16" w:rsidR="009434B2" w:rsidRPr="008F7AC0" w:rsidRDefault="009434B2" w:rsidP="002178E4">
            <w:pPr>
              <w:jc w:val="center"/>
              <w:rPr>
                <w:color w:val="C00000"/>
                <w:sz w:val="20"/>
                <w:szCs w:val="20"/>
                <w:lang w:val="en-US" w:eastAsia="en-US"/>
              </w:rPr>
            </w:pPr>
            <w:r w:rsidRPr="008F7AC0">
              <w:rPr>
                <w:color w:val="C00000"/>
                <w:sz w:val="20"/>
                <w:szCs w:val="20"/>
                <w:lang w:val="en-US" w:eastAsia="en-US"/>
              </w:rPr>
              <w:t>X</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05FC361C" w14:textId="5A5E4765" w:rsidR="009434B2" w:rsidRPr="008F7AC0" w:rsidRDefault="009434B2" w:rsidP="002178E4">
            <w:pPr>
              <w:jc w:val="center"/>
              <w:rPr>
                <w:color w:val="C00000"/>
                <w:sz w:val="20"/>
                <w:szCs w:val="20"/>
                <w:lang w:val="en-US" w:eastAsia="en-US"/>
              </w:rPr>
            </w:pPr>
            <w:r w:rsidRPr="008F7AC0">
              <w:rPr>
                <w:color w:val="C00000"/>
                <w:sz w:val="20"/>
                <w:szCs w:val="20"/>
                <w:lang w:val="en-US" w:eastAsia="en-US"/>
              </w:rPr>
              <w:t>X</w:t>
            </w:r>
          </w:p>
        </w:tc>
        <w:tc>
          <w:tcPr>
            <w:tcW w:w="850" w:type="dxa"/>
            <w:vAlign w:val="center"/>
          </w:tcPr>
          <w:p w14:paraId="47059995" w14:textId="234019FB" w:rsidR="009434B2" w:rsidRPr="002178E4" w:rsidRDefault="001546FB" w:rsidP="002178E4">
            <w:pPr>
              <w:jc w:val="center"/>
              <w:rPr>
                <w:sz w:val="20"/>
                <w:szCs w:val="20"/>
                <w:lang w:val="en-US" w:eastAsia="en-US"/>
              </w:rPr>
            </w:pPr>
            <w:r w:rsidRPr="008F7AC0">
              <w:rPr>
                <w:rFonts w:ascii="Segoe UI Symbol" w:hAnsi="Segoe UI Symbol" w:cs="Segoe UI Symbol"/>
                <w:color w:val="00B050"/>
                <w:sz w:val="20"/>
                <w:szCs w:val="20"/>
                <w:lang w:val="en-US" w:eastAsia="en-US"/>
              </w:rPr>
              <w:t>✓</w:t>
            </w:r>
          </w:p>
        </w:tc>
      </w:tr>
      <w:tr w:rsidR="009434B2" w:rsidRPr="00D35B0C" w14:paraId="76B48F51" w14:textId="3CE1B9AD" w:rsidTr="00D57164">
        <w:tc>
          <w:tcPr>
            <w:tcW w:w="4820" w:type="dxa"/>
            <w:tcBorders>
              <w:top w:val="single" w:sz="4" w:space="0" w:color="000000"/>
              <w:left w:val="single" w:sz="4" w:space="0" w:color="000000"/>
              <w:bottom w:val="single" w:sz="4" w:space="0" w:color="000000"/>
              <w:right w:val="single" w:sz="4" w:space="0" w:color="000000"/>
            </w:tcBorders>
            <w:hideMark/>
          </w:tcPr>
          <w:p w14:paraId="5BD9C03D" w14:textId="59F9E4CF" w:rsidR="009434B2" w:rsidRPr="00C37022" w:rsidRDefault="009434B2" w:rsidP="00D57164">
            <w:pPr>
              <w:jc w:val="both"/>
              <w:rPr>
                <w:color w:val="EE0000"/>
                <w:sz w:val="20"/>
                <w:szCs w:val="20"/>
                <w:highlight w:val="yellow"/>
                <w:lang w:eastAsia="en-US"/>
              </w:rPr>
            </w:pPr>
            <w:r w:rsidRPr="00C37022">
              <w:rPr>
                <w:sz w:val="20"/>
                <w:szCs w:val="20"/>
                <w:lang w:eastAsia="en-US"/>
              </w:rPr>
              <w:t>Promoção da Participação Popular na Gestão de Desastres</w:t>
            </w:r>
          </w:p>
        </w:tc>
        <w:tc>
          <w:tcPr>
            <w:tcW w:w="1063" w:type="dxa"/>
            <w:tcBorders>
              <w:top w:val="single" w:sz="4" w:space="0" w:color="000000"/>
              <w:left w:val="single" w:sz="4" w:space="0" w:color="000000"/>
              <w:bottom w:val="single" w:sz="4" w:space="0" w:color="000000"/>
              <w:right w:val="single" w:sz="4" w:space="0" w:color="000000"/>
            </w:tcBorders>
            <w:vAlign w:val="center"/>
            <w:hideMark/>
          </w:tcPr>
          <w:p w14:paraId="4BB0BF59" w14:textId="2BB163D2" w:rsidR="009434B2" w:rsidRPr="008F7AC0" w:rsidRDefault="009434B2" w:rsidP="002178E4">
            <w:pPr>
              <w:jc w:val="center"/>
              <w:rPr>
                <w:color w:val="00B050"/>
                <w:sz w:val="20"/>
                <w:szCs w:val="20"/>
                <w:lang w:val="en-US" w:eastAsia="en-US"/>
              </w:rPr>
            </w:pPr>
            <w:r w:rsidRPr="008F7AC0">
              <w:rPr>
                <w:rFonts w:ascii="Segoe UI Symbol" w:hAnsi="Segoe UI Symbol" w:cs="Segoe UI Symbol"/>
                <w:color w:val="00B050"/>
                <w:sz w:val="20"/>
                <w:szCs w:val="20"/>
                <w:lang w:val="en-US" w:eastAsia="en-US"/>
              </w:rPr>
              <w:t>✓</w:t>
            </w:r>
          </w:p>
        </w:tc>
        <w:tc>
          <w:tcPr>
            <w:tcW w:w="1063" w:type="dxa"/>
            <w:tcBorders>
              <w:top w:val="single" w:sz="4" w:space="0" w:color="000000"/>
              <w:left w:val="single" w:sz="4" w:space="0" w:color="000000"/>
              <w:bottom w:val="single" w:sz="4" w:space="0" w:color="000000"/>
              <w:right w:val="single" w:sz="4" w:space="0" w:color="000000"/>
            </w:tcBorders>
            <w:vAlign w:val="center"/>
            <w:hideMark/>
          </w:tcPr>
          <w:p w14:paraId="56A99558" w14:textId="5F12BACA" w:rsidR="009434B2" w:rsidRPr="008F7AC0" w:rsidRDefault="009434B2" w:rsidP="002178E4">
            <w:pPr>
              <w:jc w:val="center"/>
              <w:rPr>
                <w:color w:val="00B050"/>
                <w:sz w:val="20"/>
                <w:szCs w:val="20"/>
                <w:lang w:val="en-US" w:eastAsia="en-US"/>
              </w:rPr>
            </w:pPr>
            <w:r w:rsidRPr="008F7AC0">
              <w:rPr>
                <w:rFonts w:ascii="Segoe UI Symbol" w:hAnsi="Segoe UI Symbol" w:cs="Segoe UI Symbol"/>
                <w:color w:val="00B050"/>
                <w:sz w:val="20"/>
                <w:szCs w:val="20"/>
                <w:lang w:val="en-US" w:eastAsia="en-US"/>
              </w:rPr>
              <w:t>✓</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2D32CE8" w14:textId="33D4A341" w:rsidR="009434B2" w:rsidRPr="008F7AC0" w:rsidRDefault="009434B2" w:rsidP="002178E4">
            <w:pPr>
              <w:jc w:val="center"/>
              <w:rPr>
                <w:color w:val="00B050"/>
                <w:sz w:val="20"/>
                <w:szCs w:val="20"/>
                <w:lang w:val="en-US" w:eastAsia="en-US"/>
              </w:rPr>
            </w:pPr>
            <w:r w:rsidRPr="008F7AC0">
              <w:rPr>
                <w:rFonts w:ascii="Segoe UI Symbol" w:hAnsi="Segoe UI Symbol" w:cs="Segoe UI Symbol"/>
                <w:color w:val="00B050"/>
                <w:sz w:val="20"/>
                <w:szCs w:val="20"/>
                <w:lang w:val="en-US" w:eastAsia="en-US"/>
              </w:rPr>
              <w:t>✓</w:t>
            </w:r>
          </w:p>
        </w:tc>
        <w:tc>
          <w:tcPr>
            <w:tcW w:w="850" w:type="dxa"/>
            <w:vAlign w:val="center"/>
          </w:tcPr>
          <w:p w14:paraId="3A9D05CD" w14:textId="043B0F84" w:rsidR="009434B2" w:rsidRPr="002178E4" w:rsidRDefault="001546FB" w:rsidP="002178E4">
            <w:pPr>
              <w:jc w:val="center"/>
              <w:rPr>
                <w:rFonts w:ascii="Segoe UI Symbol" w:hAnsi="Segoe UI Symbol" w:cs="Segoe UI Symbol"/>
                <w:sz w:val="20"/>
                <w:szCs w:val="20"/>
                <w:lang w:val="en-US" w:eastAsia="en-US"/>
              </w:rPr>
            </w:pPr>
            <w:r w:rsidRPr="008F7AC0">
              <w:rPr>
                <w:rFonts w:ascii="Segoe UI Symbol" w:hAnsi="Segoe UI Symbol" w:cs="Segoe UI Symbol"/>
                <w:color w:val="00B050"/>
                <w:sz w:val="20"/>
                <w:szCs w:val="20"/>
                <w:lang w:val="en-US" w:eastAsia="en-US"/>
              </w:rPr>
              <w:t>✓</w:t>
            </w:r>
          </w:p>
        </w:tc>
      </w:tr>
      <w:tr w:rsidR="009434B2" w:rsidRPr="00D35B0C" w14:paraId="1B14BFB6" w14:textId="34F46F27" w:rsidTr="00D57164">
        <w:tc>
          <w:tcPr>
            <w:tcW w:w="4820" w:type="dxa"/>
            <w:tcBorders>
              <w:top w:val="single" w:sz="4" w:space="0" w:color="000000"/>
              <w:left w:val="single" w:sz="4" w:space="0" w:color="000000"/>
              <w:bottom w:val="single" w:sz="4" w:space="0" w:color="000000"/>
              <w:right w:val="single" w:sz="4" w:space="0" w:color="000000"/>
            </w:tcBorders>
            <w:hideMark/>
          </w:tcPr>
          <w:p w14:paraId="07EB1908" w14:textId="400A057B" w:rsidR="009434B2" w:rsidRPr="00C37022" w:rsidRDefault="009434B2" w:rsidP="00D57164">
            <w:pPr>
              <w:jc w:val="both"/>
              <w:rPr>
                <w:color w:val="EE0000"/>
                <w:sz w:val="20"/>
                <w:szCs w:val="20"/>
                <w:highlight w:val="yellow"/>
                <w:lang w:eastAsia="en-US"/>
              </w:rPr>
            </w:pPr>
            <w:r w:rsidRPr="00C37022">
              <w:rPr>
                <w:sz w:val="20"/>
                <w:szCs w:val="20"/>
                <w:lang w:eastAsia="en-US"/>
              </w:rPr>
              <w:t>Classificação de Gravidade por IA</w:t>
            </w:r>
          </w:p>
        </w:tc>
        <w:tc>
          <w:tcPr>
            <w:tcW w:w="1063" w:type="dxa"/>
            <w:tcBorders>
              <w:top w:val="single" w:sz="4" w:space="0" w:color="000000"/>
              <w:left w:val="single" w:sz="4" w:space="0" w:color="000000"/>
              <w:bottom w:val="single" w:sz="4" w:space="0" w:color="000000"/>
              <w:right w:val="single" w:sz="4" w:space="0" w:color="000000"/>
            </w:tcBorders>
            <w:vAlign w:val="center"/>
            <w:hideMark/>
          </w:tcPr>
          <w:p w14:paraId="612BEC18" w14:textId="77777777" w:rsidR="009434B2" w:rsidRPr="008F7AC0" w:rsidRDefault="009434B2" w:rsidP="002178E4">
            <w:pPr>
              <w:jc w:val="center"/>
              <w:rPr>
                <w:color w:val="C00000"/>
                <w:sz w:val="20"/>
                <w:szCs w:val="20"/>
                <w:lang w:val="en-US" w:eastAsia="en-US"/>
              </w:rPr>
            </w:pPr>
            <w:r w:rsidRPr="008F7AC0">
              <w:rPr>
                <w:color w:val="C00000"/>
                <w:sz w:val="20"/>
                <w:szCs w:val="20"/>
                <w:lang w:val="en-US" w:eastAsia="en-US"/>
              </w:rPr>
              <w:t>X</w:t>
            </w:r>
          </w:p>
        </w:tc>
        <w:tc>
          <w:tcPr>
            <w:tcW w:w="1063" w:type="dxa"/>
            <w:tcBorders>
              <w:top w:val="single" w:sz="4" w:space="0" w:color="000000"/>
              <w:left w:val="single" w:sz="4" w:space="0" w:color="000000"/>
              <w:bottom w:val="single" w:sz="4" w:space="0" w:color="000000"/>
              <w:right w:val="single" w:sz="4" w:space="0" w:color="000000"/>
            </w:tcBorders>
            <w:vAlign w:val="center"/>
            <w:hideMark/>
          </w:tcPr>
          <w:p w14:paraId="6D0D4AA7" w14:textId="77777777" w:rsidR="009434B2" w:rsidRPr="008F7AC0" w:rsidRDefault="009434B2" w:rsidP="002178E4">
            <w:pPr>
              <w:jc w:val="center"/>
              <w:rPr>
                <w:color w:val="C00000"/>
                <w:sz w:val="20"/>
                <w:szCs w:val="20"/>
                <w:lang w:val="en-US" w:eastAsia="en-US"/>
              </w:rPr>
            </w:pPr>
            <w:r w:rsidRPr="008F7AC0">
              <w:rPr>
                <w:color w:val="C00000"/>
                <w:sz w:val="20"/>
                <w:szCs w:val="20"/>
                <w:lang w:val="en-US" w:eastAsia="en-US"/>
              </w:rPr>
              <w:t>X</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31F5E520" w14:textId="495B9490" w:rsidR="009434B2" w:rsidRPr="008F7AC0" w:rsidRDefault="009434B2" w:rsidP="002178E4">
            <w:pPr>
              <w:jc w:val="center"/>
              <w:rPr>
                <w:color w:val="C00000"/>
                <w:sz w:val="20"/>
                <w:szCs w:val="20"/>
                <w:lang w:val="en-US" w:eastAsia="en-US"/>
              </w:rPr>
            </w:pPr>
            <w:r w:rsidRPr="008F7AC0">
              <w:rPr>
                <w:color w:val="C00000"/>
                <w:sz w:val="20"/>
                <w:szCs w:val="20"/>
                <w:lang w:val="en-US" w:eastAsia="en-US"/>
              </w:rPr>
              <w:t>X</w:t>
            </w:r>
          </w:p>
        </w:tc>
        <w:tc>
          <w:tcPr>
            <w:tcW w:w="850" w:type="dxa"/>
            <w:vAlign w:val="center"/>
          </w:tcPr>
          <w:p w14:paraId="2058F14E" w14:textId="77A6E679" w:rsidR="009434B2" w:rsidRPr="002178E4" w:rsidRDefault="001546FB" w:rsidP="002178E4">
            <w:pPr>
              <w:jc w:val="center"/>
              <w:rPr>
                <w:sz w:val="20"/>
                <w:szCs w:val="20"/>
                <w:lang w:val="en-US" w:eastAsia="en-US"/>
              </w:rPr>
            </w:pPr>
            <w:r w:rsidRPr="008F7AC0">
              <w:rPr>
                <w:rFonts w:ascii="Segoe UI Symbol" w:hAnsi="Segoe UI Symbol" w:cs="Segoe UI Symbol"/>
                <w:color w:val="00B050"/>
                <w:sz w:val="20"/>
                <w:szCs w:val="20"/>
                <w:lang w:val="en-US" w:eastAsia="en-US"/>
              </w:rPr>
              <w:t>✓</w:t>
            </w:r>
          </w:p>
        </w:tc>
      </w:tr>
      <w:tr w:rsidR="009434B2" w:rsidRPr="00D35B0C" w14:paraId="6FC7E578" w14:textId="0F2DF16A" w:rsidTr="00D57164">
        <w:tc>
          <w:tcPr>
            <w:tcW w:w="4820" w:type="dxa"/>
            <w:tcBorders>
              <w:top w:val="single" w:sz="4" w:space="0" w:color="000000"/>
              <w:left w:val="single" w:sz="4" w:space="0" w:color="000000"/>
              <w:bottom w:val="single" w:sz="4" w:space="0" w:color="000000"/>
              <w:right w:val="single" w:sz="4" w:space="0" w:color="000000"/>
            </w:tcBorders>
            <w:hideMark/>
          </w:tcPr>
          <w:p w14:paraId="060B6583" w14:textId="016CAA7D" w:rsidR="009434B2" w:rsidRPr="00C37022" w:rsidRDefault="009434B2" w:rsidP="00D57164">
            <w:pPr>
              <w:jc w:val="both"/>
              <w:rPr>
                <w:color w:val="EE0000"/>
                <w:sz w:val="20"/>
                <w:szCs w:val="20"/>
                <w:highlight w:val="yellow"/>
                <w:lang w:eastAsia="en-US"/>
              </w:rPr>
            </w:pPr>
            <w:r w:rsidRPr="00C37022">
              <w:rPr>
                <w:sz w:val="20"/>
                <w:szCs w:val="20"/>
                <w:lang w:eastAsia="en-US"/>
              </w:rPr>
              <w:t xml:space="preserve">Relatos de Ocorrências em Tempo Real (com foto, vídeo ou localização)  </w:t>
            </w:r>
          </w:p>
        </w:tc>
        <w:tc>
          <w:tcPr>
            <w:tcW w:w="1063" w:type="dxa"/>
            <w:tcBorders>
              <w:top w:val="single" w:sz="4" w:space="0" w:color="000000"/>
              <w:left w:val="single" w:sz="4" w:space="0" w:color="000000"/>
              <w:bottom w:val="single" w:sz="4" w:space="0" w:color="000000"/>
              <w:right w:val="single" w:sz="4" w:space="0" w:color="000000"/>
            </w:tcBorders>
            <w:vAlign w:val="center"/>
            <w:hideMark/>
          </w:tcPr>
          <w:p w14:paraId="7E42157F" w14:textId="17181A92" w:rsidR="009434B2" w:rsidRPr="008F7AC0" w:rsidRDefault="009434B2" w:rsidP="002178E4">
            <w:pPr>
              <w:jc w:val="center"/>
              <w:rPr>
                <w:color w:val="00B050"/>
                <w:sz w:val="20"/>
                <w:szCs w:val="20"/>
                <w:lang w:val="en-US" w:eastAsia="en-US"/>
              </w:rPr>
            </w:pPr>
            <w:r w:rsidRPr="008F7AC0">
              <w:rPr>
                <w:rFonts w:ascii="Segoe UI Symbol" w:hAnsi="Segoe UI Symbol" w:cs="Segoe UI Symbol"/>
                <w:color w:val="00B050"/>
                <w:sz w:val="20"/>
                <w:szCs w:val="20"/>
                <w:lang w:val="en-US" w:eastAsia="en-US"/>
              </w:rPr>
              <w:t>✓</w:t>
            </w:r>
          </w:p>
        </w:tc>
        <w:tc>
          <w:tcPr>
            <w:tcW w:w="1063" w:type="dxa"/>
            <w:tcBorders>
              <w:top w:val="single" w:sz="4" w:space="0" w:color="000000"/>
              <w:left w:val="single" w:sz="4" w:space="0" w:color="000000"/>
              <w:bottom w:val="single" w:sz="4" w:space="0" w:color="000000"/>
              <w:right w:val="single" w:sz="4" w:space="0" w:color="000000"/>
            </w:tcBorders>
            <w:vAlign w:val="center"/>
            <w:hideMark/>
          </w:tcPr>
          <w:p w14:paraId="483FB135" w14:textId="77939C87" w:rsidR="009434B2" w:rsidRPr="008F7AC0" w:rsidRDefault="009434B2" w:rsidP="002178E4">
            <w:pPr>
              <w:jc w:val="center"/>
              <w:rPr>
                <w:color w:val="00B050"/>
                <w:sz w:val="20"/>
                <w:szCs w:val="20"/>
                <w:lang w:val="en-US" w:eastAsia="en-US"/>
              </w:rPr>
            </w:pPr>
            <w:r w:rsidRPr="008F7AC0">
              <w:rPr>
                <w:rFonts w:ascii="Segoe UI Symbol" w:hAnsi="Segoe UI Symbol" w:cs="Segoe UI Symbol"/>
                <w:color w:val="00B050"/>
                <w:sz w:val="20"/>
                <w:szCs w:val="20"/>
                <w:lang w:val="en-US" w:eastAsia="en-US"/>
              </w:rPr>
              <w:t>✓</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E7E12B3" w14:textId="19686A92" w:rsidR="009434B2" w:rsidRPr="008F7AC0" w:rsidRDefault="009434B2" w:rsidP="002178E4">
            <w:pPr>
              <w:jc w:val="center"/>
              <w:rPr>
                <w:color w:val="00B050"/>
                <w:sz w:val="20"/>
                <w:szCs w:val="20"/>
                <w:lang w:val="en-US" w:eastAsia="en-US"/>
              </w:rPr>
            </w:pPr>
            <w:r w:rsidRPr="008F7AC0">
              <w:rPr>
                <w:rFonts w:ascii="Segoe UI Symbol" w:hAnsi="Segoe UI Symbol" w:cs="Segoe UI Symbol"/>
                <w:color w:val="00B050"/>
                <w:sz w:val="20"/>
                <w:szCs w:val="20"/>
                <w:lang w:val="en-US" w:eastAsia="en-US"/>
              </w:rPr>
              <w:t>✓</w:t>
            </w:r>
          </w:p>
        </w:tc>
        <w:tc>
          <w:tcPr>
            <w:tcW w:w="850" w:type="dxa"/>
            <w:vAlign w:val="center"/>
          </w:tcPr>
          <w:p w14:paraId="70932C32" w14:textId="48EC3BFD" w:rsidR="009434B2" w:rsidRPr="002178E4" w:rsidRDefault="001546FB" w:rsidP="002178E4">
            <w:pPr>
              <w:jc w:val="center"/>
              <w:rPr>
                <w:rFonts w:ascii="Segoe UI Symbol" w:hAnsi="Segoe UI Symbol" w:cs="Segoe UI Symbol"/>
                <w:sz w:val="20"/>
                <w:szCs w:val="20"/>
                <w:lang w:val="en-US" w:eastAsia="en-US"/>
              </w:rPr>
            </w:pPr>
            <w:r w:rsidRPr="008F7AC0">
              <w:rPr>
                <w:rFonts w:ascii="Segoe UI Symbol" w:hAnsi="Segoe UI Symbol" w:cs="Segoe UI Symbol"/>
                <w:color w:val="00B050"/>
                <w:sz w:val="20"/>
                <w:szCs w:val="20"/>
                <w:lang w:val="en-US" w:eastAsia="en-US"/>
              </w:rPr>
              <w:t>✓</w:t>
            </w:r>
          </w:p>
        </w:tc>
      </w:tr>
      <w:tr w:rsidR="009434B2" w:rsidRPr="00D35B0C" w14:paraId="776F2F24" w14:textId="59137F4F" w:rsidTr="00D57164">
        <w:tc>
          <w:tcPr>
            <w:tcW w:w="4820" w:type="dxa"/>
            <w:tcBorders>
              <w:top w:val="single" w:sz="4" w:space="0" w:color="000000"/>
              <w:left w:val="single" w:sz="4" w:space="0" w:color="000000"/>
              <w:bottom w:val="single" w:sz="4" w:space="0" w:color="000000"/>
              <w:right w:val="single" w:sz="4" w:space="0" w:color="000000"/>
            </w:tcBorders>
            <w:hideMark/>
          </w:tcPr>
          <w:p w14:paraId="62BB0FB9" w14:textId="4B34C37F" w:rsidR="009434B2" w:rsidRPr="00C37022" w:rsidRDefault="009434B2" w:rsidP="00D57164">
            <w:pPr>
              <w:jc w:val="both"/>
              <w:rPr>
                <w:color w:val="EE0000"/>
                <w:sz w:val="20"/>
                <w:szCs w:val="20"/>
                <w:highlight w:val="yellow"/>
                <w:lang w:eastAsia="en-US"/>
              </w:rPr>
            </w:pPr>
            <w:r w:rsidRPr="00C37022">
              <w:rPr>
                <w:sz w:val="20"/>
                <w:szCs w:val="20"/>
                <w:lang w:eastAsia="en-US"/>
              </w:rPr>
              <w:t>Sistemas que exploram a usabilidade e a UX</w:t>
            </w:r>
          </w:p>
        </w:tc>
        <w:tc>
          <w:tcPr>
            <w:tcW w:w="1063" w:type="dxa"/>
            <w:tcBorders>
              <w:top w:val="single" w:sz="4" w:space="0" w:color="000000"/>
              <w:left w:val="single" w:sz="4" w:space="0" w:color="000000"/>
              <w:bottom w:val="single" w:sz="4" w:space="0" w:color="000000"/>
              <w:right w:val="single" w:sz="4" w:space="0" w:color="000000"/>
            </w:tcBorders>
            <w:vAlign w:val="center"/>
            <w:hideMark/>
          </w:tcPr>
          <w:p w14:paraId="3D571209" w14:textId="30FFA326" w:rsidR="009434B2" w:rsidRPr="008F7AC0" w:rsidRDefault="009434B2" w:rsidP="002178E4">
            <w:pPr>
              <w:jc w:val="center"/>
              <w:rPr>
                <w:color w:val="00B050"/>
                <w:sz w:val="20"/>
                <w:szCs w:val="20"/>
                <w:lang w:val="en-US" w:eastAsia="en-US"/>
              </w:rPr>
            </w:pPr>
            <w:r w:rsidRPr="008F7AC0">
              <w:rPr>
                <w:rFonts w:ascii="Segoe UI Symbol" w:hAnsi="Segoe UI Symbol" w:cs="Segoe UI Symbol"/>
                <w:color w:val="00B050"/>
                <w:sz w:val="20"/>
                <w:szCs w:val="20"/>
                <w:lang w:val="en-US" w:eastAsia="en-US"/>
              </w:rPr>
              <w:t>✓</w:t>
            </w:r>
          </w:p>
        </w:tc>
        <w:tc>
          <w:tcPr>
            <w:tcW w:w="1063" w:type="dxa"/>
            <w:tcBorders>
              <w:top w:val="single" w:sz="4" w:space="0" w:color="000000"/>
              <w:left w:val="single" w:sz="4" w:space="0" w:color="000000"/>
              <w:bottom w:val="single" w:sz="4" w:space="0" w:color="000000"/>
              <w:right w:val="single" w:sz="4" w:space="0" w:color="000000"/>
            </w:tcBorders>
            <w:vAlign w:val="center"/>
            <w:hideMark/>
          </w:tcPr>
          <w:p w14:paraId="505BB757" w14:textId="02866B17" w:rsidR="009434B2" w:rsidRPr="008F7AC0" w:rsidRDefault="009434B2" w:rsidP="002178E4">
            <w:pPr>
              <w:jc w:val="center"/>
              <w:rPr>
                <w:color w:val="00B050"/>
                <w:sz w:val="20"/>
                <w:szCs w:val="20"/>
                <w:lang w:val="en-US" w:eastAsia="en-US"/>
              </w:rPr>
            </w:pPr>
            <w:r w:rsidRPr="008F7AC0">
              <w:rPr>
                <w:rFonts w:ascii="Segoe UI Symbol" w:hAnsi="Segoe UI Symbol" w:cs="Segoe UI Symbol"/>
                <w:color w:val="00B050"/>
                <w:sz w:val="20"/>
                <w:szCs w:val="20"/>
                <w:lang w:val="en-US" w:eastAsia="en-US"/>
              </w:rPr>
              <w:t>✓</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699556CD" w14:textId="77EB1FB9" w:rsidR="009434B2" w:rsidRPr="008F7AC0" w:rsidRDefault="009434B2" w:rsidP="002178E4">
            <w:pPr>
              <w:jc w:val="center"/>
              <w:rPr>
                <w:color w:val="00B050"/>
                <w:sz w:val="20"/>
                <w:szCs w:val="20"/>
                <w:lang w:val="en-US" w:eastAsia="en-US"/>
              </w:rPr>
            </w:pPr>
            <w:r w:rsidRPr="008F7AC0">
              <w:rPr>
                <w:rFonts w:ascii="Segoe UI Symbol" w:hAnsi="Segoe UI Symbol" w:cs="Segoe UI Symbol"/>
                <w:color w:val="00B050"/>
                <w:sz w:val="20"/>
                <w:szCs w:val="20"/>
                <w:lang w:val="en-US" w:eastAsia="en-US"/>
              </w:rPr>
              <w:t>✓</w:t>
            </w:r>
          </w:p>
        </w:tc>
        <w:tc>
          <w:tcPr>
            <w:tcW w:w="850" w:type="dxa"/>
            <w:vAlign w:val="center"/>
          </w:tcPr>
          <w:p w14:paraId="5C07F15C" w14:textId="27958A58" w:rsidR="009434B2" w:rsidRPr="002178E4" w:rsidRDefault="001546FB" w:rsidP="002178E4">
            <w:pPr>
              <w:jc w:val="center"/>
              <w:rPr>
                <w:rFonts w:ascii="Segoe UI Symbol" w:hAnsi="Segoe UI Symbol" w:cs="Segoe UI Symbol"/>
                <w:sz w:val="20"/>
                <w:szCs w:val="20"/>
                <w:lang w:val="en-US" w:eastAsia="en-US"/>
              </w:rPr>
            </w:pPr>
            <w:r w:rsidRPr="008F7AC0">
              <w:rPr>
                <w:rFonts w:ascii="Segoe UI Symbol" w:hAnsi="Segoe UI Symbol" w:cs="Segoe UI Symbol"/>
                <w:color w:val="00B050"/>
                <w:sz w:val="20"/>
                <w:szCs w:val="20"/>
                <w:lang w:val="en-US" w:eastAsia="en-US"/>
              </w:rPr>
              <w:t>✓</w:t>
            </w:r>
          </w:p>
        </w:tc>
      </w:tr>
    </w:tbl>
    <w:bookmarkEnd w:id="394"/>
    <w:bookmarkEnd w:id="395"/>
    <w:p w14:paraId="10053E59" w14:textId="394A2D8B" w:rsidR="00EE4C1A" w:rsidRDefault="00D35B0C" w:rsidP="00D35B0C">
      <w:pPr>
        <w:keepNext w:val="0"/>
        <w:keepLines w:val="0"/>
        <w:jc w:val="center"/>
        <w:rPr>
          <w:sz w:val="20"/>
          <w:szCs w:val="20"/>
        </w:rPr>
      </w:pPr>
      <w:r w:rsidRPr="00D35B0C">
        <w:rPr>
          <w:sz w:val="20"/>
          <w:szCs w:val="20"/>
        </w:rPr>
        <w:t>Fonte: elaborado pela</w:t>
      </w:r>
      <w:r>
        <w:rPr>
          <w:sz w:val="20"/>
          <w:szCs w:val="20"/>
        </w:rPr>
        <w:t xml:space="preserve"> </w:t>
      </w:r>
      <w:r w:rsidRPr="00D35B0C">
        <w:rPr>
          <w:sz w:val="20"/>
          <w:szCs w:val="20"/>
        </w:rPr>
        <w:t>autora (2025).</w:t>
      </w:r>
    </w:p>
    <w:p w14:paraId="40E69C24" w14:textId="1BD3B91E" w:rsidR="00327144" w:rsidRPr="00E56CAA" w:rsidRDefault="00760E4C" w:rsidP="00327144">
      <w:pPr>
        <w:pStyle w:val="TF-TEXTO"/>
      </w:pPr>
      <w:r w:rsidRPr="00E56CAA">
        <w:t xml:space="preserve"> </w:t>
      </w:r>
      <w:r w:rsidR="00327144" w:rsidRPr="00E56CAA">
        <w:t>A análise comparativa entre os trabalhos correlatos e o Rota Segura evidencia padrões e diferenças relevantes na abordagem tecnológica aplicada ao monitoramento de desastres naturais em áreas urbanas. Conforme demonstrado no Quadro 16, observa-se inicialmente que todos os estudos analisados</w:t>
      </w:r>
      <w:r w:rsidR="008771B8" w:rsidRPr="00E56CAA">
        <w:t>,</w:t>
      </w:r>
      <w:r w:rsidR="00327144" w:rsidRPr="00E56CAA">
        <w:t xml:space="preserve"> Silva (2020), Kangana (2024), ISeeChange (2025), AlertaBlu (2025) e o Rota Segura, atuam em cenários com características ambientais semelhantes às de Blumenau, contemplando riscos como alagamentos e deslizamentos. Essa convergência temática reforça a pertinência das soluções e sua aplicação em municípios vulneráveis.</w:t>
      </w:r>
    </w:p>
    <w:p w14:paraId="6A00FB2D" w14:textId="24718400" w:rsidR="00327144" w:rsidRPr="00327144" w:rsidRDefault="00327144" w:rsidP="00327144">
      <w:pPr>
        <w:pStyle w:val="TF-TEXTO"/>
      </w:pPr>
      <w:r w:rsidRPr="00327144">
        <w:t>No que diz respeito às funcionalidades de visualização georreferenciada, constata-se que Silva (2020) e Kangana (2024) possuem mapa interativo, enquanto o ISeeChange (2025) não conta com esse recurso. O AlertaBlu (2025), por sua vez, apresenta mapa e alertas hidrológicos, embora sem foco no registro cidadão de ocorrências com evidências. O Rota Segura diferencia-se ao integrar mapa interativo completo, incluindo marcadores por severidade e atualização dinâmica dos reportes.</w:t>
      </w:r>
    </w:p>
    <w:p w14:paraId="42B0CEFB" w14:textId="0961F7C2" w:rsidR="00327144" w:rsidRPr="00327144" w:rsidRDefault="00327144" w:rsidP="00327144">
      <w:pPr>
        <w:pStyle w:val="TF-TEXTO"/>
      </w:pPr>
      <w:r w:rsidRPr="00327144">
        <w:t>Quanto ao uso de histórico de ocorrências, a maioria das soluções apresenta esse recurso</w:t>
      </w:r>
      <w:r w:rsidR="00BE6D63" w:rsidRPr="00E56CAA">
        <w:t>,</w:t>
      </w:r>
      <w:r w:rsidRPr="00327144">
        <w:t xml:space="preserve"> Silva (2020) e Kangana (2024) incluem histórico, assim como o ISeeChange (2025), enquanto o AlertaBlu (2025) apresenta apenas registro básico de ocorrências e níveis de rios. O Rota </w:t>
      </w:r>
      <w:r w:rsidRPr="00327144">
        <w:lastRenderedPageBreak/>
        <w:t>Segura, novamente, acompanha esse padrão ao oferecer um histórico completo, filtrável e associado ao perfil do usuário.</w:t>
      </w:r>
    </w:p>
    <w:p w14:paraId="140140AA" w14:textId="02AC51D5" w:rsidR="00327144" w:rsidRPr="00327144" w:rsidRDefault="00327144" w:rsidP="00327144">
      <w:pPr>
        <w:pStyle w:val="TF-TEXTO"/>
      </w:pPr>
      <w:r w:rsidRPr="00327144">
        <w:t>Entretanto, ao analisar o uso de Inteligência Artificial, verifica-se uma lacuna expressiva entre os trabalhos. Nenhum dos correlatos</w:t>
      </w:r>
      <w:r w:rsidRPr="00E56CAA">
        <w:t>,</w:t>
      </w:r>
      <w:r w:rsidRPr="00327144">
        <w:t xml:space="preserve"> Silva (2020), Kangana (2024), ISeeChange (2025) e AlertaBlu (2025)</w:t>
      </w:r>
      <w:r w:rsidRPr="00E56CAA">
        <w:t xml:space="preserve">, </w:t>
      </w:r>
      <w:r w:rsidRPr="00327144">
        <w:t>implementa IA para classificação automática de imagens ou avaliação de gravidade. Esse é um ponto em que o Rota Segura se destaca, pois emprega a IA Gemini para classificar imagens e apoiar a verificação da veracidade das evidências, além de auxiliar na análise de gravidade enviada pelos participantes. Desse modo, o Rota Segura preenche uma lacuna tecnológica ainda pouco explorada na área.</w:t>
      </w:r>
    </w:p>
    <w:p w14:paraId="0F1A6632" w14:textId="77777777" w:rsidR="00327144" w:rsidRPr="00327144" w:rsidRDefault="00327144" w:rsidP="00327144">
      <w:pPr>
        <w:pStyle w:val="TF-TEXTO"/>
      </w:pPr>
      <w:r w:rsidRPr="00327144">
        <w:t>Da mesma forma, observa-se que nenhum dos trabalhos correlatos aplica mecanismos de recompensa ou gamificação. Silva (2020), Kangana (2024), ISeeChange (2025) e AlertaBlu (2025) não utilizam pontos, rankings ou recompensas simbólicas para incentivar o engajamento. Nessa perspectiva, o Rota Segura inova ao implementar um sistema de pontos permanentes, níveis e ranking, contribuindo para um aumento do engajamento cidadão e complementando a participação popular.</w:t>
      </w:r>
    </w:p>
    <w:p w14:paraId="02CF34A1" w14:textId="77777777" w:rsidR="00327144" w:rsidRPr="00327144" w:rsidRDefault="00327144" w:rsidP="00327144">
      <w:pPr>
        <w:pStyle w:val="TF-TEXTO"/>
      </w:pPr>
      <w:r w:rsidRPr="00327144">
        <w:t>No que tange à participação cidadã, verifica-se que Silva (2020), Kangana (2024) e ISeeChange (2025) possuem canais para envio de relatos em tempo real, incluindo mídias como fotos, vídeos e localização. O AlertaBlu (2025) permite relatos, porém com menor detalhamento e sem recursos de mídia avançados. O Rota Segura mantém e expande essa característica, permitindo anexar múltiplas imagens, descrição, localização precisa e classificação da severidade, alinhando-se totalmente ao critério de participação colaborativa.</w:t>
      </w:r>
    </w:p>
    <w:p w14:paraId="6222BB42" w14:textId="15DB2A63" w:rsidR="00327144" w:rsidRPr="00327144" w:rsidRDefault="00327144" w:rsidP="00327144">
      <w:pPr>
        <w:pStyle w:val="TF-TEXTO"/>
      </w:pPr>
      <w:r w:rsidRPr="00327144">
        <w:t xml:space="preserve">Além disso, todos os trabalhos correlatos, bem como o Rota Segura, demonstram preocupações relacionadas à usabilidade e experiência do usuário, seja pela adoção de interfaces claras, seja pela apresentação simplificada das informações em contextos emergenciais. Embora nenhum dos </w:t>
      </w:r>
      <w:r w:rsidR="00E56CAA" w:rsidRPr="00E56CAA">
        <w:t>correlatos detalhes</w:t>
      </w:r>
      <w:r w:rsidRPr="00327144">
        <w:t xml:space="preserve"> fortemente o uso de heurísticas específicas, o Rota Segura é o único que segue explicitamente as Heurísticas de Nielsen (HN), o </w:t>
      </w:r>
      <w:r w:rsidR="00BD3041">
        <w:t>MD</w:t>
      </w:r>
      <w:r w:rsidRPr="00327144">
        <w:t xml:space="preserve"> e o método RURUCAg, sendo, assim, o mais rigoroso do ponto de vista metodológico de </w:t>
      </w:r>
      <w:r w:rsidR="00BD3041">
        <w:t>experiência de usuário</w:t>
      </w:r>
      <w:r w:rsidRPr="00327144">
        <w:t>.</w:t>
      </w:r>
    </w:p>
    <w:p w14:paraId="22A42607" w14:textId="651CAB0F" w:rsidR="00760E4C" w:rsidRPr="00E56CAA" w:rsidRDefault="00327144" w:rsidP="00E56CAA">
      <w:pPr>
        <w:pStyle w:val="TF-TEXTO"/>
      </w:pPr>
      <w:r w:rsidRPr="00327144">
        <w:t>Por fim, a síntese comparativa evidencia que as soluções existentes avançam no monitoramento participativo e na gestão colaborativa de dados sobre desastres. No entanto, persistem oportunidades de inovação</w:t>
      </w:r>
      <w:r w:rsidR="00E56CAA" w:rsidRPr="00E56CAA">
        <w:t>,</w:t>
      </w:r>
      <w:r w:rsidRPr="00327144">
        <w:t xml:space="preserve"> especialmente no emprego de IA e de </w:t>
      </w:r>
      <w:r w:rsidR="00E56CAA" w:rsidRPr="00E56CAA">
        <w:t>gamificação, áreas</w:t>
      </w:r>
      <w:r w:rsidRPr="00327144">
        <w:t xml:space="preserve"> em que o Rota Segura se destaca claramente. Sua contribuição ultrapassa lacunas presentes n</w:t>
      </w:r>
      <w:r w:rsidR="00152EDF">
        <w:t>a</w:t>
      </w:r>
      <w:r w:rsidRPr="00327144">
        <w:t xml:space="preserve">s </w:t>
      </w:r>
      <w:r w:rsidR="00152EDF">
        <w:t>soluções</w:t>
      </w:r>
      <w:r w:rsidR="00152EDF" w:rsidRPr="00327144">
        <w:t xml:space="preserve"> </w:t>
      </w:r>
      <w:r w:rsidRPr="00327144">
        <w:t>analisad</w:t>
      </w:r>
      <w:r w:rsidR="00152EDF">
        <w:t>a</w:t>
      </w:r>
      <w:r w:rsidRPr="00327144">
        <w:t>s, oferecendo uma integração inédita entre participação popular, classificação inteligente de evidências e mecanismos motivacionais.</w:t>
      </w:r>
      <w:r w:rsidR="00E56CAA">
        <w:t xml:space="preserve"> </w:t>
      </w:r>
      <w:r w:rsidRPr="00327144">
        <w:t xml:space="preserve">Esses diferenciais </w:t>
      </w:r>
      <w:r w:rsidRPr="00327144">
        <w:lastRenderedPageBreak/>
        <w:t>posicionam o Rota Segura como uma solução inovadora, alinhada às demandas contemporâneas de monitoramento urbano e fortalecendo, de maneira significativa, as estratégias de prevenção e resposta a emergências no município de Blumenau</w:t>
      </w:r>
      <w:r w:rsidR="00760E4C" w:rsidRPr="00E56CAA">
        <w:t>.</w:t>
      </w:r>
    </w:p>
    <w:p w14:paraId="733C0E04" w14:textId="77777777" w:rsidR="00F255FC" w:rsidRDefault="00F255FC" w:rsidP="007D10F2">
      <w:pPr>
        <w:pStyle w:val="Ttulo1"/>
      </w:pPr>
      <w:bookmarkStart w:id="399" w:name="_Toc54164921"/>
      <w:bookmarkStart w:id="400" w:name="_Toc54165675"/>
      <w:bookmarkStart w:id="401" w:name="_Toc54169333"/>
      <w:bookmarkStart w:id="402" w:name="_Toc96347439"/>
      <w:bookmarkStart w:id="403" w:name="_Toc96357723"/>
      <w:bookmarkStart w:id="404" w:name="_Toc96491866"/>
      <w:bookmarkStart w:id="405" w:name="_Toc215432585"/>
      <w:r>
        <w:lastRenderedPageBreak/>
        <w:t>CONCLUSÕES</w:t>
      </w:r>
      <w:bookmarkEnd w:id="399"/>
      <w:bookmarkEnd w:id="400"/>
      <w:bookmarkEnd w:id="401"/>
      <w:bookmarkEnd w:id="402"/>
      <w:bookmarkEnd w:id="403"/>
      <w:bookmarkEnd w:id="404"/>
      <w:bookmarkEnd w:id="405"/>
    </w:p>
    <w:p w14:paraId="1E4729CD" w14:textId="5E84FC7F" w:rsidR="00C128F9" w:rsidRDefault="002178E4" w:rsidP="00D57164">
      <w:pPr>
        <w:pStyle w:val="TF-TEXTO"/>
      </w:pPr>
      <w:r w:rsidRPr="002178E4">
        <w:t xml:space="preserve">O presente trabalho teve por objetivo desenvolver o Rota Segura, uma </w:t>
      </w:r>
      <w:r>
        <w:t xml:space="preserve">aplicação participativa </w:t>
      </w:r>
      <w:r w:rsidRPr="002178E4">
        <w:t>e inteligente destinada ao monitoramento de desastres naturais no município de Blumenau. A partir da problemática exposta na introdução, demonstrou-se que a integração entre participação cidadã, Inteligência Artificial (IA), recursos de gamificação e boas práticas de usabilidade contribui de forma significativa para a mitigação de riscos e para o fortalecimento da resposta a emergências. A viabilização da aplicação</w:t>
      </w:r>
      <w:r>
        <w:t xml:space="preserve"> </w:t>
      </w:r>
      <w:r w:rsidR="00F7634B">
        <w:t>(</w:t>
      </w:r>
      <w:r w:rsidR="00BD3041">
        <w:t xml:space="preserve">capítulo </w:t>
      </w:r>
      <w:r w:rsidR="006C4933">
        <w:fldChar w:fldCharType="begin"/>
      </w:r>
      <w:r w:rsidR="006C4933">
        <w:instrText xml:space="preserve"> REF _Ref214697573 \r \h </w:instrText>
      </w:r>
      <w:r w:rsidR="006C4933">
        <w:fldChar w:fldCharType="separate"/>
      </w:r>
      <w:r w:rsidR="001C1872">
        <w:t>3</w:t>
      </w:r>
      <w:r w:rsidR="006C4933">
        <w:fldChar w:fldCharType="end"/>
      </w:r>
      <w:r w:rsidR="00F7634B">
        <w:t xml:space="preserve">), </w:t>
      </w:r>
      <w:r>
        <w:t>somada às</w:t>
      </w:r>
      <w:r w:rsidR="00F7634B" w:rsidRPr="00E123E7">
        <w:t xml:space="preserve"> avaliações realizadas pelos usuários </w:t>
      </w:r>
      <w:r>
        <w:t>(</w:t>
      </w:r>
      <w:r w:rsidR="00F7634B" w:rsidRPr="00E123E7">
        <w:t xml:space="preserve">subseção </w:t>
      </w:r>
      <w:r w:rsidR="000D751F">
        <w:fldChar w:fldCharType="begin"/>
      </w:r>
      <w:r w:rsidR="000D751F">
        <w:instrText xml:space="preserve"> REF _Ref169370721 \r \h </w:instrText>
      </w:r>
      <w:r w:rsidR="000D751F">
        <w:fldChar w:fldCharType="separate"/>
      </w:r>
      <w:r w:rsidR="001C1872">
        <w:t>3.4.1</w:t>
      </w:r>
      <w:r w:rsidR="000D751F">
        <w:fldChar w:fldCharType="end"/>
      </w:r>
      <w:r>
        <w:t>)</w:t>
      </w:r>
      <w:r w:rsidR="00F7634B" w:rsidRPr="00E123E7">
        <w:t xml:space="preserve"> e </w:t>
      </w:r>
      <w:r>
        <w:t xml:space="preserve">à </w:t>
      </w:r>
      <w:r w:rsidR="00F7634B" w:rsidRPr="00E123E7">
        <w:t xml:space="preserve">comparação dos </w:t>
      </w:r>
      <w:r>
        <w:t>trabalhos (</w:t>
      </w:r>
      <w:r w:rsidR="00F7634B" w:rsidRPr="00E123E7">
        <w:t>subseção</w:t>
      </w:r>
      <w:r w:rsidR="000D751F">
        <w:t xml:space="preserve"> </w:t>
      </w:r>
      <w:r w:rsidR="000D751F">
        <w:fldChar w:fldCharType="begin"/>
      </w:r>
      <w:r w:rsidR="000D751F">
        <w:instrText xml:space="preserve"> REF _Ref211688725 \r \h </w:instrText>
      </w:r>
      <w:r w:rsidR="000D751F">
        <w:fldChar w:fldCharType="separate"/>
      </w:r>
      <w:r w:rsidR="001C1872">
        <w:t>3.4.2</w:t>
      </w:r>
      <w:r w:rsidR="000D751F">
        <w:fldChar w:fldCharType="end"/>
      </w:r>
      <w:r>
        <w:t>), confirmou o alcance dos objetivos</w:t>
      </w:r>
      <w:r w:rsidR="00F7634B">
        <w:t>.</w:t>
      </w:r>
    </w:p>
    <w:p w14:paraId="2B26B7E4" w14:textId="7F6A69CD" w:rsidR="00DA2DA4" w:rsidRDefault="00327881" w:rsidP="00904BF8">
      <w:pPr>
        <w:pStyle w:val="TF-TEXTO"/>
      </w:pPr>
      <w:r w:rsidRPr="00327881">
        <w:t xml:space="preserve">O trabalho também </w:t>
      </w:r>
      <w:r w:rsidR="00034CCD">
        <w:t>respondeu</w:t>
      </w:r>
      <w:r w:rsidRPr="00327881">
        <w:t xml:space="preserve"> à questão norteadora apresentada </w:t>
      </w:r>
      <w:r>
        <w:t xml:space="preserve">no capítulo </w:t>
      </w:r>
      <w:r>
        <w:fldChar w:fldCharType="begin"/>
      </w:r>
      <w:r>
        <w:instrText xml:space="preserve"> REF _Ref214697876 \r \h </w:instrText>
      </w:r>
      <w:r>
        <w:fldChar w:fldCharType="separate"/>
      </w:r>
      <w:r w:rsidR="001C1872">
        <w:t>1</w:t>
      </w:r>
      <w:r>
        <w:fldChar w:fldCharType="end"/>
      </w:r>
      <w:r w:rsidRPr="00327881">
        <w:t xml:space="preserve">, que investigou de que forma a tecnologia pode ser utilizada para desenvolver uma aplicação voltada ao monitoramento de desastres naturais, aprimorando a gestão de riscos e a resposta a emergências no município de Blumenau. </w:t>
      </w:r>
      <w:r w:rsidR="00034CCD" w:rsidRPr="00034CCD">
        <w:t xml:space="preserve">Para tanto, a </w:t>
      </w:r>
      <w:r w:rsidR="00034CCD">
        <w:t>aplicação desenvolvida</w:t>
      </w:r>
      <w:r w:rsidR="00034CCD" w:rsidRPr="00034CCD">
        <w:t xml:space="preserve"> integrou funcionalidades fundamentais, tais como o envio colaborativo de ocorrências</w:t>
      </w:r>
      <w:r w:rsidR="00034CCD">
        <w:t xml:space="preserve"> </w:t>
      </w:r>
      <w:r w:rsidR="002B4B4B">
        <w:t>(</w:t>
      </w:r>
      <w:r w:rsidR="002B4B4B">
        <w:fldChar w:fldCharType="begin"/>
      </w:r>
      <w:r w:rsidR="002B4B4B">
        <w:instrText xml:space="preserve"> REF _Ref214624006 \h </w:instrText>
      </w:r>
      <w:r w:rsidR="002B4B4B">
        <w:fldChar w:fldCharType="separate"/>
      </w:r>
      <w:r w:rsidR="001C1872" w:rsidRPr="004426E5">
        <w:t xml:space="preserve">Figura </w:t>
      </w:r>
      <w:r w:rsidR="001C1872">
        <w:rPr>
          <w:noProof/>
        </w:rPr>
        <w:t>32</w:t>
      </w:r>
      <w:r w:rsidR="002B4B4B">
        <w:fldChar w:fldCharType="end"/>
      </w:r>
      <w:r w:rsidR="002B4B4B">
        <w:t>)</w:t>
      </w:r>
      <w:r w:rsidRPr="00327881">
        <w:t xml:space="preserve">, </w:t>
      </w:r>
      <w:r w:rsidR="00034CCD" w:rsidRPr="00034CCD">
        <w:t>a validação automática de registros via IA e o uso de dados georreferenciados para a visualização espacial das áreas de risco</w:t>
      </w:r>
      <w:r w:rsidR="00034CCD">
        <w:t xml:space="preserve"> </w:t>
      </w:r>
      <w:r w:rsidR="00034CCD">
        <w:fldChar w:fldCharType="begin"/>
      </w:r>
      <w:r w:rsidR="00034CCD">
        <w:instrText xml:space="preserve"> REF _Ref214623994 \h </w:instrText>
      </w:r>
      <w:r w:rsidR="00034CCD">
        <w:fldChar w:fldCharType="separate"/>
      </w:r>
      <w:r w:rsidR="001C1872" w:rsidRPr="004426E5">
        <w:t xml:space="preserve">Figura </w:t>
      </w:r>
      <w:r w:rsidR="001C1872">
        <w:rPr>
          <w:noProof/>
        </w:rPr>
        <w:t>31</w:t>
      </w:r>
      <w:r w:rsidR="00034CCD">
        <w:fldChar w:fldCharType="end"/>
      </w:r>
      <w:r w:rsidR="00034CCD">
        <w:t>)</w:t>
      </w:r>
      <w:r w:rsidRPr="00327881">
        <w:t xml:space="preserve">. </w:t>
      </w:r>
      <w:r w:rsidR="00034CCD">
        <w:t xml:space="preserve">Adicionalmente, incorporaram-se mecanismos </w:t>
      </w:r>
      <w:r w:rsidRPr="00327881">
        <w:t xml:space="preserve">para fortalecer o engajamento comunitário, como sistemas de gamificação para incentivar </w:t>
      </w:r>
      <w:r w:rsidR="002B4B4B">
        <w:t xml:space="preserve">as </w:t>
      </w:r>
      <w:r w:rsidRPr="00327881">
        <w:t>contribuições</w:t>
      </w:r>
      <w:r w:rsidR="002B4B4B">
        <w:t xml:space="preserve"> (</w:t>
      </w:r>
      <w:r w:rsidR="002B4B4B">
        <w:fldChar w:fldCharType="begin"/>
      </w:r>
      <w:r w:rsidR="002B4B4B">
        <w:instrText xml:space="preserve"> REF _Ref214624048 \h </w:instrText>
      </w:r>
      <w:r w:rsidR="002B4B4B">
        <w:fldChar w:fldCharType="separate"/>
      </w:r>
      <w:r w:rsidR="001C1872">
        <w:t xml:space="preserve">Figura </w:t>
      </w:r>
      <w:r w:rsidR="001C1872">
        <w:rPr>
          <w:noProof/>
        </w:rPr>
        <w:t>38</w:t>
      </w:r>
      <w:r w:rsidR="002B4B4B">
        <w:fldChar w:fldCharType="end"/>
      </w:r>
      <w:r w:rsidR="002B4B4B">
        <w:t>)</w:t>
      </w:r>
      <w:r w:rsidR="00034CCD">
        <w:t xml:space="preserve"> e d</w:t>
      </w:r>
      <w:r w:rsidRPr="00327881">
        <w:t xml:space="preserve">a </w:t>
      </w:r>
      <w:r w:rsidR="00034CCD">
        <w:t>anexação de ocorrências</w:t>
      </w:r>
      <w:r w:rsidRPr="00327881">
        <w:t xml:space="preserve"> imagens que auxiliem na confirmação das ocorrências</w:t>
      </w:r>
      <w:r w:rsidR="00034CCD">
        <w:t xml:space="preserve">. </w:t>
      </w:r>
      <w:r w:rsidR="00034CCD" w:rsidRPr="00034CCD">
        <w:t>Tais funcionalidades foram concebidas com base nas Heurísticas de Nielsen</w:t>
      </w:r>
      <w:r w:rsidR="00034CCD">
        <w:t xml:space="preserve"> (HN)</w:t>
      </w:r>
      <w:r w:rsidR="00034CCD" w:rsidRPr="00034CCD">
        <w:t xml:space="preserve"> (Apêndice A) e nos componentes do Material Design</w:t>
      </w:r>
      <w:r w:rsidR="00034CCD">
        <w:t xml:space="preserve"> (MD)</w:t>
      </w:r>
      <w:r w:rsidR="00034CCD" w:rsidRPr="00034CCD">
        <w:t>, conforme detalhado na operacionalidade da implementação</w:t>
      </w:r>
      <w:r w:rsidR="00034CCD">
        <w:t xml:space="preserve"> (</w:t>
      </w:r>
      <w:r w:rsidR="00DA2DA4" w:rsidRPr="002A2DC7">
        <w:t>subseção</w:t>
      </w:r>
      <w:r w:rsidR="00DA2DA4">
        <w:t xml:space="preserve"> </w:t>
      </w:r>
      <w:r w:rsidR="00DA2DA4">
        <w:fldChar w:fldCharType="begin"/>
      </w:r>
      <w:r w:rsidR="00DA2DA4">
        <w:instrText xml:space="preserve"> REF _Ref214698210 \r \h </w:instrText>
      </w:r>
      <w:r w:rsidR="00DA2DA4">
        <w:fldChar w:fldCharType="separate"/>
      </w:r>
      <w:r w:rsidR="001C1872">
        <w:t>3.3.4</w:t>
      </w:r>
      <w:r w:rsidR="00DA2DA4">
        <w:fldChar w:fldCharType="end"/>
      </w:r>
      <w:r w:rsidR="00034CCD">
        <w:t>)</w:t>
      </w:r>
      <w:r w:rsidR="00034CCD" w:rsidRPr="00034CCD">
        <w:t xml:space="preserve"> priorizando interfaces que favoreçam a comunicação entre cidadãos e gestores público</w:t>
      </w:r>
      <w:r w:rsidR="00DA2DA4">
        <w:t>.</w:t>
      </w:r>
    </w:p>
    <w:p w14:paraId="1B94E9D8" w14:textId="5FDEB640" w:rsidR="00583470" w:rsidRDefault="00034CCD" w:rsidP="00C128F9">
      <w:pPr>
        <w:pStyle w:val="TF-TEXTO"/>
        <w:rPr>
          <w:szCs w:val="24"/>
        </w:rPr>
      </w:pPr>
      <w:r w:rsidRPr="00F84565">
        <w:t xml:space="preserve">No que tange aos objetivos específicos, o primeiro, referente </w:t>
      </w:r>
      <w:r w:rsidR="00C128F9" w:rsidRPr="00F84565">
        <w:t xml:space="preserve">disponibilizar interfaces que promovessem a participação cidadã no registro de desastres, foi cumprido por meio da implementação de telas intuitivas fundamentadas nas </w:t>
      </w:r>
      <w:r w:rsidRPr="00F84565">
        <w:t>HN</w:t>
      </w:r>
      <w:r w:rsidR="006B26E8" w:rsidRPr="00F84565">
        <w:t xml:space="preserve"> (</w:t>
      </w:r>
      <w:r w:rsidR="004B340E" w:rsidRPr="00F84565">
        <w:fldChar w:fldCharType="begin"/>
      </w:r>
      <w:r w:rsidR="004B340E" w:rsidRPr="00F84565">
        <w:instrText xml:space="preserve"> REF _Ref212331999 \h </w:instrText>
      </w:r>
      <w:r w:rsidR="00FE6066" w:rsidRPr="00F84565">
        <w:instrText xml:space="preserve"> \* MERGEFORMAT </w:instrText>
      </w:r>
      <w:r w:rsidR="004B340E" w:rsidRPr="00F84565">
        <w:fldChar w:fldCharType="separate"/>
      </w:r>
      <w:r w:rsidR="001C1872">
        <w:t xml:space="preserve">Quadro </w:t>
      </w:r>
      <w:r w:rsidR="001C1872">
        <w:rPr>
          <w:noProof/>
        </w:rPr>
        <w:t>6</w:t>
      </w:r>
      <w:r w:rsidR="004B340E" w:rsidRPr="00F84565">
        <w:fldChar w:fldCharType="end"/>
      </w:r>
      <w:r w:rsidR="006B26E8" w:rsidRPr="00F84565">
        <w:t>)</w:t>
      </w:r>
      <w:r w:rsidR="00C128F9" w:rsidRPr="00F84565">
        <w:t xml:space="preserve"> e nos componentes do </w:t>
      </w:r>
      <w:r w:rsidRPr="00F84565">
        <w:t>M</w:t>
      </w:r>
      <w:r w:rsidR="00BD3041" w:rsidRPr="00F84565">
        <w:t xml:space="preserve">aterial </w:t>
      </w:r>
      <w:r w:rsidRPr="00F84565">
        <w:t>D</w:t>
      </w:r>
      <w:r w:rsidR="00BD3041" w:rsidRPr="00F84565">
        <w:t>esing (MD)</w:t>
      </w:r>
      <w:r w:rsidR="00C128F9" w:rsidRPr="00F84565">
        <w:t xml:space="preserve">, </w:t>
      </w:r>
      <w:r w:rsidR="004B340E" w:rsidRPr="00F84565">
        <w:t xml:space="preserve">apresentados na subseção </w:t>
      </w:r>
      <w:r w:rsidR="004B340E" w:rsidRPr="00F84565">
        <w:fldChar w:fldCharType="begin"/>
      </w:r>
      <w:r w:rsidR="004B340E" w:rsidRPr="00F84565">
        <w:instrText xml:space="preserve"> REF _Ref215404768 \r \h </w:instrText>
      </w:r>
      <w:r w:rsidR="00FE6066" w:rsidRPr="00F84565">
        <w:instrText xml:space="preserve"> \* MERGEFORMAT </w:instrText>
      </w:r>
      <w:r w:rsidR="004B340E" w:rsidRPr="00F84565">
        <w:fldChar w:fldCharType="separate"/>
      </w:r>
      <w:r w:rsidR="001C1872">
        <w:t>3.3.1</w:t>
      </w:r>
      <w:r w:rsidR="004B340E" w:rsidRPr="00F84565">
        <w:fldChar w:fldCharType="end"/>
      </w:r>
      <w:r w:rsidR="004A2C64" w:rsidRPr="00F84565">
        <w:t>. Essa abordagem resultou em interfaces claras e com consistência, o que garantiu uma navegação eficiente. Tais interfaces permitiram o relato detalhado de ocorrências e a anexação de evidências, garantindo a participação ativa dos cidadãos no processo de monitoramento. A comprovação dos resultados deste objetivo se encontra na</w:t>
      </w:r>
      <w:r w:rsidR="00D35E77" w:rsidRPr="00F84565">
        <w:t xml:space="preserve"> </w:t>
      </w:r>
      <w:r w:rsidR="00D35E77" w:rsidRPr="00F84565">
        <w:fldChar w:fldCharType="begin"/>
      </w:r>
      <w:r w:rsidR="00D35E77" w:rsidRPr="00F84565">
        <w:instrText xml:space="preserve"> REF _Ref214637505 \h </w:instrText>
      </w:r>
      <w:r w:rsidR="00FE6066" w:rsidRPr="00F84565">
        <w:instrText xml:space="preserve"> \* MERGEFORMAT </w:instrText>
      </w:r>
      <w:r w:rsidR="00D35E77" w:rsidRPr="00F84565">
        <w:fldChar w:fldCharType="separate"/>
      </w:r>
      <w:r w:rsidR="001C1872">
        <w:t xml:space="preserve">Tabela </w:t>
      </w:r>
      <w:r w:rsidR="001C1872">
        <w:rPr>
          <w:noProof/>
        </w:rPr>
        <w:t>8</w:t>
      </w:r>
      <w:r w:rsidR="00D35E77" w:rsidRPr="00F84565">
        <w:fldChar w:fldCharType="end"/>
      </w:r>
      <w:r w:rsidR="00AF3E22">
        <w:rPr>
          <w:szCs w:val="24"/>
        </w:rPr>
        <w:t xml:space="preserve"> da subseção </w:t>
      </w:r>
      <w:r w:rsidR="00AF3E22">
        <w:rPr>
          <w:szCs w:val="24"/>
        </w:rPr>
        <w:fldChar w:fldCharType="begin"/>
      </w:r>
      <w:r w:rsidR="00AF3E22">
        <w:rPr>
          <w:szCs w:val="24"/>
        </w:rPr>
        <w:instrText xml:space="preserve"> REF _Ref169370721 \r \h </w:instrText>
      </w:r>
      <w:r w:rsidR="00AF3E22">
        <w:rPr>
          <w:szCs w:val="24"/>
        </w:rPr>
      </w:r>
      <w:r w:rsidR="00AF3E22">
        <w:rPr>
          <w:szCs w:val="24"/>
        </w:rPr>
        <w:fldChar w:fldCharType="separate"/>
      </w:r>
      <w:r w:rsidR="001C1872">
        <w:rPr>
          <w:szCs w:val="24"/>
        </w:rPr>
        <w:t>3.4.1</w:t>
      </w:r>
      <w:r w:rsidR="00AF3E22">
        <w:rPr>
          <w:szCs w:val="24"/>
        </w:rPr>
        <w:fldChar w:fldCharType="end"/>
      </w:r>
      <w:r w:rsidR="00682C50">
        <w:rPr>
          <w:szCs w:val="24"/>
        </w:rPr>
        <w:t xml:space="preserve">. </w:t>
      </w:r>
      <w:r w:rsidR="00682C50" w:rsidRPr="00682C50">
        <w:rPr>
          <w:szCs w:val="24"/>
        </w:rPr>
        <w:t xml:space="preserve">Complementarmente, a subseção </w:t>
      </w:r>
      <w:r w:rsidR="00682C50">
        <w:rPr>
          <w:szCs w:val="24"/>
        </w:rPr>
        <w:fldChar w:fldCharType="begin"/>
      </w:r>
      <w:r w:rsidR="00682C50">
        <w:rPr>
          <w:szCs w:val="24"/>
        </w:rPr>
        <w:instrText xml:space="preserve"> REF _Ref211688725 \r \h </w:instrText>
      </w:r>
      <w:r w:rsidR="00682C50">
        <w:rPr>
          <w:szCs w:val="24"/>
        </w:rPr>
      </w:r>
      <w:r w:rsidR="00682C50">
        <w:rPr>
          <w:szCs w:val="24"/>
        </w:rPr>
        <w:fldChar w:fldCharType="separate"/>
      </w:r>
      <w:r w:rsidR="001C1872">
        <w:rPr>
          <w:szCs w:val="24"/>
        </w:rPr>
        <w:t>3.4.2</w:t>
      </w:r>
      <w:r w:rsidR="00682C50">
        <w:rPr>
          <w:szCs w:val="24"/>
        </w:rPr>
        <w:fldChar w:fldCharType="end"/>
      </w:r>
      <w:r w:rsidR="00682C50">
        <w:rPr>
          <w:szCs w:val="24"/>
        </w:rPr>
        <w:t xml:space="preserve"> </w:t>
      </w:r>
      <w:r w:rsidR="00682C50" w:rsidRPr="00682C50">
        <w:rPr>
          <w:szCs w:val="24"/>
        </w:rPr>
        <w:t xml:space="preserve"> aprofunda essa verificação ao comparar </w:t>
      </w:r>
      <w:r w:rsidR="00682C50">
        <w:rPr>
          <w:szCs w:val="24"/>
        </w:rPr>
        <w:t xml:space="preserve">a aplicação </w:t>
      </w:r>
      <w:r w:rsidR="00682C50" w:rsidRPr="00682C50">
        <w:rPr>
          <w:szCs w:val="24"/>
        </w:rPr>
        <w:t>desenvolvid</w:t>
      </w:r>
      <w:r w:rsidR="00682C50">
        <w:rPr>
          <w:szCs w:val="24"/>
        </w:rPr>
        <w:t>a</w:t>
      </w:r>
      <w:r w:rsidR="00682C50" w:rsidRPr="00682C50">
        <w:rPr>
          <w:szCs w:val="24"/>
        </w:rPr>
        <w:t xml:space="preserve"> com os trabalhos correlatos</w:t>
      </w:r>
      <w:r w:rsidR="00583470">
        <w:rPr>
          <w:szCs w:val="24"/>
        </w:rPr>
        <w:t>, e</w:t>
      </w:r>
      <w:r w:rsidR="00583470" w:rsidRPr="00583470">
        <w:rPr>
          <w:szCs w:val="24"/>
        </w:rPr>
        <w:t xml:space="preserve">nquanto outros sistemas oferecem apenas relatos básicos, o comparativo evidencia que o Rota Segura se </w:t>
      </w:r>
      <w:r w:rsidR="00583470" w:rsidRPr="00583470">
        <w:rPr>
          <w:szCs w:val="24"/>
        </w:rPr>
        <w:lastRenderedPageBreak/>
        <w:t>destaca por permitir anexação de mídias, classificação da severidade, registro georreferenciado e um fluxo de relato mais claro e estruturado.</w:t>
      </w:r>
    </w:p>
    <w:p w14:paraId="4D43CA10" w14:textId="3082D948" w:rsidR="00755361" w:rsidRPr="00F84565" w:rsidRDefault="00C128F9" w:rsidP="00C128F9">
      <w:pPr>
        <w:pStyle w:val="TF-TEXTO"/>
      </w:pPr>
      <w:r w:rsidRPr="00F84565">
        <w:t xml:space="preserve">O segundo objetivo específico, referente </w:t>
      </w:r>
      <w:r w:rsidR="00F42F46" w:rsidRPr="00F84565">
        <w:t xml:space="preserve">analisar e verificar as informações recebidas, auxiliando na identificação da veracidade dos dados e na avaliação do grau de gravidade das situações, por </w:t>
      </w:r>
      <w:r w:rsidR="00E83C64" w:rsidRPr="00F84565">
        <w:t xml:space="preserve">meio </w:t>
      </w:r>
      <w:r w:rsidR="00F42F46" w:rsidRPr="00F84565">
        <w:t>de integração baseadas em IA</w:t>
      </w:r>
      <w:r w:rsidRPr="00F84565">
        <w:t xml:space="preserve">, </w:t>
      </w:r>
      <w:r w:rsidR="007C1974" w:rsidRPr="00F84565">
        <w:t>também foi plenamente alcançado</w:t>
      </w:r>
      <w:r w:rsidR="00755361" w:rsidRPr="00F84565">
        <w:t xml:space="preserve">. Para isso, a aplicação utilizou a </w:t>
      </w:r>
      <w:r w:rsidR="00BD3041" w:rsidRPr="00F84565">
        <w:t>Application Programming Interface (</w:t>
      </w:r>
      <w:r w:rsidR="00755361" w:rsidRPr="00F84565">
        <w:t>API</w:t>
      </w:r>
      <w:r w:rsidR="00BD3041" w:rsidRPr="00F84565">
        <w:t>)</w:t>
      </w:r>
      <w:r w:rsidR="00755361" w:rsidRPr="00F84565">
        <w:t xml:space="preserve"> do Gemini permitiu </w:t>
      </w:r>
      <w:r w:rsidR="00034CCD" w:rsidRPr="00F84565">
        <w:t xml:space="preserve">o processamento </w:t>
      </w:r>
      <w:r w:rsidR="00755361" w:rsidRPr="00F84565">
        <w:t>autom</w:t>
      </w:r>
      <w:r w:rsidR="00034CCD" w:rsidRPr="00F84565">
        <w:t xml:space="preserve">ático de imagens, </w:t>
      </w:r>
      <w:r w:rsidR="00755361" w:rsidRPr="00F84565">
        <w:t>oferecendo suporte na avaliação da autenticidade, classificação e gravidade das ocorrências reportadas. A adoção do Gemini ampliou significativamente a precisão das análises, fortalecendo a confiabilidade dos dados apresentados a</w:t>
      </w:r>
      <w:r w:rsidR="00630F12" w:rsidRPr="00F84565">
        <w:t xml:space="preserve"> aplicação</w:t>
      </w:r>
      <w:r w:rsidR="0084564E" w:rsidRPr="00F84565">
        <w:t>, a</w:t>
      </w:r>
      <w:r w:rsidR="00755361" w:rsidRPr="00F84565">
        <w:t xml:space="preserve">ssim, a integração da IA aprimorou a qualidade das informações coletadas, </w:t>
      </w:r>
      <w:r w:rsidR="00E8099C">
        <w:t>além de</w:t>
      </w:r>
      <w:r w:rsidR="00755361" w:rsidRPr="00F84565">
        <w:t xml:space="preserve"> aument</w:t>
      </w:r>
      <w:r w:rsidR="0078323E">
        <w:t>ar</w:t>
      </w:r>
      <w:r w:rsidR="00755361" w:rsidRPr="00F84565">
        <w:t xml:space="preserve"> a eficiência e a robustez da </w:t>
      </w:r>
      <w:r w:rsidR="00034CCD" w:rsidRPr="00F84565">
        <w:t xml:space="preserve">aplicação </w:t>
      </w:r>
      <w:r w:rsidR="00755361" w:rsidRPr="00F84565">
        <w:t>no monitoramento de desastres naturais.</w:t>
      </w:r>
      <w:r w:rsidR="0084564E" w:rsidRPr="00F84565">
        <w:t xml:space="preserve"> Esse resultado</w:t>
      </w:r>
      <w:r w:rsidR="00EB2D6B" w:rsidRPr="00F84565">
        <w:t xml:space="preserve"> posit</w:t>
      </w:r>
      <w:r w:rsidR="003562F9" w:rsidRPr="00F84565">
        <w:t>ivo</w:t>
      </w:r>
      <w:r w:rsidR="004A2C64" w:rsidRPr="00F84565">
        <w:t xml:space="preserve"> é evidenciado </w:t>
      </w:r>
      <w:r w:rsidR="0084564E" w:rsidRPr="00F84565">
        <w:t>na</w:t>
      </w:r>
      <w:r w:rsidR="004A2C64" w:rsidRPr="00F84565">
        <w:t>s análises realizadas a partir dos resultados obtidos na</w:t>
      </w:r>
      <w:r w:rsidR="0084564E" w:rsidRPr="00F84565">
        <w:t xml:space="preserve"> </w:t>
      </w:r>
      <w:r w:rsidR="0084564E" w:rsidRPr="00F84565">
        <w:fldChar w:fldCharType="begin"/>
      </w:r>
      <w:r w:rsidR="0084564E" w:rsidRPr="00F84565">
        <w:instrText xml:space="preserve"> REF _Ref214699565 \h </w:instrText>
      </w:r>
      <w:r w:rsidR="00FE6066" w:rsidRPr="00F84565">
        <w:instrText xml:space="preserve"> \* MERGEFORMAT </w:instrText>
      </w:r>
      <w:r w:rsidR="0084564E" w:rsidRPr="00F84565">
        <w:fldChar w:fldCharType="separate"/>
      </w:r>
      <w:r w:rsidR="001C1872">
        <w:t xml:space="preserve">Tabela </w:t>
      </w:r>
      <w:r w:rsidR="001C1872">
        <w:rPr>
          <w:noProof/>
        </w:rPr>
        <w:t>9</w:t>
      </w:r>
      <w:r w:rsidR="0084564E" w:rsidRPr="00F84565">
        <w:fldChar w:fldCharType="end"/>
      </w:r>
      <w:r w:rsidR="003562F9" w:rsidRPr="00F84565">
        <w:t>.</w:t>
      </w:r>
      <w:r w:rsidR="002632BF" w:rsidRPr="002632BF">
        <w:t xml:space="preserve"> </w:t>
      </w:r>
      <w:r w:rsidR="00DB7669" w:rsidRPr="00DB7669">
        <w:t xml:space="preserve">A subseção </w:t>
      </w:r>
      <w:r w:rsidR="00DB7669">
        <w:fldChar w:fldCharType="begin"/>
      </w:r>
      <w:r w:rsidR="00DB7669">
        <w:instrText xml:space="preserve"> REF _Ref211688725 \r \h </w:instrText>
      </w:r>
      <w:r w:rsidR="00DB7669">
        <w:fldChar w:fldCharType="separate"/>
      </w:r>
      <w:r w:rsidR="001C1872">
        <w:t>3.4.2</w:t>
      </w:r>
      <w:r w:rsidR="00DB7669">
        <w:fldChar w:fldCharType="end"/>
      </w:r>
      <w:r w:rsidR="00DB7669">
        <w:t xml:space="preserve"> </w:t>
      </w:r>
      <w:r w:rsidR="00DB7669" w:rsidRPr="00DB7669">
        <w:t xml:space="preserve"> reforça esse objetivo ao mostrar que nenhum dos correlatos utiliza IA para verificação de evidências ou classificação de gravidade, destacando o Rota Segura como a única solução que supre essa lacuna tecnológica.</w:t>
      </w:r>
    </w:p>
    <w:p w14:paraId="7C17CB54" w14:textId="324E6DC7" w:rsidR="00155E76" w:rsidRPr="00F84565" w:rsidRDefault="00C128F9" w:rsidP="00C128F9">
      <w:pPr>
        <w:pStyle w:val="TF-TEXTO"/>
      </w:pPr>
      <w:r w:rsidRPr="00F84565">
        <w:t>O terceiro objetivo específico, que busc</w:t>
      </w:r>
      <w:r w:rsidR="00034CCD" w:rsidRPr="00F84565">
        <w:t>ou</w:t>
      </w:r>
      <w:r w:rsidRPr="00F84565">
        <w:t xml:space="preserve"> estabelecer mecanismos de incentivo à participação popular por meio de gamificação, também foi alcançado. A aplicação atribui pontos aos usuários</w:t>
      </w:r>
      <w:r w:rsidR="003562F9" w:rsidRPr="00F84565">
        <w:t xml:space="preserve"> e</w:t>
      </w:r>
      <w:r w:rsidRPr="00F84565">
        <w:t xml:space="preserve"> mantém rankings</w:t>
      </w:r>
      <w:r w:rsidR="003562F9" w:rsidRPr="00F84565">
        <w:t xml:space="preserve"> dos mais ativos na </w:t>
      </w:r>
      <w:r w:rsidR="00E353C0" w:rsidRPr="00F84565">
        <w:t>aplicação</w:t>
      </w:r>
      <w:r w:rsidR="00155E76" w:rsidRPr="00F84565">
        <w:t xml:space="preserve">. Esses recursos tornaram o processo de engajamento mais dinâmico, competitivo e motivador, estimulando a </w:t>
      </w:r>
      <w:r w:rsidR="00B13EE2" w:rsidRPr="00F84565">
        <w:t>participação</w:t>
      </w:r>
      <w:r w:rsidR="00155E76" w:rsidRPr="00F84565">
        <w:t xml:space="preserve"> contínua da comunidade e ampliando o volume e a qualidade das informações coletadas. Os resultados que evidenciam o cumprimento desse objetivo estão apresentados na </w:t>
      </w:r>
      <w:r w:rsidR="00FE6066" w:rsidRPr="00F84565">
        <w:fldChar w:fldCharType="begin"/>
      </w:r>
      <w:r w:rsidR="00FE6066" w:rsidRPr="00F84565">
        <w:instrText xml:space="preserve"> REF _Ref215014406 \h  \* MERGEFORMAT </w:instrText>
      </w:r>
      <w:r w:rsidR="00FE6066" w:rsidRPr="00F84565">
        <w:fldChar w:fldCharType="separate"/>
      </w:r>
      <w:r w:rsidR="001C1872">
        <w:t xml:space="preserve">Tabela </w:t>
      </w:r>
      <w:r w:rsidR="001C1872">
        <w:rPr>
          <w:noProof/>
        </w:rPr>
        <w:t>7</w:t>
      </w:r>
      <w:r w:rsidR="00FE6066" w:rsidRPr="00F84565">
        <w:fldChar w:fldCharType="end"/>
      </w:r>
      <w:r w:rsidR="00FE6066" w:rsidRPr="00F84565">
        <w:t xml:space="preserve">, </w:t>
      </w:r>
      <w:r w:rsidR="00155E76" w:rsidRPr="00F84565">
        <w:t xml:space="preserve">demonstrando a efetividade da gamificação na promoção da participação cidadã. </w:t>
      </w:r>
      <w:r w:rsidR="00FD3E96" w:rsidRPr="00FD3E96">
        <w:t xml:space="preserve">Além disso, conforme discutido na subseção </w:t>
      </w:r>
      <w:r w:rsidR="002D0287">
        <w:fldChar w:fldCharType="begin"/>
      </w:r>
      <w:r w:rsidR="002D0287">
        <w:instrText xml:space="preserve"> REF _Ref211688725 \r \h </w:instrText>
      </w:r>
      <w:r w:rsidR="002D0287">
        <w:fldChar w:fldCharType="separate"/>
      </w:r>
      <w:r w:rsidR="001C1872">
        <w:t>3.4.2</w:t>
      </w:r>
      <w:r w:rsidR="002D0287">
        <w:fldChar w:fldCharType="end"/>
      </w:r>
      <w:r w:rsidR="00FD3E96" w:rsidRPr="00FD3E96">
        <w:t>, nenhum dos trabalhos correlatos implementa mecanismos de recompensa ou estratégias de gamificação para incentivar o engajamento dos usuários</w:t>
      </w:r>
      <w:r w:rsidR="00B37DD8">
        <w:t>, e</w:t>
      </w:r>
      <w:r w:rsidR="00FD3E96" w:rsidRPr="00FD3E96">
        <w:t>ssa ausência reforça o caráter inovador do Rota Segura</w:t>
      </w:r>
      <w:r w:rsidR="00B37DD8">
        <w:t>.</w:t>
      </w:r>
    </w:p>
    <w:p w14:paraId="2A0D2BE8" w14:textId="3E081245" w:rsidR="00BE15AE" w:rsidRPr="00F84565" w:rsidRDefault="00BE15AE" w:rsidP="00C128F9">
      <w:pPr>
        <w:pStyle w:val="TF-TEXTO"/>
      </w:pPr>
      <w:r w:rsidRPr="00F84565">
        <w:t xml:space="preserve">O quarto objetivo específico, voltado </w:t>
      </w:r>
      <w:r w:rsidR="00F42F46" w:rsidRPr="00F84565">
        <w:t>a disponibilizar interfaces projetadas para organizar e apresentar uma visualização sistemática das ocorrências reportadas, possibilitando o gerenciamento das atividades</w:t>
      </w:r>
      <w:r w:rsidRPr="00F84565">
        <w:t>, foi plenamente alcançado. Esse objetivo foi atendido por meio da implementação de um mapa interativo</w:t>
      </w:r>
      <w:r w:rsidR="00BD3041" w:rsidRPr="00F84565">
        <w:t xml:space="preserve">, </w:t>
      </w:r>
      <w:r w:rsidRPr="00F84565">
        <w:t>que permite observar de forma georreferenciada a distribuição dos eventos, e de uma listagem estruturada de reportes</w:t>
      </w:r>
      <w:r w:rsidR="00BD3041" w:rsidRPr="00F84565">
        <w:t xml:space="preserve">, </w:t>
      </w:r>
      <w:r w:rsidR="00675584" w:rsidRPr="00F84565">
        <w:t xml:space="preserve">no qual </w:t>
      </w:r>
      <w:r w:rsidRPr="00F84565">
        <w:t xml:space="preserve">é possível consultar status, detalhes, evidências e a localização precisa de cada ocorrência registrada pelos usuários. Esses recursos facilitaram o acompanhamento em tempo real das situações notificadas, contribuindo para a compreensão do cenário geral e para a rápida identificação de áreas críticas. Os resultados </w:t>
      </w:r>
      <w:r w:rsidR="004A2C64" w:rsidRPr="00F84565">
        <w:t xml:space="preserve">que evidenciam o cumprimento desse </w:t>
      </w:r>
      <w:r w:rsidRPr="00F84565">
        <w:t xml:space="preserve">objetivo </w:t>
      </w:r>
      <w:r w:rsidR="004A2C64" w:rsidRPr="00F84565">
        <w:t>estão apresentados</w:t>
      </w:r>
      <w:r w:rsidRPr="00F84565">
        <w:t xml:space="preserve"> na </w:t>
      </w:r>
      <w:r w:rsidRPr="00F84565">
        <w:fldChar w:fldCharType="begin"/>
      </w:r>
      <w:r w:rsidRPr="00F84565">
        <w:instrText xml:space="preserve"> REF _Ref214641414 \h </w:instrText>
      </w:r>
      <w:r w:rsidR="00FE6066" w:rsidRPr="00F84565">
        <w:instrText xml:space="preserve"> \* MERGEFORMAT </w:instrText>
      </w:r>
      <w:r w:rsidRPr="00F84565">
        <w:fldChar w:fldCharType="separate"/>
      </w:r>
      <w:r w:rsidR="001C1872">
        <w:t xml:space="preserve">Tabela </w:t>
      </w:r>
      <w:r w:rsidR="001C1872">
        <w:rPr>
          <w:noProof/>
        </w:rPr>
        <w:t>10</w:t>
      </w:r>
      <w:r w:rsidRPr="00F84565">
        <w:fldChar w:fldCharType="end"/>
      </w:r>
      <w:r w:rsidRPr="00F84565">
        <w:t xml:space="preserve">, </w:t>
      </w:r>
      <w:r w:rsidR="004A2C64" w:rsidRPr="00F84565">
        <w:lastRenderedPageBreak/>
        <w:t>demonstrando a efetividade de estratégias de recompensa na promoção da participação cidadã</w:t>
      </w:r>
      <w:r w:rsidRPr="00F84565">
        <w:t>.</w:t>
      </w:r>
      <w:r w:rsidR="00D17CE3">
        <w:t xml:space="preserve"> </w:t>
      </w:r>
      <w:r w:rsidR="00D17CE3" w:rsidRPr="00D17CE3">
        <w:t xml:space="preserve">A análise comparativa apresentada na subseção </w:t>
      </w:r>
      <w:r w:rsidR="00D17CE3">
        <w:fldChar w:fldCharType="begin"/>
      </w:r>
      <w:r w:rsidR="00D17CE3">
        <w:instrText xml:space="preserve"> REF _Ref211688725 \r \h </w:instrText>
      </w:r>
      <w:r w:rsidR="00D17CE3">
        <w:fldChar w:fldCharType="separate"/>
      </w:r>
      <w:r w:rsidR="001C1872">
        <w:t>3.4.2</w:t>
      </w:r>
      <w:r w:rsidR="00D17CE3">
        <w:fldChar w:fldCharType="end"/>
      </w:r>
      <w:r w:rsidR="00D17CE3">
        <w:t xml:space="preserve"> </w:t>
      </w:r>
      <w:r w:rsidR="00D17CE3" w:rsidRPr="00D17CE3">
        <w:t>reforça o alcance desse objetivo ao evidenciar que, embora alguns trabalhos correlatos</w:t>
      </w:r>
      <w:r w:rsidR="00D17CE3">
        <w:t xml:space="preserve"> </w:t>
      </w:r>
      <w:r w:rsidR="00D17CE3" w:rsidRPr="00D17CE3">
        <w:t>disponibilizem mapas interativos e histórico de ocorrências, nenhum deles oferece uma visualização tão completa e integrada quanto a do Rota Segura.</w:t>
      </w:r>
    </w:p>
    <w:p w14:paraId="1CA8588A" w14:textId="2ED0C8B1" w:rsidR="00F84565" w:rsidRDefault="004A2C64" w:rsidP="00143EA1">
      <w:pPr>
        <w:pStyle w:val="TF-TEXTO"/>
      </w:pPr>
      <w:r w:rsidRPr="00F84565">
        <w:t>O</w:t>
      </w:r>
      <w:r w:rsidR="00861498" w:rsidRPr="00F84565">
        <w:t xml:space="preserve"> quinto </w:t>
      </w:r>
      <w:r w:rsidRPr="00F84565">
        <w:t xml:space="preserve">e último </w:t>
      </w:r>
      <w:r w:rsidR="00861498" w:rsidRPr="00F84565">
        <w:t>objetivo específico,</w:t>
      </w:r>
      <w:r w:rsidR="00112F57" w:rsidRPr="00F84565">
        <w:t xml:space="preserve"> referente a analisar e avaliar a usabilidade, a experiência de usuário e a comunicabilidade das interfaces da aplicação e de suas funcionalidades, considerando o feedback dos usuários finais, por meio do Método Relationship of M3C with User Requirements and Usability and Communicability Assessment in groupware (RURUCAg)</w:t>
      </w:r>
      <w:r w:rsidR="00861498" w:rsidRPr="00F84565">
        <w:t xml:space="preserve">, </w:t>
      </w:r>
      <w:r w:rsidR="00112F57" w:rsidRPr="00F84565">
        <w:t>foi cumprido satisfatoriamente.</w:t>
      </w:r>
      <w:r w:rsidR="007D13AC" w:rsidRPr="00F84565">
        <w:t xml:space="preserve"> </w:t>
      </w:r>
      <w:r w:rsidR="000D0DD8" w:rsidRPr="00F84565">
        <w:t xml:space="preserve">Os resultados que fundamentam essa avaliação estão distribuídos em três conjuntos específicos: a </w:t>
      </w:r>
      <w:r w:rsidR="000D0DD8" w:rsidRPr="00F84565">
        <w:fldChar w:fldCharType="begin"/>
      </w:r>
      <w:r w:rsidR="000D0DD8" w:rsidRPr="00F84565">
        <w:instrText xml:space="preserve"> REF _Ref214641804 \h </w:instrText>
      </w:r>
      <w:r w:rsidR="000D0DD8">
        <w:instrText xml:space="preserve"> \* MERGEFORMAT </w:instrText>
      </w:r>
      <w:r w:rsidR="000D0DD8" w:rsidRPr="00F84565">
        <w:fldChar w:fldCharType="separate"/>
      </w:r>
      <w:r w:rsidR="001C1872">
        <w:t xml:space="preserve">Tabela </w:t>
      </w:r>
      <w:r w:rsidR="001C1872">
        <w:rPr>
          <w:noProof/>
        </w:rPr>
        <w:t>4</w:t>
      </w:r>
      <w:r w:rsidR="000D0DD8" w:rsidRPr="00F84565">
        <w:fldChar w:fldCharType="end"/>
      </w:r>
      <w:r w:rsidR="000D0DD8" w:rsidRPr="00F84565">
        <w:t xml:space="preserve">, que sintetiza os dados referentes à facilidade de uso e à compreensão geral da aplicação, </w:t>
      </w:r>
      <w:r w:rsidR="000D0DD8" w:rsidRPr="00F84565">
        <w:fldChar w:fldCharType="begin"/>
      </w:r>
      <w:r w:rsidR="000D0DD8" w:rsidRPr="00F84565">
        <w:instrText xml:space="preserve"> REF _Ref215216272 \h </w:instrText>
      </w:r>
      <w:r w:rsidR="000D0DD8">
        <w:instrText xml:space="preserve"> \* MERGEFORMAT </w:instrText>
      </w:r>
      <w:r w:rsidR="000D0DD8" w:rsidRPr="00F84565">
        <w:fldChar w:fldCharType="separate"/>
      </w:r>
      <w:r w:rsidR="001C1872">
        <w:t xml:space="preserve">Tabela </w:t>
      </w:r>
      <w:r w:rsidR="001C1872">
        <w:rPr>
          <w:noProof/>
        </w:rPr>
        <w:t>5</w:t>
      </w:r>
      <w:r w:rsidR="000D0DD8" w:rsidRPr="00F84565">
        <w:fldChar w:fldCharType="end"/>
      </w:r>
      <w:r w:rsidR="000D0DD8" w:rsidRPr="00F84565">
        <w:t xml:space="preserve">, que apresenta os achados relacionados aos componentes visuais, incluindo visibilidade do estado do sistema, consistência, padronização e estética, e a </w:t>
      </w:r>
      <w:r w:rsidR="000D0DD8" w:rsidRPr="00F84565">
        <w:fldChar w:fldCharType="begin"/>
      </w:r>
      <w:r w:rsidR="000D0DD8" w:rsidRPr="00F84565">
        <w:instrText xml:space="preserve"> REF _Ref214635535 \h </w:instrText>
      </w:r>
      <w:r w:rsidR="000D0DD8">
        <w:instrText xml:space="preserve"> \* MERGEFORMAT </w:instrText>
      </w:r>
      <w:r w:rsidR="000D0DD8" w:rsidRPr="00F84565">
        <w:fldChar w:fldCharType="separate"/>
      </w:r>
      <w:r w:rsidR="001C1872">
        <w:t xml:space="preserve">Tabela </w:t>
      </w:r>
      <w:r w:rsidR="001C1872">
        <w:rPr>
          <w:noProof/>
        </w:rPr>
        <w:t>6</w:t>
      </w:r>
      <w:r w:rsidR="000D0DD8" w:rsidRPr="00F84565">
        <w:fldChar w:fldCharType="end"/>
      </w:r>
      <w:r w:rsidR="000D0DD8" w:rsidRPr="00F84565">
        <w:t>, que consolida os resultados relativos à prevenção de erros e ao desempenho da aplicação.</w:t>
      </w:r>
      <w:r w:rsidR="00B0157E" w:rsidRPr="00F84565">
        <w:t xml:space="preserve"> </w:t>
      </w:r>
      <w:r w:rsidR="00112F57" w:rsidRPr="00F84565">
        <w:t xml:space="preserve">A </w:t>
      </w:r>
      <w:r w:rsidR="00861498" w:rsidRPr="00F84565">
        <w:t>análise</w:t>
      </w:r>
      <w:r w:rsidR="00112F57" w:rsidRPr="00F84565">
        <w:t xml:space="preserve"> </w:t>
      </w:r>
      <w:r w:rsidR="00861498" w:rsidRPr="00F84565">
        <w:t>apresentada</w:t>
      </w:r>
      <w:r w:rsidR="00112F57" w:rsidRPr="00F84565">
        <w:t xml:space="preserve"> n</w:t>
      </w:r>
      <w:r w:rsidR="00861498" w:rsidRPr="00F84565">
        <w:t xml:space="preserve">a subseção </w:t>
      </w:r>
      <w:r w:rsidR="00EE6A20" w:rsidRPr="00F84565">
        <w:fldChar w:fldCharType="begin"/>
      </w:r>
      <w:r w:rsidR="00EE6A20" w:rsidRPr="00F84565">
        <w:instrText xml:space="preserve"> REF _Ref169370721 \r \h </w:instrText>
      </w:r>
      <w:r w:rsidR="00FE6066" w:rsidRPr="00F84565">
        <w:instrText xml:space="preserve"> \* MERGEFORMAT </w:instrText>
      </w:r>
      <w:r w:rsidR="00EE6A20" w:rsidRPr="00F84565">
        <w:fldChar w:fldCharType="separate"/>
      </w:r>
      <w:r w:rsidR="001C1872">
        <w:t>3.4.1</w:t>
      </w:r>
      <w:r w:rsidR="00EE6A20" w:rsidRPr="00F84565">
        <w:fldChar w:fldCharType="end"/>
      </w:r>
      <w:r w:rsidR="00861498" w:rsidRPr="00F84565">
        <w:t xml:space="preserve">, </w:t>
      </w:r>
      <w:r w:rsidR="00112F57" w:rsidRPr="00F84565">
        <w:t>permitiu mapear pontos fortes e fragilidades, reunindo percepções valiosas para futuras iterações</w:t>
      </w:r>
      <w:r w:rsidR="000D0DD8">
        <w:t>.</w:t>
      </w:r>
      <w:r w:rsidR="00F84565" w:rsidRPr="00F84565">
        <w:t xml:space="preserve"> Em conjunto, esses dados demonstram a eficácia da aplicação em proporcionar uma experiência de uso clara, estável e coerente, resultando no atendimento satisfatório do objetivo proposto.</w:t>
      </w:r>
      <w:r w:rsidR="0042157D">
        <w:t xml:space="preserve"> </w:t>
      </w:r>
      <w:r w:rsidR="005847D5">
        <w:t>Complementarmente, o</w:t>
      </w:r>
      <w:r w:rsidR="00F060A5" w:rsidRPr="00F060A5">
        <w:t xml:space="preserve">s resultados apresentados na </w:t>
      </w:r>
      <w:r w:rsidR="00F060A5" w:rsidRPr="00F060A5">
        <w:fldChar w:fldCharType="begin"/>
      </w:r>
      <w:r w:rsidR="00F060A5" w:rsidRPr="00F060A5">
        <w:instrText xml:space="preserve"> REF _Ref214644473 \h  \* MERGEFORMAT </w:instrText>
      </w:r>
      <w:r w:rsidR="00F060A5" w:rsidRPr="00F060A5">
        <w:fldChar w:fldCharType="separate"/>
      </w:r>
      <w:r w:rsidR="001C1872">
        <w:t xml:space="preserve">Tabela </w:t>
      </w:r>
      <w:r w:rsidR="001C1872">
        <w:rPr>
          <w:noProof/>
        </w:rPr>
        <w:t>13</w:t>
      </w:r>
      <w:r w:rsidR="00F060A5" w:rsidRPr="00F060A5">
        <w:fldChar w:fldCharType="end"/>
      </w:r>
      <w:r w:rsidR="00F060A5" w:rsidRPr="00F060A5">
        <w:t xml:space="preserve"> </w:t>
      </w:r>
      <w:r w:rsidR="00966320">
        <w:t>aprofundam</w:t>
      </w:r>
      <w:r w:rsidR="00F060A5" w:rsidRPr="00F060A5">
        <w:t xml:space="preserve"> essa avaliação ao consolidarem a percepção dos usuários quanto à comunicabilidade da aplicação, evidenciando que a interação proposta pelo Rota Segura foi amplamente compreendida e bem recebida, com baixos índices de confusão ou frustração ao longo do uso.</w:t>
      </w:r>
      <w:r w:rsidR="004B5ADF" w:rsidRPr="00F060A5">
        <w:t xml:space="preserve"> A</w:t>
      </w:r>
      <w:r w:rsidR="004B5ADF" w:rsidRPr="004B5ADF">
        <w:t xml:space="preserve"> subseção </w:t>
      </w:r>
      <w:r w:rsidR="004B5ADF">
        <w:fldChar w:fldCharType="begin"/>
      </w:r>
      <w:r w:rsidR="004B5ADF">
        <w:instrText xml:space="preserve"> REF _Ref211688725 \r \h </w:instrText>
      </w:r>
      <w:r w:rsidR="004B5ADF">
        <w:fldChar w:fldCharType="separate"/>
      </w:r>
      <w:r w:rsidR="001C1872">
        <w:t>3.4.2</w:t>
      </w:r>
      <w:r w:rsidR="004B5ADF">
        <w:fldChar w:fldCharType="end"/>
      </w:r>
      <w:r w:rsidR="004B5ADF">
        <w:t xml:space="preserve"> </w:t>
      </w:r>
      <w:r w:rsidR="004B5ADF" w:rsidRPr="004B5ADF">
        <w:t>evidencia que, embora os trabalhos correlatos também demonstrem preocupação geral com a usabilidade, nenhum deles descreve a adoção de métodos formais ou heurísticas consolidadas para orientar o design das interfaces. Nesse aspecto, o Rota Segura apresenta maior consistência metodológica que as demais soluções analisadas.</w:t>
      </w:r>
      <w:r w:rsidR="000307B5">
        <w:t xml:space="preserve"> </w:t>
      </w:r>
      <w:r w:rsidR="000307B5" w:rsidRPr="00F84565">
        <w:t>Vale destacar as funcionalidades de mapa e de busca por endereço. O mapa oferece uma visão espacial precisa das ocorrências registradas, possibilitada pela integração com as APIs do Google Maps. Já a busca por endereço reduz a complexidade da interação ao permitir que os usuários utilizem de linguagem acessível, como nomes de ruas e bairros, em vez de coordenadas geográficas, por meio da Geocoding API.</w:t>
      </w:r>
    </w:p>
    <w:p w14:paraId="732B492F" w14:textId="2996B87C" w:rsidR="005209EC" w:rsidRPr="00E0668D" w:rsidRDefault="005209EC" w:rsidP="00143EA1">
      <w:pPr>
        <w:pStyle w:val="TF-TEXTO"/>
      </w:pPr>
      <w:r w:rsidRPr="00E0668D">
        <w:t xml:space="preserve">A fundamentação teórica estabelecida neste trabalho </w:t>
      </w:r>
      <w:r w:rsidR="004A2C64">
        <w:t xml:space="preserve">no capítulo </w:t>
      </w:r>
      <w:r w:rsidR="004A2C64">
        <w:fldChar w:fldCharType="begin"/>
      </w:r>
      <w:r w:rsidR="004A2C64">
        <w:instrText xml:space="preserve"> REF _Ref215405433 \r \h </w:instrText>
      </w:r>
      <w:r w:rsidR="004A2C64">
        <w:fldChar w:fldCharType="separate"/>
      </w:r>
      <w:r w:rsidR="001C1872">
        <w:t>2</w:t>
      </w:r>
      <w:r w:rsidR="004A2C64">
        <w:fldChar w:fldCharType="end"/>
      </w:r>
      <w:r w:rsidR="004A2C64">
        <w:t xml:space="preserve">, </w:t>
      </w:r>
      <w:r w:rsidRPr="00E0668D">
        <w:t xml:space="preserve">forneceu o suporte necessário para a construção da aplicação Rota Segura, orientando tanto o delineamento conceitual quanto as decisões técnicas envolvidas no desenvolvimento. Os estudos sobre sistemas de monitoramento de desastres naturais (seção </w:t>
      </w:r>
      <w:r w:rsidR="00E0668D" w:rsidRPr="00E0668D">
        <w:fldChar w:fldCharType="begin"/>
      </w:r>
      <w:r w:rsidR="00E0668D" w:rsidRPr="00E0668D">
        <w:instrText xml:space="preserve"> REF _Ref207299257 \r \h </w:instrText>
      </w:r>
      <w:r w:rsidR="00E0668D">
        <w:instrText xml:space="preserve"> \* MERGEFORMAT </w:instrText>
      </w:r>
      <w:r w:rsidR="00E0668D" w:rsidRPr="00E0668D">
        <w:fldChar w:fldCharType="separate"/>
      </w:r>
      <w:r w:rsidR="001C1872">
        <w:t>2.1</w:t>
      </w:r>
      <w:r w:rsidR="00E0668D" w:rsidRPr="00E0668D">
        <w:fldChar w:fldCharType="end"/>
      </w:r>
      <w:r w:rsidRPr="00E0668D">
        <w:t xml:space="preserve">) apresentaram os princípios </w:t>
      </w:r>
      <w:r w:rsidRPr="00E0668D">
        <w:lastRenderedPageBreak/>
        <w:t xml:space="preserve">essenciais para compreender a relevância do acompanhamento contínuo de eventos extremos, além de evidenciarem a importância de tecnologias voltadas à redução de riscos e à atuação preventiva. </w:t>
      </w:r>
      <w:r w:rsidR="00CF43E3" w:rsidRPr="00E0668D">
        <w:t xml:space="preserve">No que se refere à </w:t>
      </w:r>
      <w:r w:rsidR="00BD3041">
        <w:t>IA</w:t>
      </w:r>
      <w:r w:rsidR="00CF43E3" w:rsidRPr="00E0668D">
        <w:t xml:space="preserve"> (seção </w:t>
      </w:r>
      <w:r w:rsidR="00E0668D" w:rsidRPr="00E0668D">
        <w:fldChar w:fldCharType="begin"/>
      </w:r>
      <w:r w:rsidR="00E0668D" w:rsidRPr="00E0668D">
        <w:instrText xml:space="preserve"> REF _Ref214202606 \r \h </w:instrText>
      </w:r>
      <w:r w:rsidR="00E0668D">
        <w:instrText xml:space="preserve"> \* MERGEFORMAT </w:instrText>
      </w:r>
      <w:r w:rsidR="00E0668D" w:rsidRPr="00E0668D">
        <w:fldChar w:fldCharType="separate"/>
      </w:r>
      <w:r w:rsidR="001C1872">
        <w:t>2.2</w:t>
      </w:r>
      <w:r w:rsidR="00E0668D" w:rsidRPr="00E0668D">
        <w:fldChar w:fldCharType="end"/>
      </w:r>
      <w:r w:rsidR="00CF43E3" w:rsidRPr="00E0668D">
        <w:t xml:space="preserve">), a revisão realizada possibilitou identificar de que forma a IA poderia ser aplicada ao projeto e quais características tecnológicas seriam necessárias para atender às demandas de classificação e análise de imagens, </w:t>
      </w:r>
      <w:r w:rsidRPr="00E0668D">
        <w:t xml:space="preserve">fundamentando a integração do modelo Gemini como instrumento de apoio à análise e validação de registros enviados pelos usuários. No âmbito social, as investigações relacionadas à participação popular e aos mecanismos de recompensa (seção </w:t>
      </w:r>
      <w:r w:rsidR="00E0668D" w:rsidRPr="00E0668D">
        <w:fldChar w:fldCharType="begin"/>
      </w:r>
      <w:r w:rsidR="00E0668D" w:rsidRPr="00E0668D">
        <w:instrText xml:space="preserve"> REF _Ref207906915 \r \h </w:instrText>
      </w:r>
      <w:r w:rsidR="00E0668D">
        <w:instrText xml:space="preserve"> \* MERGEFORMAT </w:instrText>
      </w:r>
      <w:r w:rsidR="00E0668D" w:rsidRPr="00E0668D">
        <w:fldChar w:fldCharType="separate"/>
      </w:r>
      <w:r w:rsidR="001C1872">
        <w:t>2.3</w:t>
      </w:r>
      <w:r w:rsidR="00E0668D" w:rsidRPr="00E0668D">
        <w:fldChar w:fldCharType="end"/>
      </w:r>
      <w:r w:rsidRPr="00E0668D">
        <w:t xml:space="preserve">) permitiram estruturar estratégias de engajamento comunitário, reforçando a necessidade de aproximar cidadãos e gestores públicos no processo de monitoramento </w:t>
      </w:r>
      <w:r w:rsidR="003B714A">
        <w:t>participativo</w:t>
      </w:r>
      <w:r w:rsidRPr="00E0668D">
        <w:t xml:space="preserve"> de desastres. </w:t>
      </w:r>
      <w:r w:rsidR="00EB3C82">
        <w:t>Ainda,</w:t>
      </w:r>
      <w:r w:rsidRPr="00E0668D">
        <w:t xml:space="preserve"> a análise dos conceitos de usabilidade e experiência do usuário (seção </w:t>
      </w:r>
      <w:r w:rsidR="00E0668D" w:rsidRPr="00E0668D">
        <w:fldChar w:fldCharType="begin"/>
      </w:r>
      <w:r w:rsidR="00E0668D" w:rsidRPr="00E0668D">
        <w:instrText xml:space="preserve"> REF _Ref215001212 \r \h </w:instrText>
      </w:r>
      <w:r w:rsidR="00E0668D">
        <w:instrText xml:space="preserve"> \* MERGEFORMAT </w:instrText>
      </w:r>
      <w:r w:rsidR="00E0668D" w:rsidRPr="00E0668D">
        <w:fldChar w:fldCharType="separate"/>
      </w:r>
      <w:r w:rsidR="001C1872">
        <w:t>2.4</w:t>
      </w:r>
      <w:r w:rsidR="00E0668D" w:rsidRPr="00E0668D">
        <w:fldChar w:fldCharType="end"/>
      </w:r>
      <w:r w:rsidRPr="00E0668D">
        <w:t xml:space="preserve">) orientou a definição de requisitos de interface, pelas </w:t>
      </w:r>
      <w:r w:rsidR="00DC4841">
        <w:t>HN</w:t>
      </w:r>
      <w:r w:rsidRPr="00E0668D">
        <w:t xml:space="preserve"> e por diretrizes visuais do </w:t>
      </w:r>
      <w:r w:rsidR="004A2C64">
        <w:t>MD</w:t>
      </w:r>
      <w:r w:rsidRPr="00E0668D">
        <w:t xml:space="preserve">, assegurando a construção de telas </w:t>
      </w:r>
      <w:r w:rsidR="00A75FF9">
        <w:t>minimalistas</w:t>
      </w:r>
      <w:r w:rsidRPr="00E0668D">
        <w:t xml:space="preserve"> e intuitivas. Por fim, o levantamento de trabalhos correlatos (seção </w:t>
      </w:r>
      <w:r w:rsidR="00E0668D" w:rsidRPr="00E0668D">
        <w:fldChar w:fldCharType="begin"/>
      </w:r>
      <w:r w:rsidR="00E0668D" w:rsidRPr="00E0668D">
        <w:instrText xml:space="preserve"> REF _Ref215001218 \r \h </w:instrText>
      </w:r>
      <w:r w:rsidR="00E0668D">
        <w:instrText xml:space="preserve"> \* MERGEFORMAT </w:instrText>
      </w:r>
      <w:r w:rsidR="00E0668D" w:rsidRPr="00E0668D">
        <w:fldChar w:fldCharType="separate"/>
      </w:r>
      <w:r w:rsidR="001C1872">
        <w:t>2.5</w:t>
      </w:r>
      <w:r w:rsidR="00E0668D" w:rsidRPr="00E0668D">
        <w:fldChar w:fldCharType="end"/>
      </w:r>
      <w:r w:rsidRPr="00E0668D">
        <w:t xml:space="preserve">) auxiliou na identificação de lacunas e oportunidades de melhoria, além de consolidar os direcionamentos metodológicos que sustentam o desenvolvimento da solução </w:t>
      </w:r>
      <w:r w:rsidR="00FE6066">
        <w:t>desenvolvida.</w:t>
      </w:r>
    </w:p>
    <w:p w14:paraId="6F0CAF85" w14:textId="6B17179E" w:rsidR="00AC73B1" w:rsidRDefault="002772E6" w:rsidP="00A471FE">
      <w:pPr>
        <w:pStyle w:val="TF-TEXTO"/>
      </w:pPr>
      <w:r w:rsidRPr="002772E6">
        <w:t>Como contribuição tecnológica, integrou-se a aplicação à IA Gemini para permitir a coleta e o envio de dados variados, incluindo informações e imagens de ocorrências de desastres enviadas pelos usuários. Utilizou-se um prompt específico e pré-definido para garantir que cada entrada recebesse uma resposta individual. Dessa forma, obteve-se um retorno estruturado, possibilitando o tratamento automatizado das respostas e o posterior registro no banco de dados</w:t>
      </w:r>
      <w:r>
        <w:t>.</w:t>
      </w:r>
      <w:r w:rsidR="00DC4841">
        <w:t xml:space="preserve"> </w:t>
      </w:r>
      <w:r w:rsidR="00AC73B1" w:rsidRPr="00AC73B1">
        <w:t xml:space="preserve">Como contribuição acadêmica, este trabalho apresenta um referencial voltado à integração de participação cidadã, classificação de imagens por </w:t>
      </w:r>
      <w:r w:rsidR="00BD3041">
        <w:t>IA</w:t>
      </w:r>
      <w:r w:rsidR="00AC73B1" w:rsidRPr="00AC73B1">
        <w:t xml:space="preserve"> e mecanismos de </w:t>
      </w:r>
      <w:r w:rsidR="00DC4841">
        <w:t xml:space="preserve">participação </w:t>
      </w:r>
      <w:r w:rsidR="00AC73B1" w:rsidRPr="00AC73B1">
        <w:t>baseados em recompensas. A pesquisa reúne fundamentos que sustentam a criação de uma aplicação capaz de apoiar órgãos públicos e comunidades vulneráveis no registro, verificação e visualização de ocorrências em tempo real, fortalecendo a comunicação entre população e gestão. Ao combinar ciência cidadã, gamificação e usabilidade, o estudo demonstra como esses elementos podem qualificar os dados coletados e ampliar o engajamento comunitário. O emprego do método RURUCAg orientou o desenvolvimento e a avaliação da aplicação, oferecendo um modelo interdisciplinar que pode ser reaproveitado em pesquisas futuras voltadas à melhoria de sistemas de monitoramento, interação e suporte em diferentes contextos.</w:t>
      </w:r>
    </w:p>
    <w:p w14:paraId="68607580" w14:textId="7CE0E490" w:rsidR="00DF444F" w:rsidRDefault="0069187A" w:rsidP="00A471FE">
      <w:pPr>
        <w:pStyle w:val="TF-TEXTO"/>
      </w:pPr>
      <w:r w:rsidRPr="00F06317">
        <w:t>Na contribuição social</w:t>
      </w:r>
      <w:r w:rsidR="00DF444F" w:rsidRPr="00F06317">
        <w:t xml:space="preserve">, </w:t>
      </w:r>
      <w:r w:rsidR="00FE6066">
        <w:t>o trabalho</w:t>
      </w:r>
      <w:r w:rsidR="00DF444F" w:rsidRPr="00F06317">
        <w:t xml:space="preserve"> evidencia o potencial das tecnologias digitais no fortalecimento da gestão de desastres e na proteção das comunidades, ao oferecer uma ferramenta </w:t>
      </w:r>
      <w:r w:rsidR="00A761D2">
        <w:t>de uso simples aos usuários e</w:t>
      </w:r>
      <w:r w:rsidR="00DF444F" w:rsidRPr="00F06317">
        <w:t xml:space="preserve"> capaz de apoiar a tomada de decisões e agilizar respostas em situações críticas. </w:t>
      </w:r>
      <w:r w:rsidR="00F06317" w:rsidRPr="00F06317">
        <w:t xml:space="preserve">Nesse sentido, o trabalho reforça a importância da participação </w:t>
      </w:r>
      <w:r w:rsidR="00F06317" w:rsidRPr="00F06317">
        <w:lastRenderedPageBreak/>
        <w:t xml:space="preserve">cidadã e da integração entre conhecimento técnico e engajamento social, promovendo cidades mais preparadas e resilientes, </w:t>
      </w:r>
      <w:r w:rsidR="00322685">
        <w:t>coletando dados estatísticos que ajudam na prevenção, segurança</w:t>
      </w:r>
      <w:r w:rsidR="00F06317" w:rsidRPr="00F06317">
        <w:t xml:space="preserve"> e</w:t>
      </w:r>
      <w:r w:rsidR="00F240A4">
        <w:t xml:space="preserve"> </w:t>
      </w:r>
      <w:r w:rsidR="00F06317" w:rsidRPr="00F06317">
        <w:t>qualidade de vida da população.</w:t>
      </w:r>
    </w:p>
    <w:p w14:paraId="05778A3B" w14:textId="448EAE2C" w:rsidR="00C128F9" w:rsidRDefault="00C128F9" w:rsidP="00A471FE">
      <w:pPr>
        <w:pStyle w:val="TF-TEXTO"/>
      </w:pPr>
      <w:r w:rsidRPr="00C128F9">
        <w:t>Ao longo do desenvolvimento, alguns desafios merecem destaque</w:t>
      </w:r>
      <w:r w:rsidR="00727A57" w:rsidRPr="00727A57">
        <w:t>, como o a</w:t>
      </w:r>
      <w:r w:rsidRPr="00C128F9">
        <w:t>specto financeiro</w:t>
      </w:r>
      <w:r w:rsidR="00727A57" w:rsidRPr="00727A57">
        <w:t xml:space="preserve">, </w:t>
      </w:r>
      <w:r w:rsidRPr="00C128F9">
        <w:t>a hospedagem e o armazenamento de dados exigiram serviços pagos, o que limitou recursos e reforçou a necessidade de buscar alternativas mais acessíveis para continuidade futura.</w:t>
      </w:r>
      <w:r w:rsidR="00727A57" w:rsidRPr="00727A57">
        <w:t xml:space="preserve"> </w:t>
      </w:r>
      <w:r w:rsidRPr="00C128F9">
        <w:t>Dificuldade em encontrar trabalhos correlatos</w:t>
      </w:r>
      <w:r w:rsidR="00F52379">
        <w:t>,</w:t>
      </w:r>
      <w:r w:rsidRPr="00C128F9">
        <w:t xml:space="preserve"> a escassez de soluções que integrem IA, participação popular, gamificação e usabilidade dificultou comparações diretas, exigindo ampliação do escopo de busca e adaptações metodológicas.</w:t>
      </w:r>
      <w:r w:rsidR="00727A57" w:rsidRPr="00727A57">
        <w:t xml:space="preserve"> </w:t>
      </w:r>
      <w:r w:rsidR="005C4E45">
        <w:t>Além de a</w:t>
      </w:r>
      <w:r w:rsidRPr="00C128F9">
        <w:t>dequaç</w:t>
      </w:r>
      <w:r w:rsidR="00000D31">
        <w:t>ões</w:t>
      </w:r>
      <w:r w:rsidRPr="00C128F9">
        <w:t xml:space="preserve"> técnica</w:t>
      </w:r>
      <w:r w:rsidR="00000D31">
        <w:t>s</w:t>
      </w:r>
      <w:r w:rsidRPr="00C128F9">
        <w:t xml:space="preserve"> às diretrizes de usabilidade</w:t>
      </w:r>
      <w:r w:rsidR="00227A07" w:rsidRPr="00727A57">
        <w:t>,</w:t>
      </w:r>
      <w:r w:rsidRPr="00C128F9">
        <w:t xml:space="preserve"> </w:t>
      </w:r>
      <w:r w:rsidR="00000D31">
        <w:t xml:space="preserve">a </w:t>
      </w:r>
      <w:r w:rsidRPr="00C128F9">
        <w:t>garanti</w:t>
      </w:r>
      <w:r w:rsidR="00000D31">
        <w:t>a</w:t>
      </w:r>
      <w:r w:rsidRPr="00C128F9">
        <w:t xml:space="preserve"> conformidade entre heurísticas, </w:t>
      </w:r>
      <w:r w:rsidR="00000D31">
        <w:t xml:space="preserve">as </w:t>
      </w:r>
      <w:r w:rsidRPr="00C128F9">
        <w:t xml:space="preserve">boas práticas de </w:t>
      </w:r>
      <w:r w:rsidR="004A509B">
        <w:t xml:space="preserve">usabilidade e experiência de usuário </w:t>
      </w:r>
      <w:r w:rsidRPr="00C128F9">
        <w:t xml:space="preserve">e </w:t>
      </w:r>
      <w:r w:rsidR="004A509B">
        <w:t xml:space="preserve">os </w:t>
      </w:r>
      <w:r w:rsidRPr="00C128F9">
        <w:t>requisitos funcionais demand</w:t>
      </w:r>
      <w:r w:rsidR="004A509B">
        <w:t xml:space="preserve">aram </w:t>
      </w:r>
      <w:r w:rsidRPr="00C128F9">
        <w:t xml:space="preserve">ajustes contínuos </w:t>
      </w:r>
      <w:r w:rsidR="004A509B">
        <w:t>na implementação desenvolvida</w:t>
      </w:r>
      <w:r w:rsidRPr="00C128F9">
        <w:t>.</w:t>
      </w:r>
    </w:p>
    <w:p w14:paraId="16264A02" w14:textId="34CE9C69" w:rsidR="00F255FC" w:rsidRDefault="00F255FC" w:rsidP="001A2D50">
      <w:pPr>
        <w:pStyle w:val="Ttulo2"/>
      </w:pPr>
      <w:bookmarkStart w:id="406" w:name="_Toc54164922"/>
      <w:bookmarkStart w:id="407" w:name="_Toc54165676"/>
      <w:bookmarkStart w:id="408" w:name="_Toc54169334"/>
      <w:bookmarkStart w:id="409" w:name="_Toc96347440"/>
      <w:bookmarkStart w:id="410" w:name="_Toc96357724"/>
      <w:bookmarkStart w:id="411" w:name="_Toc96491867"/>
      <w:bookmarkStart w:id="412" w:name="_Toc215432586"/>
      <w:r>
        <w:t>EXTENSÕES</w:t>
      </w:r>
      <w:bookmarkEnd w:id="406"/>
      <w:bookmarkEnd w:id="407"/>
      <w:bookmarkEnd w:id="408"/>
      <w:bookmarkEnd w:id="409"/>
      <w:bookmarkEnd w:id="410"/>
      <w:bookmarkEnd w:id="411"/>
      <w:bookmarkEnd w:id="412"/>
    </w:p>
    <w:p w14:paraId="5E59FACC" w14:textId="191C4B38" w:rsidR="00570AFF" w:rsidRPr="00570AFF" w:rsidRDefault="00570AFF" w:rsidP="00570AFF">
      <w:pPr>
        <w:pStyle w:val="TF-TEXTO"/>
      </w:pPr>
      <w:r w:rsidRPr="00570AFF">
        <w:t>Como extensões para este trabalho, são recomendadas as seguintes:</w:t>
      </w:r>
    </w:p>
    <w:p w14:paraId="3CF743F1" w14:textId="78B635E1" w:rsidR="00570AFF" w:rsidRPr="00C00889" w:rsidRDefault="00570AFF" w:rsidP="00C00889">
      <w:pPr>
        <w:pStyle w:val="TF-ALNEA"/>
        <w:numPr>
          <w:ilvl w:val="0"/>
          <w:numId w:val="30"/>
        </w:numPr>
      </w:pPr>
      <w:r w:rsidRPr="00C00889">
        <w:t xml:space="preserve"> permitir que o usuário edite suas próprias ocorrências, possibilitando correções, acréscimos de informações e atualizações posteriores, garantindo maior precisão e qualidade nos dados reportados;</w:t>
      </w:r>
    </w:p>
    <w:p w14:paraId="74F65A9A" w14:textId="26466CE0" w:rsidR="00570AFF" w:rsidRPr="00C00889" w:rsidRDefault="00570AFF" w:rsidP="00C00889">
      <w:pPr>
        <w:pStyle w:val="TF-ALNEA"/>
        <w:numPr>
          <w:ilvl w:val="0"/>
          <w:numId w:val="30"/>
        </w:numPr>
      </w:pPr>
      <w:r w:rsidRPr="00C00889">
        <w:t xml:space="preserve"> tornar o sistema de gamificação mais complexo, atribuindo pontuações diferentes conforme características da ocorrência, como nível de gravidade, tipo de evento, quantidade de evidências enviadas e relevância para a Defesa Civil;</w:t>
      </w:r>
    </w:p>
    <w:p w14:paraId="29FEAEEC" w14:textId="1642DDDA" w:rsidR="00570AFF" w:rsidRPr="00C00889" w:rsidRDefault="00570AFF" w:rsidP="00C00889">
      <w:pPr>
        <w:pStyle w:val="TF-ALNEA"/>
        <w:numPr>
          <w:ilvl w:val="0"/>
          <w:numId w:val="30"/>
        </w:numPr>
      </w:pPr>
      <w:r w:rsidRPr="00C00889">
        <w:t>implementar sistemas de recompensa, como resgate de cupons, benefícios ou outras formas de premiação que possam ser obtidas com os pontos acumulados, incentivando o engajamento e fortalecendo a participação cidadã;</w:t>
      </w:r>
    </w:p>
    <w:p w14:paraId="7240D479" w14:textId="613CD4AA" w:rsidR="00570AFF" w:rsidRPr="00C00889" w:rsidRDefault="00570AFF" w:rsidP="00C00889">
      <w:pPr>
        <w:pStyle w:val="TF-ALNEA"/>
        <w:numPr>
          <w:ilvl w:val="0"/>
          <w:numId w:val="30"/>
        </w:numPr>
      </w:pPr>
      <w:r w:rsidRPr="00C00889">
        <w:t xml:space="preserve"> permitir o envio de vídeos e outros tipos de mídias para que a </w:t>
      </w:r>
      <w:r w:rsidR="004A509B">
        <w:t>IA</w:t>
      </w:r>
      <w:r w:rsidRPr="00C00889">
        <w:t xml:space="preserve"> realize validações mais completas, aumentando a assertividade na análise do conteúdo recebido e ampliando o suporte às equipes de monitoramento;</w:t>
      </w:r>
    </w:p>
    <w:p w14:paraId="3C241560" w14:textId="6D7E619B" w:rsidR="00570AFF" w:rsidRPr="00C00889" w:rsidRDefault="00570AFF" w:rsidP="00C00889">
      <w:pPr>
        <w:pStyle w:val="TF-ALNEA"/>
        <w:numPr>
          <w:ilvl w:val="0"/>
          <w:numId w:val="30"/>
        </w:numPr>
      </w:pPr>
      <w:r w:rsidRPr="00C00889">
        <w:t>integrar alertas inteligentes baseados em contexto, permitindo que o usuário receba notificações personalizadas sobre riscos próximos, rotas alternativas e atualizações emergenciais de acordo com sua localização;</w:t>
      </w:r>
    </w:p>
    <w:p w14:paraId="0660006E" w14:textId="75B76FF2" w:rsidR="00570AFF" w:rsidRPr="00C00889" w:rsidRDefault="00570AFF" w:rsidP="00C00889">
      <w:pPr>
        <w:pStyle w:val="TF-ALNEA"/>
        <w:numPr>
          <w:ilvl w:val="0"/>
          <w:numId w:val="30"/>
        </w:numPr>
      </w:pPr>
      <w:r w:rsidRPr="00C00889">
        <w:t xml:space="preserve">implementar funcionalidades </w:t>
      </w:r>
      <w:r w:rsidR="00E353C0">
        <w:t xml:space="preserve">participativas </w:t>
      </w:r>
      <w:r w:rsidRPr="00C00889">
        <w:t>adicionais, como interação entre usuários, confirmação cruzada de ocorrências e ranqueamento por relevância, fortalecendo a qualidade das informações compartilhadas;</w:t>
      </w:r>
    </w:p>
    <w:p w14:paraId="55F1E559" w14:textId="065EC6BF" w:rsidR="00F255FC" w:rsidRPr="00C00889" w:rsidRDefault="00570AFF" w:rsidP="00C00889">
      <w:pPr>
        <w:pStyle w:val="TF-ALNEA"/>
        <w:numPr>
          <w:ilvl w:val="0"/>
          <w:numId w:val="30"/>
        </w:numPr>
      </w:pPr>
      <w:r w:rsidRPr="00C00889">
        <w:t xml:space="preserve">adicionar suporte à acessibilidade, ampliando recursos como narração automática, </w:t>
      </w:r>
      <w:r w:rsidRPr="00C00889">
        <w:lastRenderedPageBreak/>
        <w:t>leitura simplificada, atalhos por teclado e modos adaptativos para melhorar a inclusão de usuários com diversas necessidades.</w:t>
      </w:r>
    </w:p>
    <w:p w14:paraId="3BF87122" w14:textId="77777777" w:rsidR="00F255FC" w:rsidRDefault="00F255FC">
      <w:pPr>
        <w:pStyle w:val="TF-refernciasbibliogrficasTTULO"/>
      </w:pPr>
      <w:bookmarkStart w:id="413" w:name="_Toc419598588"/>
      <w:bookmarkStart w:id="414" w:name="_Toc420721330"/>
      <w:bookmarkStart w:id="415" w:name="_Toc420721484"/>
      <w:bookmarkStart w:id="416" w:name="_Toc420721575"/>
      <w:bookmarkStart w:id="417" w:name="_Toc420721781"/>
      <w:bookmarkStart w:id="418" w:name="_Toc420723222"/>
      <w:bookmarkStart w:id="419" w:name="_Toc482682385"/>
      <w:bookmarkStart w:id="420" w:name="_Toc54169335"/>
      <w:bookmarkStart w:id="421" w:name="_Toc96491868"/>
      <w:bookmarkStart w:id="422" w:name="_Toc215432587"/>
      <w:r>
        <w:lastRenderedPageBreak/>
        <w:t>Referências</w:t>
      </w:r>
      <w:bookmarkEnd w:id="413"/>
      <w:bookmarkEnd w:id="414"/>
      <w:bookmarkEnd w:id="415"/>
      <w:bookmarkEnd w:id="416"/>
      <w:bookmarkEnd w:id="417"/>
      <w:bookmarkEnd w:id="418"/>
      <w:bookmarkEnd w:id="419"/>
      <w:bookmarkEnd w:id="420"/>
      <w:bookmarkEnd w:id="421"/>
      <w:bookmarkEnd w:id="422"/>
    </w:p>
    <w:p w14:paraId="1D27995B" w14:textId="49DA0BFC" w:rsidR="0070495F" w:rsidRPr="0070495F" w:rsidRDefault="00B02545" w:rsidP="0070495F">
      <w:pPr>
        <w:pStyle w:val="TF-refernciasITEM"/>
      </w:pPr>
      <w:r>
        <w:t>AHMED,</w:t>
      </w:r>
      <w:r w:rsidR="0070495F">
        <w:t xml:space="preserve"> </w:t>
      </w:r>
      <w:r w:rsidR="0070495F" w:rsidRPr="0070495F">
        <w:t>J</w:t>
      </w:r>
      <w:r>
        <w:t>.</w:t>
      </w:r>
      <w:r w:rsidR="00D02ACF">
        <w:t xml:space="preserve"> </w:t>
      </w:r>
      <w:r w:rsidR="0070495F" w:rsidRPr="00D02ACF">
        <w:rPr>
          <w:i/>
          <w:iCs/>
        </w:rPr>
        <w:t>et al</w:t>
      </w:r>
      <w:r w:rsidR="006A2845">
        <w:rPr>
          <w:i/>
          <w:iCs/>
        </w:rPr>
        <w:t xml:space="preserve">. </w:t>
      </w:r>
      <w:r w:rsidR="00BE4A05" w:rsidRPr="00DC712A">
        <w:rPr>
          <w:lang w:val="en-US"/>
          <w:rPrChange w:id="423" w:author="Dalton Solano dos Reis" w:date="2025-12-07T16:39:00Z" w16du:dateUtc="2025-12-07T19:39:00Z">
            <w:rPr/>
          </w:rPrChange>
        </w:rPr>
        <w:t>The rise of multimodal Ai: A quick review of gpt-4v and Gemini</w:t>
      </w:r>
      <w:r w:rsidR="002D5AAB" w:rsidRPr="00DC712A">
        <w:rPr>
          <w:lang w:val="en-US"/>
          <w:rPrChange w:id="424" w:author="Dalton Solano dos Reis" w:date="2025-12-07T16:39:00Z" w16du:dateUtc="2025-12-07T19:39:00Z">
            <w:rPr/>
          </w:rPrChange>
        </w:rPr>
        <w:t>.</w:t>
      </w:r>
      <w:r w:rsidR="0070495F" w:rsidRPr="00DC712A">
        <w:rPr>
          <w:lang w:val="en-US"/>
          <w:rPrChange w:id="425" w:author="Dalton Solano dos Reis" w:date="2025-12-07T16:39:00Z" w16du:dateUtc="2025-12-07T19:39:00Z">
            <w:rPr/>
          </w:rPrChange>
        </w:rPr>
        <w:t xml:space="preserve"> </w:t>
      </w:r>
      <w:r w:rsidR="006A260D" w:rsidRPr="00DC712A">
        <w:rPr>
          <w:b/>
          <w:bCs/>
          <w:lang w:val="en-US"/>
          <w:rPrChange w:id="426" w:author="Dalton Solano dos Reis" w:date="2025-12-07T16:39:00Z" w16du:dateUtc="2025-12-07T19:39:00Z">
            <w:rPr>
              <w:b/>
              <w:bCs/>
            </w:rPr>
          </w:rPrChange>
        </w:rPr>
        <w:t>Spectrum of Engineering Sciences</w:t>
      </w:r>
      <w:r w:rsidR="0070495F" w:rsidRPr="00DC712A">
        <w:rPr>
          <w:lang w:val="en-US"/>
          <w:rPrChange w:id="427" w:author="Dalton Solano dos Reis" w:date="2025-12-07T16:39:00Z" w16du:dateUtc="2025-12-07T19:39:00Z">
            <w:rPr/>
          </w:rPrChange>
        </w:rPr>
        <w:t xml:space="preserve">, </w:t>
      </w:r>
      <w:r w:rsidR="000570BB" w:rsidRPr="00DC712A">
        <w:rPr>
          <w:lang w:val="en-US"/>
          <w:rPrChange w:id="428" w:author="Dalton Solano dos Reis" w:date="2025-12-07T16:39:00Z" w16du:dateUtc="2025-12-07T19:39:00Z">
            <w:rPr/>
          </w:rPrChange>
        </w:rPr>
        <w:t xml:space="preserve">v. 3, n. 6, p. 778-786, 2025. </w:t>
      </w:r>
      <w:r w:rsidR="006A260D" w:rsidRPr="00DC712A">
        <w:rPr>
          <w:color w:val="000000" w:themeColor="text1"/>
          <w:szCs w:val="24"/>
          <w:lang w:val="en-US"/>
          <w:rPrChange w:id="429" w:author="Dalton Solano dos Reis" w:date="2025-12-07T16:39:00Z" w16du:dateUtc="2025-12-07T19:39:00Z">
            <w:rPr>
              <w:color w:val="000000" w:themeColor="text1"/>
              <w:szCs w:val="24"/>
            </w:rPr>
          </w:rPrChange>
        </w:rPr>
        <w:t>Disponível em</w:t>
      </w:r>
      <w:r w:rsidR="0070495F" w:rsidRPr="00DC712A">
        <w:rPr>
          <w:lang w:val="en-US"/>
          <w:rPrChange w:id="430" w:author="Dalton Solano dos Reis" w:date="2025-12-07T16:39:00Z" w16du:dateUtc="2025-12-07T19:39:00Z">
            <w:rPr/>
          </w:rPrChange>
        </w:rPr>
        <w:t xml:space="preserve">: </w:t>
      </w:r>
      <w:r w:rsidR="00446401" w:rsidRPr="00DC712A">
        <w:rPr>
          <w:lang w:val="en-US"/>
          <w:rPrChange w:id="431" w:author="Dalton Solano dos Reis" w:date="2025-12-07T16:39:00Z" w16du:dateUtc="2025-12-07T19:39:00Z">
            <w:rPr/>
          </w:rPrChange>
        </w:rPr>
        <w:t>https://thesesjournal.com/index.php/1/article/view/506/452</w:t>
      </w:r>
      <w:r w:rsidR="0070495F" w:rsidRPr="00DC712A">
        <w:rPr>
          <w:lang w:val="en-US"/>
          <w:rPrChange w:id="432" w:author="Dalton Solano dos Reis" w:date="2025-12-07T16:39:00Z" w16du:dateUtc="2025-12-07T19:39:00Z">
            <w:rPr/>
          </w:rPrChange>
        </w:rPr>
        <w:t>.</w:t>
      </w:r>
      <w:r w:rsidR="006A260D" w:rsidRPr="006A260D">
        <w:rPr>
          <w:color w:val="000000" w:themeColor="text1"/>
          <w:szCs w:val="24"/>
          <w:lang w:val="en-US"/>
        </w:rPr>
        <w:t xml:space="preserve"> </w:t>
      </w:r>
      <w:r w:rsidR="006A260D" w:rsidRPr="00DC712A">
        <w:rPr>
          <w:color w:val="000000" w:themeColor="text1"/>
          <w:szCs w:val="24"/>
          <w:rPrChange w:id="433" w:author="Dalton Solano dos Reis" w:date="2025-12-07T16:39:00Z" w16du:dateUtc="2025-12-07T19:39:00Z">
            <w:rPr>
              <w:color w:val="000000" w:themeColor="text1"/>
              <w:szCs w:val="24"/>
              <w:lang w:val="en-US"/>
            </w:rPr>
          </w:rPrChange>
        </w:rPr>
        <w:t>Acesso em: 29 nov. 2025.</w:t>
      </w:r>
    </w:p>
    <w:p w14:paraId="73E09DFF" w14:textId="67089979" w:rsidR="1B2F429D" w:rsidRPr="00C37022" w:rsidRDefault="1B2F429D" w:rsidP="37DBB0FB">
      <w:pPr>
        <w:pStyle w:val="TF-refernciasITEM"/>
        <w:rPr>
          <w:color w:val="000000" w:themeColor="text1"/>
          <w:szCs w:val="24"/>
          <w:lang w:val="en-US"/>
        </w:rPr>
      </w:pPr>
      <w:r w:rsidRPr="37DBB0FB">
        <w:rPr>
          <w:color w:val="000000" w:themeColor="text1"/>
          <w:szCs w:val="24"/>
        </w:rPr>
        <w:t xml:space="preserve">AlertaBlu. </w:t>
      </w:r>
      <w:r w:rsidRPr="37DBB0FB">
        <w:rPr>
          <w:b/>
          <w:bCs/>
          <w:color w:val="000000" w:themeColor="text1"/>
          <w:szCs w:val="24"/>
        </w:rPr>
        <w:t>AlertaBlu</w:t>
      </w:r>
      <w:r w:rsidRPr="37DBB0FB">
        <w:rPr>
          <w:color w:val="000000" w:themeColor="text1"/>
          <w:szCs w:val="24"/>
        </w:rPr>
        <w:t xml:space="preserve">: Previsão para o Município de Blumenau. Blumenau, 2025. Disponível em: </w:t>
      </w:r>
      <w:r w:rsidRPr="37DBB0FB">
        <w:rPr>
          <w:szCs w:val="24"/>
        </w:rPr>
        <w:t>https://alertablu.blumenau.sc.gov.br/</w:t>
      </w:r>
      <w:r w:rsidRPr="37DBB0FB">
        <w:rPr>
          <w:color w:val="000000" w:themeColor="text1"/>
          <w:szCs w:val="24"/>
        </w:rPr>
        <w:t xml:space="preserve">. </w:t>
      </w:r>
      <w:r w:rsidRPr="37DBB0FB">
        <w:rPr>
          <w:color w:val="000000" w:themeColor="text1"/>
          <w:szCs w:val="24"/>
          <w:lang w:val="en-US"/>
        </w:rPr>
        <w:t xml:space="preserve">Acesso em: </w:t>
      </w:r>
      <w:r w:rsidR="0051173F">
        <w:rPr>
          <w:color w:val="000000" w:themeColor="text1"/>
          <w:szCs w:val="24"/>
          <w:lang w:val="en-US"/>
        </w:rPr>
        <w:t>29</w:t>
      </w:r>
      <w:r w:rsidRPr="00C37022">
        <w:rPr>
          <w:color w:val="000000" w:themeColor="text1"/>
          <w:szCs w:val="24"/>
          <w:lang w:val="en-US"/>
        </w:rPr>
        <w:t xml:space="preserve"> </w:t>
      </w:r>
      <w:r w:rsidR="0051173F">
        <w:rPr>
          <w:color w:val="000000" w:themeColor="text1"/>
          <w:szCs w:val="24"/>
          <w:lang w:val="en-US"/>
        </w:rPr>
        <w:t>nov</w:t>
      </w:r>
      <w:r w:rsidRPr="00C37022">
        <w:rPr>
          <w:color w:val="000000" w:themeColor="text1"/>
          <w:szCs w:val="24"/>
          <w:lang w:val="en-US"/>
        </w:rPr>
        <w:t>. 2025.</w:t>
      </w:r>
    </w:p>
    <w:p w14:paraId="56854C60" w14:textId="77777777" w:rsidR="0051173F" w:rsidRPr="00DC712A" w:rsidRDefault="1B2F429D" w:rsidP="37DBB0FB">
      <w:pPr>
        <w:pStyle w:val="TF-refernciasITEM"/>
        <w:rPr>
          <w:color w:val="000000" w:themeColor="text1"/>
          <w:szCs w:val="24"/>
          <w:rPrChange w:id="434" w:author="Dalton Solano dos Reis" w:date="2025-12-07T16:39:00Z" w16du:dateUtc="2025-12-07T19:39:00Z">
            <w:rPr>
              <w:color w:val="000000" w:themeColor="text1"/>
              <w:szCs w:val="24"/>
              <w:lang w:val="en-US"/>
            </w:rPr>
          </w:rPrChange>
        </w:rPr>
      </w:pPr>
      <w:r w:rsidRPr="37DBB0FB">
        <w:rPr>
          <w:color w:val="000000" w:themeColor="text1"/>
          <w:szCs w:val="24"/>
          <w:lang w:val="en-US"/>
        </w:rPr>
        <w:t xml:space="preserve">AL-HOMAIDI, E. A. </w:t>
      </w:r>
      <w:r w:rsidRPr="37DBB0FB">
        <w:rPr>
          <w:i/>
          <w:iCs/>
          <w:color w:val="000000" w:themeColor="text1"/>
          <w:szCs w:val="24"/>
          <w:lang w:val="en-US"/>
        </w:rPr>
        <w:t>et al</w:t>
      </w:r>
      <w:r w:rsidRPr="37DBB0FB">
        <w:rPr>
          <w:color w:val="000000" w:themeColor="text1"/>
          <w:szCs w:val="24"/>
          <w:lang w:val="en-US"/>
        </w:rPr>
        <w:t>. The influence of corporate governance characteristics on profitability of Indian firms: An empirical investigation of firms listed on Bombay Stock Exchange.</w:t>
      </w:r>
      <w:r w:rsidRPr="37DBB0FB">
        <w:rPr>
          <w:b/>
          <w:bCs/>
          <w:color w:val="000000" w:themeColor="text1"/>
          <w:szCs w:val="24"/>
          <w:lang w:val="en-US"/>
        </w:rPr>
        <w:t xml:space="preserve"> Investment management and financial innovations</w:t>
      </w:r>
      <w:r w:rsidRPr="37DBB0FB">
        <w:rPr>
          <w:color w:val="000000" w:themeColor="text1"/>
          <w:szCs w:val="24"/>
          <w:lang w:val="en-US"/>
        </w:rPr>
        <w:t>, [</w:t>
      </w:r>
      <w:r w:rsidRPr="37DBB0FB">
        <w:rPr>
          <w:i/>
          <w:iCs/>
          <w:color w:val="000000" w:themeColor="text1"/>
          <w:szCs w:val="24"/>
          <w:lang w:val="en-US"/>
        </w:rPr>
        <w:t>s. l.</w:t>
      </w:r>
      <w:r w:rsidRPr="37DBB0FB">
        <w:rPr>
          <w:color w:val="000000" w:themeColor="text1"/>
          <w:szCs w:val="24"/>
          <w:lang w:val="en-US"/>
        </w:rPr>
        <w:t xml:space="preserve">], v. 18, n. 1, p. 114-125, 2021. </w:t>
      </w:r>
      <w:r w:rsidRPr="37DBB0FB">
        <w:rPr>
          <w:color w:val="000000" w:themeColor="text1"/>
          <w:szCs w:val="24"/>
        </w:rPr>
        <w:t xml:space="preserve">Disponível em: </w:t>
      </w:r>
      <w:r w:rsidRPr="37DBB0FB">
        <w:rPr>
          <w:szCs w:val="24"/>
        </w:rPr>
        <w:t>http://doi.org/10.21511/imfi.18(1).2021.10</w:t>
      </w:r>
      <w:r w:rsidRPr="37DBB0FB">
        <w:rPr>
          <w:color w:val="000000" w:themeColor="text1"/>
          <w:szCs w:val="24"/>
        </w:rPr>
        <w:t xml:space="preserve">. Acesso em: </w:t>
      </w:r>
      <w:r w:rsidR="0051173F" w:rsidRPr="00DC712A">
        <w:rPr>
          <w:color w:val="000000" w:themeColor="text1"/>
          <w:szCs w:val="24"/>
          <w:rPrChange w:id="435" w:author="Dalton Solano dos Reis" w:date="2025-12-07T16:39:00Z" w16du:dateUtc="2025-12-07T19:39:00Z">
            <w:rPr>
              <w:color w:val="000000" w:themeColor="text1"/>
              <w:szCs w:val="24"/>
              <w:lang w:val="en-US"/>
            </w:rPr>
          </w:rPrChange>
        </w:rPr>
        <w:t>29 nov. 2025.</w:t>
      </w:r>
    </w:p>
    <w:p w14:paraId="20D274D3" w14:textId="0EF28587" w:rsidR="1B2F429D" w:rsidRDefault="1B2F429D" w:rsidP="37DBB0FB">
      <w:pPr>
        <w:pStyle w:val="TF-refernciasITEM"/>
        <w:rPr>
          <w:color w:val="000000" w:themeColor="text1"/>
          <w:szCs w:val="24"/>
        </w:rPr>
      </w:pPr>
      <w:r w:rsidRPr="37DBB0FB">
        <w:rPr>
          <w:color w:val="000000" w:themeColor="text1"/>
          <w:szCs w:val="24"/>
        </w:rPr>
        <w:t xml:space="preserve">ARRELIAS, J. da S.; BERNARDO, A. M. G.; OLIVEIRA, C. M. de. Reflexões sobre aprendizagem colaborativa e uso de TIC na educação profissional e tecnológica. </w:t>
      </w:r>
      <w:r w:rsidRPr="37DBB0FB">
        <w:rPr>
          <w:b/>
          <w:bCs/>
          <w:color w:val="000000" w:themeColor="text1"/>
          <w:szCs w:val="24"/>
          <w:lang w:val="en-US"/>
        </w:rPr>
        <w:t>Research, Society and Development</w:t>
      </w:r>
      <w:r w:rsidRPr="37DBB0FB">
        <w:rPr>
          <w:color w:val="000000" w:themeColor="text1"/>
          <w:szCs w:val="24"/>
          <w:lang w:val="en-US"/>
        </w:rPr>
        <w:t xml:space="preserve">, [S. l.], v. 11, n. 10, p. e26111032327, 2022. </w:t>
      </w:r>
      <w:r w:rsidRPr="37DBB0FB">
        <w:rPr>
          <w:color w:val="000000" w:themeColor="text1"/>
          <w:szCs w:val="24"/>
        </w:rPr>
        <w:t xml:space="preserve">DOI: 10.33448/rsd-v11i10.32327. Disponível em: </w:t>
      </w:r>
      <w:r w:rsidRPr="37DBB0FB">
        <w:rPr>
          <w:szCs w:val="24"/>
        </w:rPr>
        <w:t>https://rsdjournal.org/index.php/rsd/article/view/32327</w:t>
      </w:r>
      <w:r w:rsidRPr="37DBB0FB">
        <w:rPr>
          <w:color w:val="000000" w:themeColor="text1"/>
          <w:szCs w:val="24"/>
        </w:rPr>
        <w:t xml:space="preserve">. Acesso em: </w:t>
      </w:r>
      <w:r w:rsidR="0051173F" w:rsidRPr="00DC712A">
        <w:rPr>
          <w:color w:val="000000" w:themeColor="text1"/>
          <w:szCs w:val="24"/>
          <w:rPrChange w:id="436" w:author="Dalton Solano dos Reis" w:date="2025-12-07T16:39:00Z" w16du:dateUtc="2025-12-07T19:39:00Z">
            <w:rPr>
              <w:color w:val="000000" w:themeColor="text1"/>
              <w:szCs w:val="24"/>
              <w:lang w:val="en-US"/>
            </w:rPr>
          </w:rPrChange>
        </w:rPr>
        <w:t>29 nov. 2025.</w:t>
      </w:r>
    </w:p>
    <w:p w14:paraId="5EED6EC9" w14:textId="2DD39EA1" w:rsidR="1B2F429D" w:rsidRPr="00DC712A" w:rsidRDefault="1B2F429D" w:rsidP="37DBB0FB">
      <w:pPr>
        <w:pStyle w:val="TF-refernciasITEM"/>
        <w:rPr>
          <w:color w:val="000000" w:themeColor="text1"/>
          <w:szCs w:val="24"/>
          <w:rPrChange w:id="437" w:author="Dalton Solano dos Reis" w:date="2025-12-07T16:39:00Z" w16du:dateUtc="2025-12-07T19:39:00Z">
            <w:rPr>
              <w:color w:val="000000" w:themeColor="text1"/>
              <w:szCs w:val="24"/>
              <w:lang w:val="en-US"/>
            </w:rPr>
          </w:rPrChange>
        </w:rPr>
      </w:pPr>
      <w:r w:rsidRPr="00E0107D">
        <w:rPr>
          <w:color w:val="000000" w:themeColor="text1"/>
          <w:szCs w:val="24"/>
        </w:rPr>
        <w:t xml:space="preserve">BAZANINI, R.; LIMA, A. R.; MARGUEIRO, E. A.; SANTOS, A. J. P. da. A dinâmica das competências coletivas em redes de cooperação. </w:t>
      </w:r>
      <w:r w:rsidRPr="00E0107D">
        <w:rPr>
          <w:b/>
          <w:bCs/>
          <w:color w:val="000000" w:themeColor="text1"/>
          <w:szCs w:val="24"/>
        </w:rPr>
        <w:t>Perspectivas em Gestão &amp; Conhecimento</w:t>
      </w:r>
      <w:r w:rsidRPr="00E0107D">
        <w:rPr>
          <w:color w:val="000000" w:themeColor="text1"/>
          <w:szCs w:val="24"/>
        </w:rPr>
        <w:t xml:space="preserve">, [S. l.], v. 13, n. 2, p. 91–115, 2023. Disponível em: </w:t>
      </w:r>
      <w:r w:rsidR="0067506F" w:rsidRPr="00E0107D">
        <w:rPr>
          <w:szCs w:val="24"/>
        </w:rPr>
        <w:t>https://dialnet.unirioja.es/descarga/articulo/10220003.pdf</w:t>
      </w:r>
      <w:r w:rsidRPr="00E0107D">
        <w:rPr>
          <w:color w:val="000000" w:themeColor="text1"/>
          <w:szCs w:val="24"/>
        </w:rPr>
        <w:t xml:space="preserve">. </w:t>
      </w:r>
      <w:r w:rsidRPr="00DC712A">
        <w:rPr>
          <w:color w:val="000000" w:themeColor="text1"/>
          <w:szCs w:val="24"/>
          <w:rPrChange w:id="438" w:author="Dalton Solano dos Reis" w:date="2025-12-07T16:39:00Z" w16du:dateUtc="2025-12-07T19:39:00Z">
            <w:rPr>
              <w:color w:val="000000" w:themeColor="text1"/>
              <w:szCs w:val="24"/>
              <w:lang w:val="en-US"/>
            </w:rPr>
          </w:rPrChange>
        </w:rPr>
        <w:t xml:space="preserve">Acesso em: </w:t>
      </w:r>
      <w:r w:rsidR="0051173F" w:rsidRPr="00DC712A">
        <w:rPr>
          <w:color w:val="000000" w:themeColor="text1"/>
          <w:szCs w:val="24"/>
          <w:rPrChange w:id="439" w:author="Dalton Solano dos Reis" w:date="2025-12-07T16:39:00Z" w16du:dateUtc="2025-12-07T19:39:00Z">
            <w:rPr>
              <w:color w:val="000000" w:themeColor="text1"/>
              <w:szCs w:val="24"/>
              <w:lang w:val="en-US"/>
            </w:rPr>
          </w:rPrChange>
        </w:rPr>
        <w:t>29 nov. 2025.</w:t>
      </w:r>
    </w:p>
    <w:p w14:paraId="704F3106" w14:textId="0DE41ADC" w:rsidR="1B2F429D" w:rsidRDefault="1B2F429D" w:rsidP="37DBB0FB">
      <w:pPr>
        <w:pStyle w:val="TF-refernciasITEM"/>
        <w:spacing w:line="259" w:lineRule="auto"/>
        <w:jc w:val="both"/>
        <w:rPr>
          <w:color w:val="000000" w:themeColor="text1"/>
          <w:szCs w:val="24"/>
        </w:rPr>
      </w:pPr>
      <w:r w:rsidRPr="00761448">
        <w:rPr>
          <w:color w:val="000000" w:themeColor="text1"/>
          <w:szCs w:val="24"/>
          <w:lang w:val="en-US"/>
        </w:rPr>
        <w:t xml:space="preserve">CHEN, W. Artificial intelligence recognition simulation of 3D multimedia visual image based on sparse representation algorithm. </w:t>
      </w:r>
      <w:r w:rsidRPr="00761448">
        <w:rPr>
          <w:b/>
          <w:bCs/>
          <w:color w:val="000000" w:themeColor="text1"/>
          <w:szCs w:val="24"/>
          <w:lang w:val="en-US"/>
        </w:rPr>
        <w:t>IEEE access: practical innovations, open solutions</w:t>
      </w:r>
      <w:r w:rsidRPr="00761448">
        <w:rPr>
          <w:color w:val="000000" w:themeColor="text1"/>
          <w:szCs w:val="24"/>
          <w:lang w:val="en-US"/>
        </w:rPr>
        <w:t xml:space="preserve">, v. 8, p. 121437-121450, 2020. Disponível em: </w:t>
      </w:r>
      <w:r w:rsidRPr="00761448">
        <w:rPr>
          <w:szCs w:val="24"/>
          <w:lang w:val="en-US"/>
        </w:rPr>
        <w:t>https://ieeexplore.ieee.org/document/9133088</w:t>
      </w:r>
      <w:r w:rsidRPr="00761448">
        <w:rPr>
          <w:color w:val="000000" w:themeColor="text1"/>
          <w:szCs w:val="24"/>
          <w:lang w:val="en-US"/>
        </w:rPr>
        <w:t xml:space="preserve">. </w:t>
      </w:r>
      <w:r w:rsidRPr="00761448">
        <w:rPr>
          <w:color w:val="000000" w:themeColor="text1"/>
          <w:szCs w:val="24"/>
        </w:rPr>
        <w:t>Acesso em: 19 jun. 2025.</w:t>
      </w:r>
    </w:p>
    <w:p w14:paraId="7787266B" w14:textId="711B4BFF" w:rsidR="1B2F429D" w:rsidRDefault="1B2F429D" w:rsidP="37DBB0FB">
      <w:pPr>
        <w:pStyle w:val="TF-refernciasITEM"/>
        <w:spacing w:line="259" w:lineRule="auto"/>
        <w:rPr>
          <w:color w:val="000000" w:themeColor="text1"/>
          <w:szCs w:val="24"/>
        </w:rPr>
      </w:pPr>
      <w:r w:rsidRPr="37DBB0FB">
        <w:rPr>
          <w:color w:val="000000" w:themeColor="text1"/>
          <w:szCs w:val="24"/>
        </w:rPr>
        <w:t xml:space="preserve">COSTA, S. E. da </w:t>
      </w:r>
      <w:r w:rsidRPr="37DBB0FB">
        <w:rPr>
          <w:i/>
          <w:iCs/>
          <w:color w:val="000000" w:themeColor="text1"/>
          <w:szCs w:val="24"/>
        </w:rPr>
        <w:t>et al</w:t>
      </w:r>
      <w:r w:rsidRPr="37DBB0FB">
        <w:rPr>
          <w:color w:val="000000" w:themeColor="text1"/>
          <w:szCs w:val="24"/>
        </w:rPr>
        <w:t xml:space="preserve">. Uma revisão sistemática da literatura para investigação de estratégias de ensino colaborativo. In: SIMPÓSIO BRASILEIRO DE SISTEMAS COLABORATIVOS (SBSC), 13., 2016, Belém. </w:t>
      </w:r>
      <w:r w:rsidRPr="37DBB0FB">
        <w:rPr>
          <w:b/>
          <w:bCs/>
          <w:color w:val="000000" w:themeColor="text1"/>
          <w:szCs w:val="24"/>
        </w:rPr>
        <w:t xml:space="preserve">Anais </w:t>
      </w:r>
      <w:r w:rsidRPr="37DBB0FB">
        <w:rPr>
          <w:color w:val="000000" w:themeColor="text1"/>
          <w:szCs w:val="24"/>
        </w:rPr>
        <w:t xml:space="preserve">[...]. Porto Alegre: Sociedade Brasileira de Computação, 2016. p. 1537-1548. Disponível em: </w:t>
      </w:r>
      <w:r w:rsidRPr="37DBB0FB">
        <w:rPr>
          <w:szCs w:val="24"/>
        </w:rPr>
        <w:t>https://doi.org/10.5753/sbsc.2016.9508</w:t>
      </w:r>
      <w:r w:rsidRPr="37DBB0FB">
        <w:rPr>
          <w:color w:val="000000" w:themeColor="text1"/>
          <w:szCs w:val="24"/>
        </w:rPr>
        <w:t xml:space="preserve">. Acesso em: </w:t>
      </w:r>
      <w:r w:rsidR="0051173F" w:rsidRPr="00DC712A">
        <w:rPr>
          <w:color w:val="000000" w:themeColor="text1"/>
          <w:szCs w:val="24"/>
          <w:rPrChange w:id="440" w:author="Dalton Solano dos Reis" w:date="2025-12-07T16:39:00Z" w16du:dateUtc="2025-12-07T19:39:00Z">
            <w:rPr>
              <w:color w:val="000000" w:themeColor="text1"/>
              <w:szCs w:val="24"/>
              <w:lang w:val="en-US"/>
            </w:rPr>
          </w:rPrChange>
        </w:rPr>
        <w:t>29 nov. 2025.</w:t>
      </w:r>
    </w:p>
    <w:p w14:paraId="5E96BBAC" w14:textId="48700328" w:rsidR="1B2F429D" w:rsidRPr="00C37022" w:rsidRDefault="1B2F429D" w:rsidP="37DBB0FB">
      <w:pPr>
        <w:pStyle w:val="TF-refernciasITEM"/>
        <w:spacing w:line="259" w:lineRule="auto"/>
        <w:rPr>
          <w:color w:val="000000" w:themeColor="text1"/>
          <w:szCs w:val="24"/>
          <w:lang w:val="en-US"/>
        </w:rPr>
      </w:pPr>
      <w:r w:rsidRPr="37DBB0FB">
        <w:rPr>
          <w:color w:val="000000" w:themeColor="text1"/>
          <w:szCs w:val="24"/>
        </w:rPr>
        <w:t xml:space="preserve">COSTA, S. </w:t>
      </w:r>
      <w:r w:rsidRPr="37DBB0FB">
        <w:rPr>
          <w:i/>
          <w:iCs/>
          <w:color w:val="000000" w:themeColor="text1"/>
          <w:szCs w:val="24"/>
        </w:rPr>
        <w:t>et al</w:t>
      </w:r>
      <w:r w:rsidRPr="37DBB0FB">
        <w:rPr>
          <w:color w:val="000000" w:themeColor="text1"/>
          <w:szCs w:val="24"/>
        </w:rPr>
        <w:t xml:space="preserve">. Desastres naturais em Santa Catarina: uma análise comparativa com o Brasil e o contexto global. </w:t>
      </w:r>
      <w:r w:rsidRPr="37DBB0FB">
        <w:rPr>
          <w:b/>
          <w:bCs/>
          <w:color w:val="000000" w:themeColor="text1"/>
          <w:szCs w:val="24"/>
        </w:rPr>
        <w:t>Revista Transverso</w:t>
      </w:r>
      <w:r w:rsidRPr="37DBB0FB">
        <w:rPr>
          <w:color w:val="000000" w:themeColor="text1"/>
          <w:szCs w:val="24"/>
        </w:rPr>
        <w:t>,</w:t>
      </w:r>
      <w:r w:rsidRPr="37DBB0FB">
        <w:rPr>
          <w:i/>
          <w:iCs/>
          <w:color w:val="000000" w:themeColor="text1"/>
          <w:szCs w:val="24"/>
        </w:rPr>
        <w:t xml:space="preserve"> </w:t>
      </w:r>
      <w:r w:rsidRPr="37DBB0FB">
        <w:rPr>
          <w:color w:val="000000" w:themeColor="text1"/>
          <w:szCs w:val="24"/>
        </w:rPr>
        <w:t>[</w:t>
      </w:r>
      <w:r w:rsidRPr="37DBB0FB">
        <w:rPr>
          <w:i/>
          <w:iCs/>
          <w:color w:val="000000" w:themeColor="text1"/>
          <w:szCs w:val="24"/>
        </w:rPr>
        <w:t>s. l.</w:t>
      </w:r>
      <w:r w:rsidRPr="37DBB0FB">
        <w:rPr>
          <w:color w:val="000000" w:themeColor="text1"/>
          <w:szCs w:val="24"/>
        </w:rPr>
        <w:t xml:space="preserve">], v. 1, n. 16, 2024. Disponível em: </w:t>
      </w:r>
      <w:r w:rsidRPr="37DBB0FB">
        <w:rPr>
          <w:szCs w:val="24"/>
        </w:rPr>
        <w:t>https://revista.uemg.br/index.php/transverso/article/view/9099</w:t>
      </w:r>
      <w:r w:rsidRPr="37DBB0FB">
        <w:rPr>
          <w:color w:val="000000" w:themeColor="text1"/>
          <w:szCs w:val="24"/>
        </w:rPr>
        <w:t xml:space="preserve">. </w:t>
      </w:r>
      <w:r w:rsidRPr="37DBB0FB">
        <w:rPr>
          <w:color w:val="000000" w:themeColor="text1"/>
          <w:szCs w:val="24"/>
          <w:lang w:val="en-US"/>
        </w:rPr>
        <w:t xml:space="preserve">Acesso em: </w:t>
      </w:r>
      <w:r w:rsidR="0051173F">
        <w:rPr>
          <w:color w:val="000000" w:themeColor="text1"/>
          <w:szCs w:val="24"/>
          <w:lang w:val="en-US"/>
        </w:rPr>
        <w:t>29</w:t>
      </w:r>
      <w:r w:rsidR="0051173F" w:rsidRPr="00C37022">
        <w:rPr>
          <w:color w:val="000000" w:themeColor="text1"/>
          <w:szCs w:val="24"/>
          <w:lang w:val="en-US"/>
        </w:rPr>
        <w:t xml:space="preserve"> </w:t>
      </w:r>
      <w:r w:rsidR="0051173F">
        <w:rPr>
          <w:color w:val="000000" w:themeColor="text1"/>
          <w:szCs w:val="24"/>
          <w:lang w:val="en-US"/>
        </w:rPr>
        <w:t>nov</w:t>
      </w:r>
      <w:r w:rsidR="0051173F" w:rsidRPr="00C37022">
        <w:rPr>
          <w:color w:val="000000" w:themeColor="text1"/>
          <w:szCs w:val="24"/>
          <w:lang w:val="en-US"/>
        </w:rPr>
        <w:t>. 2025.</w:t>
      </w:r>
    </w:p>
    <w:p w14:paraId="073DD151" w14:textId="78A5A7F4" w:rsidR="1B2F429D" w:rsidRPr="00C37022" w:rsidRDefault="1B2F429D" w:rsidP="37DBB0FB">
      <w:pPr>
        <w:pStyle w:val="TF-refernciasITEM"/>
        <w:spacing w:line="259" w:lineRule="auto"/>
        <w:rPr>
          <w:color w:val="000000" w:themeColor="text1"/>
          <w:szCs w:val="24"/>
          <w:lang w:val="en-US"/>
        </w:rPr>
      </w:pPr>
      <w:r w:rsidRPr="37DBB0FB">
        <w:rPr>
          <w:color w:val="000000" w:themeColor="text1"/>
          <w:szCs w:val="24"/>
          <w:lang w:val="en-US"/>
        </w:rPr>
        <w:t xml:space="preserve">DAS, M.; BECKER, J.; DOYLE, E. E. H. ‘One big team working together’ - Shifting narratives to encourage civic participation and collective action in disaster preparedness. </w:t>
      </w:r>
      <w:r w:rsidRPr="37DBB0FB">
        <w:rPr>
          <w:b/>
          <w:bCs/>
          <w:color w:val="000000" w:themeColor="text1"/>
          <w:szCs w:val="24"/>
          <w:lang w:val="en-US"/>
        </w:rPr>
        <w:t>International journal of disaster risk reduction: IJDRR,</w:t>
      </w:r>
      <w:r w:rsidRPr="37DBB0FB">
        <w:rPr>
          <w:color w:val="000000" w:themeColor="text1"/>
          <w:szCs w:val="24"/>
          <w:lang w:val="en-US"/>
        </w:rPr>
        <w:t xml:space="preserve"> [</w:t>
      </w:r>
      <w:r w:rsidRPr="37DBB0FB">
        <w:rPr>
          <w:i/>
          <w:iCs/>
          <w:color w:val="000000" w:themeColor="text1"/>
          <w:szCs w:val="24"/>
          <w:lang w:val="en-US"/>
        </w:rPr>
        <w:t>s. l.</w:t>
      </w:r>
      <w:r w:rsidRPr="37DBB0FB">
        <w:rPr>
          <w:color w:val="000000" w:themeColor="text1"/>
          <w:szCs w:val="24"/>
          <w:lang w:val="en-US"/>
        </w:rPr>
        <w:t xml:space="preserve">], v. 118, n. 105218, p. 105218, 2025. </w:t>
      </w:r>
      <w:r w:rsidRPr="37DBB0FB">
        <w:rPr>
          <w:color w:val="000000" w:themeColor="text1"/>
          <w:szCs w:val="24"/>
        </w:rPr>
        <w:t xml:space="preserve">Disponível em: </w:t>
      </w:r>
      <w:r w:rsidRPr="37DBB0FB">
        <w:rPr>
          <w:szCs w:val="24"/>
        </w:rPr>
        <w:t>https://www.sciencedirect.com/science/article/pii/S2212420925000421</w:t>
      </w:r>
      <w:r w:rsidRPr="37DBB0FB">
        <w:rPr>
          <w:color w:val="000000" w:themeColor="text1"/>
          <w:szCs w:val="24"/>
        </w:rPr>
        <w:t xml:space="preserve">. </w:t>
      </w:r>
      <w:r w:rsidRPr="37DBB0FB">
        <w:rPr>
          <w:color w:val="000000" w:themeColor="text1"/>
          <w:szCs w:val="24"/>
          <w:lang w:val="en-US"/>
        </w:rPr>
        <w:t>Acesso em:</w:t>
      </w:r>
      <w:r w:rsidRPr="00C37022">
        <w:rPr>
          <w:color w:val="000000" w:themeColor="text1"/>
          <w:szCs w:val="24"/>
          <w:lang w:val="en-US"/>
        </w:rPr>
        <w:t xml:space="preserve"> </w:t>
      </w:r>
      <w:r w:rsidR="0051173F">
        <w:rPr>
          <w:color w:val="000000" w:themeColor="text1"/>
          <w:szCs w:val="24"/>
          <w:lang w:val="en-US"/>
        </w:rPr>
        <w:t>29</w:t>
      </w:r>
      <w:r w:rsidR="0051173F" w:rsidRPr="00C37022">
        <w:rPr>
          <w:color w:val="000000" w:themeColor="text1"/>
          <w:szCs w:val="24"/>
          <w:lang w:val="en-US"/>
        </w:rPr>
        <w:t xml:space="preserve"> </w:t>
      </w:r>
      <w:r w:rsidR="0051173F">
        <w:rPr>
          <w:color w:val="000000" w:themeColor="text1"/>
          <w:szCs w:val="24"/>
          <w:lang w:val="en-US"/>
        </w:rPr>
        <w:t>nov</w:t>
      </w:r>
      <w:r w:rsidR="0051173F" w:rsidRPr="00C37022">
        <w:rPr>
          <w:color w:val="000000" w:themeColor="text1"/>
          <w:szCs w:val="24"/>
          <w:lang w:val="en-US"/>
        </w:rPr>
        <w:t>. 2025.</w:t>
      </w:r>
    </w:p>
    <w:p w14:paraId="2819384D" w14:textId="5DCCEF40" w:rsidR="1B2F429D" w:rsidRDefault="1B2F429D" w:rsidP="37DBB0FB">
      <w:pPr>
        <w:pStyle w:val="TF-refernciasITEM"/>
        <w:spacing w:line="259" w:lineRule="auto"/>
        <w:rPr>
          <w:color w:val="000000" w:themeColor="text1"/>
          <w:szCs w:val="24"/>
        </w:rPr>
      </w:pPr>
      <w:r w:rsidRPr="37DBB0FB">
        <w:rPr>
          <w:color w:val="000000" w:themeColor="text1"/>
          <w:szCs w:val="24"/>
          <w:lang w:val="en-US"/>
        </w:rPr>
        <w:t xml:space="preserve">FITRIANA, D. A.; IFTADI, I.; ASTUTI, R. D. User experience evaluation and interface redesign using User Experience Questionnaire and Google material design (case study: SIAKAD UNS). </w:t>
      </w:r>
      <w:r w:rsidRPr="37DBB0FB">
        <w:rPr>
          <w:b/>
          <w:bCs/>
          <w:color w:val="000000" w:themeColor="text1"/>
          <w:szCs w:val="24"/>
        </w:rPr>
        <w:t>Jurnal Teknik Industri</w:t>
      </w:r>
      <w:r w:rsidRPr="37DBB0FB">
        <w:rPr>
          <w:color w:val="000000" w:themeColor="text1"/>
          <w:szCs w:val="24"/>
        </w:rPr>
        <w:t>, [</w:t>
      </w:r>
      <w:r w:rsidRPr="37DBB0FB">
        <w:rPr>
          <w:i/>
          <w:iCs/>
          <w:color w:val="000000" w:themeColor="text1"/>
          <w:szCs w:val="24"/>
        </w:rPr>
        <w:t>s. l.</w:t>
      </w:r>
      <w:r w:rsidRPr="37DBB0FB">
        <w:rPr>
          <w:color w:val="000000" w:themeColor="text1"/>
          <w:szCs w:val="24"/>
        </w:rPr>
        <w:t xml:space="preserve">], v. 13, n. 2, p. 159-164, 2023. Disponível em: </w:t>
      </w:r>
      <w:r w:rsidRPr="37DBB0FB">
        <w:rPr>
          <w:szCs w:val="24"/>
        </w:rPr>
        <w:t>https://e-journal.trisakti.ac.id/index.php/tekin/article/view/17558</w:t>
      </w:r>
      <w:r w:rsidRPr="37DBB0FB">
        <w:rPr>
          <w:color w:val="000000" w:themeColor="text1"/>
          <w:szCs w:val="24"/>
        </w:rPr>
        <w:t xml:space="preserve">. Acesso em: </w:t>
      </w:r>
      <w:r w:rsidR="0051173F" w:rsidRPr="00DC712A">
        <w:rPr>
          <w:color w:val="000000" w:themeColor="text1"/>
          <w:szCs w:val="24"/>
          <w:rPrChange w:id="441" w:author="Dalton Solano dos Reis" w:date="2025-12-07T16:39:00Z" w16du:dateUtc="2025-12-07T19:39:00Z">
            <w:rPr>
              <w:color w:val="000000" w:themeColor="text1"/>
              <w:szCs w:val="24"/>
              <w:lang w:val="en-US"/>
            </w:rPr>
          </w:rPrChange>
        </w:rPr>
        <w:t>29 nov. 2025.</w:t>
      </w:r>
    </w:p>
    <w:p w14:paraId="5D41039F" w14:textId="3D5E712A" w:rsidR="00C47218" w:rsidRDefault="000D5ADD" w:rsidP="00E62C05">
      <w:pPr>
        <w:pStyle w:val="TF-refernciasITEM"/>
      </w:pPr>
      <w:r w:rsidRPr="000D5ADD">
        <w:lastRenderedPageBreak/>
        <w:t>GOLLNICK</w:t>
      </w:r>
      <w:r>
        <w:t>, Henrique Haruda</w:t>
      </w:r>
      <w:r w:rsidR="00C47218">
        <w:t xml:space="preserve">. </w:t>
      </w:r>
      <w:r w:rsidR="00682C06">
        <w:rPr>
          <w:b/>
          <w:bCs/>
        </w:rPr>
        <w:t>U</w:t>
      </w:r>
      <w:r w:rsidR="00682C06" w:rsidRPr="00682C06">
        <w:rPr>
          <w:b/>
          <w:bCs/>
        </w:rPr>
        <w:t>tilização de imagens de satélite para detecção de deslizamentos de terra através de técnicas de visão computacional</w:t>
      </w:r>
      <w:r w:rsidR="00C47218">
        <w:t>. 202</w:t>
      </w:r>
      <w:r w:rsidR="00682C06">
        <w:t>3</w:t>
      </w:r>
      <w:r w:rsidR="00C47218">
        <w:t>. Trabalho de Conclusão de Curso (</w:t>
      </w:r>
      <w:r w:rsidR="007A6E34" w:rsidRPr="007A6E34">
        <w:t>Sistemas de</w:t>
      </w:r>
      <w:r w:rsidR="00805335">
        <w:t xml:space="preserve"> </w:t>
      </w:r>
      <w:r w:rsidR="007A6E34" w:rsidRPr="007A6E34">
        <w:t>Informação</w:t>
      </w:r>
      <w:r w:rsidR="00C47218">
        <w:t xml:space="preserve">) - </w:t>
      </w:r>
      <w:r w:rsidR="007A6E34" w:rsidRPr="007A6E34">
        <w:t>Universidade Regional de</w:t>
      </w:r>
      <w:r w:rsidR="007A6E34">
        <w:t xml:space="preserve"> </w:t>
      </w:r>
      <w:r w:rsidR="007A6E34" w:rsidRPr="007A6E34">
        <w:t>Blumenau</w:t>
      </w:r>
      <w:r w:rsidR="00C47218">
        <w:t xml:space="preserve">, </w:t>
      </w:r>
      <w:r w:rsidR="008D737D">
        <w:t>Blumenau</w:t>
      </w:r>
      <w:r w:rsidR="00C47218">
        <w:t>, 202</w:t>
      </w:r>
      <w:r w:rsidR="004C7EB0">
        <w:t>3</w:t>
      </w:r>
      <w:r w:rsidR="00C47218">
        <w:t>.</w:t>
      </w:r>
    </w:p>
    <w:p w14:paraId="3137648C" w14:textId="76F3342D" w:rsidR="001F6F5A" w:rsidRPr="001F6F5A" w:rsidRDefault="001F6F5A" w:rsidP="00E62C05">
      <w:pPr>
        <w:pStyle w:val="TF-refernciasITEM"/>
        <w:rPr>
          <w:color w:val="000000" w:themeColor="text1"/>
          <w:szCs w:val="24"/>
          <w:lang w:val="en-US"/>
        </w:rPr>
      </w:pPr>
      <w:r w:rsidRPr="001F6F5A">
        <w:rPr>
          <w:color w:val="000000" w:themeColor="text1"/>
          <w:szCs w:val="24"/>
          <w:lang w:val="en-US"/>
        </w:rPr>
        <w:t xml:space="preserve">GOOGLE CLOUD. Image understanding. </w:t>
      </w:r>
      <w:r w:rsidR="00470B84">
        <w:rPr>
          <w:color w:val="000000" w:themeColor="text1"/>
          <w:szCs w:val="24"/>
          <w:lang w:val="en-US"/>
        </w:rPr>
        <w:t xml:space="preserve">2025. </w:t>
      </w:r>
      <w:r w:rsidRPr="001F6F5A">
        <w:rPr>
          <w:color w:val="000000" w:themeColor="text1"/>
          <w:szCs w:val="24"/>
          <w:lang w:val="en-US"/>
        </w:rPr>
        <w:t>Disponível em: https://docs.cloud.google.com/vertex-ai/generative-ai/docs/multimodal/image-understanding. Acesso em: 29 nov. 2025.</w:t>
      </w:r>
    </w:p>
    <w:p w14:paraId="23B2404E" w14:textId="37BEA003" w:rsidR="1B2F429D" w:rsidRPr="00C37022" w:rsidRDefault="1B2F429D" w:rsidP="37DBB0FB">
      <w:pPr>
        <w:pStyle w:val="TF-refernciasITEM"/>
        <w:spacing w:line="259" w:lineRule="auto"/>
        <w:rPr>
          <w:color w:val="000000" w:themeColor="text1"/>
          <w:szCs w:val="24"/>
          <w:lang w:val="en-US"/>
        </w:rPr>
      </w:pPr>
      <w:r w:rsidRPr="37DBB0FB">
        <w:rPr>
          <w:color w:val="000000" w:themeColor="text1"/>
          <w:szCs w:val="24"/>
          <w:lang w:val="en-US"/>
        </w:rPr>
        <w:t>GUERINO, G. C.; VALENTIM, N. M. C. Usability and user experience evaluation of natural user interfaces: a systematic mapping study.</w:t>
      </w:r>
      <w:r w:rsidRPr="37DBB0FB">
        <w:rPr>
          <w:b/>
          <w:bCs/>
          <w:color w:val="000000" w:themeColor="text1"/>
          <w:szCs w:val="24"/>
          <w:lang w:val="en-US"/>
        </w:rPr>
        <w:t xml:space="preserve"> </w:t>
      </w:r>
      <w:r w:rsidRPr="37DBB0FB">
        <w:rPr>
          <w:b/>
          <w:bCs/>
          <w:color w:val="000000" w:themeColor="text1"/>
          <w:szCs w:val="24"/>
        </w:rPr>
        <w:t>IET software</w:t>
      </w:r>
      <w:r w:rsidRPr="37DBB0FB">
        <w:rPr>
          <w:color w:val="000000" w:themeColor="text1"/>
          <w:szCs w:val="24"/>
        </w:rPr>
        <w:t>, [</w:t>
      </w:r>
      <w:r w:rsidRPr="37DBB0FB">
        <w:rPr>
          <w:i/>
          <w:iCs/>
          <w:color w:val="000000" w:themeColor="text1"/>
          <w:szCs w:val="24"/>
        </w:rPr>
        <w:t>s. l.</w:t>
      </w:r>
      <w:r w:rsidRPr="37DBB0FB">
        <w:rPr>
          <w:color w:val="000000" w:themeColor="text1"/>
          <w:szCs w:val="24"/>
        </w:rPr>
        <w:t xml:space="preserve">], v. 14, n. 5, p. 451-467, 2020. Disponível em: </w:t>
      </w:r>
      <w:r w:rsidRPr="37DBB0FB">
        <w:rPr>
          <w:szCs w:val="24"/>
        </w:rPr>
        <w:t>https://ietresearch.onlinelibrary.wiley.com/doi/full/10.1049/iet-sen.2020.0051</w:t>
      </w:r>
      <w:r w:rsidRPr="37DBB0FB">
        <w:rPr>
          <w:color w:val="000000" w:themeColor="text1"/>
          <w:szCs w:val="24"/>
        </w:rPr>
        <w:t xml:space="preserve">. </w:t>
      </w:r>
      <w:r w:rsidRPr="37DBB0FB">
        <w:rPr>
          <w:color w:val="000000" w:themeColor="text1"/>
          <w:szCs w:val="24"/>
          <w:lang w:val="en-US"/>
        </w:rPr>
        <w:t xml:space="preserve">Acesso em: </w:t>
      </w:r>
      <w:r w:rsidR="0051173F">
        <w:rPr>
          <w:color w:val="000000" w:themeColor="text1"/>
          <w:szCs w:val="24"/>
          <w:lang w:val="en-US"/>
        </w:rPr>
        <w:t>29</w:t>
      </w:r>
      <w:r w:rsidR="0051173F" w:rsidRPr="00C37022">
        <w:rPr>
          <w:color w:val="000000" w:themeColor="text1"/>
          <w:szCs w:val="24"/>
          <w:lang w:val="en-US"/>
        </w:rPr>
        <w:t xml:space="preserve"> </w:t>
      </w:r>
      <w:r w:rsidR="0051173F">
        <w:rPr>
          <w:color w:val="000000" w:themeColor="text1"/>
          <w:szCs w:val="24"/>
          <w:lang w:val="en-US"/>
        </w:rPr>
        <w:t>nov</w:t>
      </w:r>
      <w:r w:rsidR="0051173F" w:rsidRPr="00C37022">
        <w:rPr>
          <w:color w:val="000000" w:themeColor="text1"/>
          <w:szCs w:val="24"/>
          <w:lang w:val="en-US"/>
        </w:rPr>
        <w:t>. 2025.</w:t>
      </w:r>
    </w:p>
    <w:p w14:paraId="2B3A98B7" w14:textId="74DBD662" w:rsidR="1B2F429D" w:rsidRDefault="1B2F429D" w:rsidP="37DBB0FB">
      <w:pPr>
        <w:pStyle w:val="TF-refernciasITEM"/>
        <w:spacing w:line="259" w:lineRule="auto"/>
        <w:rPr>
          <w:color w:val="000000" w:themeColor="text1"/>
          <w:szCs w:val="24"/>
        </w:rPr>
      </w:pPr>
      <w:r w:rsidRPr="37DBB0FB">
        <w:rPr>
          <w:color w:val="000000" w:themeColor="text1"/>
          <w:szCs w:val="24"/>
          <w:lang w:val="en-US"/>
        </w:rPr>
        <w:t xml:space="preserve">GUPTA, R. </w:t>
      </w:r>
      <w:r w:rsidRPr="37DBB0FB">
        <w:rPr>
          <w:i/>
          <w:iCs/>
          <w:color w:val="000000" w:themeColor="text1"/>
          <w:szCs w:val="24"/>
          <w:lang w:val="en-US"/>
        </w:rPr>
        <w:t>et al</w:t>
      </w:r>
      <w:r w:rsidRPr="37DBB0FB">
        <w:rPr>
          <w:color w:val="000000" w:themeColor="text1"/>
          <w:szCs w:val="24"/>
          <w:lang w:val="en-US"/>
        </w:rPr>
        <w:t xml:space="preserve">. Artificial intelligence to deep learning: machine intelligence approach for drug discovery. </w:t>
      </w:r>
      <w:r w:rsidRPr="37DBB0FB">
        <w:rPr>
          <w:b/>
          <w:bCs/>
          <w:color w:val="000000" w:themeColor="text1"/>
          <w:szCs w:val="24"/>
        </w:rPr>
        <w:t>Molecular diversity</w:t>
      </w:r>
      <w:r w:rsidRPr="37DBB0FB">
        <w:rPr>
          <w:color w:val="000000" w:themeColor="text1"/>
          <w:szCs w:val="24"/>
        </w:rPr>
        <w:t>,</w:t>
      </w:r>
      <w:r w:rsidRPr="37DBB0FB">
        <w:rPr>
          <w:i/>
          <w:iCs/>
          <w:color w:val="000000" w:themeColor="text1"/>
          <w:szCs w:val="24"/>
        </w:rPr>
        <w:t xml:space="preserve"> </w:t>
      </w:r>
      <w:r w:rsidRPr="37DBB0FB">
        <w:rPr>
          <w:color w:val="000000" w:themeColor="text1"/>
          <w:szCs w:val="24"/>
        </w:rPr>
        <w:t>[</w:t>
      </w:r>
      <w:r w:rsidRPr="37DBB0FB">
        <w:rPr>
          <w:i/>
          <w:iCs/>
          <w:color w:val="000000" w:themeColor="text1"/>
          <w:szCs w:val="24"/>
        </w:rPr>
        <w:t>s. l.</w:t>
      </w:r>
      <w:r w:rsidRPr="37DBB0FB">
        <w:rPr>
          <w:color w:val="000000" w:themeColor="text1"/>
          <w:szCs w:val="24"/>
        </w:rPr>
        <w:t xml:space="preserve">], v. 25, n. 3, p. 1315-1360, 2021. Disponível em: </w:t>
      </w:r>
      <w:r w:rsidRPr="37DBB0FB">
        <w:rPr>
          <w:szCs w:val="24"/>
        </w:rPr>
        <w:t>https://link.springer.com/article/10.1007/s11030-021-10217-3</w:t>
      </w:r>
      <w:r w:rsidRPr="37DBB0FB">
        <w:rPr>
          <w:color w:val="000000" w:themeColor="text1"/>
          <w:szCs w:val="24"/>
        </w:rPr>
        <w:t xml:space="preserve">. Acesso em: </w:t>
      </w:r>
      <w:r w:rsidR="0051173F" w:rsidRPr="00DC712A">
        <w:rPr>
          <w:color w:val="000000" w:themeColor="text1"/>
          <w:szCs w:val="24"/>
          <w:rPrChange w:id="442" w:author="Dalton Solano dos Reis" w:date="2025-12-07T16:39:00Z" w16du:dateUtc="2025-12-07T19:39:00Z">
            <w:rPr>
              <w:color w:val="000000" w:themeColor="text1"/>
              <w:szCs w:val="24"/>
              <w:lang w:val="en-US"/>
            </w:rPr>
          </w:rPrChange>
        </w:rPr>
        <w:t>29 nov. 2025.</w:t>
      </w:r>
    </w:p>
    <w:p w14:paraId="37FE5682" w14:textId="6C856959" w:rsidR="1B2F429D" w:rsidRDefault="1B2F429D" w:rsidP="37DBB0FB">
      <w:pPr>
        <w:pStyle w:val="TF-refernciasITEM"/>
        <w:spacing w:line="259" w:lineRule="auto"/>
        <w:rPr>
          <w:color w:val="000000" w:themeColor="text1"/>
          <w:szCs w:val="24"/>
        </w:rPr>
      </w:pPr>
      <w:r w:rsidRPr="37DBB0FB">
        <w:rPr>
          <w:color w:val="000000" w:themeColor="text1"/>
          <w:szCs w:val="24"/>
        </w:rPr>
        <w:t xml:space="preserve">ISeeChange. 2025. Disponível em: </w:t>
      </w:r>
      <w:r w:rsidRPr="37DBB0FB">
        <w:rPr>
          <w:szCs w:val="24"/>
        </w:rPr>
        <w:t>https://www.iseechange.com/</w:t>
      </w:r>
      <w:r w:rsidRPr="37DBB0FB">
        <w:rPr>
          <w:color w:val="000000" w:themeColor="text1"/>
          <w:szCs w:val="24"/>
        </w:rPr>
        <w:t xml:space="preserve">. </w:t>
      </w:r>
      <w:r w:rsidRPr="00C37022">
        <w:rPr>
          <w:color w:val="000000" w:themeColor="text1"/>
          <w:szCs w:val="24"/>
        </w:rPr>
        <w:t>Acesso em: 30 mar. 2025.</w:t>
      </w:r>
    </w:p>
    <w:p w14:paraId="4F6864AF" w14:textId="6755AC47" w:rsidR="1B2F429D" w:rsidRPr="00C37022" w:rsidRDefault="1B2F429D" w:rsidP="37DBB0FB">
      <w:pPr>
        <w:pStyle w:val="TF-refernciasITEM"/>
        <w:spacing w:line="259" w:lineRule="auto"/>
        <w:rPr>
          <w:color w:val="000000" w:themeColor="text1"/>
          <w:szCs w:val="24"/>
          <w:lang w:val="en-US"/>
        </w:rPr>
      </w:pPr>
      <w:r w:rsidRPr="00C37022">
        <w:rPr>
          <w:color w:val="000000" w:themeColor="text1"/>
          <w:szCs w:val="24"/>
        </w:rPr>
        <w:t>JENA, B.</w:t>
      </w:r>
      <w:r w:rsidRPr="00C37022">
        <w:rPr>
          <w:i/>
          <w:iCs/>
          <w:color w:val="000000" w:themeColor="text1"/>
          <w:szCs w:val="24"/>
        </w:rPr>
        <w:t xml:space="preserve"> et al</w:t>
      </w:r>
      <w:r w:rsidRPr="00C37022">
        <w:rPr>
          <w:color w:val="000000" w:themeColor="text1"/>
          <w:szCs w:val="24"/>
        </w:rPr>
        <w:t xml:space="preserve">. </w:t>
      </w:r>
      <w:r w:rsidRPr="37DBB0FB">
        <w:rPr>
          <w:color w:val="000000" w:themeColor="text1"/>
          <w:szCs w:val="24"/>
          <w:lang w:val="en-US"/>
        </w:rPr>
        <w:t xml:space="preserve">Artificial intelligence-based hybrid deep learning models for image classification: The first narrative review. </w:t>
      </w:r>
      <w:r w:rsidRPr="37DBB0FB">
        <w:rPr>
          <w:b/>
          <w:bCs/>
          <w:color w:val="000000" w:themeColor="text1"/>
          <w:szCs w:val="24"/>
          <w:lang w:val="en-US"/>
        </w:rPr>
        <w:t>Computers in biology and medicine</w:t>
      </w:r>
      <w:r w:rsidRPr="37DBB0FB">
        <w:rPr>
          <w:color w:val="000000" w:themeColor="text1"/>
          <w:szCs w:val="24"/>
          <w:lang w:val="en-US"/>
        </w:rPr>
        <w:t>, [</w:t>
      </w:r>
      <w:r w:rsidRPr="37DBB0FB">
        <w:rPr>
          <w:i/>
          <w:iCs/>
          <w:color w:val="000000" w:themeColor="text1"/>
          <w:szCs w:val="24"/>
          <w:lang w:val="en-US"/>
        </w:rPr>
        <w:t>s. l.</w:t>
      </w:r>
      <w:r w:rsidRPr="37DBB0FB">
        <w:rPr>
          <w:color w:val="000000" w:themeColor="text1"/>
          <w:szCs w:val="24"/>
          <w:lang w:val="en-US"/>
        </w:rPr>
        <w:t xml:space="preserve">], v. 137, n. 104803, p. 104803, 2021. </w:t>
      </w:r>
      <w:r w:rsidRPr="37DBB0FB">
        <w:rPr>
          <w:color w:val="000000" w:themeColor="text1"/>
          <w:szCs w:val="24"/>
        </w:rPr>
        <w:t xml:space="preserve">Disponível em: </w:t>
      </w:r>
      <w:r w:rsidRPr="37DBB0FB">
        <w:rPr>
          <w:szCs w:val="24"/>
        </w:rPr>
        <w:t>https://www.sciencedirect.com/science/article/pii/S0010482521005977?casa_token=gJwpc1PtupwAAAAA:8wj3LpCc3HxYBGxigMW7fVyFG-3V6lVPF_nFf4Sw2zYDHp232sfT6biIXQYhxI5ytsBLihVqgQ</w:t>
      </w:r>
      <w:r w:rsidRPr="37DBB0FB">
        <w:rPr>
          <w:color w:val="000000" w:themeColor="text1"/>
          <w:szCs w:val="24"/>
        </w:rPr>
        <w:t xml:space="preserve">. </w:t>
      </w:r>
      <w:r w:rsidRPr="37DBB0FB">
        <w:rPr>
          <w:color w:val="000000" w:themeColor="text1"/>
          <w:szCs w:val="24"/>
          <w:lang w:val="en-US"/>
        </w:rPr>
        <w:t xml:space="preserve">Acesso em: </w:t>
      </w:r>
      <w:r w:rsidR="0051173F">
        <w:rPr>
          <w:color w:val="000000" w:themeColor="text1"/>
          <w:szCs w:val="24"/>
          <w:lang w:val="en-US"/>
        </w:rPr>
        <w:t>29</w:t>
      </w:r>
      <w:r w:rsidR="0051173F" w:rsidRPr="00C37022">
        <w:rPr>
          <w:color w:val="000000" w:themeColor="text1"/>
          <w:szCs w:val="24"/>
          <w:lang w:val="en-US"/>
        </w:rPr>
        <w:t xml:space="preserve"> </w:t>
      </w:r>
      <w:r w:rsidR="0051173F">
        <w:rPr>
          <w:color w:val="000000" w:themeColor="text1"/>
          <w:szCs w:val="24"/>
          <w:lang w:val="en-US"/>
        </w:rPr>
        <w:t>nov</w:t>
      </w:r>
      <w:r w:rsidR="0051173F" w:rsidRPr="00C37022">
        <w:rPr>
          <w:color w:val="000000" w:themeColor="text1"/>
          <w:szCs w:val="24"/>
          <w:lang w:val="en-US"/>
        </w:rPr>
        <w:t>. 2025.</w:t>
      </w:r>
    </w:p>
    <w:p w14:paraId="53EED107" w14:textId="70DABDD4" w:rsidR="1B2F429D" w:rsidRPr="00C37022" w:rsidRDefault="1B2F429D" w:rsidP="37DBB0FB">
      <w:pPr>
        <w:pStyle w:val="TF-refernciasITEM"/>
        <w:spacing w:line="259" w:lineRule="auto"/>
        <w:rPr>
          <w:color w:val="000000" w:themeColor="text1"/>
          <w:szCs w:val="24"/>
          <w:lang w:val="en-US"/>
        </w:rPr>
      </w:pPr>
      <w:r w:rsidRPr="37DBB0FB">
        <w:rPr>
          <w:color w:val="000000" w:themeColor="text1"/>
          <w:szCs w:val="24"/>
          <w:lang w:val="en-US"/>
        </w:rPr>
        <w:t xml:space="preserve">JOHNSON, M. </w:t>
      </w:r>
      <w:r w:rsidRPr="37DBB0FB">
        <w:rPr>
          <w:i/>
          <w:iCs/>
          <w:color w:val="000000" w:themeColor="text1"/>
          <w:szCs w:val="24"/>
          <w:lang w:val="en-US"/>
        </w:rPr>
        <w:t>et al</w:t>
      </w:r>
      <w:r w:rsidRPr="37DBB0FB">
        <w:rPr>
          <w:color w:val="000000" w:themeColor="text1"/>
          <w:szCs w:val="24"/>
          <w:lang w:val="en-US"/>
        </w:rPr>
        <w:t xml:space="preserve">. Integrating human knowledge into artificial intelligence for complex and ill-structured problems: Informed artificial intelligence. </w:t>
      </w:r>
      <w:r w:rsidRPr="37DBB0FB">
        <w:rPr>
          <w:b/>
          <w:bCs/>
          <w:color w:val="000000" w:themeColor="text1"/>
          <w:szCs w:val="24"/>
          <w:lang w:val="en-US"/>
        </w:rPr>
        <w:t>International journal of information management</w:t>
      </w:r>
      <w:r w:rsidRPr="37DBB0FB">
        <w:rPr>
          <w:color w:val="000000" w:themeColor="text1"/>
          <w:szCs w:val="24"/>
          <w:lang w:val="en-US"/>
        </w:rPr>
        <w:t>, [</w:t>
      </w:r>
      <w:r w:rsidRPr="37DBB0FB">
        <w:rPr>
          <w:i/>
          <w:iCs/>
          <w:color w:val="000000" w:themeColor="text1"/>
          <w:szCs w:val="24"/>
          <w:lang w:val="en-US"/>
        </w:rPr>
        <w:t>s. l.</w:t>
      </w:r>
      <w:r w:rsidRPr="37DBB0FB">
        <w:rPr>
          <w:color w:val="000000" w:themeColor="text1"/>
          <w:szCs w:val="24"/>
          <w:lang w:val="en-US"/>
        </w:rPr>
        <w:t xml:space="preserve">], v. 64, n. 102479, p. 102479, 2022. </w:t>
      </w:r>
      <w:r w:rsidRPr="37DBB0FB">
        <w:rPr>
          <w:color w:val="000000" w:themeColor="text1"/>
          <w:szCs w:val="24"/>
        </w:rPr>
        <w:t xml:space="preserve">Disponível em:https://www.sciencedirect.com/science/article/pii/S026840122200010X?casa_token=p47iVSekcOwAAAAA:KVkFTK1w9pY6U14R5w-lo6nyB_j1avpZGeXhN1ykKcyaPSt9fAc9hrymSHMSr7SSqDb81tawhFs. </w:t>
      </w:r>
      <w:r w:rsidRPr="37DBB0FB">
        <w:rPr>
          <w:color w:val="000000" w:themeColor="text1"/>
          <w:szCs w:val="24"/>
          <w:lang w:val="en-US"/>
        </w:rPr>
        <w:t xml:space="preserve">Acesso em: </w:t>
      </w:r>
      <w:r w:rsidR="0051173F">
        <w:rPr>
          <w:color w:val="000000" w:themeColor="text1"/>
          <w:szCs w:val="24"/>
          <w:lang w:val="en-US"/>
        </w:rPr>
        <w:t>29</w:t>
      </w:r>
      <w:r w:rsidR="0051173F" w:rsidRPr="00C37022">
        <w:rPr>
          <w:color w:val="000000" w:themeColor="text1"/>
          <w:szCs w:val="24"/>
          <w:lang w:val="en-US"/>
        </w:rPr>
        <w:t xml:space="preserve"> </w:t>
      </w:r>
      <w:r w:rsidR="0051173F">
        <w:rPr>
          <w:color w:val="000000" w:themeColor="text1"/>
          <w:szCs w:val="24"/>
          <w:lang w:val="en-US"/>
        </w:rPr>
        <w:t>nov</w:t>
      </w:r>
      <w:r w:rsidR="0051173F" w:rsidRPr="00C37022">
        <w:rPr>
          <w:color w:val="000000" w:themeColor="text1"/>
          <w:szCs w:val="24"/>
          <w:lang w:val="en-US"/>
        </w:rPr>
        <w:t>. 2025.</w:t>
      </w:r>
    </w:p>
    <w:p w14:paraId="5E57C849" w14:textId="511F5970" w:rsidR="1B2F429D" w:rsidRPr="00C37022" w:rsidRDefault="1B2F429D" w:rsidP="37DBB0FB">
      <w:pPr>
        <w:pStyle w:val="TF-refernciasITEM"/>
        <w:spacing w:line="259" w:lineRule="auto"/>
        <w:rPr>
          <w:color w:val="000000" w:themeColor="text1"/>
          <w:szCs w:val="24"/>
          <w:lang w:val="en-US"/>
        </w:rPr>
      </w:pPr>
      <w:r w:rsidRPr="37DBB0FB">
        <w:rPr>
          <w:color w:val="000000" w:themeColor="text1"/>
          <w:szCs w:val="24"/>
          <w:lang w:val="en-US"/>
        </w:rPr>
        <w:t xml:space="preserve">KANGANA, N. </w:t>
      </w:r>
      <w:r w:rsidRPr="37DBB0FB">
        <w:rPr>
          <w:i/>
          <w:iCs/>
          <w:color w:val="000000" w:themeColor="text1"/>
          <w:szCs w:val="24"/>
          <w:lang w:val="en-US"/>
        </w:rPr>
        <w:t>et al</w:t>
      </w:r>
      <w:r w:rsidRPr="37DBB0FB">
        <w:rPr>
          <w:color w:val="000000" w:themeColor="text1"/>
          <w:szCs w:val="24"/>
          <w:lang w:val="en-US"/>
        </w:rPr>
        <w:t xml:space="preserve">. Development of a Web Application through a Mobilized Crowdsourcing Platform to Enable Participatory Risk Sensitive Urban Development. In: ASIAN CONFERENCE ON REMOTE SENSING (ACRS 2024). </w:t>
      </w:r>
      <w:r w:rsidRPr="37DBB0FB">
        <w:rPr>
          <w:b/>
          <w:bCs/>
          <w:color w:val="000000" w:themeColor="text1"/>
          <w:szCs w:val="24"/>
          <w:lang w:val="en-US"/>
        </w:rPr>
        <w:t xml:space="preserve">Anais </w:t>
      </w:r>
      <w:r w:rsidRPr="37DBB0FB">
        <w:rPr>
          <w:color w:val="000000" w:themeColor="text1"/>
          <w:szCs w:val="24"/>
          <w:lang w:val="en-US"/>
        </w:rPr>
        <w:t xml:space="preserve">[…], 2024. Disponível em: </w:t>
      </w:r>
      <w:r w:rsidRPr="37DBB0FB">
        <w:rPr>
          <w:szCs w:val="24"/>
          <w:lang w:val="en-US"/>
        </w:rPr>
        <w:t>https://www.researchgate.net/profile/Nuwani-Kangana/publication/386053181_Development_of_a_Web_Application_through_a_Mobilized_Crowdsourcing_Platform_to_Enable_Participatory_Risk_Sensitive_Urban_Development/links/6773767efb9aff6eaafb5211/Development-of-a-Web-Application-through-a-Mobilized-Crowdsourcing-Platform-to-Enable-Participatory-Risk-Sensitive-Urban-Development.pdf#page=24.50</w:t>
      </w:r>
      <w:r w:rsidRPr="37DBB0FB">
        <w:rPr>
          <w:color w:val="000000" w:themeColor="text1"/>
          <w:szCs w:val="24"/>
          <w:lang w:val="en-US"/>
        </w:rPr>
        <w:t xml:space="preserve">. Acesso em: </w:t>
      </w:r>
      <w:r w:rsidR="0051173F">
        <w:rPr>
          <w:color w:val="000000" w:themeColor="text1"/>
          <w:szCs w:val="24"/>
          <w:lang w:val="en-US"/>
        </w:rPr>
        <w:t>29</w:t>
      </w:r>
      <w:r w:rsidR="0051173F" w:rsidRPr="00C37022">
        <w:rPr>
          <w:color w:val="000000" w:themeColor="text1"/>
          <w:szCs w:val="24"/>
          <w:lang w:val="en-US"/>
        </w:rPr>
        <w:t xml:space="preserve"> </w:t>
      </w:r>
      <w:r w:rsidR="0051173F">
        <w:rPr>
          <w:color w:val="000000" w:themeColor="text1"/>
          <w:szCs w:val="24"/>
          <w:lang w:val="en-US"/>
        </w:rPr>
        <w:t>nov</w:t>
      </w:r>
      <w:r w:rsidR="0051173F" w:rsidRPr="00C37022">
        <w:rPr>
          <w:color w:val="000000" w:themeColor="text1"/>
          <w:szCs w:val="24"/>
          <w:lang w:val="en-US"/>
        </w:rPr>
        <w:t>. 2025.</w:t>
      </w:r>
    </w:p>
    <w:p w14:paraId="5355FAF5" w14:textId="389465CD" w:rsidR="1B2F429D" w:rsidRPr="00C37022" w:rsidRDefault="1B2F429D" w:rsidP="37DBB0FB">
      <w:pPr>
        <w:pStyle w:val="TF-refernciasITEM"/>
        <w:spacing w:line="259" w:lineRule="auto"/>
        <w:rPr>
          <w:color w:val="000000" w:themeColor="text1"/>
          <w:szCs w:val="24"/>
          <w:lang w:val="en-US"/>
        </w:rPr>
      </w:pPr>
      <w:r w:rsidRPr="37DBB0FB">
        <w:rPr>
          <w:color w:val="000000" w:themeColor="text1"/>
          <w:szCs w:val="24"/>
          <w:lang w:val="en-US"/>
        </w:rPr>
        <w:t xml:space="preserve">KRICHEN, M. </w:t>
      </w:r>
      <w:r w:rsidRPr="37DBB0FB">
        <w:rPr>
          <w:i/>
          <w:iCs/>
          <w:color w:val="000000" w:themeColor="text1"/>
          <w:szCs w:val="24"/>
          <w:lang w:val="en-US"/>
        </w:rPr>
        <w:t>et al</w:t>
      </w:r>
      <w:r w:rsidRPr="37DBB0FB">
        <w:rPr>
          <w:color w:val="000000" w:themeColor="text1"/>
          <w:szCs w:val="24"/>
          <w:lang w:val="en-US"/>
        </w:rPr>
        <w:t xml:space="preserve">. Managing natural disasters: An analysis of technological advancements, opportunities, and challenges. </w:t>
      </w:r>
      <w:r w:rsidRPr="37DBB0FB">
        <w:rPr>
          <w:b/>
          <w:bCs/>
          <w:color w:val="000000" w:themeColor="text1"/>
          <w:szCs w:val="24"/>
          <w:lang w:val="en-US"/>
        </w:rPr>
        <w:t>Internet of Things and Cyber-Physical Systems</w:t>
      </w:r>
      <w:r w:rsidRPr="37DBB0FB">
        <w:rPr>
          <w:color w:val="000000" w:themeColor="text1"/>
          <w:szCs w:val="24"/>
          <w:lang w:val="en-US"/>
        </w:rPr>
        <w:t>, [</w:t>
      </w:r>
      <w:r w:rsidRPr="37DBB0FB">
        <w:rPr>
          <w:i/>
          <w:iCs/>
          <w:color w:val="000000" w:themeColor="text1"/>
          <w:szCs w:val="24"/>
          <w:lang w:val="en-US"/>
        </w:rPr>
        <w:t>s. l.</w:t>
      </w:r>
      <w:r w:rsidRPr="37DBB0FB">
        <w:rPr>
          <w:color w:val="000000" w:themeColor="text1"/>
          <w:szCs w:val="24"/>
          <w:lang w:val="en-US"/>
        </w:rPr>
        <w:t xml:space="preserve">], v. 4, p. 99-109, 2024. </w:t>
      </w:r>
      <w:r w:rsidRPr="37DBB0FB">
        <w:rPr>
          <w:color w:val="000000" w:themeColor="text1"/>
          <w:szCs w:val="24"/>
        </w:rPr>
        <w:t xml:space="preserve">Disponível em: </w:t>
      </w:r>
      <w:r w:rsidRPr="37DBB0FB">
        <w:rPr>
          <w:szCs w:val="24"/>
        </w:rPr>
        <w:t>https://www.sciencedirect.com/science/article/pii/S2667345223000500</w:t>
      </w:r>
      <w:r w:rsidRPr="37DBB0FB">
        <w:rPr>
          <w:color w:val="000000" w:themeColor="text1"/>
          <w:szCs w:val="24"/>
        </w:rPr>
        <w:t xml:space="preserve">. </w:t>
      </w:r>
      <w:r w:rsidRPr="37DBB0FB">
        <w:rPr>
          <w:color w:val="000000" w:themeColor="text1"/>
          <w:szCs w:val="24"/>
          <w:lang w:val="en-US"/>
        </w:rPr>
        <w:t xml:space="preserve">Acesso em: </w:t>
      </w:r>
      <w:r w:rsidR="0051173F">
        <w:rPr>
          <w:color w:val="000000" w:themeColor="text1"/>
          <w:szCs w:val="24"/>
          <w:lang w:val="en-US"/>
        </w:rPr>
        <w:t>29</w:t>
      </w:r>
      <w:r w:rsidR="0051173F" w:rsidRPr="00C37022">
        <w:rPr>
          <w:color w:val="000000" w:themeColor="text1"/>
          <w:szCs w:val="24"/>
          <w:lang w:val="en-US"/>
        </w:rPr>
        <w:t xml:space="preserve"> </w:t>
      </w:r>
      <w:r w:rsidR="0051173F">
        <w:rPr>
          <w:color w:val="000000" w:themeColor="text1"/>
          <w:szCs w:val="24"/>
          <w:lang w:val="en-US"/>
        </w:rPr>
        <w:t>nov</w:t>
      </w:r>
      <w:r w:rsidR="0051173F" w:rsidRPr="00C37022">
        <w:rPr>
          <w:color w:val="000000" w:themeColor="text1"/>
          <w:szCs w:val="24"/>
          <w:lang w:val="en-US"/>
        </w:rPr>
        <w:t>. 2025.</w:t>
      </w:r>
    </w:p>
    <w:p w14:paraId="6353460A" w14:textId="2FFB0E45" w:rsidR="1B2F429D" w:rsidRPr="00C37022" w:rsidRDefault="1B2F429D" w:rsidP="37DBB0FB">
      <w:pPr>
        <w:pStyle w:val="TF-refernciasITEM"/>
        <w:spacing w:line="259" w:lineRule="auto"/>
        <w:rPr>
          <w:color w:val="000000" w:themeColor="text1"/>
          <w:szCs w:val="24"/>
          <w:lang w:val="en-US"/>
        </w:rPr>
      </w:pPr>
      <w:r w:rsidRPr="37DBB0FB">
        <w:rPr>
          <w:color w:val="000000" w:themeColor="text1"/>
          <w:szCs w:val="24"/>
          <w:lang w:val="en-US"/>
        </w:rPr>
        <w:lastRenderedPageBreak/>
        <w:t xml:space="preserve">LATIFI, G.; MONFARED, M.; </w:t>
      </w:r>
      <w:r w:rsidRPr="37DBB0FB">
        <w:rPr>
          <w:color w:val="000000" w:themeColor="text1"/>
          <w:sz w:val="22"/>
          <w:szCs w:val="22"/>
          <w:lang w:val="en-US"/>
        </w:rPr>
        <w:t>KHOJASTEH</w:t>
      </w:r>
      <w:r w:rsidRPr="37DBB0FB">
        <w:rPr>
          <w:color w:val="000000" w:themeColor="text1"/>
          <w:szCs w:val="24"/>
          <w:lang w:val="en-US"/>
        </w:rPr>
        <w:t xml:space="preserve">, H. Gamification and citizen motivation and vitality in smart cities: a qualitative meta-analysis study. </w:t>
      </w:r>
      <w:r w:rsidRPr="37DBB0FB">
        <w:rPr>
          <w:b/>
          <w:bCs/>
          <w:color w:val="000000" w:themeColor="text1"/>
          <w:szCs w:val="24"/>
        </w:rPr>
        <w:t>GeoJournal</w:t>
      </w:r>
      <w:r w:rsidRPr="37DBB0FB">
        <w:rPr>
          <w:color w:val="000000" w:themeColor="text1"/>
          <w:szCs w:val="24"/>
        </w:rPr>
        <w:t>, [</w:t>
      </w:r>
      <w:r w:rsidRPr="37DBB0FB">
        <w:rPr>
          <w:i/>
          <w:iCs/>
          <w:color w:val="000000" w:themeColor="text1"/>
          <w:szCs w:val="24"/>
        </w:rPr>
        <w:t>s. l.</w:t>
      </w:r>
      <w:r w:rsidRPr="37DBB0FB">
        <w:rPr>
          <w:color w:val="000000" w:themeColor="text1"/>
          <w:szCs w:val="24"/>
        </w:rPr>
        <w:t>],</w:t>
      </w:r>
      <w:r w:rsidRPr="37DBB0FB">
        <w:rPr>
          <w:rFonts w:ascii="Merriweather Sans" w:eastAsia="Merriweather Sans" w:hAnsi="Merriweather Sans" w:cs="Merriweather Sans"/>
          <w:color w:val="FFFFFF" w:themeColor="background1"/>
          <w:sz w:val="21"/>
          <w:szCs w:val="21"/>
        </w:rPr>
        <w:t xml:space="preserve"> </w:t>
      </w:r>
      <w:r w:rsidRPr="37DBB0FB">
        <w:rPr>
          <w:color w:val="000000" w:themeColor="text1"/>
          <w:szCs w:val="24"/>
        </w:rPr>
        <w:t xml:space="preserve">v. 87, p. 1217-1230, 2022. Disponível em: </w:t>
      </w:r>
      <w:r w:rsidRPr="37DBB0FB">
        <w:rPr>
          <w:szCs w:val="24"/>
        </w:rPr>
        <w:t>https://www.researchgate.net/publication/344493040_Gamification_and_citizen_motivation_and_vitality_in_smart_cities_a_qualitative_meta-analysis_study</w:t>
      </w:r>
      <w:r w:rsidRPr="37DBB0FB">
        <w:rPr>
          <w:color w:val="000000" w:themeColor="text1"/>
          <w:szCs w:val="24"/>
        </w:rPr>
        <w:t xml:space="preserve">. </w:t>
      </w:r>
      <w:r w:rsidRPr="37DBB0FB">
        <w:rPr>
          <w:color w:val="000000" w:themeColor="text1"/>
          <w:szCs w:val="24"/>
          <w:lang w:val="en-US"/>
        </w:rPr>
        <w:t xml:space="preserve">Acesso em: </w:t>
      </w:r>
      <w:r w:rsidR="0051173F">
        <w:rPr>
          <w:color w:val="000000" w:themeColor="text1"/>
          <w:szCs w:val="24"/>
          <w:lang w:val="en-US"/>
        </w:rPr>
        <w:t>29</w:t>
      </w:r>
      <w:r w:rsidR="0051173F" w:rsidRPr="00C37022">
        <w:rPr>
          <w:color w:val="000000" w:themeColor="text1"/>
          <w:szCs w:val="24"/>
          <w:lang w:val="en-US"/>
        </w:rPr>
        <w:t xml:space="preserve"> </w:t>
      </w:r>
      <w:r w:rsidR="0051173F">
        <w:rPr>
          <w:color w:val="000000" w:themeColor="text1"/>
          <w:szCs w:val="24"/>
          <w:lang w:val="en-US"/>
        </w:rPr>
        <w:t>nov</w:t>
      </w:r>
      <w:r w:rsidR="0051173F" w:rsidRPr="00C37022">
        <w:rPr>
          <w:color w:val="000000" w:themeColor="text1"/>
          <w:szCs w:val="24"/>
          <w:lang w:val="en-US"/>
        </w:rPr>
        <w:t>. 2025.</w:t>
      </w:r>
    </w:p>
    <w:p w14:paraId="14737B28" w14:textId="7263E04B" w:rsidR="1B2F429D" w:rsidRPr="00C37022" w:rsidRDefault="1B2F429D" w:rsidP="37DBB0FB">
      <w:pPr>
        <w:pStyle w:val="TF-refernciasITEM"/>
        <w:spacing w:line="259" w:lineRule="auto"/>
        <w:rPr>
          <w:color w:val="000000" w:themeColor="text1"/>
          <w:szCs w:val="24"/>
          <w:lang w:val="en-US"/>
        </w:rPr>
      </w:pPr>
      <w:r w:rsidRPr="37DBB0FB">
        <w:rPr>
          <w:color w:val="000000" w:themeColor="text1"/>
          <w:szCs w:val="24"/>
          <w:lang w:val="en-US"/>
        </w:rPr>
        <w:t xml:space="preserve">LUO, P. </w:t>
      </w:r>
      <w:r w:rsidRPr="37DBB0FB">
        <w:rPr>
          <w:i/>
          <w:iCs/>
          <w:color w:val="000000" w:themeColor="text1"/>
          <w:szCs w:val="24"/>
          <w:lang w:val="en-US"/>
        </w:rPr>
        <w:t>et al.</w:t>
      </w:r>
      <w:r w:rsidRPr="37DBB0FB">
        <w:rPr>
          <w:color w:val="000000" w:themeColor="text1"/>
          <w:szCs w:val="24"/>
          <w:lang w:val="en-US"/>
        </w:rPr>
        <w:t xml:space="preserve"> Localization-aware logit mimicking for object detection in adverse weather conditions. </w:t>
      </w:r>
      <w:r w:rsidRPr="37DBB0FB">
        <w:rPr>
          <w:b/>
          <w:bCs/>
          <w:color w:val="000000" w:themeColor="text1"/>
          <w:szCs w:val="24"/>
          <w:lang w:val="en-US"/>
        </w:rPr>
        <w:t>Image and vision computing</w:t>
      </w:r>
      <w:r w:rsidRPr="37DBB0FB">
        <w:rPr>
          <w:color w:val="000000" w:themeColor="text1"/>
          <w:szCs w:val="24"/>
          <w:lang w:val="en-US"/>
        </w:rPr>
        <w:t>, [</w:t>
      </w:r>
      <w:r w:rsidRPr="37DBB0FB">
        <w:rPr>
          <w:i/>
          <w:iCs/>
          <w:color w:val="000000" w:themeColor="text1"/>
          <w:szCs w:val="24"/>
          <w:lang w:val="en-US"/>
        </w:rPr>
        <w:t>s. l.</w:t>
      </w:r>
      <w:r w:rsidRPr="37DBB0FB">
        <w:rPr>
          <w:color w:val="000000" w:themeColor="text1"/>
          <w:szCs w:val="24"/>
          <w:lang w:val="en-US"/>
        </w:rPr>
        <w:t xml:space="preserve">], v. 146, n. 105035, p. 105035, 2024. </w:t>
      </w:r>
      <w:r w:rsidRPr="00C37022">
        <w:rPr>
          <w:color w:val="000000" w:themeColor="text1"/>
          <w:szCs w:val="24"/>
          <w:lang w:val="en-US"/>
        </w:rPr>
        <w:t xml:space="preserve">Disponível em: </w:t>
      </w:r>
      <w:r w:rsidRPr="00C37022">
        <w:rPr>
          <w:szCs w:val="24"/>
          <w:lang w:val="en-US"/>
        </w:rPr>
        <w:t>https://www.sciencedirect.com/science/article/abs/pii/S0262885624001392</w:t>
      </w:r>
      <w:r w:rsidRPr="00C37022">
        <w:rPr>
          <w:color w:val="000000" w:themeColor="text1"/>
          <w:szCs w:val="24"/>
          <w:lang w:val="en-US"/>
        </w:rPr>
        <w:t xml:space="preserve">. </w:t>
      </w:r>
      <w:r w:rsidRPr="37DBB0FB">
        <w:rPr>
          <w:color w:val="000000" w:themeColor="text1"/>
          <w:szCs w:val="24"/>
          <w:lang w:val="en-US"/>
        </w:rPr>
        <w:t xml:space="preserve">Acesso em: </w:t>
      </w:r>
      <w:r w:rsidR="0051173F">
        <w:rPr>
          <w:color w:val="000000" w:themeColor="text1"/>
          <w:szCs w:val="24"/>
          <w:lang w:val="en-US"/>
        </w:rPr>
        <w:t>29</w:t>
      </w:r>
      <w:r w:rsidR="0051173F" w:rsidRPr="00C37022">
        <w:rPr>
          <w:color w:val="000000" w:themeColor="text1"/>
          <w:szCs w:val="24"/>
          <w:lang w:val="en-US"/>
        </w:rPr>
        <w:t xml:space="preserve"> </w:t>
      </w:r>
      <w:r w:rsidR="0051173F">
        <w:rPr>
          <w:color w:val="000000" w:themeColor="text1"/>
          <w:szCs w:val="24"/>
          <w:lang w:val="en-US"/>
        </w:rPr>
        <w:t>nov</w:t>
      </w:r>
      <w:r w:rsidR="0051173F" w:rsidRPr="00C37022">
        <w:rPr>
          <w:color w:val="000000" w:themeColor="text1"/>
          <w:szCs w:val="24"/>
          <w:lang w:val="en-US"/>
        </w:rPr>
        <w:t>. 2025.</w:t>
      </w:r>
    </w:p>
    <w:p w14:paraId="7D28930A" w14:textId="7F70D0C6" w:rsidR="1B2F429D" w:rsidRPr="00C37022" w:rsidRDefault="1B2F429D" w:rsidP="37DBB0FB">
      <w:pPr>
        <w:pStyle w:val="TF-refernciasITEM"/>
        <w:spacing w:line="259" w:lineRule="auto"/>
        <w:rPr>
          <w:color w:val="000000" w:themeColor="text1"/>
          <w:szCs w:val="24"/>
          <w:lang w:val="en-US"/>
        </w:rPr>
      </w:pPr>
      <w:r w:rsidRPr="37DBB0FB">
        <w:rPr>
          <w:color w:val="000000" w:themeColor="text1"/>
          <w:szCs w:val="24"/>
          <w:lang w:val="en-US"/>
        </w:rPr>
        <w:t xml:space="preserve">MAITI, M.; KAYAL, P. Exploring innovative techniques for damage control during natural disasters. </w:t>
      </w:r>
      <w:r w:rsidRPr="37DBB0FB">
        <w:rPr>
          <w:b/>
          <w:bCs/>
          <w:color w:val="000000" w:themeColor="text1"/>
          <w:szCs w:val="24"/>
          <w:lang w:val="en-US"/>
        </w:rPr>
        <w:t>Journal of Safety Science and Resilience</w:t>
      </w:r>
      <w:r w:rsidRPr="37DBB0FB">
        <w:rPr>
          <w:color w:val="000000" w:themeColor="text1"/>
          <w:szCs w:val="24"/>
          <w:lang w:val="en-US"/>
        </w:rPr>
        <w:t>, [</w:t>
      </w:r>
      <w:r w:rsidRPr="37DBB0FB">
        <w:rPr>
          <w:i/>
          <w:iCs/>
          <w:color w:val="000000" w:themeColor="text1"/>
          <w:szCs w:val="24"/>
          <w:lang w:val="en-US"/>
        </w:rPr>
        <w:t>s. l.</w:t>
      </w:r>
      <w:r w:rsidRPr="37DBB0FB">
        <w:rPr>
          <w:color w:val="000000" w:themeColor="text1"/>
          <w:szCs w:val="24"/>
          <w:lang w:val="en-US"/>
        </w:rPr>
        <w:t>],</w:t>
      </w:r>
      <w:r w:rsidRPr="37DBB0FB">
        <w:rPr>
          <w:b/>
          <w:bCs/>
          <w:color w:val="000000" w:themeColor="text1"/>
          <w:szCs w:val="24"/>
          <w:lang w:val="en-US"/>
        </w:rPr>
        <w:t xml:space="preserve"> </w:t>
      </w:r>
      <w:r w:rsidRPr="37DBB0FB">
        <w:rPr>
          <w:color w:val="000000" w:themeColor="text1"/>
          <w:szCs w:val="24"/>
          <w:lang w:val="en-US"/>
        </w:rPr>
        <w:t xml:space="preserve">v. 5, n. 2, p. 147-155, 2024. </w:t>
      </w:r>
      <w:r w:rsidRPr="37DBB0FB">
        <w:rPr>
          <w:color w:val="000000" w:themeColor="text1"/>
          <w:szCs w:val="24"/>
        </w:rPr>
        <w:t xml:space="preserve">Disponível em: </w:t>
      </w:r>
      <w:r w:rsidRPr="37DBB0FB">
        <w:rPr>
          <w:szCs w:val="24"/>
        </w:rPr>
        <w:t>https://www.sciencedirect.com/science/article/pii/S2666449624000173</w:t>
      </w:r>
      <w:r w:rsidRPr="37DBB0FB">
        <w:rPr>
          <w:color w:val="000000" w:themeColor="text1"/>
          <w:szCs w:val="24"/>
        </w:rPr>
        <w:t xml:space="preserve">. </w:t>
      </w:r>
      <w:r w:rsidRPr="37DBB0FB">
        <w:rPr>
          <w:color w:val="000000" w:themeColor="text1"/>
          <w:szCs w:val="24"/>
          <w:lang w:val="en-US"/>
        </w:rPr>
        <w:t xml:space="preserve">Acesso em: </w:t>
      </w:r>
      <w:r w:rsidR="0051173F">
        <w:rPr>
          <w:color w:val="000000" w:themeColor="text1"/>
          <w:szCs w:val="24"/>
          <w:lang w:val="en-US"/>
        </w:rPr>
        <w:t>29</w:t>
      </w:r>
      <w:r w:rsidR="0051173F" w:rsidRPr="00C37022">
        <w:rPr>
          <w:color w:val="000000" w:themeColor="text1"/>
          <w:szCs w:val="24"/>
          <w:lang w:val="en-US"/>
        </w:rPr>
        <w:t xml:space="preserve"> </w:t>
      </w:r>
      <w:r w:rsidR="0051173F">
        <w:rPr>
          <w:color w:val="000000" w:themeColor="text1"/>
          <w:szCs w:val="24"/>
          <w:lang w:val="en-US"/>
        </w:rPr>
        <w:t>nov</w:t>
      </w:r>
      <w:r w:rsidR="0051173F" w:rsidRPr="00C37022">
        <w:rPr>
          <w:color w:val="000000" w:themeColor="text1"/>
          <w:szCs w:val="24"/>
          <w:lang w:val="en-US"/>
        </w:rPr>
        <w:t>. 2025.</w:t>
      </w:r>
    </w:p>
    <w:p w14:paraId="6F63619D" w14:textId="320AD68E" w:rsidR="1B2F429D" w:rsidRDefault="1B2F429D" w:rsidP="37DBB0FB">
      <w:pPr>
        <w:pStyle w:val="TF-refernciasITEM"/>
        <w:spacing w:line="259" w:lineRule="auto"/>
        <w:rPr>
          <w:color w:val="000000" w:themeColor="text1"/>
          <w:szCs w:val="24"/>
        </w:rPr>
      </w:pPr>
      <w:r w:rsidRPr="37DBB0FB">
        <w:rPr>
          <w:color w:val="000000" w:themeColor="text1"/>
          <w:szCs w:val="24"/>
          <w:lang w:val="en-US"/>
        </w:rPr>
        <w:t xml:space="preserve">MOGAVI, R. H. </w:t>
      </w:r>
      <w:r w:rsidRPr="37DBB0FB">
        <w:rPr>
          <w:i/>
          <w:iCs/>
          <w:color w:val="000000" w:themeColor="text1"/>
          <w:szCs w:val="24"/>
          <w:lang w:val="en-US"/>
        </w:rPr>
        <w:t>et al</w:t>
      </w:r>
      <w:r w:rsidRPr="37DBB0FB">
        <w:rPr>
          <w:color w:val="000000" w:themeColor="text1"/>
          <w:szCs w:val="24"/>
          <w:lang w:val="en-US"/>
        </w:rPr>
        <w:t xml:space="preserve">. When gamification spoils your learning: A qualitative case study of gamification misuse in a language-learning app. </w:t>
      </w:r>
      <w:r w:rsidRPr="37DBB0FB">
        <w:rPr>
          <w:b/>
          <w:bCs/>
          <w:color w:val="000000" w:themeColor="text1"/>
          <w:szCs w:val="24"/>
        </w:rPr>
        <w:t>Arxiv</w:t>
      </w:r>
      <w:r w:rsidRPr="37DBB0FB">
        <w:rPr>
          <w:color w:val="000000" w:themeColor="text1"/>
          <w:szCs w:val="24"/>
        </w:rPr>
        <w:t>, [</w:t>
      </w:r>
      <w:r w:rsidRPr="37DBB0FB">
        <w:rPr>
          <w:i/>
          <w:iCs/>
          <w:color w:val="000000" w:themeColor="text1"/>
          <w:szCs w:val="24"/>
        </w:rPr>
        <w:t>s. l.</w:t>
      </w:r>
      <w:r w:rsidRPr="37DBB0FB">
        <w:rPr>
          <w:color w:val="000000" w:themeColor="text1"/>
          <w:szCs w:val="24"/>
        </w:rPr>
        <w:t xml:space="preserve">], 2022. Disponível em: </w:t>
      </w:r>
      <w:r w:rsidRPr="002D53C4">
        <w:rPr>
          <w:szCs w:val="24"/>
        </w:rPr>
        <w:t>http://arxiv.org/abs/2203.16175.</w:t>
      </w:r>
      <w:r w:rsidRPr="37DBB0FB">
        <w:rPr>
          <w:color w:val="000000" w:themeColor="text1"/>
          <w:szCs w:val="24"/>
        </w:rPr>
        <w:t xml:space="preserve"> Acesso em: </w:t>
      </w:r>
      <w:r w:rsidR="0051173F" w:rsidRPr="00DC712A">
        <w:rPr>
          <w:color w:val="000000" w:themeColor="text1"/>
          <w:szCs w:val="24"/>
          <w:rPrChange w:id="443" w:author="Dalton Solano dos Reis" w:date="2025-12-07T16:39:00Z" w16du:dateUtc="2025-12-07T19:39:00Z">
            <w:rPr>
              <w:color w:val="000000" w:themeColor="text1"/>
              <w:szCs w:val="24"/>
              <w:lang w:val="en-US"/>
            </w:rPr>
          </w:rPrChange>
        </w:rPr>
        <w:t>29 nov. 2025.</w:t>
      </w:r>
    </w:p>
    <w:p w14:paraId="3E3B1814" w14:textId="52C60AD8" w:rsidR="1B2F429D" w:rsidRPr="00C37022" w:rsidRDefault="1B2F429D" w:rsidP="37DBB0FB">
      <w:pPr>
        <w:spacing w:after="120"/>
        <w:rPr>
          <w:color w:val="000000" w:themeColor="text1"/>
          <w:lang w:val="en-US"/>
        </w:rPr>
      </w:pPr>
      <w:r w:rsidRPr="37DBB0FB">
        <w:rPr>
          <w:color w:val="000000" w:themeColor="text1"/>
          <w:lang w:val="en-US"/>
        </w:rPr>
        <w:t xml:space="preserve">NIELSEN, J. </w:t>
      </w:r>
      <w:r w:rsidRPr="37DBB0FB">
        <w:rPr>
          <w:b/>
          <w:bCs/>
          <w:color w:val="000000" w:themeColor="text1"/>
          <w:lang w:val="en-US"/>
        </w:rPr>
        <w:t xml:space="preserve">Enhancing the explanatory power of usability heuristics. 10 Usability heuristics for user interface design. </w:t>
      </w:r>
      <w:r w:rsidRPr="37DBB0FB">
        <w:rPr>
          <w:color w:val="000000" w:themeColor="text1"/>
          <w:lang w:val="en-US"/>
        </w:rPr>
        <w:t>[</w:t>
      </w:r>
      <w:r w:rsidRPr="37DBB0FB">
        <w:rPr>
          <w:i/>
          <w:iCs/>
          <w:color w:val="000000" w:themeColor="text1"/>
          <w:lang w:val="en-US"/>
        </w:rPr>
        <w:t>s. l.</w:t>
      </w:r>
      <w:r w:rsidRPr="37DBB0FB">
        <w:rPr>
          <w:color w:val="000000" w:themeColor="text1"/>
          <w:lang w:val="en-US"/>
        </w:rPr>
        <w:t xml:space="preserve">]: Nielsen Norman Group, 15 nov. 2020. </w:t>
      </w:r>
      <w:r w:rsidRPr="37DBB0FB">
        <w:rPr>
          <w:color w:val="000000" w:themeColor="text1"/>
        </w:rPr>
        <w:t xml:space="preserve">Disponível em: </w:t>
      </w:r>
      <w:r w:rsidRPr="002D53C4">
        <w:t>https://www.nngroup.com/articles/ten-usability-heuristics/</w:t>
      </w:r>
      <w:r w:rsidRPr="37DBB0FB">
        <w:rPr>
          <w:color w:val="000000" w:themeColor="text1"/>
        </w:rPr>
        <w:t xml:space="preserve">. </w:t>
      </w:r>
      <w:r w:rsidRPr="37DBB0FB">
        <w:rPr>
          <w:color w:val="000000" w:themeColor="text1"/>
          <w:lang w:val="en-US"/>
        </w:rPr>
        <w:t xml:space="preserve">Acesso em: </w:t>
      </w:r>
      <w:r w:rsidR="0051173F">
        <w:rPr>
          <w:color w:val="000000" w:themeColor="text1"/>
          <w:lang w:val="en-US"/>
        </w:rPr>
        <w:t>29</w:t>
      </w:r>
      <w:r w:rsidR="0051173F" w:rsidRPr="00C37022">
        <w:rPr>
          <w:color w:val="000000" w:themeColor="text1"/>
          <w:lang w:val="en-US"/>
        </w:rPr>
        <w:t xml:space="preserve"> </w:t>
      </w:r>
      <w:r w:rsidR="0051173F">
        <w:rPr>
          <w:color w:val="000000" w:themeColor="text1"/>
          <w:lang w:val="en-US"/>
        </w:rPr>
        <w:t>nov</w:t>
      </w:r>
      <w:r w:rsidR="0051173F" w:rsidRPr="00C37022">
        <w:rPr>
          <w:color w:val="000000" w:themeColor="text1"/>
          <w:lang w:val="en-US"/>
        </w:rPr>
        <w:t>. 2025.</w:t>
      </w:r>
    </w:p>
    <w:p w14:paraId="2453FF66" w14:textId="6FF1EAA0" w:rsidR="00DC4841" w:rsidRPr="00C37022" w:rsidRDefault="1B2F429D" w:rsidP="00DC4841">
      <w:pPr>
        <w:pStyle w:val="TF-refernciasITEM"/>
        <w:spacing w:line="259" w:lineRule="auto"/>
        <w:rPr>
          <w:color w:val="000000" w:themeColor="text1"/>
          <w:szCs w:val="24"/>
          <w:lang w:val="en-US"/>
        </w:rPr>
      </w:pPr>
      <w:r w:rsidRPr="37DBB0FB">
        <w:rPr>
          <w:color w:val="000000" w:themeColor="text1"/>
          <w:szCs w:val="24"/>
          <w:lang w:val="en-US"/>
        </w:rPr>
        <w:t>NKOMBI, Z.; WENTINK, G. J. The role of public participation in disaster risk reduction initiatives: The case of Katlehong township.</w:t>
      </w:r>
      <w:r w:rsidRPr="37DBB0FB">
        <w:rPr>
          <w:b/>
          <w:bCs/>
          <w:color w:val="000000" w:themeColor="text1"/>
          <w:szCs w:val="24"/>
          <w:lang w:val="en-US"/>
        </w:rPr>
        <w:t xml:space="preserve"> Jàmbá Journal of Disaster RiskStudies</w:t>
      </w:r>
      <w:r w:rsidRPr="37DBB0FB">
        <w:rPr>
          <w:color w:val="000000" w:themeColor="text1"/>
          <w:szCs w:val="24"/>
          <w:lang w:val="en-US"/>
        </w:rPr>
        <w:t xml:space="preserve">, South Africa, v. 14, n. 1, p. 1203, 2022. </w:t>
      </w:r>
      <w:r w:rsidRPr="37DBB0FB">
        <w:rPr>
          <w:color w:val="000000" w:themeColor="text1"/>
          <w:szCs w:val="24"/>
        </w:rPr>
        <w:t xml:space="preserve">Disponível em: </w:t>
      </w:r>
      <w:r w:rsidRPr="0058147D">
        <w:rPr>
          <w:szCs w:val="24"/>
        </w:rPr>
        <w:t>https://www.researchgate.net/publication/358942500_The_role_of_public_participation_in_disaster_risk_reduction_initiatives_The_case_of_Katlehong_township</w:t>
      </w:r>
      <w:r w:rsidRPr="37DBB0FB">
        <w:rPr>
          <w:color w:val="000000" w:themeColor="text1"/>
          <w:szCs w:val="24"/>
        </w:rPr>
        <w:t xml:space="preserve">. </w:t>
      </w:r>
      <w:r w:rsidRPr="37DBB0FB">
        <w:rPr>
          <w:color w:val="000000" w:themeColor="text1"/>
          <w:szCs w:val="24"/>
          <w:lang w:val="en-US"/>
        </w:rPr>
        <w:t xml:space="preserve">Acesso em: </w:t>
      </w:r>
      <w:r w:rsidR="0051173F">
        <w:rPr>
          <w:color w:val="000000" w:themeColor="text1"/>
          <w:szCs w:val="24"/>
          <w:lang w:val="en-US"/>
        </w:rPr>
        <w:t>29</w:t>
      </w:r>
      <w:r w:rsidR="0051173F" w:rsidRPr="00C37022">
        <w:rPr>
          <w:color w:val="000000" w:themeColor="text1"/>
          <w:szCs w:val="24"/>
          <w:lang w:val="en-US"/>
        </w:rPr>
        <w:t xml:space="preserve"> </w:t>
      </w:r>
      <w:r w:rsidR="0051173F">
        <w:rPr>
          <w:color w:val="000000" w:themeColor="text1"/>
          <w:szCs w:val="24"/>
          <w:lang w:val="en-US"/>
        </w:rPr>
        <w:t>nov</w:t>
      </w:r>
      <w:r w:rsidR="0051173F" w:rsidRPr="00C37022">
        <w:rPr>
          <w:color w:val="000000" w:themeColor="text1"/>
          <w:szCs w:val="24"/>
          <w:lang w:val="en-US"/>
        </w:rPr>
        <w:t>. 2025.</w:t>
      </w:r>
    </w:p>
    <w:p w14:paraId="6E01B08D" w14:textId="2EC3016C" w:rsidR="00DC4841" w:rsidRDefault="1B2F429D" w:rsidP="00DC4841">
      <w:pPr>
        <w:pStyle w:val="TF-refernciasITEM"/>
        <w:rPr>
          <w:color w:val="000000" w:themeColor="text1"/>
        </w:rPr>
      </w:pPr>
      <w:r w:rsidRPr="37DBB0FB">
        <w:rPr>
          <w:color w:val="000000" w:themeColor="text1"/>
          <w:lang w:val="en-US"/>
        </w:rPr>
        <w:t xml:space="preserve">NOVÁK, J. Š. </w:t>
      </w:r>
      <w:r w:rsidRPr="37DBB0FB">
        <w:rPr>
          <w:i/>
          <w:iCs/>
          <w:color w:val="000000" w:themeColor="text1"/>
          <w:lang w:val="en-US"/>
        </w:rPr>
        <w:t>et al</w:t>
      </w:r>
      <w:r w:rsidRPr="37DBB0FB">
        <w:rPr>
          <w:color w:val="000000" w:themeColor="text1"/>
          <w:lang w:val="en-US"/>
        </w:rPr>
        <w:t xml:space="preserve">. Eye tracking, usability, and user experience: A systematic review. </w:t>
      </w:r>
      <w:r w:rsidRPr="37DBB0FB">
        <w:rPr>
          <w:b/>
          <w:bCs/>
          <w:color w:val="000000" w:themeColor="text1"/>
          <w:lang w:val="en-US"/>
        </w:rPr>
        <w:t>International journal of human-computer interaction</w:t>
      </w:r>
      <w:r w:rsidRPr="37DBB0FB">
        <w:rPr>
          <w:color w:val="000000" w:themeColor="text1"/>
          <w:lang w:val="en-US"/>
        </w:rPr>
        <w:t xml:space="preserve">, v. 40, n. 17, p. 4484-4500, 2024. Disponível em: </w:t>
      </w:r>
      <w:r w:rsidR="005C54E4" w:rsidRPr="005C54E4">
        <w:rPr>
          <w:lang w:val="en-US"/>
        </w:rPr>
        <w:t>https://www.tandfonline.com/doi/full/10.1080/10447318.2023.2221600#references-Section</w:t>
      </w:r>
      <w:r w:rsidRPr="37DBB0FB">
        <w:rPr>
          <w:color w:val="000000" w:themeColor="text1"/>
          <w:lang w:val="en-US"/>
        </w:rPr>
        <w:t xml:space="preserve">. </w:t>
      </w:r>
      <w:r w:rsidRPr="37DBB0FB">
        <w:rPr>
          <w:color w:val="000000" w:themeColor="text1"/>
        </w:rPr>
        <w:t xml:space="preserve">Acesso em: </w:t>
      </w:r>
      <w:r w:rsidR="0051173F" w:rsidRPr="00DC712A">
        <w:rPr>
          <w:color w:val="000000" w:themeColor="text1"/>
          <w:rPrChange w:id="444" w:author="Dalton Solano dos Reis" w:date="2025-12-07T16:39:00Z" w16du:dateUtc="2025-12-07T19:39:00Z">
            <w:rPr>
              <w:color w:val="000000" w:themeColor="text1"/>
              <w:lang w:val="en-US"/>
            </w:rPr>
          </w:rPrChange>
        </w:rPr>
        <w:t>29 nov. 2025.</w:t>
      </w:r>
    </w:p>
    <w:p w14:paraId="353FBB39" w14:textId="0A1A6B79" w:rsidR="00DC4841" w:rsidRDefault="1B2F429D" w:rsidP="00DC4841">
      <w:pPr>
        <w:pStyle w:val="TF-refernciasITEM"/>
        <w:rPr>
          <w:color w:val="000000" w:themeColor="text1"/>
        </w:rPr>
      </w:pPr>
      <w:r w:rsidRPr="37DBB0FB">
        <w:rPr>
          <w:color w:val="000000" w:themeColor="text1"/>
        </w:rPr>
        <w:t xml:space="preserve">PAIVA, C. T. </w:t>
      </w:r>
      <w:r w:rsidRPr="37DBB0FB">
        <w:rPr>
          <w:b/>
          <w:bCs/>
          <w:color w:val="000000" w:themeColor="text1"/>
        </w:rPr>
        <w:t>Comunicação pública e linguagem simples: reflexões sobre conteúdos divulgados pelo governo do Rio Grande do Sul em resposta às enchentes de 2024</w:t>
      </w:r>
      <w:r w:rsidRPr="37DBB0FB">
        <w:rPr>
          <w:color w:val="000000" w:themeColor="text1"/>
        </w:rPr>
        <w:t xml:space="preserve">, 2024. Trabalho de Conclusão de Curso (Graduação em Relações Públicas) – Faculdade de Biblioteconomia e Comunicação, Universidade Federal do Rio Grande do Sul, Rio Grande do Sul, 2024. Disponível em: </w:t>
      </w:r>
      <w:r w:rsidRPr="37DBB0FB">
        <w:t>https://lume.ufrgs.br/handle/10183/281867</w:t>
      </w:r>
      <w:r w:rsidRPr="37DBB0FB">
        <w:rPr>
          <w:color w:val="000000" w:themeColor="text1"/>
        </w:rPr>
        <w:t xml:space="preserve">. Acesso em: </w:t>
      </w:r>
      <w:r w:rsidR="0051173F" w:rsidRPr="00DC712A">
        <w:rPr>
          <w:color w:val="000000" w:themeColor="text1"/>
          <w:rPrChange w:id="445" w:author="Dalton Solano dos Reis" w:date="2025-12-07T16:39:00Z" w16du:dateUtc="2025-12-07T19:39:00Z">
            <w:rPr>
              <w:color w:val="000000" w:themeColor="text1"/>
              <w:lang w:val="en-US"/>
            </w:rPr>
          </w:rPrChange>
        </w:rPr>
        <w:t>29 nov. 2025.</w:t>
      </w:r>
      <w:r w:rsidR="00DC4841" w:rsidRPr="00DC712A">
        <w:rPr>
          <w:color w:val="000000" w:themeColor="text1"/>
          <w:rPrChange w:id="446" w:author="Dalton Solano dos Reis" w:date="2025-12-07T16:39:00Z" w16du:dateUtc="2025-12-07T19:39:00Z">
            <w:rPr>
              <w:color w:val="000000" w:themeColor="text1"/>
              <w:lang w:val="en-US"/>
            </w:rPr>
          </w:rPrChange>
        </w:rPr>
        <w:t xml:space="preserve"> </w:t>
      </w:r>
    </w:p>
    <w:p w14:paraId="45386A79" w14:textId="3299AF44" w:rsidR="00DC4841" w:rsidRDefault="1B2F429D" w:rsidP="00DC4841">
      <w:pPr>
        <w:pStyle w:val="TF-refernciasITEM"/>
        <w:rPr>
          <w:color w:val="000000" w:themeColor="text1"/>
          <w:szCs w:val="24"/>
          <w:lang w:val="en-US"/>
        </w:rPr>
      </w:pPr>
      <w:r w:rsidRPr="37DBB0FB">
        <w:rPr>
          <w:color w:val="000000" w:themeColor="text1"/>
        </w:rPr>
        <w:t xml:space="preserve">PARENTE, R. S; MAIA, D. S. D.; ALENCAR D. B. Aplicativo mobile para registro de áreas de risco na cidade de Manaus – AM: um relato de desenvolvimento: uma abordagem tecnológica. </w:t>
      </w:r>
      <w:r w:rsidRPr="37DBB0FB">
        <w:rPr>
          <w:b/>
          <w:bCs/>
          <w:color w:val="000000" w:themeColor="text1"/>
        </w:rPr>
        <w:t>Revista Desafios</w:t>
      </w:r>
      <w:r w:rsidRPr="37DBB0FB">
        <w:rPr>
          <w:color w:val="000000" w:themeColor="text1"/>
        </w:rPr>
        <w:t xml:space="preserve">, Palmas, v. 7, n. 1, 2019. Disponível em: </w:t>
      </w:r>
      <w:r w:rsidRPr="37DBB0FB">
        <w:t>https://core.ac.uk/reader/304913990</w:t>
      </w:r>
      <w:r w:rsidRPr="37DBB0FB">
        <w:rPr>
          <w:color w:val="000000" w:themeColor="text1"/>
        </w:rPr>
        <w:t xml:space="preserve">. </w:t>
      </w:r>
      <w:r w:rsidRPr="37DBB0FB">
        <w:rPr>
          <w:color w:val="000000" w:themeColor="text1"/>
          <w:lang w:val="en-US"/>
        </w:rPr>
        <w:t xml:space="preserve">Acesso em: </w:t>
      </w:r>
      <w:r w:rsidR="0051173F">
        <w:rPr>
          <w:color w:val="000000" w:themeColor="text1"/>
          <w:lang w:val="en-US"/>
        </w:rPr>
        <w:t>29</w:t>
      </w:r>
      <w:r w:rsidR="0051173F" w:rsidRPr="00C37022">
        <w:rPr>
          <w:color w:val="000000" w:themeColor="text1"/>
          <w:lang w:val="en-US"/>
        </w:rPr>
        <w:t xml:space="preserve"> </w:t>
      </w:r>
      <w:r w:rsidR="0051173F">
        <w:rPr>
          <w:color w:val="000000" w:themeColor="text1"/>
          <w:lang w:val="en-US"/>
        </w:rPr>
        <w:t>nov</w:t>
      </w:r>
      <w:r w:rsidR="0051173F" w:rsidRPr="00C37022">
        <w:rPr>
          <w:color w:val="000000" w:themeColor="text1"/>
          <w:lang w:val="en-US"/>
        </w:rPr>
        <w:t>. 2025.</w:t>
      </w:r>
    </w:p>
    <w:p w14:paraId="3BD10262" w14:textId="4CE580EB" w:rsidR="00DC4841" w:rsidRPr="00DC712A" w:rsidRDefault="1B2F429D" w:rsidP="00DC4841">
      <w:pPr>
        <w:pStyle w:val="TF-refernciasITEM"/>
        <w:rPr>
          <w:color w:val="000000" w:themeColor="text1"/>
          <w:szCs w:val="24"/>
          <w:rPrChange w:id="447" w:author="Dalton Solano dos Reis" w:date="2025-12-07T16:39:00Z" w16du:dateUtc="2025-12-07T19:39:00Z">
            <w:rPr>
              <w:color w:val="000000" w:themeColor="text1"/>
              <w:szCs w:val="24"/>
              <w:lang w:val="en-US"/>
            </w:rPr>
          </w:rPrChange>
        </w:rPr>
      </w:pPr>
      <w:r w:rsidRPr="37DBB0FB">
        <w:rPr>
          <w:color w:val="000000" w:themeColor="text1"/>
          <w:szCs w:val="24"/>
          <w:lang w:val="en-US"/>
        </w:rPr>
        <w:t xml:space="preserve">PREECE, J.; ROGERS, Y.; SHARP, H. </w:t>
      </w:r>
      <w:r w:rsidRPr="37DBB0FB">
        <w:rPr>
          <w:b/>
          <w:bCs/>
          <w:color w:val="000000" w:themeColor="text1"/>
          <w:szCs w:val="24"/>
          <w:lang w:val="en-US"/>
        </w:rPr>
        <w:t>Interaction design: beyond human-computer interaction</w:t>
      </w:r>
      <w:r w:rsidRPr="37DBB0FB">
        <w:rPr>
          <w:color w:val="000000" w:themeColor="text1"/>
          <w:szCs w:val="24"/>
          <w:lang w:val="en-US"/>
        </w:rPr>
        <w:t xml:space="preserve">. 6. ed. John Wiley &amp; Sons, Inc. (Hoboken, New Jersey, Estados Unidos), 2023, 2023932629. </w:t>
      </w:r>
      <w:r w:rsidRPr="37DBB0FB">
        <w:rPr>
          <w:color w:val="000000" w:themeColor="text1"/>
          <w:szCs w:val="24"/>
        </w:rPr>
        <w:t xml:space="preserve">Disponível em: </w:t>
      </w:r>
      <w:r w:rsidRPr="37DBB0FB">
        <w:rPr>
          <w:szCs w:val="24"/>
        </w:rPr>
        <w:t>https://mrce.in/ebooks/Interaction%20Design%206th%20Ed.pdf</w:t>
      </w:r>
      <w:r w:rsidRPr="37DBB0FB">
        <w:rPr>
          <w:color w:val="000000" w:themeColor="text1"/>
          <w:szCs w:val="24"/>
        </w:rPr>
        <w:t xml:space="preserve">. Acesso em: </w:t>
      </w:r>
      <w:r w:rsidR="0051173F" w:rsidRPr="00DC712A">
        <w:rPr>
          <w:color w:val="000000" w:themeColor="text1"/>
          <w:szCs w:val="24"/>
          <w:rPrChange w:id="448" w:author="Dalton Solano dos Reis" w:date="2025-12-07T16:39:00Z" w16du:dateUtc="2025-12-07T19:39:00Z">
            <w:rPr>
              <w:color w:val="000000" w:themeColor="text1"/>
              <w:szCs w:val="24"/>
              <w:lang w:val="en-US"/>
            </w:rPr>
          </w:rPrChange>
        </w:rPr>
        <w:t>29 nov. 2025.</w:t>
      </w:r>
    </w:p>
    <w:p w14:paraId="6248E5A7" w14:textId="185624DD" w:rsidR="1B2F429D" w:rsidRDefault="1B2F429D" w:rsidP="00046A6B">
      <w:pPr>
        <w:pStyle w:val="TF-refernciasITEM"/>
        <w:rPr>
          <w:color w:val="000000" w:themeColor="text1"/>
          <w:szCs w:val="24"/>
        </w:rPr>
      </w:pPr>
      <w:r w:rsidRPr="00F35758">
        <w:rPr>
          <w:color w:val="000000" w:themeColor="text1"/>
          <w:szCs w:val="24"/>
          <w:lang w:val="en-US"/>
        </w:rPr>
        <w:lastRenderedPageBreak/>
        <w:t>RASALINGAM, R. R.; RASLI, R. M. Deconstructing design trends in User Interface Design (UID): A review of literature</w:t>
      </w:r>
      <w:r w:rsidRPr="00F35758">
        <w:rPr>
          <w:b/>
          <w:bCs/>
          <w:color w:val="000000" w:themeColor="text1"/>
          <w:szCs w:val="24"/>
          <w:lang w:val="en-US"/>
        </w:rPr>
        <w:t>. International Journal of Business and Technology Management</w:t>
      </w:r>
      <w:r w:rsidRPr="00F35758">
        <w:rPr>
          <w:color w:val="000000" w:themeColor="text1"/>
          <w:szCs w:val="24"/>
          <w:lang w:val="en-US"/>
        </w:rPr>
        <w:t xml:space="preserve">, v. 6, n. 2, p. 445-454, 2024. </w:t>
      </w:r>
      <w:r w:rsidRPr="00F35758">
        <w:rPr>
          <w:color w:val="000000" w:themeColor="text1"/>
          <w:szCs w:val="24"/>
        </w:rPr>
        <w:t xml:space="preserve">Disponível em: </w:t>
      </w:r>
      <w:r w:rsidRPr="00F35758">
        <w:rPr>
          <w:szCs w:val="24"/>
        </w:rPr>
        <w:t>https://myjms.mohe.gov.my/index.php/ijbtm/article/download/27285/15022</w:t>
      </w:r>
      <w:r w:rsidRPr="00F35758">
        <w:rPr>
          <w:color w:val="000000" w:themeColor="text1"/>
          <w:szCs w:val="24"/>
        </w:rPr>
        <w:t xml:space="preserve">. Acesso em: </w:t>
      </w:r>
      <w:r w:rsidR="0051173F" w:rsidRPr="00DC712A">
        <w:rPr>
          <w:color w:val="000000" w:themeColor="text1"/>
          <w:szCs w:val="24"/>
          <w:rPrChange w:id="449" w:author="Dalton Solano dos Reis" w:date="2025-12-07T16:39:00Z" w16du:dateUtc="2025-12-07T19:39:00Z">
            <w:rPr>
              <w:color w:val="000000" w:themeColor="text1"/>
              <w:szCs w:val="24"/>
              <w:lang w:val="en-US"/>
            </w:rPr>
          </w:rPrChange>
        </w:rPr>
        <w:t>29 nov. 2025.</w:t>
      </w:r>
    </w:p>
    <w:p w14:paraId="4D1A72A2" w14:textId="25D9F83F" w:rsidR="1B2F429D" w:rsidRPr="00C37022" w:rsidRDefault="1B2F429D" w:rsidP="37DBB0FB">
      <w:pPr>
        <w:pStyle w:val="TF-refernciasITEM"/>
        <w:spacing w:line="259" w:lineRule="auto"/>
        <w:rPr>
          <w:color w:val="000000" w:themeColor="text1"/>
          <w:szCs w:val="24"/>
          <w:lang w:val="en-US"/>
        </w:rPr>
      </w:pPr>
      <w:r w:rsidRPr="37DBB0FB">
        <w:rPr>
          <w:color w:val="000000" w:themeColor="text1"/>
          <w:szCs w:val="24"/>
        </w:rPr>
        <w:t xml:space="preserve">RIBEIRO, Thays Zigante Furlan. Desastres naturais em Blumenau, Santa Catarina - Brasil, nos últimos anos: correlações com os seus aspectos físicos-naturais. Scientific Journal </w:t>
      </w:r>
      <w:r w:rsidRPr="37DBB0FB">
        <w:rPr>
          <w:b/>
          <w:bCs/>
          <w:color w:val="000000" w:themeColor="text1"/>
          <w:szCs w:val="24"/>
        </w:rPr>
        <w:t>ANAP</w:t>
      </w:r>
      <w:r w:rsidRPr="37DBB0FB">
        <w:rPr>
          <w:color w:val="000000" w:themeColor="text1"/>
          <w:szCs w:val="24"/>
        </w:rPr>
        <w:t>, [</w:t>
      </w:r>
      <w:r w:rsidRPr="37DBB0FB">
        <w:rPr>
          <w:i/>
          <w:iCs/>
          <w:color w:val="000000" w:themeColor="text1"/>
          <w:szCs w:val="24"/>
        </w:rPr>
        <w:t>s. l.</w:t>
      </w:r>
      <w:r w:rsidRPr="37DBB0FB">
        <w:rPr>
          <w:color w:val="000000" w:themeColor="text1"/>
          <w:szCs w:val="24"/>
        </w:rPr>
        <w:t xml:space="preserve">], v. 1, n. 6, 2023. Edição Especial - Anais do Simpósio Brasileiro "Governança e Desenvolvimento Sustentável". Disponível em: </w:t>
      </w:r>
      <w:r w:rsidRPr="37DBB0FB">
        <w:rPr>
          <w:szCs w:val="24"/>
        </w:rPr>
        <w:t>https://publicacoes.amigosdanatureza.org.br/index.php/anap/article/download/4248/4045/9281</w:t>
      </w:r>
      <w:r w:rsidRPr="37DBB0FB">
        <w:rPr>
          <w:color w:val="000000" w:themeColor="text1"/>
          <w:szCs w:val="24"/>
        </w:rPr>
        <w:t xml:space="preserve">. </w:t>
      </w:r>
      <w:r w:rsidRPr="37DBB0FB">
        <w:rPr>
          <w:color w:val="000000" w:themeColor="text1"/>
          <w:szCs w:val="24"/>
          <w:lang w:val="en-US"/>
        </w:rPr>
        <w:t xml:space="preserve">Acesso em: </w:t>
      </w:r>
      <w:r w:rsidR="0051173F">
        <w:rPr>
          <w:color w:val="000000" w:themeColor="text1"/>
          <w:szCs w:val="24"/>
          <w:lang w:val="en-US"/>
        </w:rPr>
        <w:t>29</w:t>
      </w:r>
      <w:r w:rsidR="0051173F" w:rsidRPr="00C37022">
        <w:rPr>
          <w:color w:val="000000" w:themeColor="text1"/>
          <w:szCs w:val="24"/>
          <w:lang w:val="en-US"/>
        </w:rPr>
        <w:t xml:space="preserve"> </w:t>
      </w:r>
      <w:r w:rsidR="0051173F">
        <w:rPr>
          <w:color w:val="000000" w:themeColor="text1"/>
          <w:szCs w:val="24"/>
          <w:lang w:val="en-US"/>
        </w:rPr>
        <w:t>nov</w:t>
      </w:r>
      <w:r w:rsidR="0051173F" w:rsidRPr="00C37022">
        <w:rPr>
          <w:color w:val="000000" w:themeColor="text1"/>
          <w:szCs w:val="24"/>
          <w:lang w:val="en-US"/>
        </w:rPr>
        <w:t>. 2025.</w:t>
      </w:r>
    </w:p>
    <w:p w14:paraId="46E04A59" w14:textId="3C3A5606" w:rsidR="1B2F429D" w:rsidRPr="00C37022" w:rsidRDefault="1B2F429D" w:rsidP="37DBB0FB">
      <w:pPr>
        <w:pStyle w:val="TF-refernciasITEM"/>
        <w:spacing w:line="259" w:lineRule="auto"/>
        <w:rPr>
          <w:color w:val="000000" w:themeColor="text1"/>
          <w:szCs w:val="24"/>
          <w:lang w:val="en-US"/>
        </w:rPr>
      </w:pPr>
      <w:r w:rsidRPr="37DBB0FB">
        <w:rPr>
          <w:color w:val="000000" w:themeColor="text1"/>
          <w:szCs w:val="24"/>
          <w:lang w:val="en-US"/>
        </w:rPr>
        <w:t xml:space="preserve">SILVA, C. </w:t>
      </w:r>
      <w:r w:rsidRPr="37DBB0FB">
        <w:rPr>
          <w:b/>
          <w:bCs/>
          <w:color w:val="000000" w:themeColor="text1"/>
          <w:szCs w:val="24"/>
          <w:lang w:val="en-US"/>
        </w:rPr>
        <w:t>Addressing landslide issue in Sri Lanka using a web-based mobile application</w:t>
      </w:r>
      <w:r w:rsidRPr="37DBB0FB">
        <w:rPr>
          <w:color w:val="000000" w:themeColor="text1"/>
          <w:szCs w:val="24"/>
          <w:lang w:val="en-US"/>
        </w:rPr>
        <w:t xml:space="preserve">, 2020. Dissertação (Mestrado em Philosophy) – Auckland University of Technology, Nova Zelândia, 2020. </w:t>
      </w:r>
      <w:r w:rsidRPr="37DBB0FB">
        <w:rPr>
          <w:color w:val="000000" w:themeColor="text1"/>
          <w:szCs w:val="24"/>
        </w:rPr>
        <w:t xml:space="preserve">Disponível em: </w:t>
      </w:r>
      <w:r w:rsidRPr="00516744">
        <w:rPr>
          <w:szCs w:val="24"/>
        </w:rPr>
        <w:t>https://openrepository.aut.ac.nz/server/api/core/bitstreams/dc579644-fb74-4062-a8f4-6f16d8b04a19/content</w:t>
      </w:r>
      <w:r w:rsidRPr="37DBB0FB">
        <w:rPr>
          <w:color w:val="000000" w:themeColor="text1"/>
          <w:szCs w:val="24"/>
        </w:rPr>
        <w:t xml:space="preserve">. </w:t>
      </w:r>
      <w:r w:rsidRPr="00C37022">
        <w:rPr>
          <w:color w:val="000000" w:themeColor="text1"/>
          <w:szCs w:val="24"/>
          <w:lang w:val="en-US"/>
        </w:rPr>
        <w:t xml:space="preserve">Acesso em: </w:t>
      </w:r>
      <w:r w:rsidR="0051173F">
        <w:rPr>
          <w:color w:val="000000" w:themeColor="text1"/>
          <w:szCs w:val="24"/>
          <w:lang w:val="en-US"/>
        </w:rPr>
        <w:t>29</w:t>
      </w:r>
      <w:r w:rsidR="0051173F" w:rsidRPr="00C37022">
        <w:rPr>
          <w:color w:val="000000" w:themeColor="text1"/>
          <w:szCs w:val="24"/>
          <w:lang w:val="en-US"/>
        </w:rPr>
        <w:t xml:space="preserve"> </w:t>
      </w:r>
      <w:r w:rsidR="0051173F">
        <w:rPr>
          <w:color w:val="000000" w:themeColor="text1"/>
          <w:szCs w:val="24"/>
          <w:lang w:val="en-US"/>
        </w:rPr>
        <w:t>nov</w:t>
      </w:r>
      <w:r w:rsidR="0051173F" w:rsidRPr="00C37022">
        <w:rPr>
          <w:color w:val="000000" w:themeColor="text1"/>
          <w:szCs w:val="24"/>
          <w:lang w:val="en-US"/>
        </w:rPr>
        <w:t>. 2025.</w:t>
      </w:r>
    </w:p>
    <w:p w14:paraId="72573753" w14:textId="5915FF8A" w:rsidR="1B2F429D" w:rsidRPr="00C37022" w:rsidRDefault="1B2F429D" w:rsidP="00046A6B">
      <w:pPr>
        <w:pStyle w:val="TF-refernciasITEM"/>
        <w:spacing w:after="240"/>
        <w:rPr>
          <w:color w:val="000000" w:themeColor="text1"/>
          <w:szCs w:val="24"/>
          <w:lang w:val="en-US"/>
        </w:rPr>
      </w:pPr>
      <w:r w:rsidRPr="37DBB0FB">
        <w:rPr>
          <w:color w:val="000000" w:themeColor="text1"/>
          <w:szCs w:val="24"/>
          <w:lang w:val="en-US"/>
        </w:rPr>
        <w:t xml:space="preserve">STADLHOFER, A.; MEZHUYEV, V. Approach to provide interpretability in machine learning models for image classification. </w:t>
      </w:r>
      <w:r w:rsidRPr="37DBB0FB">
        <w:rPr>
          <w:b/>
          <w:bCs/>
          <w:color w:val="000000" w:themeColor="text1"/>
          <w:szCs w:val="24"/>
          <w:lang w:val="fr"/>
        </w:rPr>
        <w:t>Industrial Artificial Intelligence</w:t>
      </w:r>
      <w:r w:rsidRPr="37DBB0FB">
        <w:rPr>
          <w:color w:val="000000" w:themeColor="text1"/>
          <w:szCs w:val="24"/>
          <w:lang w:val="fr"/>
        </w:rPr>
        <w:t xml:space="preserve">, </w:t>
      </w:r>
      <w:r w:rsidRPr="37DBB0FB">
        <w:rPr>
          <w:color w:val="000000" w:themeColor="text1"/>
          <w:szCs w:val="24"/>
        </w:rPr>
        <w:t>[</w:t>
      </w:r>
      <w:r w:rsidRPr="37DBB0FB">
        <w:rPr>
          <w:i/>
          <w:iCs/>
          <w:color w:val="000000" w:themeColor="text1"/>
          <w:szCs w:val="24"/>
        </w:rPr>
        <w:t>s. l.</w:t>
      </w:r>
      <w:r w:rsidRPr="37DBB0FB">
        <w:rPr>
          <w:color w:val="000000" w:themeColor="text1"/>
          <w:szCs w:val="24"/>
        </w:rPr>
        <w:t xml:space="preserve">], </w:t>
      </w:r>
      <w:r w:rsidRPr="37DBB0FB">
        <w:rPr>
          <w:color w:val="000000" w:themeColor="text1"/>
          <w:szCs w:val="24"/>
          <w:lang w:val="fr"/>
        </w:rPr>
        <w:t xml:space="preserve">v. 1, n. 1, 2023. </w:t>
      </w:r>
      <w:r w:rsidRPr="37DBB0FB">
        <w:rPr>
          <w:color w:val="000000" w:themeColor="text1"/>
          <w:szCs w:val="24"/>
        </w:rPr>
        <w:t xml:space="preserve">Disponível em: </w:t>
      </w:r>
      <w:r w:rsidRPr="37DBB0FB">
        <w:rPr>
          <w:szCs w:val="24"/>
        </w:rPr>
        <w:t>https://link.springer.com/article/10.1007/s44244-023-00009-z</w:t>
      </w:r>
      <w:r w:rsidRPr="37DBB0FB">
        <w:rPr>
          <w:color w:val="000000" w:themeColor="text1"/>
          <w:szCs w:val="24"/>
        </w:rPr>
        <w:t xml:space="preserve">. </w:t>
      </w:r>
      <w:r w:rsidRPr="37DBB0FB">
        <w:rPr>
          <w:color w:val="000000" w:themeColor="text1"/>
          <w:szCs w:val="24"/>
          <w:lang w:val="en-US"/>
        </w:rPr>
        <w:t xml:space="preserve">Acesso em: </w:t>
      </w:r>
      <w:r w:rsidRPr="00C37022">
        <w:rPr>
          <w:color w:val="000000" w:themeColor="text1"/>
          <w:szCs w:val="24"/>
          <w:lang w:val="en-US"/>
        </w:rPr>
        <w:t>19 jun. 2025.</w:t>
      </w:r>
    </w:p>
    <w:p w14:paraId="69256707" w14:textId="68BE2C55" w:rsidR="1B2F429D" w:rsidRDefault="1B2F429D" w:rsidP="37DBB0FB">
      <w:pPr>
        <w:spacing w:after="120"/>
        <w:rPr>
          <w:color w:val="000000" w:themeColor="text1"/>
        </w:rPr>
      </w:pPr>
      <w:r w:rsidRPr="37DBB0FB">
        <w:rPr>
          <w:color w:val="000000" w:themeColor="text1"/>
          <w:lang w:val="en-US"/>
        </w:rPr>
        <w:t xml:space="preserve">SUFRI, S. </w:t>
      </w:r>
      <w:r w:rsidRPr="37DBB0FB">
        <w:rPr>
          <w:i/>
          <w:iCs/>
          <w:color w:val="000000" w:themeColor="text1"/>
          <w:lang w:val="en-US"/>
        </w:rPr>
        <w:t>et al.</w:t>
      </w:r>
      <w:r w:rsidRPr="37DBB0FB">
        <w:rPr>
          <w:color w:val="000000" w:themeColor="text1"/>
          <w:lang w:val="en-US"/>
        </w:rPr>
        <w:t xml:space="preserve"> A systematic review of Community Engagement (CE) in Disaster Early Warning Systems (EWSs). </w:t>
      </w:r>
      <w:r w:rsidRPr="37DBB0FB">
        <w:rPr>
          <w:b/>
          <w:bCs/>
          <w:color w:val="000000" w:themeColor="text1"/>
        </w:rPr>
        <w:t>Progress in disaster science</w:t>
      </w:r>
      <w:r w:rsidRPr="37DBB0FB">
        <w:rPr>
          <w:color w:val="000000" w:themeColor="text1"/>
        </w:rPr>
        <w:t>, [</w:t>
      </w:r>
      <w:r w:rsidRPr="37DBB0FB">
        <w:rPr>
          <w:i/>
          <w:iCs/>
          <w:color w:val="000000" w:themeColor="text1"/>
        </w:rPr>
        <w:t>s. l.</w:t>
      </w:r>
      <w:r w:rsidRPr="37DBB0FB">
        <w:rPr>
          <w:color w:val="000000" w:themeColor="text1"/>
        </w:rPr>
        <w:t xml:space="preserve">], v. 5, n. 100058, p. 100058, 2020. Disponível em: </w:t>
      </w:r>
      <w:r w:rsidRPr="37DBB0FB">
        <w:t>https://www.sciencedirect.com/science/article/pii/S2590061719300584</w:t>
      </w:r>
      <w:r w:rsidRPr="37DBB0FB">
        <w:rPr>
          <w:color w:val="000000" w:themeColor="text1"/>
        </w:rPr>
        <w:t xml:space="preserve"> Acesso em: </w:t>
      </w:r>
      <w:r w:rsidR="0051173F" w:rsidRPr="00DC712A">
        <w:rPr>
          <w:color w:val="000000" w:themeColor="text1"/>
          <w:rPrChange w:id="450" w:author="Dalton Solano dos Reis" w:date="2025-12-07T16:39:00Z" w16du:dateUtc="2025-12-07T19:39:00Z">
            <w:rPr>
              <w:color w:val="000000" w:themeColor="text1"/>
              <w:lang w:val="en-US"/>
            </w:rPr>
          </w:rPrChange>
        </w:rPr>
        <w:t>29 nov. 2025.</w:t>
      </w:r>
    </w:p>
    <w:p w14:paraId="21BAD461" w14:textId="766A6C3A" w:rsidR="1B2F429D" w:rsidRPr="00C37022" w:rsidRDefault="1B2F429D" w:rsidP="37DBB0FB">
      <w:pPr>
        <w:pStyle w:val="TF-refernciasITEM"/>
        <w:spacing w:line="259" w:lineRule="auto"/>
        <w:rPr>
          <w:color w:val="000000" w:themeColor="text1"/>
          <w:szCs w:val="24"/>
          <w:lang w:val="en-US"/>
        </w:rPr>
      </w:pPr>
      <w:r w:rsidRPr="37DBB0FB">
        <w:rPr>
          <w:color w:val="000000" w:themeColor="text1"/>
          <w:szCs w:val="24"/>
          <w:lang w:val="en-US"/>
        </w:rPr>
        <w:t xml:space="preserve">SUN, W.; BOCCHINI, P.; DAVISON, B. D. Applications of artificial intelligence for disaster management. </w:t>
      </w:r>
      <w:r w:rsidRPr="37DBB0FB">
        <w:rPr>
          <w:b/>
          <w:bCs/>
          <w:color w:val="000000" w:themeColor="text1"/>
          <w:szCs w:val="24"/>
        </w:rPr>
        <w:t>Natural hazards (Dordrecht, Netherlands)</w:t>
      </w:r>
      <w:r w:rsidRPr="37DBB0FB">
        <w:rPr>
          <w:color w:val="000000" w:themeColor="text1"/>
          <w:szCs w:val="24"/>
        </w:rPr>
        <w:t>, [</w:t>
      </w:r>
      <w:r w:rsidRPr="37DBB0FB">
        <w:rPr>
          <w:i/>
          <w:iCs/>
          <w:color w:val="000000" w:themeColor="text1"/>
          <w:szCs w:val="24"/>
        </w:rPr>
        <w:t>s. l.</w:t>
      </w:r>
      <w:r w:rsidRPr="37DBB0FB">
        <w:rPr>
          <w:color w:val="000000" w:themeColor="text1"/>
          <w:szCs w:val="24"/>
        </w:rPr>
        <w:t xml:space="preserve">], v. 103, n. 3, p. 2631-2689, 2020. Disponível em: </w:t>
      </w:r>
      <w:r w:rsidRPr="37DBB0FB">
        <w:rPr>
          <w:szCs w:val="24"/>
        </w:rPr>
        <w:t>https://link.springer.com/article/10.1007/s11069-020-04124-3</w:t>
      </w:r>
      <w:r w:rsidRPr="37DBB0FB">
        <w:rPr>
          <w:color w:val="000000" w:themeColor="text1"/>
          <w:szCs w:val="24"/>
        </w:rPr>
        <w:t xml:space="preserve">. </w:t>
      </w:r>
      <w:r w:rsidRPr="37DBB0FB">
        <w:rPr>
          <w:color w:val="000000" w:themeColor="text1"/>
          <w:szCs w:val="24"/>
          <w:lang w:val="en-US"/>
        </w:rPr>
        <w:t xml:space="preserve">Acesso em: </w:t>
      </w:r>
      <w:r w:rsidR="0051173F">
        <w:rPr>
          <w:color w:val="000000" w:themeColor="text1"/>
          <w:szCs w:val="24"/>
          <w:lang w:val="en-US"/>
        </w:rPr>
        <w:t>29</w:t>
      </w:r>
      <w:r w:rsidR="0051173F" w:rsidRPr="00C37022">
        <w:rPr>
          <w:color w:val="000000" w:themeColor="text1"/>
          <w:szCs w:val="24"/>
          <w:lang w:val="en-US"/>
        </w:rPr>
        <w:t xml:space="preserve"> </w:t>
      </w:r>
      <w:r w:rsidR="0051173F">
        <w:rPr>
          <w:color w:val="000000" w:themeColor="text1"/>
          <w:szCs w:val="24"/>
          <w:lang w:val="en-US"/>
        </w:rPr>
        <w:t>nov</w:t>
      </w:r>
      <w:r w:rsidR="0051173F" w:rsidRPr="00C37022">
        <w:rPr>
          <w:color w:val="000000" w:themeColor="text1"/>
          <w:szCs w:val="24"/>
          <w:lang w:val="en-US"/>
        </w:rPr>
        <w:t>. 2025.</w:t>
      </w:r>
    </w:p>
    <w:p w14:paraId="51A8673A" w14:textId="292380AC" w:rsidR="1B2F429D" w:rsidRPr="00C37022" w:rsidRDefault="1B2F429D" w:rsidP="37DBB0FB">
      <w:pPr>
        <w:spacing w:after="120"/>
        <w:rPr>
          <w:color w:val="000000" w:themeColor="text1"/>
          <w:lang w:val="en-US"/>
        </w:rPr>
      </w:pPr>
      <w:r w:rsidRPr="37DBB0FB">
        <w:rPr>
          <w:color w:val="000000" w:themeColor="text1"/>
          <w:lang w:val="en-US"/>
        </w:rPr>
        <w:t>URBANELLI, A.</w:t>
      </w:r>
      <w:r w:rsidRPr="37DBB0FB">
        <w:rPr>
          <w:i/>
          <w:iCs/>
          <w:color w:val="000000" w:themeColor="text1"/>
          <w:lang w:val="en-US"/>
        </w:rPr>
        <w:t xml:space="preserve"> et al</w:t>
      </w:r>
      <w:r w:rsidRPr="37DBB0FB">
        <w:rPr>
          <w:color w:val="000000" w:themeColor="text1"/>
          <w:lang w:val="en-US"/>
        </w:rPr>
        <w:t xml:space="preserve">. The ERMES chatbot: A conversational communication tool for improved emergency management and disaster risk reduction. </w:t>
      </w:r>
      <w:r w:rsidRPr="37DBB0FB">
        <w:rPr>
          <w:b/>
          <w:bCs/>
          <w:color w:val="000000" w:themeColor="text1"/>
          <w:lang w:val="en-US"/>
        </w:rPr>
        <w:t>International journal of disaster risk reduction: IJDRR</w:t>
      </w:r>
      <w:r w:rsidRPr="37DBB0FB">
        <w:rPr>
          <w:color w:val="000000" w:themeColor="text1"/>
          <w:lang w:val="en-US"/>
        </w:rPr>
        <w:t>, [</w:t>
      </w:r>
      <w:r w:rsidRPr="37DBB0FB">
        <w:rPr>
          <w:i/>
          <w:iCs/>
          <w:color w:val="000000" w:themeColor="text1"/>
          <w:lang w:val="en-US"/>
        </w:rPr>
        <w:t>s. l.</w:t>
      </w:r>
      <w:r w:rsidRPr="37DBB0FB">
        <w:rPr>
          <w:color w:val="000000" w:themeColor="text1"/>
          <w:lang w:val="en-US"/>
        </w:rPr>
        <w:t xml:space="preserve">], v. 112, n. 104792, p. 104792, 2024. </w:t>
      </w:r>
      <w:r w:rsidRPr="37DBB0FB">
        <w:rPr>
          <w:color w:val="000000" w:themeColor="text1"/>
        </w:rPr>
        <w:t xml:space="preserve">Disponível em: </w:t>
      </w:r>
      <w:r w:rsidRPr="37DBB0FB">
        <w:t>https://www.sciencedirect.com/science/article/pii/S2212420924005545</w:t>
      </w:r>
      <w:r w:rsidRPr="37DBB0FB">
        <w:rPr>
          <w:color w:val="000000" w:themeColor="text1"/>
        </w:rPr>
        <w:t xml:space="preserve">. </w:t>
      </w:r>
      <w:r w:rsidRPr="37DBB0FB">
        <w:rPr>
          <w:color w:val="000000" w:themeColor="text1"/>
          <w:lang w:val="en-US"/>
        </w:rPr>
        <w:t xml:space="preserve">Acesso em: </w:t>
      </w:r>
      <w:r w:rsidR="0051173F">
        <w:rPr>
          <w:color w:val="000000" w:themeColor="text1"/>
          <w:lang w:val="en-US"/>
        </w:rPr>
        <w:t>29</w:t>
      </w:r>
      <w:r w:rsidR="0051173F" w:rsidRPr="00C37022">
        <w:rPr>
          <w:color w:val="000000" w:themeColor="text1"/>
          <w:lang w:val="en-US"/>
        </w:rPr>
        <w:t xml:space="preserve"> </w:t>
      </w:r>
      <w:r w:rsidR="0051173F">
        <w:rPr>
          <w:color w:val="000000" w:themeColor="text1"/>
          <w:lang w:val="en-US"/>
        </w:rPr>
        <w:t>nov</w:t>
      </w:r>
      <w:r w:rsidR="0051173F" w:rsidRPr="00C37022">
        <w:rPr>
          <w:color w:val="000000" w:themeColor="text1"/>
          <w:lang w:val="en-US"/>
        </w:rPr>
        <w:t>. 2025.</w:t>
      </w:r>
    </w:p>
    <w:p w14:paraId="04CCDBC3" w14:textId="6E1E0AE0" w:rsidR="1B2F429D" w:rsidRPr="00DC712A" w:rsidRDefault="1B2F429D" w:rsidP="37DBB0FB">
      <w:pPr>
        <w:spacing w:after="120"/>
        <w:rPr>
          <w:color w:val="000000" w:themeColor="text1"/>
          <w:rPrChange w:id="451" w:author="Dalton Solano dos Reis" w:date="2025-12-07T16:39:00Z" w16du:dateUtc="2025-12-07T19:39:00Z">
            <w:rPr>
              <w:color w:val="000000" w:themeColor="text1"/>
              <w:lang w:val="en-US"/>
            </w:rPr>
          </w:rPrChange>
        </w:rPr>
      </w:pPr>
      <w:r w:rsidRPr="37DBB0FB">
        <w:rPr>
          <w:color w:val="000000" w:themeColor="text1"/>
          <w:lang w:val="en-US"/>
        </w:rPr>
        <w:t xml:space="preserve">XING, H. </w:t>
      </w:r>
      <w:r w:rsidRPr="37DBB0FB">
        <w:rPr>
          <w:i/>
          <w:iCs/>
          <w:color w:val="000000" w:themeColor="text1"/>
          <w:lang w:val="en-US"/>
        </w:rPr>
        <w:t>et al.</w:t>
      </w:r>
      <w:r w:rsidRPr="37DBB0FB">
        <w:rPr>
          <w:color w:val="000000" w:themeColor="text1"/>
          <w:lang w:val="en-US"/>
        </w:rPr>
        <w:t xml:space="preserve"> Public intention to participate in sustainable geohazard mitigation: an empirical study based on an extended theory of planned behavior. </w:t>
      </w:r>
      <w:r w:rsidRPr="37DBB0FB">
        <w:rPr>
          <w:b/>
          <w:bCs/>
          <w:color w:val="000000" w:themeColor="text1"/>
          <w:lang w:val="en-US"/>
        </w:rPr>
        <w:t>Natural hazards and earth system sciences</w:t>
      </w:r>
      <w:r w:rsidRPr="37DBB0FB">
        <w:rPr>
          <w:color w:val="000000" w:themeColor="text1"/>
          <w:lang w:val="en-US"/>
        </w:rPr>
        <w:t>, [</w:t>
      </w:r>
      <w:r w:rsidRPr="37DBB0FB">
        <w:rPr>
          <w:i/>
          <w:iCs/>
          <w:color w:val="000000" w:themeColor="text1"/>
          <w:lang w:val="en-US"/>
        </w:rPr>
        <w:t>s. l.</w:t>
      </w:r>
      <w:r w:rsidRPr="37DBB0FB">
        <w:rPr>
          <w:color w:val="000000" w:themeColor="text1"/>
          <w:lang w:val="en-US"/>
        </w:rPr>
        <w:t xml:space="preserve">], v. 23, n. 4, p. 1529-1547, 2023. </w:t>
      </w:r>
      <w:r w:rsidRPr="37DBB0FB">
        <w:rPr>
          <w:color w:val="000000" w:themeColor="text1"/>
        </w:rPr>
        <w:t xml:space="preserve">Disponível em: </w:t>
      </w:r>
      <w:r w:rsidRPr="37DBB0FB">
        <w:t>https://nhess.copernicus.org/articles/23/1529/2023/nhess-23-1529-2023.pdf</w:t>
      </w:r>
      <w:r w:rsidRPr="37DBB0FB">
        <w:rPr>
          <w:color w:val="000000" w:themeColor="text1"/>
        </w:rPr>
        <w:t xml:space="preserve">. Acesso em: </w:t>
      </w:r>
      <w:bookmarkStart w:id="452" w:name="_Toc54169336"/>
      <w:r w:rsidR="0051173F" w:rsidRPr="00DC712A">
        <w:rPr>
          <w:color w:val="000000" w:themeColor="text1"/>
          <w:rPrChange w:id="453" w:author="Dalton Solano dos Reis" w:date="2025-12-07T16:39:00Z" w16du:dateUtc="2025-12-07T19:39:00Z">
            <w:rPr>
              <w:color w:val="000000" w:themeColor="text1"/>
              <w:lang w:val="en-US"/>
            </w:rPr>
          </w:rPrChange>
        </w:rPr>
        <w:t>29 nov. 2025.</w:t>
      </w:r>
    </w:p>
    <w:p w14:paraId="0FF837CF" w14:textId="02931D05" w:rsidR="00DB3FD0" w:rsidRPr="00DC712A" w:rsidRDefault="00DB3FD0" w:rsidP="00DB3FD0">
      <w:pPr>
        <w:spacing w:after="120"/>
        <w:rPr>
          <w:color w:val="000000" w:themeColor="text1"/>
          <w:rPrChange w:id="454" w:author="Dalton Solano dos Reis" w:date="2025-12-07T16:39:00Z" w16du:dateUtc="2025-12-07T19:39:00Z">
            <w:rPr>
              <w:color w:val="000000" w:themeColor="text1"/>
              <w:lang w:val="en-US"/>
            </w:rPr>
          </w:rPrChange>
        </w:rPr>
      </w:pPr>
      <w:r w:rsidRPr="00DC712A">
        <w:rPr>
          <w:color w:val="000000" w:themeColor="text1"/>
          <w:lang w:val="en-US"/>
          <w:rPrChange w:id="455" w:author="Dalton Solano dos Reis" w:date="2025-12-07T16:39:00Z" w16du:dateUtc="2025-12-07T19:39:00Z">
            <w:rPr>
              <w:color w:val="000000" w:themeColor="text1"/>
            </w:rPr>
          </w:rPrChange>
        </w:rPr>
        <w:t>YU, T</w:t>
      </w:r>
      <w:r w:rsidR="007A010B" w:rsidRPr="00DC712A">
        <w:rPr>
          <w:color w:val="000000" w:themeColor="text1"/>
          <w:lang w:val="en-US"/>
          <w:rPrChange w:id="456" w:author="Dalton Solano dos Reis" w:date="2025-12-07T16:39:00Z" w16du:dateUtc="2025-12-07T19:39:00Z">
            <w:rPr>
              <w:color w:val="000000" w:themeColor="text1"/>
            </w:rPr>
          </w:rPrChange>
        </w:rPr>
        <w:t>.</w:t>
      </w:r>
      <w:r w:rsidRPr="00DC712A">
        <w:rPr>
          <w:color w:val="000000" w:themeColor="text1"/>
          <w:lang w:val="en-US"/>
          <w:rPrChange w:id="457" w:author="Dalton Solano dos Reis" w:date="2025-12-07T16:39:00Z" w16du:dateUtc="2025-12-07T19:39:00Z">
            <w:rPr>
              <w:color w:val="000000" w:themeColor="text1"/>
            </w:rPr>
          </w:rPrChange>
        </w:rPr>
        <w:t xml:space="preserve">; VLASIC, D. Automating Product Image Analysis for Retail with Gemini. </w:t>
      </w:r>
      <w:r w:rsidRPr="00CE5508">
        <w:rPr>
          <w:b/>
          <w:bCs/>
          <w:color w:val="000000" w:themeColor="text1"/>
        </w:rPr>
        <w:t>Electronic Imaging</w:t>
      </w:r>
      <w:r w:rsidRPr="00DB3FD0">
        <w:rPr>
          <w:color w:val="000000" w:themeColor="text1"/>
        </w:rPr>
        <w:t xml:space="preserve">, v. 37, p. 1-7, 2025. </w:t>
      </w:r>
      <w:r w:rsidRPr="37DBB0FB">
        <w:rPr>
          <w:color w:val="000000" w:themeColor="text1"/>
        </w:rPr>
        <w:t xml:space="preserve">Disponível em: </w:t>
      </w:r>
      <w:r w:rsidR="00CE5508" w:rsidRPr="00CE5508">
        <w:t>https://library.imaging.org/ei/articles/37/8/IMAGE-262</w:t>
      </w:r>
      <w:r w:rsidRPr="37DBB0FB">
        <w:rPr>
          <w:color w:val="000000" w:themeColor="text1"/>
        </w:rPr>
        <w:t xml:space="preserve">. Acesso em: </w:t>
      </w:r>
      <w:r w:rsidRPr="00DC712A">
        <w:rPr>
          <w:color w:val="000000" w:themeColor="text1"/>
          <w:rPrChange w:id="458" w:author="Dalton Solano dos Reis" w:date="2025-12-07T16:39:00Z" w16du:dateUtc="2025-12-07T19:39:00Z">
            <w:rPr>
              <w:color w:val="000000" w:themeColor="text1"/>
              <w:lang w:val="en-US"/>
            </w:rPr>
          </w:rPrChange>
        </w:rPr>
        <w:t>29 nov. 2025.</w:t>
      </w:r>
    </w:p>
    <w:p w14:paraId="6CF7390B" w14:textId="4081AFC7" w:rsidR="00DB3FD0" w:rsidRDefault="00DB3FD0" w:rsidP="37DBB0FB">
      <w:pPr>
        <w:spacing w:after="120"/>
        <w:rPr>
          <w:color w:val="000000" w:themeColor="text1"/>
        </w:rPr>
      </w:pPr>
    </w:p>
    <w:p w14:paraId="38221164" w14:textId="35175F7F" w:rsidR="00964C10" w:rsidRDefault="00964C10" w:rsidP="00964C10">
      <w:pPr>
        <w:pStyle w:val="TF-xpos-apndiceTTULO"/>
      </w:pPr>
      <w:bookmarkStart w:id="459" w:name="_Toc202810194"/>
      <w:bookmarkStart w:id="460" w:name="_Toc207045728"/>
      <w:bookmarkStart w:id="461" w:name="_Toc215432588"/>
      <w:bookmarkEnd w:id="452"/>
      <w:r>
        <w:lastRenderedPageBreak/>
        <w:t>APÊNDICE A – Heurísticas de Nielsen</w:t>
      </w:r>
      <w:bookmarkEnd w:id="459"/>
      <w:bookmarkEnd w:id="460"/>
      <w:bookmarkEnd w:id="461"/>
    </w:p>
    <w:p w14:paraId="0E0205DE" w14:textId="1A2D41D9" w:rsidR="00964C10" w:rsidRDefault="00964C10" w:rsidP="00964C10">
      <w:pPr>
        <w:pStyle w:val="TF-TEXTO"/>
      </w:pPr>
      <w:r>
        <w:rPr>
          <w:sz w:val="23"/>
          <w:szCs w:val="23"/>
        </w:rPr>
        <w:t xml:space="preserve">Este apêndice apresenta as heurísticas de Nielsen (1994), exibidas no </w:t>
      </w:r>
      <w:r>
        <w:rPr>
          <w:sz w:val="23"/>
          <w:szCs w:val="23"/>
        </w:rPr>
        <w:fldChar w:fldCharType="begin"/>
      </w:r>
      <w:r>
        <w:rPr>
          <w:sz w:val="23"/>
          <w:szCs w:val="23"/>
        </w:rPr>
        <w:instrText xml:space="preserve"> REF _Ref152491080 \h </w:instrText>
      </w:r>
      <w:r>
        <w:rPr>
          <w:sz w:val="23"/>
          <w:szCs w:val="23"/>
        </w:rPr>
      </w:r>
      <w:r>
        <w:rPr>
          <w:sz w:val="23"/>
          <w:szCs w:val="23"/>
        </w:rPr>
        <w:fldChar w:fldCharType="separate"/>
      </w:r>
      <w:r w:rsidR="001C1872">
        <w:t xml:space="preserve">Quadro </w:t>
      </w:r>
      <w:r w:rsidR="001C1872">
        <w:rPr>
          <w:noProof/>
        </w:rPr>
        <w:t>21</w:t>
      </w:r>
      <w:r>
        <w:rPr>
          <w:sz w:val="23"/>
          <w:szCs w:val="23"/>
        </w:rPr>
        <w:fldChar w:fldCharType="end"/>
      </w:r>
      <w:r>
        <w:rPr>
          <w:sz w:val="23"/>
          <w:szCs w:val="23"/>
        </w:rPr>
        <w:t>.</w:t>
      </w:r>
    </w:p>
    <w:p w14:paraId="7EA7D5A2" w14:textId="246560E0" w:rsidR="00964C10" w:rsidRDefault="00964C10" w:rsidP="00964C10">
      <w:pPr>
        <w:pStyle w:val="TF-LEGENDA"/>
      </w:pPr>
      <w:bookmarkStart w:id="462" w:name="_Ref152491080"/>
      <w:bookmarkStart w:id="463" w:name="_Toc202809001"/>
      <w:bookmarkStart w:id="464" w:name="_Toc207045735"/>
      <w:bookmarkStart w:id="465" w:name="_Toc215432531"/>
      <w:r>
        <w:t xml:space="preserve">Quadro </w:t>
      </w:r>
      <w:fldSimple w:instr=" SEQ Quadro \* ARABIC ">
        <w:r w:rsidR="001C1872">
          <w:rPr>
            <w:noProof/>
          </w:rPr>
          <w:t>21</w:t>
        </w:r>
      </w:fldSimple>
      <w:bookmarkEnd w:id="462"/>
      <w:r w:rsidR="00A31306">
        <w:t xml:space="preserve"> – </w:t>
      </w:r>
      <w:r>
        <w:t>Heurísticas de Nielsen</w:t>
      </w:r>
      <w:bookmarkEnd w:id="463"/>
      <w:bookmarkEnd w:id="464"/>
      <w:bookmarkEnd w:id="46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29"/>
        <w:gridCol w:w="2650"/>
        <w:gridCol w:w="5883"/>
      </w:tblGrid>
      <w:tr w:rsidR="00964C10" w14:paraId="50C05AF5" w14:textId="77777777" w:rsidTr="002237CB">
        <w:tc>
          <w:tcPr>
            <w:tcW w:w="3227" w:type="dxa"/>
            <w:gridSpan w:val="2"/>
            <w:shd w:val="clear" w:color="auto" w:fill="AEAAAA"/>
          </w:tcPr>
          <w:p w14:paraId="07BBACB4" w14:textId="77777777" w:rsidR="00964C10" w:rsidRPr="00D4797F" w:rsidRDefault="00964C10" w:rsidP="002237CB">
            <w:pPr>
              <w:pStyle w:val="TF-TEXTOQUADRO"/>
              <w:rPr>
                <w:b/>
                <w:bCs/>
                <w:sz w:val="20"/>
              </w:rPr>
            </w:pPr>
            <w:r w:rsidRPr="00D4797F">
              <w:rPr>
                <w:b/>
                <w:bCs/>
                <w:sz w:val="20"/>
              </w:rPr>
              <w:t>Heurística</w:t>
            </w:r>
          </w:p>
        </w:tc>
        <w:tc>
          <w:tcPr>
            <w:tcW w:w="6061" w:type="dxa"/>
            <w:shd w:val="clear" w:color="auto" w:fill="AEAAAA"/>
          </w:tcPr>
          <w:p w14:paraId="45DD2AD1" w14:textId="77777777" w:rsidR="00964C10" w:rsidRPr="00D4797F" w:rsidRDefault="00964C10" w:rsidP="002237CB">
            <w:pPr>
              <w:pStyle w:val="TF-TEXTOQUADRO"/>
              <w:rPr>
                <w:b/>
                <w:bCs/>
                <w:sz w:val="20"/>
              </w:rPr>
            </w:pPr>
            <w:r w:rsidRPr="00D4797F">
              <w:rPr>
                <w:b/>
                <w:bCs/>
                <w:sz w:val="20"/>
              </w:rPr>
              <w:t>Descrição</w:t>
            </w:r>
          </w:p>
        </w:tc>
      </w:tr>
      <w:tr w:rsidR="00964C10" w14:paraId="746A5DD6" w14:textId="77777777" w:rsidTr="002237CB">
        <w:tc>
          <w:tcPr>
            <w:tcW w:w="534" w:type="dxa"/>
            <w:vAlign w:val="center"/>
          </w:tcPr>
          <w:p w14:paraId="7E6E4A55" w14:textId="77777777" w:rsidR="00964C10" w:rsidRPr="00D4797F" w:rsidRDefault="00964C10" w:rsidP="002237CB">
            <w:pPr>
              <w:pStyle w:val="TF-TEXTOQUADRO"/>
              <w:jc w:val="center"/>
              <w:rPr>
                <w:sz w:val="20"/>
              </w:rPr>
            </w:pPr>
            <w:r w:rsidRPr="00D4797F">
              <w:rPr>
                <w:sz w:val="20"/>
              </w:rPr>
              <w:t>1</w:t>
            </w:r>
          </w:p>
        </w:tc>
        <w:tc>
          <w:tcPr>
            <w:tcW w:w="2693" w:type="dxa"/>
            <w:vAlign w:val="center"/>
          </w:tcPr>
          <w:p w14:paraId="68269D35" w14:textId="77777777" w:rsidR="00964C10" w:rsidRPr="00D4797F" w:rsidRDefault="00964C10" w:rsidP="002237CB">
            <w:pPr>
              <w:pStyle w:val="TF-TEXTOQUADRO"/>
              <w:jc w:val="center"/>
              <w:rPr>
                <w:sz w:val="20"/>
              </w:rPr>
            </w:pPr>
            <w:r w:rsidRPr="00D4797F">
              <w:rPr>
                <w:sz w:val="20"/>
              </w:rPr>
              <w:t>Visibilidade do estado do sistema</w:t>
            </w:r>
          </w:p>
        </w:tc>
        <w:tc>
          <w:tcPr>
            <w:tcW w:w="6061" w:type="dxa"/>
          </w:tcPr>
          <w:p w14:paraId="2C69DDAF" w14:textId="3A5243C7" w:rsidR="00964C10" w:rsidRPr="00D4797F" w:rsidRDefault="00D37EED" w:rsidP="002237CB">
            <w:pPr>
              <w:pStyle w:val="TF-TEXTOQUADRO"/>
              <w:jc w:val="both"/>
              <w:rPr>
                <w:sz w:val="20"/>
              </w:rPr>
            </w:pPr>
            <w:r>
              <w:rPr>
                <w:sz w:val="20"/>
              </w:rPr>
              <w:t xml:space="preserve">A </w:t>
            </w:r>
            <w:r w:rsidR="0074596C" w:rsidRPr="0074596C">
              <w:rPr>
                <w:sz w:val="20"/>
              </w:rPr>
              <w:t xml:space="preserve">aplicação </w:t>
            </w:r>
            <w:r w:rsidR="00964C10" w:rsidRPr="00D4797F">
              <w:rPr>
                <w:sz w:val="20"/>
              </w:rPr>
              <w:t>deve sempre manter os usuários informados sobre o que está acontecendo, por meio de um feedback apropriado dentro de um tempo razoável.</w:t>
            </w:r>
          </w:p>
        </w:tc>
      </w:tr>
      <w:tr w:rsidR="00964C10" w14:paraId="14CECD24" w14:textId="77777777" w:rsidTr="002237CB">
        <w:tc>
          <w:tcPr>
            <w:tcW w:w="534" w:type="dxa"/>
            <w:vAlign w:val="center"/>
          </w:tcPr>
          <w:p w14:paraId="2F9EBDB9" w14:textId="77777777" w:rsidR="00964C10" w:rsidRPr="00D4797F" w:rsidRDefault="00964C10" w:rsidP="002237CB">
            <w:pPr>
              <w:pStyle w:val="TF-TEXTOQUADRO"/>
              <w:jc w:val="center"/>
              <w:rPr>
                <w:sz w:val="20"/>
              </w:rPr>
            </w:pPr>
            <w:r w:rsidRPr="00D4797F">
              <w:rPr>
                <w:sz w:val="20"/>
              </w:rPr>
              <w:t>2</w:t>
            </w:r>
          </w:p>
        </w:tc>
        <w:tc>
          <w:tcPr>
            <w:tcW w:w="2693" w:type="dxa"/>
            <w:vAlign w:val="center"/>
          </w:tcPr>
          <w:p w14:paraId="77E13A18" w14:textId="77777777" w:rsidR="00964C10" w:rsidRPr="00D4797F" w:rsidRDefault="00964C10" w:rsidP="002237CB">
            <w:pPr>
              <w:pStyle w:val="TF-TEXTOQUADRO"/>
              <w:jc w:val="center"/>
              <w:rPr>
                <w:sz w:val="20"/>
              </w:rPr>
            </w:pPr>
            <w:r w:rsidRPr="00D4797F">
              <w:rPr>
                <w:sz w:val="20"/>
              </w:rPr>
              <w:t>Concordância entre o sistema e o mundo real</w:t>
            </w:r>
          </w:p>
        </w:tc>
        <w:tc>
          <w:tcPr>
            <w:tcW w:w="6061" w:type="dxa"/>
          </w:tcPr>
          <w:p w14:paraId="167EAD66" w14:textId="60990851" w:rsidR="00964C10" w:rsidRPr="00D4797F" w:rsidRDefault="00D37EED" w:rsidP="002237CB">
            <w:pPr>
              <w:pStyle w:val="TF-TEXTOQUADRO"/>
              <w:jc w:val="both"/>
              <w:rPr>
                <w:sz w:val="20"/>
              </w:rPr>
            </w:pPr>
            <w:r>
              <w:rPr>
                <w:sz w:val="20"/>
              </w:rPr>
              <w:t xml:space="preserve">A </w:t>
            </w:r>
            <w:r w:rsidR="0074596C" w:rsidRPr="0074596C">
              <w:rPr>
                <w:sz w:val="20"/>
              </w:rPr>
              <w:t xml:space="preserve">aplicação </w:t>
            </w:r>
            <w:r w:rsidR="00964C10" w:rsidRPr="00D4797F">
              <w:rPr>
                <w:sz w:val="20"/>
              </w:rPr>
              <w:t>deve utilizar a linguagem do usuário, com palavras, frases e conceitos familiares ao usuário. Seguir as convenções do mundo real e fazer a informação aparecer na ordem natural e lógica.</w:t>
            </w:r>
          </w:p>
        </w:tc>
      </w:tr>
      <w:tr w:rsidR="00964C10" w14:paraId="23BC2167" w14:textId="77777777" w:rsidTr="002237CB">
        <w:tc>
          <w:tcPr>
            <w:tcW w:w="534" w:type="dxa"/>
            <w:vAlign w:val="center"/>
          </w:tcPr>
          <w:p w14:paraId="5CA0A290" w14:textId="77777777" w:rsidR="00964C10" w:rsidRPr="00D4797F" w:rsidRDefault="00964C10" w:rsidP="002237CB">
            <w:pPr>
              <w:pStyle w:val="TF-TEXTOQUADRO"/>
              <w:jc w:val="center"/>
              <w:rPr>
                <w:sz w:val="20"/>
              </w:rPr>
            </w:pPr>
            <w:r w:rsidRPr="00D4797F">
              <w:rPr>
                <w:sz w:val="20"/>
              </w:rPr>
              <w:t>3</w:t>
            </w:r>
          </w:p>
        </w:tc>
        <w:tc>
          <w:tcPr>
            <w:tcW w:w="2693" w:type="dxa"/>
            <w:vAlign w:val="center"/>
          </w:tcPr>
          <w:p w14:paraId="198948E7" w14:textId="77777777" w:rsidR="00964C10" w:rsidRPr="00D4797F" w:rsidRDefault="00964C10" w:rsidP="002237CB">
            <w:pPr>
              <w:pStyle w:val="TF-TEXTOQUADRO"/>
              <w:jc w:val="center"/>
              <w:rPr>
                <w:sz w:val="20"/>
              </w:rPr>
            </w:pPr>
            <w:r w:rsidRPr="00D4797F">
              <w:rPr>
                <w:sz w:val="20"/>
              </w:rPr>
              <w:t>Controle e liberdade ao usuário</w:t>
            </w:r>
          </w:p>
        </w:tc>
        <w:tc>
          <w:tcPr>
            <w:tcW w:w="6061" w:type="dxa"/>
          </w:tcPr>
          <w:p w14:paraId="42BE908C" w14:textId="5B11FAF5" w:rsidR="00964C10" w:rsidRPr="00D4797F" w:rsidRDefault="00D37EED" w:rsidP="002237CB">
            <w:pPr>
              <w:pStyle w:val="TF-TEXTOQUADRO"/>
              <w:jc w:val="both"/>
              <w:rPr>
                <w:sz w:val="20"/>
              </w:rPr>
            </w:pPr>
            <w:r>
              <w:rPr>
                <w:sz w:val="20"/>
              </w:rPr>
              <w:t xml:space="preserve">A </w:t>
            </w:r>
            <w:r w:rsidR="0074596C" w:rsidRPr="0074596C">
              <w:rPr>
                <w:sz w:val="20"/>
              </w:rPr>
              <w:t xml:space="preserve">aplicação </w:t>
            </w:r>
            <w:r w:rsidR="00964C10" w:rsidRPr="00D4797F">
              <w:rPr>
                <w:sz w:val="20"/>
              </w:rPr>
              <w:t>deve dar apoio a ações como desfazer e refazer, funções que permitam ao usuário utilizar “saídas de emergência” em caso de escolhas de funções erradas ou para sair de um estado não esperado.</w:t>
            </w:r>
          </w:p>
        </w:tc>
      </w:tr>
      <w:tr w:rsidR="00964C10" w14:paraId="13ED459A" w14:textId="77777777" w:rsidTr="002237CB">
        <w:tc>
          <w:tcPr>
            <w:tcW w:w="534" w:type="dxa"/>
            <w:vAlign w:val="center"/>
          </w:tcPr>
          <w:p w14:paraId="035A3E65" w14:textId="77777777" w:rsidR="00964C10" w:rsidRPr="00D4797F" w:rsidRDefault="00964C10" w:rsidP="002237CB">
            <w:pPr>
              <w:pStyle w:val="TF-TEXTOQUADRO"/>
              <w:jc w:val="center"/>
              <w:rPr>
                <w:sz w:val="20"/>
              </w:rPr>
            </w:pPr>
            <w:r w:rsidRPr="00D4797F">
              <w:rPr>
                <w:sz w:val="20"/>
              </w:rPr>
              <w:t>4</w:t>
            </w:r>
          </w:p>
        </w:tc>
        <w:tc>
          <w:tcPr>
            <w:tcW w:w="2693" w:type="dxa"/>
            <w:vAlign w:val="center"/>
          </w:tcPr>
          <w:p w14:paraId="3818513A" w14:textId="77777777" w:rsidR="00964C10" w:rsidRPr="00D4797F" w:rsidRDefault="00964C10" w:rsidP="002237CB">
            <w:pPr>
              <w:pStyle w:val="TF-TEXTOQUADRO"/>
              <w:jc w:val="center"/>
              <w:rPr>
                <w:sz w:val="20"/>
              </w:rPr>
            </w:pPr>
            <w:r w:rsidRPr="00D4797F">
              <w:rPr>
                <w:sz w:val="20"/>
              </w:rPr>
              <w:t>Consistência e padrões</w:t>
            </w:r>
          </w:p>
        </w:tc>
        <w:tc>
          <w:tcPr>
            <w:tcW w:w="6061" w:type="dxa"/>
          </w:tcPr>
          <w:p w14:paraId="17F1022D" w14:textId="01292ABC" w:rsidR="00964C10" w:rsidRPr="00D4797F" w:rsidRDefault="00964C10" w:rsidP="002237CB">
            <w:pPr>
              <w:pStyle w:val="TF-TEXTOQUADRO"/>
              <w:jc w:val="both"/>
              <w:rPr>
                <w:sz w:val="20"/>
              </w:rPr>
            </w:pPr>
            <w:r w:rsidRPr="00D4797F">
              <w:rPr>
                <w:sz w:val="20"/>
              </w:rPr>
              <w:t xml:space="preserve">Devem ser seguidas convenções da </w:t>
            </w:r>
            <w:r w:rsidR="00943192" w:rsidRPr="0074596C">
              <w:rPr>
                <w:sz w:val="20"/>
              </w:rPr>
              <w:t xml:space="preserve">aplicação </w:t>
            </w:r>
            <w:r w:rsidRPr="00D4797F">
              <w:rPr>
                <w:sz w:val="20"/>
              </w:rPr>
              <w:t>de desenvolvimento e padrões de interface normalmente aceitos. Usuários não devem ter que adivinhar se palavras, situações ou ações diferentes significam a mesma coisa.</w:t>
            </w:r>
          </w:p>
        </w:tc>
      </w:tr>
      <w:tr w:rsidR="00964C10" w14:paraId="659861E4" w14:textId="77777777" w:rsidTr="0074596C">
        <w:trPr>
          <w:trHeight w:val="499"/>
        </w:trPr>
        <w:tc>
          <w:tcPr>
            <w:tcW w:w="534" w:type="dxa"/>
            <w:vAlign w:val="center"/>
          </w:tcPr>
          <w:p w14:paraId="1093E2D7" w14:textId="77777777" w:rsidR="00964C10" w:rsidRPr="00D4797F" w:rsidRDefault="00964C10" w:rsidP="002237CB">
            <w:pPr>
              <w:pStyle w:val="TF-TEXTOQUADRO"/>
              <w:jc w:val="center"/>
              <w:rPr>
                <w:sz w:val="20"/>
              </w:rPr>
            </w:pPr>
            <w:r w:rsidRPr="00D4797F">
              <w:rPr>
                <w:sz w:val="20"/>
              </w:rPr>
              <w:t>5</w:t>
            </w:r>
          </w:p>
        </w:tc>
        <w:tc>
          <w:tcPr>
            <w:tcW w:w="2693" w:type="dxa"/>
            <w:vAlign w:val="center"/>
          </w:tcPr>
          <w:p w14:paraId="147206EF" w14:textId="77777777" w:rsidR="00964C10" w:rsidRPr="00D4797F" w:rsidRDefault="00964C10" w:rsidP="002237CB">
            <w:pPr>
              <w:pStyle w:val="TF-TEXTOQUADRO"/>
              <w:jc w:val="center"/>
              <w:rPr>
                <w:sz w:val="20"/>
              </w:rPr>
            </w:pPr>
            <w:r w:rsidRPr="00D4797F">
              <w:rPr>
                <w:sz w:val="20"/>
              </w:rPr>
              <w:t>Prevenção de erros</w:t>
            </w:r>
          </w:p>
        </w:tc>
        <w:tc>
          <w:tcPr>
            <w:tcW w:w="6061" w:type="dxa"/>
          </w:tcPr>
          <w:p w14:paraId="7580B478" w14:textId="184E259C" w:rsidR="00964C10" w:rsidRPr="00D4797F" w:rsidRDefault="00D37EED" w:rsidP="002237CB">
            <w:pPr>
              <w:pStyle w:val="TF-TEXTOQUADRO"/>
              <w:jc w:val="both"/>
              <w:rPr>
                <w:sz w:val="20"/>
              </w:rPr>
            </w:pPr>
            <w:r>
              <w:rPr>
                <w:sz w:val="20"/>
              </w:rPr>
              <w:t xml:space="preserve">A </w:t>
            </w:r>
            <w:r w:rsidR="0074596C" w:rsidRPr="0074596C">
              <w:rPr>
                <w:sz w:val="20"/>
              </w:rPr>
              <w:t xml:space="preserve">aplicação </w:t>
            </w:r>
            <w:r w:rsidR="00964C10" w:rsidRPr="00D4797F">
              <w:rPr>
                <w:sz w:val="20"/>
              </w:rPr>
              <w:t>deve evitar a ocorrência de erros na sua utilização. Melhor do que apresentar boas mensagens de erro, é ter um projeto cuidadoso que evite a ocorrência de um problema.</w:t>
            </w:r>
          </w:p>
        </w:tc>
      </w:tr>
      <w:tr w:rsidR="00964C10" w14:paraId="1CA976C8" w14:textId="77777777" w:rsidTr="002237CB">
        <w:tc>
          <w:tcPr>
            <w:tcW w:w="534" w:type="dxa"/>
            <w:vAlign w:val="center"/>
          </w:tcPr>
          <w:p w14:paraId="21F0633D" w14:textId="77777777" w:rsidR="00964C10" w:rsidRPr="00D4797F" w:rsidRDefault="00964C10" w:rsidP="002237CB">
            <w:pPr>
              <w:pStyle w:val="TF-TEXTOQUADRO"/>
              <w:jc w:val="center"/>
              <w:rPr>
                <w:sz w:val="20"/>
              </w:rPr>
            </w:pPr>
            <w:r w:rsidRPr="00D4797F">
              <w:rPr>
                <w:sz w:val="20"/>
              </w:rPr>
              <w:t>6</w:t>
            </w:r>
          </w:p>
        </w:tc>
        <w:tc>
          <w:tcPr>
            <w:tcW w:w="2693" w:type="dxa"/>
            <w:vAlign w:val="center"/>
          </w:tcPr>
          <w:p w14:paraId="1E1BD4DB" w14:textId="77777777" w:rsidR="00964C10" w:rsidRPr="00D4797F" w:rsidRDefault="00964C10" w:rsidP="002237CB">
            <w:pPr>
              <w:pStyle w:val="TF-TEXTOQUADRO"/>
              <w:jc w:val="center"/>
              <w:rPr>
                <w:sz w:val="20"/>
              </w:rPr>
            </w:pPr>
            <w:r w:rsidRPr="00D4797F">
              <w:rPr>
                <w:sz w:val="20"/>
              </w:rPr>
              <w:t>Reconhecer ao invés de lembrar</w:t>
            </w:r>
          </w:p>
        </w:tc>
        <w:tc>
          <w:tcPr>
            <w:tcW w:w="6061" w:type="dxa"/>
          </w:tcPr>
          <w:p w14:paraId="2CC1AA27" w14:textId="328C3E56" w:rsidR="00964C10" w:rsidRPr="00D4797F" w:rsidRDefault="00964C10" w:rsidP="002237CB">
            <w:pPr>
              <w:pStyle w:val="TF-TEXTOQUADRO"/>
              <w:jc w:val="both"/>
              <w:rPr>
                <w:sz w:val="20"/>
              </w:rPr>
            </w:pPr>
            <w:r w:rsidRPr="00D4797F">
              <w:rPr>
                <w:sz w:val="20"/>
              </w:rPr>
              <w:t>Tornar objetos, ações e opções visíveis, para que o usuário não tenha que se lembrar de informações de uma parte do diálogo para outra. Instruções para uso d</w:t>
            </w:r>
            <w:r w:rsidR="00D37EED">
              <w:rPr>
                <w:sz w:val="20"/>
              </w:rPr>
              <w:t xml:space="preserve">a </w:t>
            </w:r>
            <w:r w:rsidR="00943192" w:rsidRPr="0074596C">
              <w:rPr>
                <w:sz w:val="20"/>
              </w:rPr>
              <w:t xml:space="preserve">aplicação </w:t>
            </w:r>
            <w:r w:rsidRPr="00D4797F">
              <w:rPr>
                <w:sz w:val="20"/>
              </w:rPr>
              <w:t>devem estar visíveis, ou facilmente recuperáveis, quando necessário.</w:t>
            </w:r>
          </w:p>
        </w:tc>
      </w:tr>
      <w:tr w:rsidR="00964C10" w14:paraId="5AD7F30F" w14:textId="77777777" w:rsidTr="002237CB">
        <w:tc>
          <w:tcPr>
            <w:tcW w:w="534" w:type="dxa"/>
            <w:vAlign w:val="center"/>
          </w:tcPr>
          <w:p w14:paraId="2C3E9D9D" w14:textId="77777777" w:rsidR="00964C10" w:rsidRPr="00D4797F" w:rsidRDefault="00964C10" w:rsidP="002237CB">
            <w:pPr>
              <w:pStyle w:val="TF-TEXTOQUADRO"/>
              <w:jc w:val="center"/>
              <w:rPr>
                <w:sz w:val="20"/>
              </w:rPr>
            </w:pPr>
            <w:r w:rsidRPr="00D4797F">
              <w:rPr>
                <w:sz w:val="20"/>
              </w:rPr>
              <w:t>7</w:t>
            </w:r>
          </w:p>
        </w:tc>
        <w:tc>
          <w:tcPr>
            <w:tcW w:w="2693" w:type="dxa"/>
            <w:vAlign w:val="center"/>
          </w:tcPr>
          <w:p w14:paraId="79316A65" w14:textId="77777777" w:rsidR="00964C10" w:rsidRPr="00D4797F" w:rsidRDefault="00964C10" w:rsidP="002237CB">
            <w:pPr>
              <w:pStyle w:val="TF-TEXTOQUADRO"/>
              <w:jc w:val="center"/>
              <w:rPr>
                <w:sz w:val="20"/>
              </w:rPr>
            </w:pPr>
            <w:r w:rsidRPr="00D4797F">
              <w:rPr>
                <w:sz w:val="20"/>
              </w:rPr>
              <w:t>Flexibilidade e eficiência de uso</w:t>
            </w:r>
          </w:p>
        </w:tc>
        <w:tc>
          <w:tcPr>
            <w:tcW w:w="6061" w:type="dxa"/>
          </w:tcPr>
          <w:p w14:paraId="77CBA723" w14:textId="77777777" w:rsidR="00964C10" w:rsidRPr="00D4797F" w:rsidRDefault="00964C10" w:rsidP="002237CB">
            <w:pPr>
              <w:pStyle w:val="TF-TEXTOQUADRO"/>
              <w:jc w:val="both"/>
              <w:rPr>
                <w:sz w:val="20"/>
              </w:rPr>
            </w:pPr>
            <w:r w:rsidRPr="00D4797F">
              <w:rPr>
                <w:sz w:val="20"/>
              </w:rPr>
              <w:t>Aceleradores (abreviações, teclas de função) podem tornar mais rápida a interação com o usuário. Permitir aos usuários customizarem ações frequentes.</w:t>
            </w:r>
          </w:p>
        </w:tc>
      </w:tr>
      <w:tr w:rsidR="00964C10" w14:paraId="108AC7C7" w14:textId="77777777" w:rsidTr="002237CB">
        <w:tc>
          <w:tcPr>
            <w:tcW w:w="534" w:type="dxa"/>
            <w:vAlign w:val="center"/>
          </w:tcPr>
          <w:p w14:paraId="29945E58" w14:textId="77777777" w:rsidR="00964C10" w:rsidRPr="00D4797F" w:rsidRDefault="00964C10" w:rsidP="002237CB">
            <w:pPr>
              <w:pStyle w:val="TF-TEXTOQUADRO"/>
              <w:jc w:val="center"/>
              <w:rPr>
                <w:sz w:val="20"/>
              </w:rPr>
            </w:pPr>
            <w:r w:rsidRPr="00D4797F">
              <w:rPr>
                <w:sz w:val="20"/>
              </w:rPr>
              <w:t>8</w:t>
            </w:r>
          </w:p>
        </w:tc>
        <w:tc>
          <w:tcPr>
            <w:tcW w:w="2693" w:type="dxa"/>
            <w:vAlign w:val="center"/>
          </w:tcPr>
          <w:p w14:paraId="3BF40BEB" w14:textId="77777777" w:rsidR="00964C10" w:rsidRPr="00D4797F" w:rsidRDefault="00964C10" w:rsidP="002237CB">
            <w:pPr>
              <w:pStyle w:val="TF-TEXTOQUADRO"/>
              <w:jc w:val="center"/>
              <w:rPr>
                <w:sz w:val="20"/>
              </w:rPr>
            </w:pPr>
            <w:r w:rsidRPr="00D4797F">
              <w:rPr>
                <w:sz w:val="20"/>
              </w:rPr>
              <w:t>Projeto minimalista e estético</w:t>
            </w:r>
          </w:p>
        </w:tc>
        <w:tc>
          <w:tcPr>
            <w:tcW w:w="6061" w:type="dxa"/>
          </w:tcPr>
          <w:p w14:paraId="1C7A07D2" w14:textId="77777777" w:rsidR="00964C10" w:rsidRPr="00D4797F" w:rsidRDefault="00964C10" w:rsidP="002237CB">
            <w:pPr>
              <w:pStyle w:val="TF-TEXTOQUADRO"/>
              <w:jc w:val="both"/>
              <w:rPr>
                <w:sz w:val="20"/>
              </w:rPr>
            </w:pPr>
            <w:r w:rsidRPr="00D4797F">
              <w:rPr>
                <w:sz w:val="20"/>
              </w:rPr>
              <w:t>Diálogos não devem conter informação irrelevante ou raramente necessária. Todas as unidades extras de informações em um diálogo competem com aquelas que são realmente relevantes, e diminuem sua visibilidade relativa.</w:t>
            </w:r>
          </w:p>
        </w:tc>
      </w:tr>
      <w:tr w:rsidR="00964C10" w14:paraId="6C3B5979" w14:textId="77777777" w:rsidTr="002237CB">
        <w:tc>
          <w:tcPr>
            <w:tcW w:w="534" w:type="dxa"/>
            <w:vAlign w:val="center"/>
          </w:tcPr>
          <w:p w14:paraId="371ED185" w14:textId="77777777" w:rsidR="00964C10" w:rsidRPr="00D4797F" w:rsidRDefault="00964C10" w:rsidP="002237CB">
            <w:pPr>
              <w:pStyle w:val="TF-TEXTOQUADRO"/>
              <w:jc w:val="center"/>
              <w:rPr>
                <w:sz w:val="20"/>
              </w:rPr>
            </w:pPr>
            <w:r w:rsidRPr="00D4797F">
              <w:rPr>
                <w:sz w:val="20"/>
              </w:rPr>
              <w:t>9</w:t>
            </w:r>
          </w:p>
        </w:tc>
        <w:tc>
          <w:tcPr>
            <w:tcW w:w="2693" w:type="dxa"/>
            <w:vAlign w:val="center"/>
          </w:tcPr>
          <w:p w14:paraId="3458A5F2" w14:textId="77777777" w:rsidR="00964C10" w:rsidRPr="00D4797F" w:rsidRDefault="00964C10" w:rsidP="002237CB">
            <w:pPr>
              <w:pStyle w:val="TF-TEXTOQUADRO"/>
              <w:jc w:val="center"/>
              <w:rPr>
                <w:sz w:val="20"/>
              </w:rPr>
            </w:pPr>
            <w:r w:rsidRPr="00D4797F">
              <w:rPr>
                <w:sz w:val="20"/>
              </w:rPr>
              <w:t>Reconhecimento, diagnóstico e recuperação de erros</w:t>
            </w:r>
          </w:p>
        </w:tc>
        <w:tc>
          <w:tcPr>
            <w:tcW w:w="6061" w:type="dxa"/>
          </w:tcPr>
          <w:p w14:paraId="47E30B75" w14:textId="77777777" w:rsidR="00964C10" w:rsidRPr="00D4797F" w:rsidRDefault="00964C10" w:rsidP="002237CB">
            <w:pPr>
              <w:pStyle w:val="TF-TEXTOQUADRO"/>
              <w:jc w:val="both"/>
              <w:rPr>
                <w:sz w:val="20"/>
              </w:rPr>
            </w:pPr>
            <w:r w:rsidRPr="00D4797F">
              <w:rPr>
                <w:sz w:val="20"/>
              </w:rPr>
              <w:t>Mensagens de erro devem ser expressas em linguagem simples (sem códigos), indicando precisamente o problema, e sugerindo construtivamente uma solução.</w:t>
            </w:r>
          </w:p>
        </w:tc>
      </w:tr>
      <w:tr w:rsidR="00964C10" w14:paraId="2E4743B0" w14:textId="77777777" w:rsidTr="002237CB">
        <w:tc>
          <w:tcPr>
            <w:tcW w:w="534" w:type="dxa"/>
            <w:vAlign w:val="center"/>
          </w:tcPr>
          <w:p w14:paraId="3BE46C38" w14:textId="77777777" w:rsidR="00964C10" w:rsidRPr="00D4797F" w:rsidRDefault="00964C10" w:rsidP="002237CB">
            <w:pPr>
              <w:pStyle w:val="TF-TEXTOQUADRO"/>
              <w:jc w:val="center"/>
              <w:rPr>
                <w:sz w:val="20"/>
              </w:rPr>
            </w:pPr>
            <w:r w:rsidRPr="00D4797F">
              <w:rPr>
                <w:sz w:val="20"/>
              </w:rPr>
              <w:t>10</w:t>
            </w:r>
          </w:p>
        </w:tc>
        <w:tc>
          <w:tcPr>
            <w:tcW w:w="2693" w:type="dxa"/>
            <w:vAlign w:val="center"/>
          </w:tcPr>
          <w:p w14:paraId="45188486" w14:textId="77777777" w:rsidR="00964C10" w:rsidRPr="00D4797F" w:rsidRDefault="00964C10" w:rsidP="002237CB">
            <w:pPr>
              <w:pStyle w:val="TF-TEXTOQUADRO"/>
              <w:jc w:val="center"/>
              <w:rPr>
                <w:sz w:val="20"/>
              </w:rPr>
            </w:pPr>
            <w:r w:rsidRPr="00D4797F">
              <w:rPr>
                <w:sz w:val="20"/>
              </w:rPr>
              <w:t>Ajuda e documentação</w:t>
            </w:r>
          </w:p>
        </w:tc>
        <w:tc>
          <w:tcPr>
            <w:tcW w:w="6061" w:type="dxa"/>
          </w:tcPr>
          <w:p w14:paraId="58A0DCE6" w14:textId="77777777" w:rsidR="00964C10" w:rsidRPr="00D4797F" w:rsidRDefault="00964C10" w:rsidP="002237CB">
            <w:pPr>
              <w:pStyle w:val="TF-TEXTOQUADRO"/>
              <w:jc w:val="both"/>
              <w:rPr>
                <w:sz w:val="20"/>
              </w:rPr>
            </w:pPr>
            <w:r w:rsidRPr="00D4797F">
              <w:rPr>
                <w:sz w:val="20"/>
              </w:rPr>
              <w:t>As informações de ajuda e documentação devem ser fáceis de procurar, com foco na tarefa do usuário, listando passos concretos que devem ser seguidos e não serem grandes demais.</w:t>
            </w:r>
          </w:p>
        </w:tc>
      </w:tr>
    </w:tbl>
    <w:p w14:paraId="7EFC927F" w14:textId="77777777" w:rsidR="00964C10" w:rsidRPr="006521E6" w:rsidRDefault="00964C10" w:rsidP="00964C10">
      <w:pPr>
        <w:pStyle w:val="TF-FONTE"/>
      </w:pPr>
      <w:r>
        <w:t xml:space="preserve">Fonte: </w:t>
      </w:r>
      <w:r w:rsidRPr="00F91CCB">
        <w:t>adaptada de Costa (2018) elaborado de Nielsen (2002).</w:t>
      </w:r>
    </w:p>
    <w:p w14:paraId="12D89768" w14:textId="1449E902" w:rsidR="00964C10" w:rsidRDefault="00964C10" w:rsidP="00964C10">
      <w:pPr>
        <w:pStyle w:val="TF-xpos-apndiceTTULO"/>
      </w:pPr>
      <w:bookmarkStart w:id="466" w:name="_Toc215432589"/>
      <w:r>
        <w:lastRenderedPageBreak/>
        <w:t>APÊNDICE B – Transcrição das reuniões</w:t>
      </w:r>
      <w:bookmarkEnd w:id="466"/>
    </w:p>
    <w:p w14:paraId="70B062B6" w14:textId="311DDDAC" w:rsidR="00964C10" w:rsidRDefault="00E41DBC" w:rsidP="00A822F8">
      <w:pPr>
        <w:pStyle w:val="TF-TEXTO"/>
      </w:pPr>
      <w:bookmarkStart w:id="467" w:name="_Ref201584498"/>
      <w:bookmarkStart w:id="468" w:name="_Ref201584488"/>
      <w:bookmarkStart w:id="469" w:name="_Toc202808999"/>
      <w:bookmarkStart w:id="470" w:name="_Toc207045733"/>
      <w:bookmarkStart w:id="471" w:name="_Toc207223007"/>
      <w:r w:rsidRPr="00E41DBC">
        <w:t xml:space="preserve">Este apêndice apresenta a transcrição das reuniões realizadas com o mentor da pesquisa, especialista em Inteligência Artificial, que ocorreram durante o desenvolvimento da </w:t>
      </w:r>
      <w:r w:rsidR="0074596C">
        <w:t xml:space="preserve">aplicação </w:t>
      </w:r>
      <w:r w:rsidRPr="0015455C">
        <w:t>Rota Segura</w:t>
      </w:r>
      <w:r w:rsidRPr="00E41DBC">
        <w:t xml:space="preserve">. O </w:t>
      </w:r>
      <w:r w:rsidR="0015455C">
        <w:fldChar w:fldCharType="begin"/>
      </w:r>
      <w:r w:rsidR="0015455C">
        <w:instrText xml:space="preserve"> REF _Ref209368937 \h </w:instrText>
      </w:r>
      <w:r w:rsidR="0015455C">
        <w:fldChar w:fldCharType="separate"/>
      </w:r>
      <w:r w:rsidR="001C1872">
        <w:t xml:space="preserve">Quadro </w:t>
      </w:r>
      <w:r w:rsidR="001C1872">
        <w:rPr>
          <w:noProof/>
        </w:rPr>
        <w:t>22</w:t>
      </w:r>
      <w:r w:rsidR="0015455C">
        <w:fldChar w:fldCharType="end"/>
      </w:r>
      <w:r w:rsidR="0015455C">
        <w:t xml:space="preserve"> </w:t>
      </w:r>
      <w:r w:rsidRPr="00E41DBC">
        <w:t>apresenta a Reunião 1</w:t>
      </w:r>
      <w:r w:rsidR="00A822F8">
        <w:t xml:space="preserve">, </w:t>
      </w:r>
      <w:r w:rsidRPr="00E41DBC">
        <w:t xml:space="preserve">o </w:t>
      </w:r>
      <w:r w:rsidR="00A822F8">
        <w:fldChar w:fldCharType="begin"/>
      </w:r>
      <w:r w:rsidR="00A822F8">
        <w:instrText xml:space="preserve"> REF _Ref214732173 \h </w:instrText>
      </w:r>
      <w:r w:rsidR="00A822F8">
        <w:fldChar w:fldCharType="separate"/>
      </w:r>
      <w:r w:rsidR="001C1872">
        <w:t xml:space="preserve">Quadro </w:t>
      </w:r>
      <w:r w:rsidR="001C1872">
        <w:rPr>
          <w:noProof/>
        </w:rPr>
        <w:t>23</w:t>
      </w:r>
      <w:r w:rsidR="00A822F8">
        <w:fldChar w:fldCharType="end"/>
      </w:r>
      <w:r w:rsidR="00A822F8">
        <w:t xml:space="preserve"> </w:t>
      </w:r>
      <w:r w:rsidRPr="00E41DBC">
        <w:t>a Reunião 2</w:t>
      </w:r>
      <w:r w:rsidR="00A822F8">
        <w:t xml:space="preserve"> e o </w:t>
      </w:r>
      <w:r w:rsidR="00A822F8">
        <w:fldChar w:fldCharType="begin"/>
      </w:r>
      <w:r w:rsidR="00A822F8">
        <w:instrText xml:space="preserve"> REF _Ref214732202 \h </w:instrText>
      </w:r>
      <w:r w:rsidR="00A822F8">
        <w:fldChar w:fldCharType="separate"/>
      </w:r>
      <w:r w:rsidR="001C1872">
        <w:t xml:space="preserve">Quadro </w:t>
      </w:r>
      <w:r w:rsidR="001C1872">
        <w:rPr>
          <w:noProof/>
        </w:rPr>
        <w:t>24</w:t>
      </w:r>
      <w:r w:rsidR="00A822F8">
        <w:fldChar w:fldCharType="end"/>
      </w:r>
      <w:r w:rsidR="00A822F8">
        <w:t xml:space="preserve"> a Reunião 3.</w:t>
      </w:r>
      <w:bookmarkEnd w:id="467"/>
      <w:bookmarkEnd w:id="468"/>
      <w:bookmarkEnd w:id="469"/>
      <w:bookmarkEnd w:id="470"/>
      <w:bookmarkEnd w:id="471"/>
    </w:p>
    <w:p w14:paraId="1939898E" w14:textId="53618590" w:rsidR="00DB5D34" w:rsidRPr="00813EDE" w:rsidRDefault="00BE305B" w:rsidP="00BE305B">
      <w:pPr>
        <w:pStyle w:val="TF-LEGENDA"/>
      </w:pPr>
      <w:bookmarkStart w:id="472" w:name="_Ref209368937"/>
      <w:bookmarkStart w:id="473" w:name="_Toc215432532"/>
      <w:r>
        <w:t xml:space="preserve">Quadro </w:t>
      </w:r>
      <w:fldSimple w:instr=" SEQ Quadro \* ARABIC ">
        <w:r w:rsidR="001C1872">
          <w:rPr>
            <w:noProof/>
          </w:rPr>
          <w:t>22</w:t>
        </w:r>
      </w:fldSimple>
      <w:bookmarkEnd w:id="472"/>
      <w:r>
        <w:t xml:space="preserve"> </w:t>
      </w:r>
      <w:r w:rsidRPr="0056731F">
        <w:t>–</w:t>
      </w:r>
      <w:r>
        <w:t xml:space="preserve"> Reunião 1</w:t>
      </w:r>
      <w:r w:rsidR="00A822F8">
        <w:t xml:space="preserve">, </w:t>
      </w:r>
      <w:r w:rsidR="00A822F8" w:rsidRPr="00D57164">
        <w:rPr>
          <w:i/>
          <w:iCs/>
        </w:rPr>
        <w:t>sic</w:t>
      </w:r>
      <w:bookmarkEnd w:id="47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28"/>
        <w:gridCol w:w="1182"/>
        <w:gridCol w:w="7352"/>
      </w:tblGrid>
      <w:tr w:rsidR="00027A56" w:rsidRPr="00D4797F" w14:paraId="48272882" w14:textId="77777777" w:rsidTr="00BD705C">
        <w:tc>
          <w:tcPr>
            <w:tcW w:w="1710" w:type="dxa"/>
            <w:gridSpan w:val="2"/>
            <w:shd w:val="clear" w:color="auto" w:fill="AEAAAA"/>
          </w:tcPr>
          <w:p w14:paraId="1AB0A663" w14:textId="77777777" w:rsidR="00027A56" w:rsidRPr="00D4797F" w:rsidRDefault="00027A56" w:rsidP="00D1598E">
            <w:pPr>
              <w:pStyle w:val="TF-TEXTOQUADRO"/>
              <w:rPr>
                <w:b/>
                <w:bCs/>
                <w:sz w:val="20"/>
              </w:rPr>
            </w:pPr>
            <w:bookmarkStart w:id="474" w:name="_Ref207301560"/>
            <w:r>
              <w:rPr>
                <w:b/>
                <w:bCs/>
                <w:sz w:val="20"/>
              </w:rPr>
              <w:t>Informações</w:t>
            </w:r>
          </w:p>
        </w:tc>
        <w:tc>
          <w:tcPr>
            <w:tcW w:w="7352" w:type="dxa"/>
            <w:shd w:val="clear" w:color="auto" w:fill="AEAAAA"/>
          </w:tcPr>
          <w:p w14:paraId="05EBF51E" w14:textId="77777777" w:rsidR="00027A56" w:rsidRPr="00D4797F" w:rsidRDefault="00027A56" w:rsidP="00D1598E">
            <w:pPr>
              <w:pStyle w:val="TF-TEXTOQUADRO"/>
              <w:rPr>
                <w:b/>
                <w:bCs/>
                <w:sz w:val="20"/>
              </w:rPr>
            </w:pPr>
            <w:r>
              <w:rPr>
                <w:b/>
                <w:bCs/>
                <w:sz w:val="20"/>
              </w:rPr>
              <w:t>Respostas</w:t>
            </w:r>
          </w:p>
        </w:tc>
      </w:tr>
      <w:tr w:rsidR="00027A56" w:rsidRPr="00D4797F" w14:paraId="28E6E392" w14:textId="77777777" w:rsidTr="00BD705C">
        <w:tc>
          <w:tcPr>
            <w:tcW w:w="528" w:type="dxa"/>
            <w:vAlign w:val="center"/>
          </w:tcPr>
          <w:p w14:paraId="2149EE4D" w14:textId="77777777" w:rsidR="00027A56" w:rsidRPr="00D4797F" w:rsidRDefault="00027A56" w:rsidP="00D1598E">
            <w:pPr>
              <w:pStyle w:val="TF-TEXTOQUADRO"/>
              <w:jc w:val="center"/>
              <w:rPr>
                <w:sz w:val="20"/>
              </w:rPr>
            </w:pPr>
            <w:r w:rsidRPr="00D4797F">
              <w:rPr>
                <w:sz w:val="20"/>
              </w:rPr>
              <w:t>1</w:t>
            </w:r>
          </w:p>
        </w:tc>
        <w:tc>
          <w:tcPr>
            <w:tcW w:w="1182" w:type="dxa"/>
            <w:vAlign w:val="center"/>
          </w:tcPr>
          <w:p w14:paraId="2C47C91B" w14:textId="77777777" w:rsidR="00027A56" w:rsidRPr="00D4797F" w:rsidRDefault="00027A56" w:rsidP="00D1598E">
            <w:pPr>
              <w:pStyle w:val="TF-TEXTOQUADRO"/>
              <w:rPr>
                <w:sz w:val="20"/>
              </w:rPr>
            </w:pPr>
            <w:r>
              <w:rPr>
                <w:sz w:val="20"/>
              </w:rPr>
              <w:t>Nome</w:t>
            </w:r>
          </w:p>
        </w:tc>
        <w:tc>
          <w:tcPr>
            <w:tcW w:w="7352" w:type="dxa"/>
            <w:vAlign w:val="center"/>
          </w:tcPr>
          <w:p w14:paraId="58FACF13" w14:textId="77777777" w:rsidR="00027A56" w:rsidRPr="00D4797F" w:rsidRDefault="00027A56" w:rsidP="00D1598E">
            <w:pPr>
              <w:pStyle w:val="TF-TEXTOQUADRO"/>
              <w:jc w:val="both"/>
              <w:rPr>
                <w:sz w:val="20"/>
              </w:rPr>
            </w:pPr>
            <w:r w:rsidRPr="0099492B">
              <w:rPr>
                <w:sz w:val="20"/>
              </w:rPr>
              <w:t>Lucas Eduardo Hoeltgebaum</w:t>
            </w:r>
          </w:p>
        </w:tc>
      </w:tr>
      <w:tr w:rsidR="00027A56" w:rsidRPr="00D4797F" w14:paraId="11CCEB1E" w14:textId="77777777" w:rsidTr="00BD705C">
        <w:tc>
          <w:tcPr>
            <w:tcW w:w="528" w:type="dxa"/>
            <w:vAlign w:val="center"/>
          </w:tcPr>
          <w:p w14:paraId="3CB51F72" w14:textId="77777777" w:rsidR="00027A56" w:rsidRPr="00D4797F" w:rsidRDefault="00027A56" w:rsidP="00D1598E">
            <w:pPr>
              <w:pStyle w:val="TF-TEXTOQUADRO"/>
              <w:jc w:val="center"/>
              <w:rPr>
                <w:sz w:val="20"/>
              </w:rPr>
            </w:pPr>
            <w:r w:rsidRPr="00D4797F">
              <w:rPr>
                <w:sz w:val="20"/>
              </w:rPr>
              <w:t>2</w:t>
            </w:r>
          </w:p>
        </w:tc>
        <w:tc>
          <w:tcPr>
            <w:tcW w:w="1182" w:type="dxa"/>
            <w:vAlign w:val="center"/>
          </w:tcPr>
          <w:p w14:paraId="0B84363A" w14:textId="77777777" w:rsidR="00027A56" w:rsidRPr="00D4797F" w:rsidRDefault="00027A56" w:rsidP="00D1598E">
            <w:pPr>
              <w:pStyle w:val="TF-TEXTOQUADRO"/>
              <w:rPr>
                <w:sz w:val="20"/>
              </w:rPr>
            </w:pPr>
            <w:r>
              <w:rPr>
                <w:sz w:val="20"/>
              </w:rPr>
              <w:t>Sexo</w:t>
            </w:r>
          </w:p>
        </w:tc>
        <w:tc>
          <w:tcPr>
            <w:tcW w:w="7352" w:type="dxa"/>
            <w:vAlign w:val="center"/>
          </w:tcPr>
          <w:p w14:paraId="6A21126E" w14:textId="77777777" w:rsidR="00027A56" w:rsidRPr="00D4797F" w:rsidRDefault="00027A56" w:rsidP="00D1598E">
            <w:pPr>
              <w:pStyle w:val="TF-TEXTOQUADRO"/>
              <w:jc w:val="both"/>
              <w:rPr>
                <w:sz w:val="20"/>
              </w:rPr>
            </w:pPr>
            <w:r w:rsidRPr="0099492B">
              <w:rPr>
                <w:sz w:val="20"/>
              </w:rPr>
              <w:t>Masculino</w:t>
            </w:r>
          </w:p>
        </w:tc>
      </w:tr>
      <w:tr w:rsidR="00027A56" w:rsidRPr="00D4797F" w14:paraId="17A188C8" w14:textId="77777777" w:rsidTr="00BD705C">
        <w:tc>
          <w:tcPr>
            <w:tcW w:w="528" w:type="dxa"/>
            <w:vAlign w:val="center"/>
          </w:tcPr>
          <w:p w14:paraId="7D64999D" w14:textId="77777777" w:rsidR="00027A56" w:rsidRPr="00D4797F" w:rsidRDefault="00027A56" w:rsidP="00D1598E">
            <w:pPr>
              <w:pStyle w:val="TF-TEXTOQUADRO"/>
              <w:jc w:val="center"/>
              <w:rPr>
                <w:sz w:val="20"/>
              </w:rPr>
            </w:pPr>
            <w:r w:rsidRPr="00D4797F">
              <w:rPr>
                <w:sz w:val="20"/>
              </w:rPr>
              <w:t>3</w:t>
            </w:r>
          </w:p>
        </w:tc>
        <w:tc>
          <w:tcPr>
            <w:tcW w:w="1182" w:type="dxa"/>
            <w:vAlign w:val="center"/>
          </w:tcPr>
          <w:p w14:paraId="17661353" w14:textId="77777777" w:rsidR="00027A56" w:rsidRPr="00D4797F" w:rsidRDefault="00027A56" w:rsidP="00D1598E">
            <w:pPr>
              <w:pStyle w:val="TF-TEXTOQUADRO"/>
              <w:rPr>
                <w:sz w:val="20"/>
              </w:rPr>
            </w:pPr>
            <w:r>
              <w:rPr>
                <w:sz w:val="20"/>
              </w:rPr>
              <w:t>Idade</w:t>
            </w:r>
          </w:p>
        </w:tc>
        <w:tc>
          <w:tcPr>
            <w:tcW w:w="7352" w:type="dxa"/>
            <w:vAlign w:val="center"/>
          </w:tcPr>
          <w:p w14:paraId="42001139" w14:textId="77777777" w:rsidR="00027A56" w:rsidRPr="00D4797F" w:rsidRDefault="00027A56" w:rsidP="00D1598E">
            <w:pPr>
              <w:pStyle w:val="TF-TEXTOQUADRO"/>
              <w:jc w:val="both"/>
              <w:rPr>
                <w:sz w:val="20"/>
              </w:rPr>
            </w:pPr>
            <w:r>
              <w:rPr>
                <w:sz w:val="20"/>
              </w:rPr>
              <w:t>23 Anos</w:t>
            </w:r>
          </w:p>
        </w:tc>
      </w:tr>
      <w:tr w:rsidR="00027A56" w:rsidRPr="00D4797F" w14:paraId="7CC907D2" w14:textId="77777777" w:rsidTr="00BD705C">
        <w:tc>
          <w:tcPr>
            <w:tcW w:w="528" w:type="dxa"/>
            <w:vAlign w:val="center"/>
          </w:tcPr>
          <w:p w14:paraId="2B0928AA" w14:textId="77777777" w:rsidR="00027A56" w:rsidRPr="00D4797F" w:rsidRDefault="00027A56" w:rsidP="00D1598E">
            <w:pPr>
              <w:pStyle w:val="TF-TEXTOQUADRO"/>
              <w:jc w:val="center"/>
              <w:rPr>
                <w:sz w:val="20"/>
              </w:rPr>
            </w:pPr>
            <w:r w:rsidRPr="00D4797F">
              <w:rPr>
                <w:sz w:val="20"/>
              </w:rPr>
              <w:t>4</w:t>
            </w:r>
          </w:p>
        </w:tc>
        <w:tc>
          <w:tcPr>
            <w:tcW w:w="1182" w:type="dxa"/>
            <w:vAlign w:val="center"/>
          </w:tcPr>
          <w:p w14:paraId="1969CA97" w14:textId="77777777" w:rsidR="00027A56" w:rsidRPr="00D4797F" w:rsidRDefault="00027A56" w:rsidP="00D1598E">
            <w:pPr>
              <w:pStyle w:val="TF-TEXTOQUADRO"/>
              <w:rPr>
                <w:sz w:val="20"/>
              </w:rPr>
            </w:pPr>
            <w:r>
              <w:rPr>
                <w:sz w:val="20"/>
              </w:rPr>
              <w:t>Localização</w:t>
            </w:r>
          </w:p>
        </w:tc>
        <w:tc>
          <w:tcPr>
            <w:tcW w:w="7352" w:type="dxa"/>
            <w:vAlign w:val="center"/>
          </w:tcPr>
          <w:p w14:paraId="0A8DCB9D" w14:textId="77777777" w:rsidR="00027A56" w:rsidRPr="00D4797F" w:rsidRDefault="00027A56" w:rsidP="00D1598E">
            <w:pPr>
              <w:pStyle w:val="TF-TEXTOQUADRO"/>
              <w:jc w:val="both"/>
              <w:rPr>
                <w:sz w:val="20"/>
              </w:rPr>
            </w:pPr>
            <w:r w:rsidRPr="00A00AA4">
              <w:rPr>
                <w:sz w:val="20"/>
              </w:rPr>
              <w:t>Online / Plataforma de videoconferência</w:t>
            </w:r>
          </w:p>
        </w:tc>
      </w:tr>
      <w:tr w:rsidR="00027A56" w:rsidRPr="00D4797F" w14:paraId="76F2D103" w14:textId="77777777" w:rsidTr="00BD705C">
        <w:tc>
          <w:tcPr>
            <w:tcW w:w="528" w:type="dxa"/>
            <w:vAlign w:val="center"/>
          </w:tcPr>
          <w:p w14:paraId="473DEF8F" w14:textId="77777777" w:rsidR="00027A56" w:rsidRPr="00D4797F" w:rsidRDefault="00027A56" w:rsidP="00D1598E">
            <w:pPr>
              <w:pStyle w:val="TF-TEXTOQUADRO"/>
              <w:jc w:val="center"/>
              <w:rPr>
                <w:sz w:val="20"/>
              </w:rPr>
            </w:pPr>
            <w:r w:rsidRPr="00D4797F">
              <w:rPr>
                <w:sz w:val="20"/>
              </w:rPr>
              <w:t>5</w:t>
            </w:r>
          </w:p>
        </w:tc>
        <w:tc>
          <w:tcPr>
            <w:tcW w:w="1182" w:type="dxa"/>
            <w:vAlign w:val="center"/>
          </w:tcPr>
          <w:p w14:paraId="2E1C2CEC" w14:textId="77777777" w:rsidR="00027A56" w:rsidRPr="00D4797F" w:rsidRDefault="00027A56" w:rsidP="00D1598E">
            <w:pPr>
              <w:pStyle w:val="TF-TEXTOQUADRO"/>
              <w:rPr>
                <w:sz w:val="20"/>
              </w:rPr>
            </w:pPr>
            <w:r>
              <w:rPr>
                <w:sz w:val="20"/>
              </w:rPr>
              <w:t>Profissão</w:t>
            </w:r>
          </w:p>
        </w:tc>
        <w:tc>
          <w:tcPr>
            <w:tcW w:w="7352" w:type="dxa"/>
            <w:vAlign w:val="center"/>
          </w:tcPr>
          <w:p w14:paraId="09F429C3" w14:textId="77777777" w:rsidR="00027A56" w:rsidRPr="00D4797F" w:rsidRDefault="00027A56" w:rsidP="00D1598E">
            <w:pPr>
              <w:pStyle w:val="TF-TEXTOQUADRO"/>
              <w:jc w:val="both"/>
              <w:rPr>
                <w:sz w:val="20"/>
              </w:rPr>
            </w:pPr>
            <w:r w:rsidRPr="0066105C">
              <w:rPr>
                <w:sz w:val="20"/>
              </w:rPr>
              <w:t>Engenheiro de Dados</w:t>
            </w:r>
          </w:p>
        </w:tc>
      </w:tr>
      <w:tr w:rsidR="00027A56" w:rsidRPr="00D4797F" w14:paraId="79E788E9" w14:textId="77777777" w:rsidTr="00BD705C">
        <w:tc>
          <w:tcPr>
            <w:tcW w:w="528" w:type="dxa"/>
            <w:vAlign w:val="center"/>
          </w:tcPr>
          <w:p w14:paraId="5C49629D" w14:textId="77777777" w:rsidR="00027A56" w:rsidRPr="00D4797F" w:rsidRDefault="00027A56" w:rsidP="00D1598E">
            <w:pPr>
              <w:pStyle w:val="TF-TEXTOQUADRO"/>
              <w:jc w:val="center"/>
              <w:rPr>
                <w:sz w:val="20"/>
              </w:rPr>
            </w:pPr>
            <w:r w:rsidRPr="00D4797F">
              <w:rPr>
                <w:sz w:val="20"/>
              </w:rPr>
              <w:t>6</w:t>
            </w:r>
          </w:p>
        </w:tc>
        <w:tc>
          <w:tcPr>
            <w:tcW w:w="1182" w:type="dxa"/>
            <w:vAlign w:val="center"/>
          </w:tcPr>
          <w:p w14:paraId="06590B10" w14:textId="77777777" w:rsidR="00027A56" w:rsidRPr="00D4797F" w:rsidRDefault="00027A56" w:rsidP="00D1598E">
            <w:pPr>
              <w:pStyle w:val="TF-TEXTOQUADRO"/>
              <w:rPr>
                <w:sz w:val="20"/>
              </w:rPr>
            </w:pPr>
            <w:r>
              <w:rPr>
                <w:sz w:val="20"/>
              </w:rPr>
              <w:t>Perfil</w:t>
            </w:r>
          </w:p>
        </w:tc>
        <w:tc>
          <w:tcPr>
            <w:tcW w:w="7352"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27A56" w:rsidRPr="00556FBE" w14:paraId="1B723F22" w14:textId="77777777" w:rsidTr="00D1598E">
              <w:trPr>
                <w:tblCellSpacing w:w="15" w:type="dxa"/>
              </w:trPr>
              <w:tc>
                <w:tcPr>
                  <w:tcW w:w="0" w:type="auto"/>
                  <w:vAlign w:val="center"/>
                  <w:hideMark/>
                </w:tcPr>
                <w:p w14:paraId="210A191D" w14:textId="77777777" w:rsidR="00027A56" w:rsidRPr="00556FBE" w:rsidRDefault="00027A56" w:rsidP="00D1598E">
                  <w:pPr>
                    <w:pStyle w:val="TF-TEXTOQUADRO"/>
                    <w:jc w:val="both"/>
                    <w:rPr>
                      <w:sz w:val="20"/>
                    </w:rPr>
                  </w:pPr>
                </w:p>
              </w:tc>
            </w:tr>
          </w:tbl>
          <w:p w14:paraId="08ECCDC7" w14:textId="77777777" w:rsidR="00027A56" w:rsidRPr="00556FBE" w:rsidRDefault="00027A56" w:rsidP="00D1598E">
            <w:pPr>
              <w:pStyle w:val="TF-TEXTOQUADRO"/>
              <w:jc w:val="both"/>
              <w:rPr>
                <w:vanish/>
                <w:sz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36"/>
            </w:tblGrid>
            <w:tr w:rsidR="00027A56" w:rsidRPr="00556FBE" w14:paraId="10812A2D" w14:textId="77777777" w:rsidTr="00DB5D34">
              <w:trPr>
                <w:trHeight w:val="1027"/>
                <w:tblCellSpacing w:w="15" w:type="dxa"/>
              </w:trPr>
              <w:tc>
                <w:tcPr>
                  <w:tcW w:w="0" w:type="auto"/>
                  <w:vAlign w:val="center"/>
                  <w:hideMark/>
                </w:tcPr>
                <w:p w14:paraId="7F9EF746" w14:textId="77777777" w:rsidR="00027A56" w:rsidRPr="00556FBE" w:rsidRDefault="00027A56" w:rsidP="00D1598E">
                  <w:pPr>
                    <w:pStyle w:val="TF-TEXTOQUADRO"/>
                    <w:jc w:val="both"/>
                    <w:rPr>
                      <w:sz w:val="20"/>
                    </w:rPr>
                  </w:pPr>
                  <w:r w:rsidRPr="00556FBE">
                    <w:rPr>
                      <w:sz w:val="20"/>
                    </w:rPr>
                    <w:t>Profissional com sólida experiência em engenharia de dados, dedicado à criação de soluções escaláveis e ao tratamento avançado de informações. Entusiasta de IA, atua no desenvolvimento e aplicação de modelos de aprendizado de máquina, buscando unir boas práticas de arquitetura de dados e inovação tecnológica. Comunicativo, analítico e orientado a resultados.</w:t>
                  </w:r>
                </w:p>
              </w:tc>
            </w:tr>
          </w:tbl>
          <w:p w14:paraId="463BA9A2" w14:textId="77777777" w:rsidR="00027A56" w:rsidRPr="00D4797F" w:rsidRDefault="00027A56" w:rsidP="00D1598E">
            <w:pPr>
              <w:pStyle w:val="TF-TEXTOQUADRO"/>
              <w:jc w:val="both"/>
              <w:rPr>
                <w:sz w:val="20"/>
              </w:rPr>
            </w:pPr>
          </w:p>
        </w:tc>
      </w:tr>
      <w:tr w:rsidR="00027A56" w:rsidRPr="00D4797F" w14:paraId="7F0D41F5" w14:textId="77777777" w:rsidTr="00BD705C">
        <w:tc>
          <w:tcPr>
            <w:tcW w:w="528" w:type="dxa"/>
            <w:vAlign w:val="center"/>
          </w:tcPr>
          <w:p w14:paraId="427C4369" w14:textId="77777777" w:rsidR="00027A56" w:rsidRPr="00D4797F" w:rsidRDefault="00027A56" w:rsidP="00D1598E">
            <w:pPr>
              <w:pStyle w:val="TF-TEXTOQUADRO"/>
              <w:jc w:val="center"/>
              <w:rPr>
                <w:sz w:val="20"/>
              </w:rPr>
            </w:pPr>
            <w:r w:rsidRPr="00D4797F">
              <w:rPr>
                <w:sz w:val="20"/>
              </w:rPr>
              <w:t>7</w:t>
            </w:r>
          </w:p>
        </w:tc>
        <w:tc>
          <w:tcPr>
            <w:tcW w:w="1182" w:type="dxa"/>
            <w:vAlign w:val="center"/>
          </w:tcPr>
          <w:p w14:paraId="3432FB39" w14:textId="77777777" w:rsidR="00027A56" w:rsidRPr="00D4797F" w:rsidRDefault="00027A56" w:rsidP="00D1598E">
            <w:pPr>
              <w:pStyle w:val="TF-TEXTOQUADRO"/>
              <w:rPr>
                <w:sz w:val="20"/>
              </w:rPr>
            </w:pPr>
            <w:r>
              <w:rPr>
                <w:sz w:val="20"/>
              </w:rPr>
              <w:t>Objetivo da Reunião</w:t>
            </w:r>
          </w:p>
        </w:tc>
        <w:tc>
          <w:tcPr>
            <w:tcW w:w="7352" w:type="dxa"/>
            <w:vAlign w:val="center"/>
          </w:tcPr>
          <w:p w14:paraId="22DC78A6" w14:textId="515CCA3C" w:rsidR="00027A56" w:rsidRPr="00D4797F" w:rsidRDefault="00B7552F" w:rsidP="00D1598E">
            <w:pPr>
              <w:pStyle w:val="TF-TEXTOQUADRO"/>
              <w:jc w:val="both"/>
              <w:rPr>
                <w:sz w:val="20"/>
              </w:rPr>
            </w:pPr>
            <w:r w:rsidRPr="00B7552F">
              <w:rPr>
                <w:sz w:val="20"/>
              </w:rPr>
              <w:t>Definir estratégias para integração eficiente e confiáve</w:t>
            </w:r>
            <w:r>
              <w:rPr>
                <w:sz w:val="20"/>
              </w:rPr>
              <w:t>l</w:t>
            </w:r>
            <w:r w:rsidR="00DB5D34">
              <w:rPr>
                <w:sz w:val="20"/>
              </w:rPr>
              <w:t>.</w:t>
            </w:r>
          </w:p>
        </w:tc>
      </w:tr>
      <w:tr w:rsidR="00027A56" w:rsidRPr="00D4797F" w14:paraId="6F7A59DF" w14:textId="77777777" w:rsidTr="00BD705C">
        <w:tc>
          <w:tcPr>
            <w:tcW w:w="528" w:type="dxa"/>
            <w:vAlign w:val="center"/>
          </w:tcPr>
          <w:p w14:paraId="3AA8430C" w14:textId="77777777" w:rsidR="00027A56" w:rsidRPr="00D4797F" w:rsidRDefault="00027A56" w:rsidP="00D1598E">
            <w:pPr>
              <w:pStyle w:val="TF-TEXTOQUADRO"/>
              <w:jc w:val="center"/>
              <w:rPr>
                <w:sz w:val="20"/>
              </w:rPr>
            </w:pPr>
            <w:r w:rsidRPr="00D4797F">
              <w:rPr>
                <w:sz w:val="20"/>
              </w:rPr>
              <w:t>8</w:t>
            </w:r>
          </w:p>
        </w:tc>
        <w:tc>
          <w:tcPr>
            <w:tcW w:w="1182" w:type="dxa"/>
            <w:vAlign w:val="center"/>
          </w:tcPr>
          <w:p w14:paraId="642104B0" w14:textId="6F82D5AD" w:rsidR="00027A56" w:rsidRPr="00D4797F" w:rsidRDefault="00DF3881" w:rsidP="00D1598E">
            <w:pPr>
              <w:pStyle w:val="TF-TEXTOQUADRO"/>
              <w:rPr>
                <w:sz w:val="20"/>
              </w:rPr>
            </w:pPr>
            <w:r w:rsidRPr="00DF3881">
              <w:rPr>
                <w:sz w:val="20"/>
              </w:rPr>
              <w:t>Principais orientações</w:t>
            </w:r>
          </w:p>
        </w:tc>
        <w:tc>
          <w:tcPr>
            <w:tcW w:w="7352" w:type="dxa"/>
            <w:vAlign w:val="center"/>
          </w:tcPr>
          <w:p w14:paraId="61BDD244" w14:textId="77777777" w:rsidR="00027A56" w:rsidRPr="00027A56" w:rsidRDefault="00027A56" w:rsidP="00D1598E">
            <w:pPr>
              <w:pStyle w:val="TF-TEXTOQUADRO"/>
              <w:jc w:val="both"/>
              <w:rPr>
                <w:sz w:val="20"/>
              </w:rPr>
            </w:pPr>
            <w:r w:rsidRPr="00027A56">
              <w:rPr>
                <w:sz w:val="20"/>
              </w:rPr>
              <w:t>- Utilizar APIs desacopladas para facilitar integração.</w:t>
            </w:r>
          </w:p>
          <w:p w14:paraId="4A385DFC" w14:textId="77777777" w:rsidR="00027A56" w:rsidRPr="00D4797F" w:rsidRDefault="00027A56" w:rsidP="00D1598E">
            <w:pPr>
              <w:pStyle w:val="TF-TEXTOQUADRO"/>
              <w:jc w:val="both"/>
              <w:rPr>
                <w:sz w:val="20"/>
              </w:rPr>
            </w:pPr>
            <w:r w:rsidRPr="00027A56">
              <w:rPr>
                <w:sz w:val="20"/>
              </w:rPr>
              <w:t>- Pré-processar e validar dados enviados pelos usuários.</w:t>
            </w:r>
          </w:p>
        </w:tc>
      </w:tr>
    </w:tbl>
    <w:p w14:paraId="3E1C0819" w14:textId="77777777" w:rsidR="00BD705C" w:rsidRPr="00230102" w:rsidRDefault="00BD705C" w:rsidP="00BD705C">
      <w:pPr>
        <w:pStyle w:val="TF-FONTE"/>
      </w:pPr>
      <w:bookmarkStart w:id="475" w:name="_Ref209368945"/>
      <w:r w:rsidRPr="00230102">
        <w:t>Fonte: elaborada pela autora (2025).</w:t>
      </w:r>
    </w:p>
    <w:p w14:paraId="3E769595" w14:textId="7E4A3E4F" w:rsidR="00027A56" w:rsidRPr="00027A56" w:rsidRDefault="00BE305B" w:rsidP="00BE305B">
      <w:pPr>
        <w:pStyle w:val="TF-LEGENDA"/>
      </w:pPr>
      <w:bookmarkStart w:id="476" w:name="_Ref214732173"/>
      <w:bookmarkStart w:id="477" w:name="_Toc215432533"/>
      <w:r>
        <w:t xml:space="preserve">Quadro </w:t>
      </w:r>
      <w:fldSimple w:instr=" SEQ Quadro \* ARABIC ">
        <w:r w:rsidR="001C1872">
          <w:rPr>
            <w:noProof/>
          </w:rPr>
          <w:t>23</w:t>
        </w:r>
      </w:fldSimple>
      <w:bookmarkEnd w:id="475"/>
      <w:bookmarkEnd w:id="476"/>
      <w:r>
        <w:t xml:space="preserve"> </w:t>
      </w:r>
      <w:r w:rsidRPr="0056731F">
        <w:t>–</w:t>
      </w:r>
      <w:r>
        <w:t xml:space="preserve"> Reunião 2</w:t>
      </w:r>
      <w:r w:rsidR="00A822F8">
        <w:t xml:space="preserve">, </w:t>
      </w:r>
      <w:r w:rsidR="00A822F8" w:rsidRPr="00AE19FC">
        <w:rPr>
          <w:i/>
          <w:iCs/>
        </w:rPr>
        <w:t>sic</w:t>
      </w:r>
      <w:bookmarkEnd w:id="47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28"/>
        <w:gridCol w:w="1182"/>
        <w:gridCol w:w="7352"/>
      </w:tblGrid>
      <w:tr w:rsidR="00027A56" w:rsidRPr="00D4797F" w14:paraId="17A1AD36" w14:textId="77777777" w:rsidTr="00BD705C">
        <w:tc>
          <w:tcPr>
            <w:tcW w:w="1710" w:type="dxa"/>
            <w:gridSpan w:val="2"/>
            <w:shd w:val="clear" w:color="auto" w:fill="AEAAAA"/>
          </w:tcPr>
          <w:p w14:paraId="15F2B0F7" w14:textId="77777777" w:rsidR="00027A56" w:rsidRPr="00D4797F" w:rsidRDefault="00027A56" w:rsidP="00D1598E">
            <w:pPr>
              <w:pStyle w:val="TF-TEXTOQUADRO"/>
              <w:rPr>
                <w:b/>
                <w:bCs/>
                <w:sz w:val="20"/>
              </w:rPr>
            </w:pPr>
            <w:r>
              <w:rPr>
                <w:b/>
                <w:bCs/>
                <w:sz w:val="20"/>
              </w:rPr>
              <w:t>Informações</w:t>
            </w:r>
          </w:p>
        </w:tc>
        <w:tc>
          <w:tcPr>
            <w:tcW w:w="7352" w:type="dxa"/>
            <w:shd w:val="clear" w:color="auto" w:fill="AEAAAA"/>
          </w:tcPr>
          <w:p w14:paraId="1A7BBA2A" w14:textId="77777777" w:rsidR="00027A56" w:rsidRPr="00D4797F" w:rsidRDefault="00027A56" w:rsidP="00D1598E">
            <w:pPr>
              <w:pStyle w:val="TF-TEXTOQUADRO"/>
              <w:rPr>
                <w:b/>
                <w:bCs/>
                <w:sz w:val="20"/>
              </w:rPr>
            </w:pPr>
            <w:r>
              <w:rPr>
                <w:b/>
                <w:bCs/>
                <w:sz w:val="20"/>
              </w:rPr>
              <w:t>Respostas</w:t>
            </w:r>
          </w:p>
        </w:tc>
      </w:tr>
      <w:tr w:rsidR="00027A56" w:rsidRPr="00D4797F" w14:paraId="58B6CC66" w14:textId="77777777" w:rsidTr="00BD705C">
        <w:tc>
          <w:tcPr>
            <w:tcW w:w="528" w:type="dxa"/>
            <w:vAlign w:val="center"/>
          </w:tcPr>
          <w:p w14:paraId="307E9CD3" w14:textId="77777777" w:rsidR="00027A56" w:rsidRPr="00D4797F" w:rsidRDefault="00027A56" w:rsidP="00D1598E">
            <w:pPr>
              <w:pStyle w:val="TF-TEXTOQUADRO"/>
              <w:jc w:val="center"/>
              <w:rPr>
                <w:sz w:val="20"/>
              </w:rPr>
            </w:pPr>
            <w:r w:rsidRPr="00D4797F">
              <w:rPr>
                <w:sz w:val="20"/>
              </w:rPr>
              <w:t>1</w:t>
            </w:r>
          </w:p>
        </w:tc>
        <w:tc>
          <w:tcPr>
            <w:tcW w:w="1182" w:type="dxa"/>
            <w:vAlign w:val="center"/>
          </w:tcPr>
          <w:p w14:paraId="04532AF0" w14:textId="77777777" w:rsidR="00027A56" w:rsidRPr="00D4797F" w:rsidRDefault="00027A56" w:rsidP="00D1598E">
            <w:pPr>
              <w:pStyle w:val="TF-TEXTOQUADRO"/>
              <w:rPr>
                <w:sz w:val="20"/>
              </w:rPr>
            </w:pPr>
            <w:r>
              <w:rPr>
                <w:sz w:val="20"/>
              </w:rPr>
              <w:t>Nome</w:t>
            </w:r>
          </w:p>
        </w:tc>
        <w:tc>
          <w:tcPr>
            <w:tcW w:w="7352" w:type="dxa"/>
            <w:vAlign w:val="center"/>
          </w:tcPr>
          <w:p w14:paraId="05A2FC54" w14:textId="77777777" w:rsidR="00027A56" w:rsidRPr="00D4797F" w:rsidRDefault="00027A56" w:rsidP="00D1598E">
            <w:pPr>
              <w:pStyle w:val="TF-TEXTOQUADRO"/>
              <w:jc w:val="both"/>
              <w:rPr>
                <w:sz w:val="20"/>
              </w:rPr>
            </w:pPr>
            <w:r w:rsidRPr="0099492B">
              <w:rPr>
                <w:sz w:val="20"/>
              </w:rPr>
              <w:t>Lucas Eduardo Hoeltgebaum</w:t>
            </w:r>
          </w:p>
        </w:tc>
      </w:tr>
      <w:tr w:rsidR="00027A56" w:rsidRPr="00D4797F" w14:paraId="5C0965C7" w14:textId="77777777" w:rsidTr="00BD705C">
        <w:tc>
          <w:tcPr>
            <w:tcW w:w="528" w:type="dxa"/>
            <w:vAlign w:val="center"/>
          </w:tcPr>
          <w:p w14:paraId="77CC537F" w14:textId="77777777" w:rsidR="00027A56" w:rsidRPr="00D4797F" w:rsidRDefault="00027A56" w:rsidP="00D1598E">
            <w:pPr>
              <w:pStyle w:val="TF-TEXTOQUADRO"/>
              <w:jc w:val="center"/>
              <w:rPr>
                <w:sz w:val="20"/>
              </w:rPr>
            </w:pPr>
            <w:r w:rsidRPr="00D4797F">
              <w:rPr>
                <w:sz w:val="20"/>
              </w:rPr>
              <w:t>2</w:t>
            </w:r>
          </w:p>
        </w:tc>
        <w:tc>
          <w:tcPr>
            <w:tcW w:w="1182" w:type="dxa"/>
            <w:vAlign w:val="center"/>
          </w:tcPr>
          <w:p w14:paraId="74AC254C" w14:textId="77777777" w:rsidR="00027A56" w:rsidRPr="00D4797F" w:rsidRDefault="00027A56" w:rsidP="00D1598E">
            <w:pPr>
              <w:pStyle w:val="TF-TEXTOQUADRO"/>
              <w:rPr>
                <w:sz w:val="20"/>
              </w:rPr>
            </w:pPr>
            <w:r>
              <w:rPr>
                <w:sz w:val="20"/>
              </w:rPr>
              <w:t>Sexo</w:t>
            </w:r>
          </w:p>
        </w:tc>
        <w:tc>
          <w:tcPr>
            <w:tcW w:w="7352" w:type="dxa"/>
            <w:vAlign w:val="center"/>
          </w:tcPr>
          <w:p w14:paraId="0B1FBFAF" w14:textId="77777777" w:rsidR="00027A56" w:rsidRPr="00D4797F" w:rsidRDefault="00027A56" w:rsidP="00D1598E">
            <w:pPr>
              <w:pStyle w:val="TF-TEXTOQUADRO"/>
              <w:jc w:val="both"/>
              <w:rPr>
                <w:sz w:val="20"/>
              </w:rPr>
            </w:pPr>
            <w:r w:rsidRPr="0099492B">
              <w:rPr>
                <w:sz w:val="20"/>
              </w:rPr>
              <w:t>Masculino</w:t>
            </w:r>
          </w:p>
        </w:tc>
      </w:tr>
      <w:tr w:rsidR="00027A56" w:rsidRPr="00D4797F" w14:paraId="457ABD31" w14:textId="77777777" w:rsidTr="00BD705C">
        <w:tc>
          <w:tcPr>
            <w:tcW w:w="528" w:type="dxa"/>
            <w:vAlign w:val="center"/>
          </w:tcPr>
          <w:p w14:paraId="6F926EE3" w14:textId="77777777" w:rsidR="00027A56" w:rsidRPr="00D4797F" w:rsidRDefault="00027A56" w:rsidP="00D1598E">
            <w:pPr>
              <w:pStyle w:val="TF-TEXTOQUADRO"/>
              <w:jc w:val="center"/>
              <w:rPr>
                <w:sz w:val="20"/>
              </w:rPr>
            </w:pPr>
            <w:r w:rsidRPr="00D4797F">
              <w:rPr>
                <w:sz w:val="20"/>
              </w:rPr>
              <w:t>3</w:t>
            </w:r>
          </w:p>
        </w:tc>
        <w:tc>
          <w:tcPr>
            <w:tcW w:w="1182" w:type="dxa"/>
            <w:vAlign w:val="center"/>
          </w:tcPr>
          <w:p w14:paraId="5FB4F45F" w14:textId="77777777" w:rsidR="00027A56" w:rsidRPr="00D4797F" w:rsidRDefault="00027A56" w:rsidP="00D1598E">
            <w:pPr>
              <w:pStyle w:val="TF-TEXTOQUADRO"/>
              <w:rPr>
                <w:sz w:val="20"/>
              </w:rPr>
            </w:pPr>
            <w:r>
              <w:rPr>
                <w:sz w:val="20"/>
              </w:rPr>
              <w:t>Idade</w:t>
            </w:r>
          </w:p>
        </w:tc>
        <w:tc>
          <w:tcPr>
            <w:tcW w:w="7352" w:type="dxa"/>
            <w:vAlign w:val="center"/>
          </w:tcPr>
          <w:p w14:paraId="3C0FCEBB" w14:textId="77777777" w:rsidR="00027A56" w:rsidRPr="00D4797F" w:rsidRDefault="00027A56" w:rsidP="00D1598E">
            <w:pPr>
              <w:pStyle w:val="TF-TEXTOQUADRO"/>
              <w:jc w:val="both"/>
              <w:rPr>
                <w:sz w:val="20"/>
              </w:rPr>
            </w:pPr>
            <w:r>
              <w:rPr>
                <w:sz w:val="20"/>
              </w:rPr>
              <w:t>23 Anos</w:t>
            </w:r>
          </w:p>
        </w:tc>
      </w:tr>
      <w:tr w:rsidR="00027A56" w:rsidRPr="00D4797F" w14:paraId="7498A8E0" w14:textId="77777777" w:rsidTr="00BD705C">
        <w:tc>
          <w:tcPr>
            <w:tcW w:w="528" w:type="dxa"/>
            <w:vAlign w:val="center"/>
          </w:tcPr>
          <w:p w14:paraId="10B8D1CD" w14:textId="77777777" w:rsidR="00027A56" w:rsidRPr="00D4797F" w:rsidRDefault="00027A56" w:rsidP="00D1598E">
            <w:pPr>
              <w:pStyle w:val="TF-TEXTOQUADRO"/>
              <w:jc w:val="center"/>
              <w:rPr>
                <w:sz w:val="20"/>
              </w:rPr>
            </w:pPr>
            <w:r w:rsidRPr="00D4797F">
              <w:rPr>
                <w:sz w:val="20"/>
              </w:rPr>
              <w:t>4</w:t>
            </w:r>
          </w:p>
        </w:tc>
        <w:tc>
          <w:tcPr>
            <w:tcW w:w="1182" w:type="dxa"/>
            <w:vAlign w:val="center"/>
          </w:tcPr>
          <w:p w14:paraId="1D556683" w14:textId="77777777" w:rsidR="00027A56" w:rsidRPr="00D4797F" w:rsidRDefault="00027A56" w:rsidP="00D1598E">
            <w:pPr>
              <w:pStyle w:val="TF-TEXTOQUADRO"/>
              <w:rPr>
                <w:sz w:val="20"/>
              </w:rPr>
            </w:pPr>
            <w:r>
              <w:rPr>
                <w:sz w:val="20"/>
              </w:rPr>
              <w:t>Localização</w:t>
            </w:r>
          </w:p>
        </w:tc>
        <w:tc>
          <w:tcPr>
            <w:tcW w:w="7352" w:type="dxa"/>
            <w:vAlign w:val="center"/>
          </w:tcPr>
          <w:p w14:paraId="704A7C8A" w14:textId="77777777" w:rsidR="00027A56" w:rsidRPr="00D4797F" w:rsidRDefault="00027A56" w:rsidP="00D1598E">
            <w:pPr>
              <w:pStyle w:val="TF-TEXTOQUADRO"/>
              <w:jc w:val="both"/>
              <w:rPr>
                <w:sz w:val="20"/>
              </w:rPr>
            </w:pPr>
            <w:r w:rsidRPr="00A00AA4">
              <w:rPr>
                <w:sz w:val="20"/>
              </w:rPr>
              <w:t>Online / Plataforma de videoconferência</w:t>
            </w:r>
          </w:p>
        </w:tc>
      </w:tr>
      <w:tr w:rsidR="00027A56" w:rsidRPr="00D4797F" w14:paraId="36380E61" w14:textId="77777777" w:rsidTr="00BD705C">
        <w:tc>
          <w:tcPr>
            <w:tcW w:w="528" w:type="dxa"/>
            <w:vAlign w:val="center"/>
          </w:tcPr>
          <w:p w14:paraId="1F938533" w14:textId="77777777" w:rsidR="00027A56" w:rsidRPr="00D4797F" w:rsidRDefault="00027A56" w:rsidP="00D1598E">
            <w:pPr>
              <w:pStyle w:val="TF-TEXTOQUADRO"/>
              <w:jc w:val="center"/>
              <w:rPr>
                <w:sz w:val="20"/>
              </w:rPr>
            </w:pPr>
            <w:r w:rsidRPr="00D4797F">
              <w:rPr>
                <w:sz w:val="20"/>
              </w:rPr>
              <w:t>5</w:t>
            </w:r>
          </w:p>
        </w:tc>
        <w:tc>
          <w:tcPr>
            <w:tcW w:w="1182" w:type="dxa"/>
            <w:vAlign w:val="center"/>
          </w:tcPr>
          <w:p w14:paraId="7969B7B0" w14:textId="77777777" w:rsidR="00027A56" w:rsidRPr="00D4797F" w:rsidRDefault="00027A56" w:rsidP="00D1598E">
            <w:pPr>
              <w:pStyle w:val="TF-TEXTOQUADRO"/>
              <w:rPr>
                <w:sz w:val="20"/>
              </w:rPr>
            </w:pPr>
            <w:r>
              <w:rPr>
                <w:sz w:val="20"/>
              </w:rPr>
              <w:t>Profissão</w:t>
            </w:r>
          </w:p>
        </w:tc>
        <w:tc>
          <w:tcPr>
            <w:tcW w:w="7352" w:type="dxa"/>
            <w:vAlign w:val="center"/>
          </w:tcPr>
          <w:p w14:paraId="67B8C3AF" w14:textId="77777777" w:rsidR="00027A56" w:rsidRPr="00D4797F" w:rsidRDefault="00027A56" w:rsidP="00D1598E">
            <w:pPr>
              <w:pStyle w:val="TF-TEXTOQUADRO"/>
              <w:jc w:val="both"/>
              <w:rPr>
                <w:sz w:val="20"/>
              </w:rPr>
            </w:pPr>
            <w:r w:rsidRPr="0066105C">
              <w:rPr>
                <w:sz w:val="20"/>
              </w:rPr>
              <w:t>Engenheiro de Dados</w:t>
            </w:r>
          </w:p>
        </w:tc>
      </w:tr>
      <w:tr w:rsidR="00027A56" w:rsidRPr="00D4797F" w14:paraId="196BD5DF" w14:textId="77777777" w:rsidTr="00BD705C">
        <w:tc>
          <w:tcPr>
            <w:tcW w:w="528" w:type="dxa"/>
            <w:vAlign w:val="center"/>
          </w:tcPr>
          <w:p w14:paraId="1F8C781B" w14:textId="77777777" w:rsidR="00027A56" w:rsidRPr="00D4797F" w:rsidRDefault="00027A56" w:rsidP="00D1598E">
            <w:pPr>
              <w:pStyle w:val="TF-TEXTOQUADRO"/>
              <w:jc w:val="center"/>
              <w:rPr>
                <w:sz w:val="20"/>
              </w:rPr>
            </w:pPr>
            <w:r w:rsidRPr="00D4797F">
              <w:rPr>
                <w:sz w:val="20"/>
              </w:rPr>
              <w:t>6</w:t>
            </w:r>
          </w:p>
        </w:tc>
        <w:tc>
          <w:tcPr>
            <w:tcW w:w="1182" w:type="dxa"/>
            <w:vAlign w:val="center"/>
          </w:tcPr>
          <w:p w14:paraId="6AE8679E" w14:textId="77777777" w:rsidR="00027A56" w:rsidRPr="00D4797F" w:rsidRDefault="00027A56" w:rsidP="00D1598E">
            <w:pPr>
              <w:pStyle w:val="TF-TEXTOQUADRO"/>
              <w:rPr>
                <w:sz w:val="20"/>
              </w:rPr>
            </w:pPr>
            <w:r>
              <w:rPr>
                <w:sz w:val="20"/>
              </w:rPr>
              <w:t>Perfil</w:t>
            </w:r>
          </w:p>
        </w:tc>
        <w:tc>
          <w:tcPr>
            <w:tcW w:w="7352"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27A56" w:rsidRPr="00556FBE" w14:paraId="431F265B" w14:textId="77777777" w:rsidTr="00D1598E">
              <w:trPr>
                <w:tblCellSpacing w:w="15" w:type="dxa"/>
              </w:trPr>
              <w:tc>
                <w:tcPr>
                  <w:tcW w:w="0" w:type="auto"/>
                  <w:vAlign w:val="center"/>
                  <w:hideMark/>
                </w:tcPr>
                <w:p w14:paraId="70DC00FF" w14:textId="77777777" w:rsidR="00027A56" w:rsidRPr="00556FBE" w:rsidRDefault="00027A56" w:rsidP="00D1598E">
                  <w:pPr>
                    <w:pStyle w:val="TF-TEXTOQUADRO"/>
                    <w:jc w:val="both"/>
                    <w:rPr>
                      <w:sz w:val="20"/>
                    </w:rPr>
                  </w:pPr>
                </w:p>
              </w:tc>
            </w:tr>
          </w:tbl>
          <w:p w14:paraId="1D0F444E" w14:textId="77777777" w:rsidR="00027A56" w:rsidRPr="00556FBE" w:rsidRDefault="00027A56" w:rsidP="00D1598E">
            <w:pPr>
              <w:pStyle w:val="TF-TEXTOQUADRO"/>
              <w:jc w:val="both"/>
              <w:rPr>
                <w:vanish/>
                <w:sz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36"/>
            </w:tblGrid>
            <w:tr w:rsidR="00027A56" w:rsidRPr="00556FBE" w14:paraId="6887C314" w14:textId="77777777" w:rsidTr="00D1598E">
              <w:trPr>
                <w:tblCellSpacing w:w="15" w:type="dxa"/>
              </w:trPr>
              <w:tc>
                <w:tcPr>
                  <w:tcW w:w="0" w:type="auto"/>
                  <w:vAlign w:val="center"/>
                  <w:hideMark/>
                </w:tcPr>
                <w:p w14:paraId="6DBC369B" w14:textId="77777777" w:rsidR="00027A56" w:rsidRPr="00556FBE" w:rsidRDefault="00027A56" w:rsidP="00D1598E">
                  <w:pPr>
                    <w:pStyle w:val="TF-TEXTOQUADRO"/>
                    <w:jc w:val="both"/>
                    <w:rPr>
                      <w:sz w:val="20"/>
                    </w:rPr>
                  </w:pPr>
                  <w:r w:rsidRPr="00556FBE">
                    <w:rPr>
                      <w:sz w:val="20"/>
                    </w:rPr>
                    <w:t>Profissional com sólida experiência em engenharia de dados, dedicado à criação de soluções escaláveis e ao tratamento avançado de informações. Entusiasta de IA, atua no desenvolvimento e aplicação de modelos de aprendizado de máquina, buscando unir boas práticas de arquitetura de dados e inovação tecnológica. Comunicativo, analítico e orientado a resultados.</w:t>
                  </w:r>
                </w:p>
              </w:tc>
            </w:tr>
          </w:tbl>
          <w:p w14:paraId="3B53D053" w14:textId="77777777" w:rsidR="00027A56" w:rsidRPr="00D4797F" w:rsidRDefault="00027A56" w:rsidP="00D1598E">
            <w:pPr>
              <w:pStyle w:val="TF-TEXTOQUADRO"/>
              <w:jc w:val="both"/>
              <w:rPr>
                <w:sz w:val="20"/>
              </w:rPr>
            </w:pPr>
          </w:p>
        </w:tc>
      </w:tr>
      <w:tr w:rsidR="00027A56" w:rsidRPr="00D4797F" w14:paraId="684833C5" w14:textId="77777777" w:rsidTr="00BD705C">
        <w:tc>
          <w:tcPr>
            <w:tcW w:w="528" w:type="dxa"/>
            <w:vAlign w:val="center"/>
          </w:tcPr>
          <w:p w14:paraId="58F89E0F" w14:textId="77777777" w:rsidR="00027A56" w:rsidRPr="00D4797F" w:rsidRDefault="00027A56" w:rsidP="00D1598E">
            <w:pPr>
              <w:pStyle w:val="TF-TEXTOQUADRO"/>
              <w:jc w:val="center"/>
              <w:rPr>
                <w:sz w:val="20"/>
              </w:rPr>
            </w:pPr>
            <w:r w:rsidRPr="00D4797F">
              <w:rPr>
                <w:sz w:val="20"/>
              </w:rPr>
              <w:t>7</w:t>
            </w:r>
          </w:p>
        </w:tc>
        <w:tc>
          <w:tcPr>
            <w:tcW w:w="1182" w:type="dxa"/>
            <w:vAlign w:val="center"/>
          </w:tcPr>
          <w:p w14:paraId="54D47B51" w14:textId="77777777" w:rsidR="00027A56" w:rsidRPr="00D4797F" w:rsidRDefault="00027A56" w:rsidP="00D1598E">
            <w:pPr>
              <w:pStyle w:val="TF-TEXTOQUADRO"/>
              <w:rPr>
                <w:sz w:val="20"/>
              </w:rPr>
            </w:pPr>
            <w:r>
              <w:rPr>
                <w:sz w:val="20"/>
              </w:rPr>
              <w:t>Objetivo da Reunião</w:t>
            </w:r>
          </w:p>
        </w:tc>
        <w:tc>
          <w:tcPr>
            <w:tcW w:w="7352" w:type="dxa"/>
            <w:vAlign w:val="center"/>
          </w:tcPr>
          <w:p w14:paraId="768BB268" w14:textId="0146DBFD" w:rsidR="00027A56" w:rsidRPr="00D4797F" w:rsidRDefault="003A0E28" w:rsidP="00D1598E">
            <w:pPr>
              <w:pStyle w:val="TF-TEXTOQUADRO"/>
              <w:jc w:val="both"/>
              <w:rPr>
                <w:sz w:val="20"/>
              </w:rPr>
            </w:pPr>
            <w:r w:rsidRPr="003A0E28">
              <w:rPr>
                <w:sz w:val="20"/>
              </w:rPr>
              <w:t>Escolher o modelo de IA a ser utilizado na plataforma para classificação de imagens e análise de ocorrências.</w:t>
            </w:r>
          </w:p>
        </w:tc>
      </w:tr>
      <w:tr w:rsidR="00027A56" w:rsidRPr="00D4797F" w14:paraId="576A876C" w14:textId="77777777" w:rsidTr="00BD705C">
        <w:tc>
          <w:tcPr>
            <w:tcW w:w="528" w:type="dxa"/>
            <w:vAlign w:val="center"/>
          </w:tcPr>
          <w:p w14:paraId="34F6ED4D" w14:textId="77777777" w:rsidR="00027A56" w:rsidRPr="00D4797F" w:rsidRDefault="00027A56" w:rsidP="00D1598E">
            <w:pPr>
              <w:pStyle w:val="TF-TEXTOQUADRO"/>
              <w:jc w:val="center"/>
              <w:rPr>
                <w:sz w:val="20"/>
              </w:rPr>
            </w:pPr>
            <w:r w:rsidRPr="00D4797F">
              <w:rPr>
                <w:sz w:val="20"/>
              </w:rPr>
              <w:t>8</w:t>
            </w:r>
          </w:p>
        </w:tc>
        <w:tc>
          <w:tcPr>
            <w:tcW w:w="1182" w:type="dxa"/>
            <w:vAlign w:val="center"/>
          </w:tcPr>
          <w:p w14:paraId="7FFA698D" w14:textId="38EC29E5" w:rsidR="00027A56" w:rsidRPr="00D4797F" w:rsidRDefault="00DF3881" w:rsidP="00D1598E">
            <w:pPr>
              <w:pStyle w:val="TF-TEXTOQUADRO"/>
              <w:rPr>
                <w:sz w:val="20"/>
              </w:rPr>
            </w:pPr>
            <w:r w:rsidRPr="00DF3881">
              <w:rPr>
                <w:sz w:val="20"/>
              </w:rPr>
              <w:t>Principais orientações</w:t>
            </w:r>
          </w:p>
        </w:tc>
        <w:tc>
          <w:tcPr>
            <w:tcW w:w="7352" w:type="dxa"/>
            <w:vAlign w:val="center"/>
          </w:tcPr>
          <w:p w14:paraId="3A25CE5D" w14:textId="3BA93C97" w:rsidR="00027A56" w:rsidRPr="00D4797F" w:rsidRDefault="00DF3881" w:rsidP="00DF3881">
            <w:pPr>
              <w:pStyle w:val="TF-TEXTOQUADRO"/>
              <w:jc w:val="both"/>
              <w:rPr>
                <w:sz w:val="20"/>
              </w:rPr>
            </w:pPr>
            <w:r w:rsidRPr="00DF3881">
              <w:rPr>
                <w:sz w:val="20"/>
              </w:rPr>
              <w:t>-</w:t>
            </w:r>
            <w:r w:rsidR="003A0E28" w:rsidRPr="003A0E28">
              <w:rPr>
                <w:sz w:val="20"/>
              </w:rPr>
              <w:t xml:space="preserve"> Avaliar diferentes opções de modelos de IA considerando desempenho, escalabilidade e custo.</w:t>
            </w:r>
            <w:r w:rsidR="003A0E28" w:rsidRPr="003A0E28">
              <w:rPr>
                <w:sz w:val="20"/>
              </w:rPr>
              <w:br/>
              <w:t>- Definir o uso do Cloud Sonnet por oferecer melhor equilíbrio entre precisão, tempo de processamento</w:t>
            </w:r>
            <w:r w:rsidR="003A0E28">
              <w:rPr>
                <w:sz w:val="20"/>
              </w:rPr>
              <w:t xml:space="preserve"> </w:t>
            </w:r>
            <w:r w:rsidR="003A0E28" w:rsidRPr="003A0E28">
              <w:rPr>
                <w:sz w:val="20"/>
              </w:rPr>
              <w:t>e integração em nuvem.</w:t>
            </w:r>
            <w:r w:rsidR="003A0E28" w:rsidRPr="003A0E28">
              <w:rPr>
                <w:sz w:val="20"/>
              </w:rPr>
              <w:br/>
              <w:t>- Planejar etapas de configuração e treinamento para adequar o modelo aos dados do projeto.</w:t>
            </w:r>
          </w:p>
        </w:tc>
      </w:tr>
    </w:tbl>
    <w:p w14:paraId="2BFF08D6" w14:textId="77777777" w:rsidR="00BD705C" w:rsidRPr="00230102" w:rsidRDefault="00BD705C" w:rsidP="00BD705C">
      <w:pPr>
        <w:pStyle w:val="TF-FONTE"/>
      </w:pPr>
      <w:r w:rsidRPr="00230102">
        <w:t>Fonte: elaborada pela autora (2025).</w:t>
      </w:r>
    </w:p>
    <w:p w14:paraId="30E5C625" w14:textId="28631FC7" w:rsidR="003A0E28" w:rsidRPr="003A0E28" w:rsidRDefault="003A0E28" w:rsidP="003A0E28">
      <w:pPr>
        <w:pStyle w:val="TF-LEGENDA"/>
      </w:pPr>
      <w:bookmarkStart w:id="478" w:name="_Ref214732202"/>
      <w:bookmarkStart w:id="479" w:name="_Toc215432534"/>
      <w:r>
        <w:lastRenderedPageBreak/>
        <w:t xml:space="preserve">Quadro </w:t>
      </w:r>
      <w:fldSimple w:instr=" SEQ Quadro \* ARABIC ">
        <w:r w:rsidR="001C1872">
          <w:rPr>
            <w:noProof/>
          </w:rPr>
          <w:t>24</w:t>
        </w:r>
      </w:fldSimple>
      <w:bookmarkEnd w:id="478"/>
      <w:r>
        <w:t xml:space="preserve"> </w:t>
      </w:r>
      <w:r w:rsidRPr="0056731F">
        <w:t>–</w:t>
      </w:r>
      <w:r>
        <w:t xml:space="preserve"> Reunião 3</w:t>
      </w:r>
      <w:r w:rsidR="00A822F8">
        <w:t xml:space="preserve">, </w:t>
      </w:r>
      <w:r w:rsidR="00A822F8" w:rsidRPr="00AE19FC">
        <w:rPr>
          <w:i/>
          <w:iCs/>
        </w:rPr>
        <w:t>sic</w:t>
      </w:r>
      <w:bookmarkEnd w:id="47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28"/>
        <w:gridCol w:w="1182"/>
        <w:gridCol w:w="7352"/>
      </w:tblGrid>
      <w:tr w:rsidR="00C81973" w:rsidRPr="00D4797F" w14:paraId="5BB02C02" w14:textId="77777777" w:rsidTr="00BD705C">
        <w:tc>
          <w:tcPr>
            <w:tcW w:w="1710" w:type="dxa"/>
            <w:gridSpan w:val="2"/>
            <w:shd w:val="clear" w:color="auto" w:fill="AEAAAA"/>
          </w:tcPr>
          <w:p w14:paraId="0AF52195" w14:textId="77777777" w:rsidR="00C81973" w:rsidRPr="00D4797F" w:rsidRDefault="00C81973" w:rsidP="00D1598E">
            <w:pPr>
              <w:pStyle w:val="TF-TEXTOQUADRO"/>
              <w:rPr>
                <w:b/>
                <w:bCs/>
                <w:sz w:val="20"/>
              </w:rPr>
            </w:pPr>
            <w:r>
              <w:rPr>
                <w:b/>
                <w:bCs/>
                <w:sz w:val="20"/>
              </w:rPr>
              <w:t>Informações</w:t>
            </w:r>
          </w:p>
        </w:tc>
        <w:tc>
          <w:tcPr>
            <w:tcW w:w="7352" w:type="dxa"/>
            <w:shd w:val="clear" w:color="auto" w:fill="AEAAAA"/>
          </w:tcPr>
          <w:p w14:paraId="7915FDA2" w14:textId="77777777" w:rsidR="00C81973" w:rsidRPr="00D4797F" w:rsidRDefault="00C81973" w:rsidP="00D1598E">
            <w:pPr>
              <w:pStyle w:val="TF-TEXTOQUADRO"/>
              <w:rPr>
                <w:b/>
                <w:bCs/>
                <w:sz w:val="20"/>
              </w:rPr>
            </w:pPr>
            <w:r>
              <w:rPr>
                <w:b/>
                <w:bCs/>
                <w:sz w:val="20"/>
              </w:rPr>
              <w:t>Respostas</w:t>
            </w:r>
          </w:p>
        </w:tc>
      </w:tr>
      <w:tr w:rsidR="00C81973" w:rsidRPr="00D4797F" w14:paraId="54A00E67" w14:textId="77777777" w:rsidTr="00BD705C">
        <w:tc>
          <w:tcPr>
            <w:tcW w:w="528" w:type="dxa"/>
            <w:vAlign w:val="center"/>
          </w:tcPr>
          <w:p w14:paraId="109521D2" w14:textId="77777777" w:rsidR="00C81973" w:rsidRPr="00D4797F" w:rsidRDefault="00C81973" w:rsidP="00D1598E">
            <w:pPr>
              <w:pStyle w:val="TF-TEXTOQUADRO"/>
              <w:jc w:val="center"/>
              <w:rPr>
                <w:sz w:val="20"/>
              </w:rPr>
            </w:pPr>
            <w:r w:rsidRPr="00D4797F">
              <w:rPr>
                <w:sz w:val="20"/>
              </w:rPr>
              <w:t>1</w:t>
            </w:r>
          </w:p>
        </w:tc>
        <w:tc>
          <w:tcPr>
            <w:tcW w:w="1182" w:type="dxa"/>
            <w:vAlign w:val="center"/>
          </w:tcPr>
          <w:p w14:paraId="443F27A4" w14:textId="77777777" w:rsidR="00C81973" w:rsidRPr="00D4797F" w:rsidRDefault="00C81973" w:rsidP="00D1598E">
            <w:pPr>
              <w:pStyle w:val="TF-TEXTOQUADRO"/>
              <w:rPr>
                <w:sz w:val="20"/>
              </w:rPr>
            </w:pPr>
            <w:r>
              <w:rPr>
                <w:sz w:val="20"/>
              </w:rPr>
              <w:t>Nome</w:t>
            </w:r>
          </w:p>
        </w:tc>
        <w:tc>
          <w:tcPr>
            <w:tcW w:w="7352" w:type="dxa"/>
            <w:vAlign w:val="center"/>
          </w:tcPr>
          <w:p w14:paraId="45E09AD1" w14:textId="77777777" w:rsidR="00C81973" w:rsidRPr="00D4797F" w:rsidRDefault="00C81973" w:rsidP="00D1598E">
            <w:pPr>
              <w:pStyle w:val="TF-TEXTOQUADRO"/>
              <w:jc w:val="both"/>
              <w:rPr>
                <w:sz w:val="20"/>
              </w:rPr>
            </w:pPr>
            <w:r w:rsidRPr="0099492B">
              <w:rPr>
                <w:sz w:val="20"/>
              </w:rPr>
              <w:t>Lucas Eduardo Hoeltgebaum</w:t>
            </w:r>
          </w:p>
        </w:tc>
      </w:tr>
      <w:tr w:rsidR="00C81973" w:rsidRPr="00D4797F" w14:paraId="4EBA0112" w14:textId="77777777" w:rsidTr="00BD705C">
        <w:tc>
          <w:tcPr>
            <w:tcW w:w="528" w:type="dxa"/>
            <w:vAlign w:val="center"/>
          </w:tcPr>
          <w:p w14:paraId="1B557464" w14:textId="77777777" w:rsidR="00C81973" w:rsidRPr="00D4797F" w:rsidRDefault="00C81973" w:rsidP="00D1598E">
            <w:pPr>
              <w:pStyle w:val="TF-TEXTOQUADRO"/>
              <w:jc w:val="center"/>
              <w:rPr>
                <w:sz w:val="20"/>
              </w:rPr>
            </w:pPr>
            <w:r w:rsidRPr="00D4797F">
              <w:rPr>
                <w:sz w:val="20"/>
              </w:rPr>
              <w:t>2</w:t>
            </w:r>
          </w:p>
        </w:tc>
        <w:tc>
          <w:tcPr>
            <w:tcW w:w="1182" w:type="dxa"/>
            <w:vAlign w:val="center"/>
          </w:tcPr>
          <w:p w14:paraId="385ED42E" w14:textId="77777777" w:rsidR="00C81973" w:rsidRPr="00D4797F" w:rsidRDefault="00C81973" w:rsidP="00D1598E">
            <w:pPr>
              <w:pStyle w:val="TF-TEXTOQUADRO"/>
              <w:rPr>
                <w:sz w:val="20"/>
              </w:rPr>
            </w:pPr>
            <w:r>
              <w:rPr>
                <w:sz w:val="20"/>
              </w:rPr>
              <w:t>Sexo</w:t>
            </w:r>
          </w:p>
        </w:tc>
        <w:tc>
          <w:tcPr>
            <w:tcW w:w="7352" w:type="dxa"/>
            <w:vAlign w:val="center"/>
          </w:tcPr>
          <w:p w14:paraId="28FEB6DD" w14:textId="77777777" w:rsidR="00C81973" w:rsidRPr="00D4797F" w:rsidRDefault="00C81973" w:rsidP="00D1598E">
            <w:pPr>
              <w:pStyle w:val="TF-TEXTOQUADRO"/>
              <w:jc w:val="both"/>
              <w:rPr>
                <w:sz w:val="20"/>
              </w:rPr>
            </w:pPr>
            <w:r w:rsidRPr="0099492B">
              <w:rPr>
                <w:sz w:val="20"/>
              </w:rPr>
              <w:t>Masculino</w:t>
            </w:r>
          </w:p>
        </w:tc>
      </w:tr>
      <w:tr w:rsidR="00C81973" w:rsidRPr="00D4797F" w14:paraId="529AD822" w14:textId="77777777" w:rsidTr="00BD705C">
        <w:tc>
          <w:tcPr>
            <w:tcW w:w="528" w:type="dxa"/>
            <w:vAlign w:val="center"/>
          </w:tcPr>
          <w:p w14:paraId="50C7DFA3" w14:textId="77777777" w:rsidR="00C81973" w:rsidRPr="00D4797F" w:rsidRDefault="00C81973" w:rsidP="00D1598E">
            <w:pPr>
              <w:pStyle w:val="TF-TEXTOQUADRO"/>
              <w:jc w:val="center"/>
              <w:rPr>
                <w:sz w:val="20"/>
              </w:rPr>
            </w:pPr>
            <w:r w:rsidRPr="00D4797F">
              <w:rPr>
                <w:sz w:val="20"/>
              </w:rPr>
              <w:t>3</w:t>
            </w:r>
          </w:p>
        </w:tc>
        <w:tc>
          <w:tcPr>
            <w:tcW w:w="1182" w:type="dxa"/>
            <w:vAlign w:val="center"/>
          </w:tcPr>
          <w:p w14:paraId="1EDB50BA" w14:textId="77777777" w:rsidR="00C81973" w:rsidRPr="00D4797F" w:rsidRDefault="00C81973" w:rsidP="00D1598E">
            <w:pPr>
              <w:pStyle w:val="TF-TEXTOQUADRO"/>
              <w:rPr>
                <w:sz w:val="20"/>
              </w:rPr>
            </w:pPr>
            <w:r>
              <w:rPr>
                <w:sz w:val="20"/>
              </w:rPr>
              <w:t>Idade</w:t>
            </w:r>
          </w:p>
        </w:tc>
        <w:tc>
          <w:tcPr>
            <w:tcW w:w="7352" w:type="dxa"/>
            <w:vAlign w:val="center"/>
          </w:tcPr>
          <w:p w14:paraId="5EB4A13F" w14:textId="77777777" w:rsidR="00C81973" w:rsidRPr="00D4797F" w:rsidRDefault="00C81973" w:rsidP="00D1598E">
            <w:pPr>
              <w:pStyle w:val="TF-TEXTOQUADRO"/>
              <w:jc w:val="both"/>
              <w:rPr>
                <w:sz w:val="20"/>
              </w:rPr>
            </w:pPr>
            <w:r>
              <w:rPr>
                <w:sz w:val="20"/>
              </w:rPr>
              <w:t>23 Anos</w:t>
            </w:r>
          </w:p>
        </w:tc>
      </w:tr>
      <w:tr w:rsidR="00C81973" w:rsidRPr="00D4797F" w14:paraId="46E5716F" w14:textId="77777777" w:rsidTr="00BD705C">
        <w:tc>
          <w:tcPr>
            <w:tcW w:w="528" w:type="dxa"/>
            <w:vAlign w:val="center"/>
          </w:tcPr>
          <w:p w14:paraId="19627FEC" w14:textId="77777777" w:rsidR="00C81973" w:rsidRPr="00D4797F" w:rsidRDefault="00C81973" w:rsidP="00D1598E">
            <w:pPr>
              <w:pStyle w:val="TF-TEXTOQUADRO"/>
              <w:jc w:val="center"/>
              <w:rPr>
                <w:sz w:val="20"/>
              </w:rPr>
            </w:pPr>
            <w:r w:rsidRPr="00D4797F">
              <w:rPr>
                <w:sz w:val="20"/>
              </w:rPr>
              <w:t>4</w:t>
            </w:r>
          </w:p>
        </w:tc>
        <w:tc>
          <w:tcPr>
            <w:tcW w:w="1182" w:type="dxa"/>
            <w:vAlign w:val="center"/>
          </w:tcPr>
          <w:p w14:paraId="72D245F7" w14:textId="77777777" w:rsidR="00C81973" w:rsidRPr="00D4797F" w:rsidRDefault="00C81973" w:rsidP="00D1598E">
            <w:pPr>
              <w:pStyle w:val="TF-TEXTOQUADRO"/>
              <w:rPr>
                <w:sz w:val="20"/>
              </w:rPr>
            </w:pPr>
            <w:r>
              <w:rPr>
                <w:sz w:val="20"/>
              </w:rPr>
              <w:t>Localização</w:t>
            </w:r>
          </w:p>
        </w:tc>
        <w:tc>
          <w:tcPr>
            <w:tcW w:w="7352" w:type="dxa"/>
            <w:vAlign w:val="center"/>
          </w:tcPr>
          <w:p w14:paraId="07D30EA4" w14:textId="77777777" w:rsidR="00C81973" w:rsidRPr="00D4797F" w:rsidRDefault="00C81973" w:rsidP="00D1598E">
            <w:pPr>
              <w:pStyle w:val="TF-TEXTOQUADRO"/>
              <w:jc w:val="both"/>
              <w:rPr>
                <w:sz w:val="20"/>
              </w:rPr>
            </w:pPr>
            <w:r w:rsidRPr="00A00AA4">
              <w:rPr>
                <w:sz w:val="20"/>
              </w:rPr>
              <w:t>Online / Plataforma de videoconferência</w:t>
            </w:r>
          </w:p>
        </w:tc>
      </w:tr>
      <w:tr w:rsidR="00C81973" w:rsidRPr="00D4797F" w14:paraId="4DAD9D5D" w14:textId="77777777" w:rsidTr="00BD705C">
        <w:tc>
          <w:tcPr>
            <w:tcW w:w="528" w:type="dxa"/>
            <w:vAlign w:val="center"/>
          </w:tcPr>
          <w:p w14:paraId="6B3D9094" w14:textId="77777777" w:rsidR="00C81973" w:rsidRPr="00D4797F" w:rsidRDefault="00C81973" w:rsidP="00D1598E">
            <w:pPr>
              <w:pStyle w:val="TF-TEXTOQUADRO"/>
              <w:jc w:val="center"/>
              <w:rPr>
                <w:sz w:val="20"/>
              </w:rPr>
            </w:pPr>
            <w:r w:rsidRPr="00D4797F">
              <w:rPr>
                <w:sz w:val="20"/>
              </w:rPr>
              <w:t>5</w:t>
            </w:r>
          </w:p>
        </w:tc>
        <w:tc>
          <w:tcPr>
            <w:tcW w:w="1182" w:type="dxa"/>
            <w:vAlign w:val="center"/>
          </w:tcPr>
          <w:p w14:paraId="33E07521" w14:textId="77777777" w:rsidR="00C81973" w:rsidRPr="00D4797F" w:rsidRDefault="00C81973" w:rsidP="00D1598E">
            <w:pPr>
              <w:pStyle w:val="TF-TEXTOQUADRO"/>
              <w:rPr>
                <w:sz w:val="20"/>
              </w:rPr>
            </w:pPr>
            <w:r>
              <w:rPr>
                <w:sz w:val="20"/>
              </w:rPr>
              <w:t>Profissão</w:t>
            </w:r>
          </w:p>
        </w:tc>
        <w:tc>
          <w:tcPr>
            <w:tcW w:w="7352" w:type="dxa"/>
            <w:vAlign w:val="center"/>
          </w:tcPr>
          <w:p w14:paraId="44FA341A" w14:textId="77777777" w:rsidR="00C81973" w:rsidRPr="00D4797F" w:rsidRDefault="00C81973" w:rsidP="00D1598E">
            <w:pPr>
              <w:pStyle w:val="TF-TEXTOQUADRO"/>
              <w:jc w:val="both"/>
              <w:rPr>
                <w:sz w:val="20"/>
              </w:rPr>
            </w:pPr>
            <w:r w:rsidRPr="0066105C">
              <w:rPr>
                <w:sz w:val="20"/>
              </w:rPr>
              <w:t>Engenheiro de Dados</w:t>
            </w:r>
          </w:p>
        </w:tc>
      </w:tr>
      <w:tr w:rsidR="00C81973" w:rsidRPr="00D4797F" w14:paraId="3C7621B2" w14:textId="77777777" w:rsidTr="00BD705C">
        <w:tc>
          <w:tcPr>
            <w:tcW w:w="528" w:type="dxa"/>
            <w:vAlign w:val="center"/>
          </w:tcPr>
          <w:p w14:paraId="187AE369" w14:textId="77777777" w:rsidR="00C81973" w:rsidRPr="00D4797F" w:rsidRDefault="00C81973" w:rsidP="00D1598E">
            <w:pPr>
              <w:pStyle w:val="TF-TEXTOQUADRO"/>
              <w:jc w:val="center"/>
              <w:rPr>
                <w:sz w:val="20"/>
              </w:rPr>
            </w:pPr>
            <w:r w:rsidRPr="00D4797F">
              <w:rPr>
                <w:sz w:val="20"/>
              </w:rPr>
              <w:t>6</w:t>
            </w:r>
          </w:p>
        </w:tc>
        <w:tc>
          <w:tcPr>
            <w:tcW w:w="1182" w:type="dxa"/>
            <w:vAlign w:val="center"/>
          </w:tcPr>
          <w:p w14:paraId="3D72F8D4" w14:textId="77777777" w:rsidR="00C81973" w:rsidRPr="00D4797F" w:rsidRDefault="00C81973" w:rsidP="00D1598E">
            <w:pPr>
              <w:pStyle w:val="TF-TEXTOQUADRO"/>
              <w:rPr>
                <w:sz w:val="20"/>
              </w:rPr>
            </w:pPr>
            <w:r>
              <w:rPr>
                <w:sz w:val="20"/>
              </w:rPr>
              <w:t>Perfil</w:t>
            </w:r>
          </w:p>
        </w:tc>
        <w:tc>
          <w:tcPr>
            <w:tcW w:w="7352"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81973" w:rsidRPr="00556FBE" w14:paraId="41C68625" w14:textId="77777777" w:rsidTr="00D1598E">
              <w:trPr>
                <w:tblCellSpacing w:w="15" w:type="dxa"/>
              </w:trPr>
              <w:tc>
                <w:tcPr>
                  <w:tcW w:w="0" w:type="auto"/>
                  <w:vAlign w:val="center"/>
                  <w:hideMark/>
                </w:tcPr>
                <w:p w14:paraId="7EC0B401" w14:textId="77777777" w:rsidR="00C81973" w:rsidRPr="00556FBE" w:rsidRDefault="00C81973" w:rsidP="00D1598E">
                  <w:pPr>
                    <w:pStyle w:val="TF-TEXTOQUADRO"/>
                    <w:jc w:val="both"/>
                    <w:rPr>
                      <w:sz w:val="20"/>
                    </w:rPr>
                  </w:pPr>
                </w:p>
              </w:tc>
            </w:tr>
          </w:tbl>
          <w:p w14:paraId="781515FA" w14:textId="77777777" w:rsidR="00C81973" w:rsidRPr="00556FBE" w:rsidRDefault="00C81973" w:rsidP="00D1598E">
            <w:pPr>
              <w:pStyle w:val="TF-TEXTOQUADRO"/>
              <w:jc w:val="both"/>
              <w:rPr>
                <w:vanish/>
                <w:sz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36"/>
            </w:tblGrid>
            <w:tr w:rsidR="00C81973" w:rsidRPr="00556FBE" w14:paraId="7A3BBC9E" w14:textId="77777777" w:rsidTr="00D1598E">
              <w:trPr>
                <w:tblCellSpacing w:w="15" w:type="dxa"/>
              </w:trPr>
              <w:tc>
                <w:tcPr>
                  <w:tcW w:w="0" w:type="auto"/>
                  <w:vAlign w:val="center"/>
                  <w:hideMark/>
                </w:tcPr>
                <w:p w14:paraId="5BF8FE2C" w14:textId="77777777" w:rsidR="00C81973" w:rsidRPr="00556FBE" w:rsidRDefault="00C81973" w:rsidP="00D1598E">
                  <w:pPr>
                    <w:pStyle w:val="TF-TEXTOQUADRO"/>
                    <w:jc w:val="both"/>
                    <w:rPr>
                      <w:sz w:val="20"/>
                    </w:rPr>
                  </w:pPr>
                  <w:r w:rsidRPr="00556FBE">
                    <w:rPr>
                      <w:sz w:val="20"/>
                    </w:rPr>
                    <w:t>Profissional com sólida experiência em engenharia de dados, dedicado à criação de soluções escaláveis e ao tratamento avançado de informações. Entusiasta de IA, atua no desenvolvimento e aplicação de modelos de aprendizado de máquina, buscando unir boas práticas de arquitetura de dados e inovação tecnológica. Comunicativo, analítico e orientado a resultados.</w:t>
                  </w:r>
                </w:p>
              </w:tc>
            </w:tr>
          </w:tbl>
          <w:p w14:paraId="60BFE30C" w14:textId="77777777" w:rsidR="00C81973" w:rsidRPr="00D4797F" w:rsidRDefault="00C81973" w:rsidP="00D1598E">
            <w:pPr>
              <w:pStyle w:val="TF-TEXTOQUADRO"/>
              <w:jc w:val="both"/>
              <w:rPr>
                <w:sz w:val="20"/>
              </w:rPr>
            </w:pPr>
          </w:p>
        </w:tc>
      </w:tr>
      <w:tr w:rsidR="00C81973" w:rsidRPr="00D4797F" w14:paraId="1814247A" w14:textId="77777777" w:rsidTr="00BD705C">
        <w:tc>
          <w:tcPr>
            <w:tcW w:w="528" w:type="dxa"/>
            <w:vAlign w:val="center"/>
          </w:tcPr>
          <w:p w14:paraId="1AF77771" w14:textId="77777777" w:rsidR="00C81973" w:rsidRPr="00D4797F" w:rsidRDefault="00C81973" w:rsidP="00D1598E">
            <w:pPr>
              <w:pStyle w:val="TF-TEXTOQUADRO"/>
              <w:jc w:val="center"/>
              <w:rPr>
                <w:sz w:val="20"/>
              </w:rPr>
            </w:pPr>
            <w:r w:rsidRPr="00D4797F">
              <w:rPr>
                <w:sz w:val="20"/>
              </w:rPr>
              <w:t>7</w:t>
            </w:r>
          </w:p>
        </w:tc>
        <w:tc>
          <w:tcPr>
            <w:tcW w:w="1182" w:type="dxa"/>
            <w:vAlign w:val="center"/>
          </w:tcPr>
          <w:p w14:paraId="22ADF25C" w14:textId="77777777" w:rsidR="00C81973" w:rsidRPr="00D4797F" w:rsidRDefault="00C81973" w:rsidP="00D1598E">
            <w:pPr>
              <w:pStyle w:val="TF-TEXTOQUADRO"/>
              <w:rPr>
                <w:sz w:val="20"/>
              </w:rPr>
            </w:pPr>
            <w:r>
              <w:rPr>
                <w:sz w:val="20"/>
              </w:rPr>
              <w:t>Objetivo da Reunião</w:t>
            </w:r>
          </w:p>
        </w:tc>
        <w:tc>
          <w:tcPr>
            <w:tcW w:w="7352" w:type="dxa"/>
            <w:vAlign w:val="center"/>
          </w:tcPr>
          <w:p w14:paraId="063771C4" w14:textId="420907FC" w:rsidR="00C81973" w:rsidRPr="00D4797F" w:rsidRDefault="00C81973" w:rsidP="00D1598E">
            <w:pPr>
              <w:pStyle w:val="TF-TEXTOQUADRO"/>
              <w:jc w:val="both"/>
              <w:rPr>
                <w:sz w:val="20"/>
              </w:rPr>
            </w:pPr>
            <w:r w:rsidRPr="00063768">
              <w:rPr>
                <w:sz w:val="20"/>
              </w:rPr>
              <w:t>Estabelecer estratégias para garantir continuidade d</w:t>
            </w:r>
            <w:r w:rsidR="00210B07">
              <w:rPr>
                <w:sz w:val="20"/>
              </w:rPr>
              <w:t xml:space="preserve">a aplicação </w:t>
            </w:r>
            <w:r w:rsidRPr="00063768">
              <w:rPr>
                <w:sz w:val="20"/>
              </w:rPr>
              <w:t>e maior eficiência na classificação e priorização de eventos.</w:t>
            </w:r>
          </w:p>
        </w:tc>
      </w:tr>
      <w:tr w:rsidR="00C81973" w:rsidRPr="00D4797F" w14:paraId="3F15CB1A" w14:textId="77777777" w:rsidTr="00BD705C">
        <w:tc>
          <w:tcPr>
            <w:tcW w:w="528" w:type="dxa"/>
            <w:vAlign w:val="center"/>
          </w:tcPr>
          <w:p w14:paraId="57C81F9B" w14:textId="77777777" w:rsidR="00C81973" w:rsidRPr="00D4797F" w:rsidRDefault="00C81973" w:rsidP="00D1598E">
            <w:pPr>
              <w:pStyle w:val="TF-TEXTOQUADRO"/>
              <w:jc w:val="center"/>
              <w:rPr>
                <w:sz w:val="20"/>
              </w:rPr>
            </w:pPr>
            <w:r w:rsidRPr="00D4797F">
              <w:rPr>
                <w:sz w:val="20"/>
              </w:rPr>
              <w:t>8</w:t>
            </w:r>
          </w:p>
        </w:tc>
        <w:tc>
          <w:tcPr>
            <w:tcW w:w="1182" w:type="dxa"/>
            <w:vAlign w:val="center"/>
          </w:tcPr>
          <w:p w14:paraId="33715B7F" w14:textId="77777777" w:rsidR="00C81973" w:rsidRPr="00D4797F" w:rsidRDefault="00C81973" w:rsidP="00D1598E">
            <w:pPr>
              <w:pStyle w:val="TF-TEXTOQUADRO"/>
              <w:rPr>
                <w:sz w:val="20"/>
              </w:rPr>
            </w:pPr>
            <w:r w:rsidRPr="00DF3881">
              <w:rPr>
                <w:sz w:val="20"/>
              </w:rPr>
              <w:t>Principais orientações</w:t>
            </w:r>
          </w:p>
        </w:tc>
        <w:tc>
          <w:tcPr>
            <w:tcW w:w="7352" w:type="dxa"/>
            <w:vAlign w:val="center"/>
          </w:tcPr>
          <w:p w14:paraId="1ECFD6FA" w14:textId="77777777" w:rsidR="00C81973" w:rsidRPr="00DF3881" w:rsidRDefault="00C81973" w:rsidP="00D1598E">
            <w:pPr>
              <w:pStyle w:val="TF-TEXTOQUADRO"/>
              <w:jc w:val="both"/>
              <w:rPr>
                <w:sz w:val="20"/>
              </w:rPr>
            </w:pPr>
            <w:r w:rsidRPr="00DF3881">
              <w:rPr>
                <w:sz w:val="20"/>
              </w:rPr>
              <w:t xml:space="preserve">- Implementar mecanismos de </w:t>
            </w:r>
            <w:r w:rsidRPr="0015455C">
              <w:rPr>
                <w:i/>
                <w:iCs/>
                <w:sz w:val="20"/>
              </w:rPr>
              <w:t>fallback</w:t>
            </w:r>
            <w:r w:rsidRPr="00DF3881">
              <w:rPr>
                <w:sz w:val="20"/>
              </w:rPr>
              <w:t xml:space="preserve"> para casos de incerteza.</w:t>
            </w:r>
          </w:p>
          <w:p w14:paraId="2677055F" w14:textId="77777777" w:rsidR="00C81973" w:rsidRPr="00D4797F" w:rsidRDefault="00C81973" w:rsidP="00D1598E">
            <w:pPr>
              <w:pStyle w:val="TF-TEXTOQUADRO"/>
              <w:jc w:val="both"/>
              <w:rPr>
                <w:sz w:val="20"/>
              </w:rPr>
            </w:pPr>
            <w:r w:rsidRPr="00DF3881">
              <w:rPr>
                <w:sz w:val="20"/>
              </w:rPr>
              <w:t>- Melhorar eficiência na classificação e priorização de eventos.</w:t>
            </w:r>
          </w:p>
        </w:tc>
      </w:tr>
    </w:tbl>
    <w:p w14:paraId="2BD2367A" w14:textId="77777777" w:rsidR="00BD705C" w:rsidRPr="00230102" w:rsidRDefault="00BD705C" w:rsidP="00BD705C">
      <w:pPr>
        <w:pStyle w:val="TF-FONTE"/>
      </w:pPr>
      <w:bookmarkStart w:id="480" w:name="_Toc411442217"/>
      <w:bookmarkStart w:id="481" w:name="_Toc54169337"/>
      <w:bookmarkEnd w:id="474"/>
      <w:r w:rsidRPr="00230102">
        <w:t>Fonte: elaborada pela autora (2025).</w:t>
      </w:r>
    </w:p>
    <w:p w14:paraId="3F1F56B2" w14:textId="429B87F3" w:rsidR="00FD57FC" w:rsidRPr="00EB24A1" w:rsidRDefault="00FD57FC" w:rsidP="00FD57FC">
      <w:pPr>
        <w:pStyle w:val="TF-xpos-apndiceTTULO"/>
      </w:pPr>
      <w:bookmarkStart w:id="482" w:name="_Toc215432590"/>
      <w:r w:rsidRPr="00EB24A1">
        <w:lastRenderedPageBreak/>
        <w:t xml:space="preserve">APÊNDICE </w:t>
      </w:r>
      <w:r w:rsidR="00964C10" w:rsidRPr="00EB24A1">
        <w:t>C</w:t>
      </w:r>
      <w:r w:rsidRPr="00EB24A1">
        <w:t xml:space="preserve"> – Dicionário de Dados</w:t>
      </w:r>
      <w:bookmarkEnd w:id="480"/>
      <w:bookmarkEnd w:id="482"/>
    </w:p>
    <w:p w14:paraId="40322E95" w14:textId="2ED11CA0" w:rsidR="000A7E87" w:rsidRPr="00EB24A1" w:rsidRDefault="000A7E87" w:rsidP="000A7E87">
      <w:pPr>
        <w:pStyle w:val="TF-TEXTO"/>
      </w:pPr>
      <w:bookmarkStart w:id="483" w:name="_Toc411442218"/>
      <w:r w:rsidRPr="00EB24A1">
        <w:t>Este Apêndice apresenta a descrição dos atributos chave-valor dos documentos citados na subseçã</w:t>
      </w:r>
      <w:r w:rsidR="000C4D5B">
        <w:t xml:space="preserve">o </w:t>
      </w:r>
      <w:r w:rsidR="00A822F8">
        <w:fldChar w:fldCharType="begin"/>
      </w:r>
      <w:r w:rsidR="00A822F8">
        <w:instrText xml:space="preserve"> REF _Ref214732271 \r \h </w:instrText>
      </w:r>
      <w:r w:rsidR="00A822F8">
        <w:fldChar w:fldCharType="separate"/>
      </w:r>
      <w:r w:rsidR="001C1872">
        <w:t>3.2.4</w:t>
      </w:r>
      <w:r w:rsidR="00A822F8">
        <w:fldChar w:fldCharType="end"/>
      </w:r>
      <w:r w:rsidRPr="00EB24A1">
        <w:t>. Os tipos utilizados foram:</w:t>
      </w:r>
    </w:p>
    <w:p w14:paraId="6031ECF5" w14:textId="77777777" w:rsidR="000A7E87" w:rsidRPr="00EB24A1" w:rsidRDefault="000A7E87" w:rsidP="000A7E87">
      <w:pPr>
        <w:pStyle w:val="TF-ALNEA"/>
        <w:numPr>
          <w:ilvl w:val="0"/>
          <w:numId w:val="3"/>
        </w:numPr>
        <w:tabs>
          <w:tab w:val="clear" w:pos="1106"/>
          <w:tab w:val="num" w:pos="1077"/>
        </w:tabs>
        <w:ind w:left="1077"/>
      </w:pPr>
      <w:r w:rsidRPr="00EB24A1">
        <w:rPr>
          <w:rStyle w:val="TF-COURIER10"/>
        </w:rPr>
        <w:t>integer</w:t>
      </w:r>
      <w:r w:rsidRPr="00EB24A1">
        <w:t>: tipo numérico que permite armazenar valores inteiros de até 4 bytes;</w:t>
      </w:r>
    </w:p>
    <w:p w14:paraId="765C633E" w14:textId="2CCF5D79" w:rsidR="000A7E87" w:rsidRPr="00EB24A1" w:rsidRDefault="000A7E87" w:rsidP="000A7E87">
      <w:pPr>
        <w:pStyle w:val="TF-ALNEA"/>
        <w:numPr>
          <w:ilvl w:val="0"/>
          <w:numId w:val="3"/>
        </w:numPr>
        <w:tabs>
          <w:tab w:val="clear" w:pos="1106"/>
          <w:tab w:val="num" w:pos="1077"/>
        </w:tabs>
        <w:ind w:left="1077"/>
      </w:pPr>
      <w:r w:rsidRPr="00EB24A1">
        <w:rPr>
          <w:rStyle w:val="TF-COURIER10"/>
        </w:rPr>
        <w:t>bool</w:t>
      </w:r>
      <w:r w:rsidR="00104D02">
        <w:rPr>
          <w:rStyle w:val="TF-COURIER10"/>
        </w:rPr>
        <w:t>ean</w:t>
      </w:r>
      <w:r w:rsidRPr="00EB24A1">
        <w:t>: valor lógico que pode ser verdadeiro (</w:t>
      </w:r>
      <w:r w:rsidRPr="00EB24A1">
        <w:rPr>
          <w:i/>
          <w:iCs/>
        </w:rPr>
        <w:t>true</w:t>
      </w:r>
      <w:r w:rsidRPr="00EB24A1">
        <w:t>) ou falso (</w:t>
      </w:r>
      <w:r w:rsidRPr="00EB24A1">
        <w:rPr>
          <w:i/>
          <w:iCs/>
        </w:rPr>
        <w:t>false</w:t>
      </w:r>
      <w:r w:rsidRPr="00EB24A1">
        <w:t>);</w:t>
      </w:r>
    </w:p>
    <w:p w14:paraId="51584579" w14:textId="77777777" w:rsidR="000A7E87" w:rsidRPr="00EB24A1" w:rsidRDefault="000A7E87" w:rsidP="000A7E87">
      <w:pPr>
        <w:pStyle w:val="TF-ALNEA"/>
        <w:numPr>
          <w:ilvl w:val="0"/>
          <w:numId w:val="3"/>
        </w:numPr>
        <w:tabs>
          <w:tab w:val="clear" w:pos="1106"/>
          <w:tab w:val="num" w:pos="1077"/>
        </w:tabs>
        <w:ind w:left="1077"/>
      </w:pPr>
      <w:r w:rsidRPr="00EB24A1">
        <w:rPr>
          <w:rStyle w:val="TF-COURIER10"/>
        </w:rPr>
        <w:t>text</w:t>
      </w:r>
      <w:r w:rsidRPr="00EB24A1">
        <w:t>: sequência de caracteres de comprimento variável;</w:t>
      </w:r>
    </w:p>
    <w:p w14:paraId="426E07DA" w14:textId="0EF2E42D" w:rsidR="000A7E87" w:rsidRPr="00EB24A1" w:rsidRDefault="00CA1D19" w:rsidP="000A7E87">
      <w:pPr>
        <w:pStyle w:val="TF-ALNEA"/>
        <w:numPr>
          <w:ilvl w:val="0"/>
          <w:numId w:val="3"/>
        </w:numPr>
        <w:tabs>
          <w:tab w:val="clear" w:pos="1106"/>
          <w:tab w:val="num" w:pos="1077"/>
        </w:tabs>
        <w:ind w:left="1077"/>
      </w:pPr>
      <w:r>
        <w:rPr>
          <w:rStyle w:val="TF-COURIER10"/>
        </w:rPr>
        <w:t>double</w:t>
      </w:r>
      <w:r w:rsidR="000A7E87" w:rsidRPr="00EB24A1">
        <w:t xml:space="preserve">: número de ponto flutuante </w:t>
      </w:r>
      <w:r w:rsidR="00632B79">
        <w:t>com precisão dupla</w:t>
      </w:r>
      <w:r w:rsidR="000A7E87" w:rsidRPr="00EB24A1">
        <w:t>;</w:t>
      </w:r>
    </w:p>
    <w:p w14:paraId="12300852" w14:textId="77777777" w:rsidR="000A7E87" w:rsidRPr="00EB24A1" w:rsidRDefault="000A7E87" w:rsidP="000A7E87">
      <w:pPr>
        <w:pStyle w:val="TF-ALNEA"/>
        <w:numPr>
          <w:ilvl w:val="0"/>
          <w:numId w:val="3"/>
        </w:numPr>
        <w:tabs>
          <w:tab w:val="clear" w:pos="1106"/>
          <w:tab w:val="num" w:pos="1077"/>
        </w:tabs>
        <w:ind w:left="1077"/>
      </w:pPr>
      <w:r w:rsidRPr="00EB24A1">
        <w:rPr>
          <w:rStyle w:val="TF-COURIER10"/>
        </w:rPr>
        <w:t>timestamp</w:t>
      </w:r>
      <w:r w:rsidRPr="00EB24A1">
        <w:t>: armazena uma combinação de data e hora com precisão de segundos;</w:t>
      </w:r>
    </w:p>
    <w:p w14:paraId="36D69325" w14:textId="4C0D80D1" w:rsidR="00AA54BE" w:rsidRPr="00EB24A1" w:rsidRDefault="000A7E87" w:rsidP="00AA54BE">
      <w:pPr>
        <w:pStyle w:val="TF-ALNEA"/>
        <w:numPr>
          <w:ilvl w:val="0"/>
          <w:numId w:val="3"/>
        </w:numPr>
        <w:tabs>
          <w:tab w:val="clear" w:pos="1106"/>
          <w:tab w:val="num" w:pos="1077"/>
        </w:tabs>
        <w:ind w:left="1077"/>
      </w:pPr>
      <w:r w:rsidRPr="00EB24A1">
        <w:rPr>
          <w:rStyle w:val="TF-COURIER10"/>
        </w:rPr>
        <w:t>byte</w:t>
      </w:r>
      <w:r w:rsidRPr="00EB24A1">
        <w:t>: armazena uma sequência de dados binários</w:t>
      </w:r>
      <w:r w:rsidR="00F42F46">
        <w:t>;</w:t>
      </w:r>
    </w:p>
    <w:p w14:paraId="6FB8ACD9" w14:textId="0E6BC6DB" w:rsidR="00DB7C31" w:rsidRPr="00EB24A1" w:rsidRDefault="00EB24A1" w:rsidP="00AA54BE">
      <w:pPr>
        <w:pStyle w:val="TF-ALNEA"/>
        <w:numPr>
          <w:ilvl w:val="0"/>
          <w:numId w:val="3"/>
        </w:numPr>
        <w:tabs>
          <w:tab w:val="clear" w:pos="1106"/>
          <w:tab w:val="num" w:pos="1077"/>
        </w:tabs>
        <w:ind w:left="1077"/>
      </w:pPr>
      <w:r>
        <w:rPr>
          <w:rStyle w:val="TF-COURIER10"/>
        </w:rPr>
        <w:t>u</w:t>
      </w:r>
      <w:r w:rsidR="00DB7C31" w:rsidRPr="00EB24A1">
        <w:rPr>
          <w:rStyle w:val="TF-COURIER10"/>
        </w:rPr>
        <w:t>uid</w:t>
      </w:r>
      <w:r w:rsidR="00DB7C31" w:rsidRPr="00EB24A1">
        <w:t xml:space="preserve">: </w:t>
      </w:r>
      <w:r w:rsidR="00AA54BE" w:rsidRPr="00EB24A1">
        <w:t>padrão de identificação usado em software para fornecer identificadores únicos</w:t>
      </w:r>
      <w:r w:rsidR="00A822F8">
        <w:t>.</w:t>
      </w:r>
    </w:p>
    <w:p w14:paraId="5ECA2E33" w14:textId="6CB821AA" w:rsidR="000A7E87" w:rsidRPr="00EB24A1" w:rsidRDefault="000A7E87" w:rsidP="000A7E87">
      <w:pPr>
        <w:pStyle w:val="TF-TEXTO"/>
      </w:pPr>
      <w:r w:rsidRPr="00EB24A1">
        <w:t xml:space="preserve">O </w:t>
      </w:r>
      <w:r w:rsidR="000C4D5B">
        <w:fldChar w:fldCharType="begin"/>
      </w:r>
      <w:r w:rsidR="000C4D5B">
        <w:instrText xml:space="preserve"> REF _Ref214665950 \h </w:instrText>
      </w:r>
      <w:r w:rsidR="000C4D5B">
        <w:fldChar w:fldCharType="separate"/>
      </w:r>
      <w:r w:rsidR="001C1872">
        <w:t xml:space="preserve">Quadro </w:t>
      </w:r>
      <w:r w:rsidR="001C1872">
        <w:rPr>
          <w:noProof/>
        </w:rPr>
        <w:t>25</w:t>
      </w:r>
      <w:r w:rsidR="000C4D5B">
        <w:fldChar w:fldCharType="end"/>
      </w:r>
      <w:r w:rsidR="000C4D5B">
        <w:t xml:space="preserve"> </w:t>
      </w:r>
      <w:r w:rsidRPr="00EB24A1">
        <w:t xml:space="preserve">exibe a estrutura de dados </w:t>
      </w:r>
      <w:r w:rsidR="00C62F64" w:rsidRPr="00EB24A1">
        <w:rPr>
          <w:rStyle w:val="TF-COURIER10"/>
        </w:rPr>
        <w:t>User</w:t>
      </w:r>
      <w:r w:rsidRPr="00EB24A1">
        <w:t>.</w:t>
      </w:r>
    </w:p>
    <w:p w14:paraId="0D5B4EE5" w14:textId="239331D8" w:rsidR="000A7E87" w:rsidRPr="00EB24A1" w:rsidRDefault="000A7E87" w:rsidP="000C4D5B">
      <w:pPr>
        <w:pStyle w:val="TF-LEGENDA"/>
        <w:rPr>
          <w:rFonts w:ascii="Courier New" w:hAnsi="Courier New" w:cs="Courier New"/>
        </w:rPr>
      </w:pPr>
      <w:bookmarkStart w:id="484" w:name="_Ref209715874"/>
      <w:r w:rsidRPr="00EB24A1">
        <w:t xml:space="preserve">        </w:t>
      </w:r>
      <w:bookmarkStart w:id="485" w:name="_Ref214665950"/>
      <w:bookmarkStart w:id="486" w:name="_Toc214476460"/>
      <w:bookmarkStart w:id="487" w:name="_Toc215432535"/>
      <w:bookmarkEnd w:id="484"/>
      <w:r w:rsidR="000C4D5B">
        <w:t xml:space="preserve">Quadro </w:t>
      </w:r>
      <w:fldSimple w:instr=" SEQ Quadro \* ARABIC ">
        <w:r w:rsidR="001C1872">
          <w:rPr>
            <w:noProof/>
          </w:rPr>
          <w:t>25</w:t>
        </w:r>
      </w:fldSimple>
      <w:bookmarkEnd w:id="485"/>
      <w:r w:rsidRPr="00EB24A1">
        <w:t xml:space="preserve"> – Estrutura de dados </w:t>
      </w:r>
      <w:bookmarkEnd w:id="486"/>
      <w:r w:rsidR="00C62F64" w:rsidRPr="00EB24A1">
        <w:rPr>
          <w:rStyle w:val="TF-COURIER10"/>
        </w:rPr>
        <w:t>User</w:t>
      </w:r>
      <w:bookmarkEnd w:id="48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7"/>
        <w:gridCol w:w="1451"/>
        <w:gridCol w:w="4994"/>
      </w:tblGrid>
      <w:tr w:rsidR="000A7E87" w:rsidRPr="00EB24A1" w14:paraId="0D9A7DFA" w14:textId="77777777">
        <w:tc>
          <w:tcPr>
            <w:tcW w:w="9062" w:type="dxa"/>
            <w:gridSpan w:val="3"/>
            <w:tcBorders>
              <w:top w:val="single" w:sz="4" w:space="0" w:color="000000"/>
              <w:left w:val="single" w:sz="4" w:space="0" w:color="000000"/>
              <w:bottom w:val="single" w:sz="4" w:space="0" w:color="000000"/>
              <w:right w:val="single" w:sz="4" w:space="0" w:color="000000"/>
            </w:tcBorders>
            <w:hideMark/>
          </w:tcPr>
          <w:p w14:paraId="02EE5E0B" w14:textId="4EFF3827" w:rsidR="000A7E87" w:rsidRPr="00EB24A1" w:rsidRDefault="000A7E87">
            <w:pPr>
              <w:pStyle w:val="TF-TEXTOQUADRO"/>
              <w:rPr>
                <w:sz w:val="20"/>
                <w:lang w:val="en-US" w:eastAsia="en-US"/>
              </w:rPr>
            </w:pPr>
            <w:r w:rsidRPr="00EB24A1">
              <w:rPr>
                <w:sz w:val="20"/>
                <w:lang w:val="en-US" w:eastAsia="en-US"/>
              </w:rPr>
              <w:t xml:space="preserve">Estrutura de dados: </w:t>
            </w:r>
            <w:r w:rsidR="00EB24A1">
              <w:rPr>
                <w:rStyle w:val="TF-COURIER10"/>
              </w:rPr>
              <w:t>User</w:t>
            </w:r>
          </w:p>
        </w:tc>
      </w:tr>
      <w:tr w:rsidR="000A7E87" w:rsidRPr="00EB24A1" w14:paraId="6F05C911" w14:textId="77777777">
        <w:tc>
          <w:tcPr>
            <w:tcW w:w="9062" w:type="dxa"/>
            <w:gridSpan w:val="3"/>
            <w:tcBorders>
              <w:top w:val="single" w:sz="4" w:space="0" w:color="000000"/>
              <w:left w:val="single" w:sz="4" w:space="0" w:color="000000"/>
              <w:bottom w:val="single" w:sz="4" w:space="0" w:color="000000"/>
              <w:right w:val="single" w:sz="4" w:space="0" w:color="000000"/>
            </w:tcBorders>
            <w:hideMark/>
          </w:tcPr>
          <w:p w14:paraId="7ADF9937" w14:textId="6D1F5876" w:rsidR="000A7E87" w:rsidRPr="00C37022" w:rsidRDefault="000A7E87">
            <w:pPr>
              <w:pStyle w:val="TF-TEXTOQUADRO"/>
              <w:rPr>
                <w:sz w:val="20"/>
                <w:lang w:eastAsia="en-US"/>
              </w:rPr>
            </w:pPr>
            <w:r w:rsidRPr="00C37022">
              <w:rPr>
                <w:sz w:val="20"/>
                <w:lang w:eastAsia="en-US"/>
              </w:rPr>
              <w:t xml:space="preserve">Estrutura de dados responsável por armazenar os </w:t>
            </w:r>
            <w:r w:rsidR="00EB24A1" w:rsidRPr="00C37022">
              <w:rPr>
                <w:sz w:val="20"/>
                <w:lang w:eastAsia="en-US"/>
              </w:rPr>
              <w:t>u</w:t>
            </w:r>
            <w:r w:rsidR="00EB24A1" w:rsidRPr="00C37022">
              <w:rPr>
                <w:lang w:eastAsia="en-US"/>
              </w:rPr>
              <w:t>suários cadstrados na aplicação</w:t>
            </w:r>
          </w:p>
        </w:tc>
      </w:tr>
      <w:tr w:rsidR="000A7E87" w:rsidRPr="00EB24A1" w14:paraId="70E27824" w14:textId="77777777">
        <w:tc>
          <w:tcPr>
            <w:tcW w:w="2617" w:type="dxa"/>
            <w:tcBorders>
              <w:top w:val="single" w:sz="4" w:space="0" w:color="000000"/>
              <w:left w:val="single" w:sz="4" w:space="0" w:color="000000"/>
              <w:bottom w:val="single" w:sz="4" w:space="0" w:color="000000"/>
              <w:right w:val="single" w:sz="4" w:space="0" w:color="000000"/>
            </w:tcBorders>
            <w:shd w:val="clear" w:color="auto" w:fill="A6A6A6"/>
            <w:hideMark/>
          </w:tcPr>
          <w:p w14:paraId="4BFF7534" w14:textId="77777777" w:rsidR="000A7E87" w:rsidRPr="00EB24A1" w:rsidRDefault="000A7E87">
            <w:pPr>
              <w:pStyle w:val="TF-TEXTOQUADRO"/>
              <w:rPr>
                <w:b/>
                <w:bCs/>
                <w:sz w:val="20"/>
                <w:lang w:val="en-US" w:eastAsia="en-US"/>
              </w:rPr>
            </w:pPr>
            <w:r w:rsidRPr="00EB24A1">
              <w:rPr>
                <w:b/>
                <w:bCs/>
                <w:sz w:val="20"/>
                <w:lang w:val="en-US" w:eastAsia="en-US"/>
              </w:rPr>
              <w:t>Chave</w:t>
            </w:r>
          </w:p>
        </w:tc>
        <w:tc>
          <w:tcPr>
            <w:tcW w:w="1451" w:type="dxa"/>
            <w:tcBorders>
              <w:top w:val="single" w:sz="4" w:space="0" w:color="000000"/>
              <w:left w:val="single" w:sz="4" w:space="0" w:color="000000"/>
              <w:bottom w:val="single" w:sz="4" w:space="0" w:color="000000"/>
              <w:right w:val="single" w:sz="4" w:space="0" w:color="000000"/>
            </w:tcBorders>
            <w:shd w:val="clear" w:color="auto" w:fill="A6A6A6"/>
            <w:hideMark/>
          </w:tcPr>
          <w:p w14:paraId="2240389D" w14:textId="77777777" w:rsidR="000A7E87" w:rsidRPr="00EB24A1" w:rsidRDefault="000A7E87">
            <w:pPr>
              <w:pStyle w:val="TF-TEXTOQUADRO"/>
              <w:rPr>
                <w:b/>
                <w:bCs/>
                <w:sz w:val="20"/>
                <w:lang w:val="en-US" w:eastAsia="en-US"/>
              </w:rPr>
            </w:pPr>
            <w:r w:rsidRPr="00EB24A1">
              <w:rPr>
                <w:b/>
                <w:bCs/>
                <w:sz w:val="20"/>
                <w:lang w:val="en-US" w:eastAsia="en-US"/>
              </w:rPr>
              <w:t>Tipo</w:t>
            </w:r>
          </w:p>
        </w:tc>
        <w:tc>
          <w:tcPr>
            <w:tcW w:w="4994" w:type="dxa"/>
            <w:tcBorders>
              <w:top w:val="single" w:sz="4" w:space="0" w:color="000000"/>
              <w:left w:val="single" w:sz="4" w:space="0" w:color="000000"/>
              <w:bottom w:val="single" w:sz="4" w:space="0" w:color="000000"/>
              <w:right w:val="single" w:sz="4" w:space="0" w:color="000000"/>
            </w:tcBorders>
            <w:shd w:val="clear" w:color="auto" w:fill="A6A6A6"/>
            <w:hideMark/>
          </w:tcPr>
          <w:p w14:paraId="14C8A805" w14:textId="77777777" w:rsidR="000A7E87" w:rsidRPr="00EB24A1" w:rsidRDefault="000A7E87">
            <w:pPr>
              <w:pStyle w:val="TF-TEXTOQUADRO"/>
              <w:rPr>
                <w:b/>
                <w:bCs/>
                <w:sz w:val="20"/>
                <w:lang w:val="en-US" w:eastAsia="en-US"/>
              </w:rPr>
            </w:pPr>
            <w:r w:rsidRPr="00EB24A1">
              <w:rPr>
                <w:b/>
                <w:bCs/>
                <w:sz w:val="20"/>
                <w:lang w:val="en-US" w:eastAsia="en-US"/>
              </w:rPr>
              <w:t>Descrição</w:t>
            </w:r>
          </w:p>
        </w:tc>
      </w:tr>
      <w:tr w:rsidR="000A7E87" w:rsidRPr="00EB24A1" w14:paraId="6952CE6E" w14:textId="77777777">
        <w:tc>
          <w:tcPr>
            <w:tcW w:w="2617" w:type="dxa"/>
            <w:tcBorders>
              <w:top w:val="single" w:sz="4" w:space="0" w:color="000000"/>
              <w:left w:val="single" w:sz="4" w:space="0" w:color="000000"/>
              <w:bottom w:val="single" w:sz="4" w:space="0" w:color="000000"/>
              <w:right w:val="single" w:sz="4" w:space="0" w:color="000000"/>
            </w:tcBorders>
            <w:vAlign w:val="center"/>
            <w:hideMark/>
          </w:tcPr>
          <w:p w14:paraId="3B28035A" w14:textId="699F83FA" w:rsidR="000A7E87" w:rsidRPr="00EB24A1" w:rsidRDefault="00A63F07">
            <w:pPr>
              <w:pStyle w:val="TF-TEXTOQUADRO"/>
              <w:rPr>
                <w:rStyle w:val="TF-COURIER10"/>
                <w:noProof/>
              </w:rPr>
            </w:pPr>
            <w:r w:rsidRPr="00EB24A1">
              <w:rPr>
                <w:rStyle w:val="TF-COURIER10"/>
                <w:noProof/>
                <w:lang w:val="en-US" w:eastAsia="en-US"/>
              </w:rPr>
              <w:t>Id</w:t>
            </w:r>
          </w:p>
        </w:tc>
        <w:tc>
          <w:tcPr>
            <w:tcW w:w="1451" w:type="dxa"/>
            <w:tcBorders>
              <w:top w:val="single" w:sz="4" w:space="0" w:color="000000"/>
              <w:left w:val="single" w:sz="4" w:space="0" w:color="000000"/>
              <w:bottom w:val="single" w:sz="4" w:space="0" w:color="000000"/>
              <w:right w:val="single" w:sz="4" w:space="0" w:color="000000"/>
            </w:tcBorders>
            <w:vAlign w:val="center"/>
            <w:hideMark/>
          </w:tcPr>
          <w:p w14:paraId="09155A5B" w14:textId="77777777" w:rsidR="000A7E87" w:rsidRPr="00EB24A1" w:rsidRDefault="000A7E87">
            <w:pPr>
              <w:pStyle w:val="TF-TEXTOQUADRO"/>
              <w:rPr>
                <w:rStyle w:val="TF-COURIER10"/>
                <w:noProof/>
                <w:lang w:val="en-US" w:eastAsia="en-US"/>
              </w:rPr>
            </w:pPr>
            <w:r w:rsidRPr="00EB24A1">
              <w:rPr>
                <w:rStyle w:val="TF-COURIER10"/>
                <w:noProof/>
                <w:lang w:val="en-US" w:eastAsia="en-US"/>
              </w:rPr>
              <w:t>integer</w:t>
            </w:r>
          </w:p>
        </w:tc>
        <w:tc>
          <w:tcPr>
            <w:tcW w:w="4994" w:type="dxa"/>
            <w:tcBorders>
              <w:top w:val="single" w:sz="4" w:space="0" w:color="000000"/>
              <w:left w:val="single" w:sz="4" w:space="0" w:color="000000"/>
              <w:bottom w:val="single" w:sz="4" w:space="0" w:color="000000"/>
              <w:right w:val="single" w:sz="4" w:space="0" w:color="000000"/>
            </w:tcBorders>
            <w:vAlign w:val="center"/>
            <w:hideMark/>
          </w:tcPr>
          <w:p w14:paraId="1338138D" w14:textId="77777777" w:rsidR="000A7E87" w:rsidRPr="00EB24A1" w:rsidRDefault="000A7E87">
            <w:pPr>
              <w:pStyle w:val="TF-TEXTOQUADRO"/>
              <w:jc w:val="both"/>
            </w:pPr>
            <w:r w:rsidRPr="00EB24A1">
              <w:rPr>
                <w:noProof/>
                <w:sz w:val="20"/>
                <w:lang w:val="en-US" w:eastAsia="en-US"/>
              </w:rPr>
              <w:t>Identificador único do país</w:t>
            </w:r>
          </w:p>
        </w:tc>
      </w:tr>
      <w:tr w:rsidR="000A7E87" w:rsidRPr="00EB24A1" w14:paraId="7756E315" w14:textId="77777777">
        <w:tc>
          <w:tcPr>
            <w:tcW w:w="2617" w:type="dxa"/>
            <w:tcBorders>
              <w:top w:val="single" w:sz="4" w:space="0" w:color="000000"/>
              <w:left w:val="single" w:sz="4" w:space="0" w:color="000000"/>
              <w:bottom w:val="single" w:sz="4" w:space="0" w:color="000000"/>
              <w:right w:val="single" w:sz="4" w:space="0" w:color="000000"/>
            </w:tcBorders>
            <w:vAlign w:val="center"/>
            <w:hideMark/>
          </w:tcPr>
          <w:p w14:paraId="28C6335F" w14:textId="4FF9A17B" w:rsidR="000A7E87" w:rsidRPr="00EB24A1" w:rsidRDefault="00A6537E">
            <w:pPr>
              <w:pStyle w:val="TF-TEXTOQUADRO"/>
              <w:rPr>
                <w:rStyle w:val="TF-COURIER10"/>
              </w:rPr>
            </w:pPr>
            <w:r w:rsidRPr="00EB24A1">
              <w:rPr>
                <w:rStyle w:val="TF-COURIER10"/>
                <w:noProof/>
                <w:lang w:val="en-US" w:eastAsia="en-US"/>
              </w:rPr>
              <w:t>N</w:t>
            </w:r>
            <w:r w:rsidR="00CA024B">
              <w:rPr>
                <w:rStyle w:val="TF-COURIER10"/>
                <w:noProof/>
                <w:lang w:val="en-US" w:eastAsia="en-US"/>
              </w:rPr>
              <w:t>ame</w:t>
            </w:r>
          </w:p>
        </w:tc>
        <w:tc>
          <w:tcPr>
            <w:tcW w:w="1451" w:type="dxa"/>
            <w:tcBorders>
              <w:top w:val="single" w:sz="4" w:space="0" w:color="000000"/>
              <w:left w:val="single" w:sz="4" w:space="0" w:color="000000"/>
              <w:bottom w:val="single" w:sz="4" w:space="0" w:color="000000"/>
              <w:right w:val="single" w:sz="4" w:space="0" w:color="000000"/>
            </w:tcBorders>
            <w:vAlign w:val="center"/>
            <w:hideMark/>
          </w:tcPr>
          <w:p w14:paraId="56AD7C15" w14:textId="77777777" w:rsidR="000A7E87" w:rsidRPr="00EB24A1" w:rsidRDefault="000A7E87">
            <w:pPr>
              <w:pStyle w:val="TF-TEXTOQUADRO"/>
              <w:rPr>
                <w:rStyle w:val="TF-COURIER10"/>
                <w:noProof/>
                <w:lang w:val="en-US" w:eastAsia="en-US"/>
              </w:rPr>
            </w:pPr>
            <w:r w:rsidRPr="00EB24A1">
              <w:rPr>
                <w:rStyle w:val="TF-COURIER10"/>
                <w:lang w:val="en-US" w:eastAsia="en-US"/>
              </w:rPr>
              <w:t>text</w:t>
            </w:r>
          </w:p>
        </w:tc>
        <w:tc>
          <w:tcPr>
            <w:tcW w:w="4994" w:type="dxa"/>
            <w:tcBorders>
              <w:top w:val="single" w:sz="4" w:space="0" w:color="000000"/>
              <w:left w:val="single" w:sz="4" w:space="0" w:color="000000"/>
              <w:bottom w:val="single" w:sz="4" w:space="0" w:color="000000"/>
              <w:right w:val="single" w:sz="4" w:space="0" w:color="000000"/>
            </w:tcBorders>
            <w:vAlign w:val="center"/>
            <w:hideMark/>
          </w:tcPr>
          <w:p w14:paraId="587E10C9" w14:textId="6073942E" w:rsidR="000A7E87" w:rsidRPr="00EB24A1" w:rsidRDefault="004910C1">
            <w:pPr>
              <w:pStyle w:val="TF-TEXTOQUADRO"/>
              <w:jc w:val="both"/>
            </w:pPr>
            <w:r w:rsidRPr="00EB24A1">
              <w:rPr>
                <w:noProof/>
                <w:sz w:val="20"/>
                <w:lang w:val="en-US" w:eastAsia="en-US"/>
              </w:rPr>
              <w:t>nome do usuário</w:t>
            </w:r>
          </w:p>
        </w:tc>
      </w:tr>
      <w:tr w:rsidR="000A7E87" w:rsidRPr="00EB24A1" w14:paraId="32654175" w14:textId="77777777">
        <w:tc>
          <w:tcPr>
            <w:tcW w:w="2617" w:type="dxa"/>
            <w:tcBorders>
              <w:top w:val="single" w:sz="4" w:space="0" w:color="000000"/>
              <w:left w:val="single" w:sz="4" w:space="0" w:color="000000"/>
              <w:bottom w:val="single" w:sz="4" w:space="0" w:color="000000"/>
              <w:right w:val="single" w:sz="4" w:space="0" w:color="000000"/>
            </w:tcBorders>
            <w:vAlign w:val="center"/>
            <w:hideMark/>
          </w:tcPr>
          <w:p w14:paraId="5B528454" w14:textId="393B137D" w:rsidR="000A7E87" w:rsidRPr="00EB24A1" w:rsidRDefault="00A6537E">
            <w:pPr>
              <w:pStyle w:val="TF-TEXTOQUADRO"/>
              <w:rPr>
                <w:rStyle w:val="TF-COURIER10"/>
              </w:rPr>
            </w:pPr>
            <w:r w:rsidRPr="00EB24A1">
              <w:rPr>
                <w:rStyle w:val="TF-COURIER10"/>
                <w:noProof/>
                <w:lang w:val="en-US" w:eastAsia="en-US"/>
              </w:rPr>
              <w:t>E</w:t>
            </w:r>
            <w:r w:rsidR="00CA024B">
              <w:rPr>
                <w:rStyle w:val="TF-COURIER10"/>
                <w:noProof/>
                <w:lang w:val="en-US" w:eastAsia="en-US"/>
              </w:rPr>
              <w:t>mail</w:t>
            </w:r>
          </w:p>
        </w:tc>
        <w:tc>
          <w:tcPr>
            <w:tcW w:w="1451" w:type="dxa"/>
            <w:tcBorders>
              <w:top w:val="single" w:sz="4" w:space="0" w:color="000000"/>
              <w:left w:val="single" w:sz="4" w:space="0" w:color="000000"/>
              <w:bottom w:val="single" w:sz="4" w:space="0" w:color="000000"/>
              <w:right w:val="single" w:sz="4" w:space="0" w:color="000000"/>
            </w:tcBorders>
            <w:vAlign w:val="center"/>
            <w:hideMark/>
          </w:tcPr>
          <w:p w14:paraId="07AB7358" w14:textId="77777777" w:rsidR="000A7E87" w:rsidRPr="00EB24A1" w:rsidRDefault="000A7E87">
            <w:pPr>
              <w:pStyle w:val="TF-TEXTOQUADRO"/>
              <w:rPr>
                <w:rStyle w:val="TF-COURIER10"/>
                <w:noProof/>
                <w:lang w:val="en-US" w:eastAsia="en-US"/>
              </w:rPr>
            </w:pPr>
            <w:r w:rsidRPr="00EB24A1">
              <w:rPr>
                <w:rStyle w:val="TF-COURIER10"/>
                <w:noProof/>
                <w:lang w:val="en-US" w:eastAsia="en-US"/>
              </w:rPr>
              <w:t>text</w:t>
            </w:r>
          </w:p>
        </w:tc>
        <w:tc>
          <w:tcPr>
            <w:tcW w:w="4994" w:type="dxa"/>
            <w:tcBorders>
              <w:top w:val="single" w:sz="4" w:space="0" w:color="000000"/>
              <w:left w:val="single" w:sz="4" w:space="0" w:color="000000"/>
              <w:bottom w:val="single" w:sz="4" w:space="0" w:color="000000"/>
              <w:right w:val="single" w:sz="4" w:space="0" w:color="000000"/>
            </w:tcBorders>
            <w:vAlign w:val="center"/>
            <w:hideMark/>
          </w:tcPr>
          <w:p w14:paraId="5774AEDD" w14:textId="503DAC15" w:rsidR="000A7E87" w:rsidRPr="00EB24A1" w:rsidRDefault="00ED2836">
            <w:pPr>
              <w:pStyle w:val="TF-TEXTOQUADRO"/>
              <w:jc w:val="both"/>
            </w:pPr>
            <w:r w:rsidRPr="00EB24A1">
              <w:rPr>
                <w:noProof/>
                <w:sz w:val="20"/>
                <w:lang w:val="en-US" w:eastAsia="en-US"/>
              </w:rPr>
              <w:t>E</w:t>
            </w:r>
            <w:r w:rsidRPr="00EB24A1">
              <w:t xml:space="preserve">ndereço de </w:t>
            </w:r>
            <w:r w:rsidR="004910C1" w:rsidRPr="00EB24A1">
              <w:rPr>
                <w:noProof/>
                <w:sz w:val="20"/>
                <w:lang w:val="en-US" w:eastAsia="en-US"/>
              </w:rPr>
              <w:t>e-</w:t>
            </w:r>
            <w:r w:rsidR="004910C1" w:rsidRPr="00D57164">
              <w:rPr>
                <w:i/>
                <w:iCs/>
                <w:noProof/>
                <w:sz w:val="20"/>
                <w:lang w:val="en-US" w:eastAsia="en-US"/>
              </w:rPr>
              <w:t>mail</w:t>
            </w:r>
          </w:p>
        </w:tc>
      </w:tr>
      <w:tr w:rsidR="00A6537E" w:rsidRPr="00EB24A1" w14:paraId="615F1945" w14:textId="77777777">
        <w:tc>
          <w:tcPr>
            <w:tcW w:w="2617" w:type="dxa"/>
            <w:tcBorders>
              <w:top w:val="single" w:sz="4" w:space="0" w:color="000000"/>
              <w:left w:val="single" w:sz="4" w:space="0" w:color="000000"/>
              <w:bottom w:val="single" w:sz="4" w:space="0" w:color="000000"/>
              <w:right w:val="single" w:sz="4" w:space="0" w:color="000000"/>
            </w:tcBorders>
            <w:vAlign w:val="center"/>
          </w:tcPr>
          <w:p w14:paraId="02675559" w14:textId="4469CD02" w:rsidR="00A6537E" w:rsidRPr="00EB24A1" w:rsidRDefault="00A6537E">
            <w:pPr>
              <w:pStyle w:val="TF-TEXTOQUADRO"/>
              <w:rPr>
                <w:rStyle w:val="TF-COURIER10"/>
                <w:noProof/>
                <w:lang w:val="en-US" w:eastAsia="en-US"/>
              </w:rPr>
            </w:pPr>
            <w:r w:rsidRPr="00EB24A1">
              <w:rPr>
                <w:rStyle w:val="TF-COURIER10"/>
                <w:noProof/>
                <w:lang w:val="en-US" w:eastAsia="en-US"/>
              </w:rPr>
              <w:t>P</w:t>
            </w:r>
            <w:r w:rsidR="00CA024B">
              <w:rPr>
                <w:rStyle w:val="TF-COURIER10"/>
                <w:noProof/>
                <w:lang w:val="en-US" w:eastAsia="en-US"/>
              </w:rPr>
              <w:t>hone</w:t>
            </w:r>
          </w:p>
        </w:tc>
        <w:tc>
          <w:tcPr>
            <w:tcW w:w="1451" w:type="dxa"/>
            <w:tcBorders>
              <w:top w:val="single" w:sz="4" w:space="0" w:color="000000"/>
              <w:left w:val="single" w:sz="4" w:space="0" w:color="000000"/>
              <w:bottom w:val="single" w:sz="4" w:space="0" w:color="000000"/>
              <w:right w:val="single" w:sz="4" w:space="0" w:color="000000"/>
            </w:tcBorders>
            <w:vAlign w:val="center"/>
          </w:tcPr>
          <w:p w14:paraId="5141DBD2" w14:textId="26C071E0" w:rsidR="00A6537E" w:rsidRPr="00EB24A1" w:rsidRDefault="000C35DF">
            <w:pPr>
              <w:pStyle w:val="TF-TEXTOQUADRO"/>
              <w:rPr>
                <w:rStyle w:val="TF-COURIER10"/>
                <w:noProof/>
                <w:lang w:val="en-US" w:eastAsia="en-US"/>
              </w:rPr>
            </w:pPr>
            <w:r w:rsidRPr="00EB24A1">
              <w:rPr>
                <w:rStyle w:val="TF-COURIER10"/>
                <w:noProof/>
                <w:lang w:val="en-US" w:eastAsia="en-US"/>
              </w:rPr>
              <w:t>t</w:t>
            </w:r>
            <w:r w:rsidR="00885794" w:rsidRPr="00EB24A1">
              <w:rPr>
                <w:rStyle w:val="TF-COURIER10"/>
                <w:noProof/>
                <w:lang w:val="en-US" w:eastAsia="en-US"/>
              </w:rPr>
              <w:t>ext</w:t>
            </w:r>
          </w:p>
        </w:tc>
        <w:tc>
          <w:tcPr>
            <w:tcW w:w="4994" w:type="dxa"/>
            <w:tcBorders>
              <w:top w:val="single" w:sz="4" w:space="0" w:color="000000"/>
              <w:left w:val="single" w:sz="4" w:space="0" w:color="000000"/>
              <w:bottom w:val="single" w:sz="4" w:space="0" w:color="000000"/>
              <w:right w:val="single" w:sz="4" w:space="0" w:color="000000"/>
            </w:tcBorders>
            <w:vAlign w:val="center"/>
          </w:tcPr>
          <w:p w14:paraId="669AF2BD" w14:textId="7B51BDD4" w:rsidR="00A6537E" w:rsidRPr="00EB24A1" w:rsidRDefault="00ED2836">
            <w:pPr>
              <w:pStyle w:val="TF-TEXTOQUADRO"/>
              <w:jc w:val="both"/>
              <w:rPr>
                <w:noProof/>
                <w:sz w:val="20"/>
                <w:lang w:val="en-US" w:eastAsia="en-US"/>
              </w:rPr>
            </w:pPr>
            <w:r w:rsidRPr="00EB24A1">
              <w:rPr>
                <w:noProof/>
                <w:sz w:val="20"/>
                <w:lang w:val="en-US" w:eastAsia="en-US"/>
              </w:rPr>
              <w:t>T</w:t>
            </w:r>
            <w:r w:rsidRPr="00EB24A1">
              <w:t>elefone do cidadão</w:t>
            </w:r>
          </w:p>
        </w:tc>
      </w:tr>
      <w:tr w:rsidR="00A6537E" w:rsidRPr="00EB24A1" w14:paraId="3DCE1E2D" w14:textId="77777777">
        <w:tc>
          <w:tcPr>
            <w:tcW w:w="2617" w:type="dxa"/>
            <w:tcBorders>
              <w:top w:val="single" w:sz="4" w:space="0" w:color="000000"/>
              <w:left w:val="single" w:sz="4" w:space="0" w:color="000000"/>
              <w:bottom w:val="single" w:sz="4" w:space="0" w:color="000000"/>
              <w:right w:val="single" w:sz="4" w:space="0" w:color="000000"/>
            </w:tcBorders>
            <w:vAlign w:val="center"/>
          </w:tcPr>
          <w:p w14:paraId="43CEE4CB" w14:textId="1433D2E3" w:rsidR="00A6537E" w:rsidRPr="00EB24A1" w:rsidRDefault="00A6537E">
            <w:pPr>
              <w:pStyle w:val="TF-TEXTOQUADRO"/>
              <w:rPr>
                <w:rStyle w:val="TF-COURIER10"/>
                <w:noProof/>
                <w:lang w:val="en-US" w:eastAsia="en-US"/>
              </w:rPr>
            </w:pPr>
            <w:r w:rsidRPr="00EB24A1">
              <w:rPr>
                <w:rStyle w:val="TF-COURIER10"/>
                <w:noProof/>
                <w:lang w:val="en-US" w:eastAsia="en-US"/>
              </w:rPr>
              <w:t>B</w:t>
            </w:r>
            <w:r w:rsidR="00CA024B">
              <w:rPr>
                <w:rStyle w:val="TF-COURIER10"/>
                <w:noProof/>
                <w:lang w:val="en-US" w:eastAsia="en-US"/>
              </w:rPr>
              <w:t>irthDate</w:t>
            </w:r>
          </w:p>
        </w:tc>
        <w:tc>
          <w:tcPr>
            <w:tcW w:w="1451" w:type="dxa"/>
            <w:tcBorders>
              <w:top w:val="single" w:sz="4" w:space="0" w:color="000000"/>
              <w:left w:val="single" w:sz="4" w:space="0" w:color="000000"/>
              <w:bottom w:val="single" w:sz="4" w:space="0" w:color="000000"/>
              <w:right w:val="single" w:sz="4" w:space="0" w:color="000000"/>
            </w:tcBorders>
            <w:vAlign w:val="center"/>
          </w:tcPr>
          <w:p w14:paraId="732C13BD" w14:textId="20AA700D" w:rsidR="00A6537E" w:rsidRPr="00EB24A1" w:rsidRDefault="000C35DF">
            <w:pPr>
              <w:pStyle w:val="TF-TEXTOQUADRO"/>
              <w:rPr>
                <w:rStyle w:val="TF-COURIER10"/>
                <w:noProof/>
                <w:lang w:val="en-US" w:eastAsia="en-US"/>
              </w:rPr>
            </w:pPr>
            <w:r w:rsidRPr="00EB24A1">
              <w:rPr>
                <w:rStyle w:val="TF-COURIER10"/>
                <w:noProof/>
                <w:lang w:val="en-US" w:eastAsia="en-US"/>
              </w:rPr>
              <w:t>d</w:t>
            </w:r>
            <w:r w:rsidR="00885794" w:rsidRPr="00EB24A1">
              <w:rPr>
                <w:rStyle w:val="TF-COURIER10"/>
                <w:noProof/>
                <w:lang w:val="en-US" w:eastAsia="en-US"/>
              </w:rPr>
              <w:t>ate</w:t>
            </w:r>
          </w:p>
        </w:tc>
        <w:tc>
          <w:tcPr>
            <w:tcW w:w="4994" w:type="dxa"/>
            <w:tcBorders>
              <w:top w:val="single" w:sz="4" w:space="0" w:color="000000"/>
              <w:left w:val="single" w:sz="4" w:space="0" w:color="000000"/>
              <w:bottom w:val="single" w:sz="4" w:space="0" w:color="000000"/>
              <w:right w:val="single" w:sz="4" w:space="0" w:color="000000"/>
            </w:tcBorders>
            <w:vAlign w:val="center"/>
          </w:tcPr>
          <w:p w14:paraId="7CFE2B40" w14:textId="759AF11A" w:rsidR="00A6537E" w:rsidRPr="00EB24A1" w:rsidRDefault="00ED2836">
            <w:pPr>
              <w:pStyle w:val="TF-TEXTOQUADRO"/>
              <w:jc w:val="both"/>
              <w:rPr>
                <w:noProof/>
                <w:sz w:val="20"/>
                <w:lang w:val="en-US" w:eastAsia="en-US"/>
              </w:rPr>
            </w:pPr>
            <w:r w:rsidRPr="00EB24A1">
              <w:rPr>
                <w:noProof/>
                <w:sz w:val="20"/>
                <w:lang w:val="en-US" w:eastAsia="en-US"/>
              </w:rPr>
              <w:t>D</w:t>
            </w:r>
            <w:r w:rsidRPr="00EB24A1">
              <w:t>ata de nascimento</w:t>
            </w:r>
          </w:p>
        </w:tc>
      </w:tr>
      <w:tr w:rsidR="00A6537E" w:rsidRPr="00EB24A1" w14:paraId="46D7E3B7" w14:textId="77777777">
        <w:tc>
          <w:tcPr>
            <w:tcW w:w="2617" w:type="dxa"/>
            <w:tcBorders>
              <w:top w:val="single" w:sz="4" w:space="0" w:color="000000"/>
              <w:left w:val="single" w:sz="4" w:space="0" w:color="000000"/>
              <w:bottom w:val="single" w:sz="4" w:space="0" w:color="000000"/>
              <w:right w:val="single" w:sz="4" w:space="0" w:color="000000"/>
            </w:tcBorders>
            <w:vAlign w:val="center"/>
          </w:tcPr>
          <w:p w14:paraId="5E03C9A8" w14:textId="7BDB2657" w:rsidR="00A6537E" w:rsidRPr="00EB24A1" w:rsidRDefault="006432F7">
            <w:pPr>
              <w:pStyle w:val="TF-TEXTOQUADRO"/>
              <w:rPr>
                <w:rStyle w:val="TF-COURIER10"/>
                <w:noProof/>
                <w:lang w:val="en-US" w:eastAsia="en-US"/>
              </w:rPr>
            </w:pPr>
            <w:r w:rsidRPr="00EB24A1">
              <w:rPr>
                <w:rStyle w:val="TF-COURIER10"/>
                <w:noProof/>
                <w:lang w:val="en-US" w:eastAsia="en-US"/>
              </w:rPr>
              <w:t>P</w:t>
            </w:r>
            <w:r w:rsidR="00CA024B">
              <w:rPr>
                <w:rStyle w:val="TF-COURIER10"/>
                <w:noProof/>
                <w:lang w:val="en-US" w:eastAsia="en-US"/>
              </w:rPr>
              <w:t>assword</w:t>
            </w:r>
          </w:p>
        </w:tc>
        <w:tc>
          <w:tcPr>
            <w:tcW w:w="1451" w:type="dxa"/>
            <w:tcBorders>
              <w:top w:val="single" w:sz="4" w:space="0" w:color="000000"/>
              <w:left w:val="single" w:sz="4" w:space="0" w:color="000000"/>
              <w:bottom w:val="single" w:sz="4" w:space="0" w:color="000000"/>
              <w:right w:val="single" w:sz="4" w:space="0" w:color="000000"/>
            </w:tcBorders>
            <w:vAlign w:val="center"/>
          </w:tcPr>
          <w:p w14:paraId="525C0AAC" w14:textId="21CA6602" w:rsidR="00A6537E" w:rsidRPr="00EB24A1" w:rsidRDefault="000C35DF">
            <w:pPr>
              <w:pStyle w:val="TF-TEXTOQUADRO"/>
              <w:rPr>
                <w:rStyle w:val="TF-COURIER10"/>
                <w:noProof/>
                <w:lang w:val="en-US" w:eastAsia="en-US"/>
              </w:rPr>
            </w:pPr>
            <w:r w:rsidRPr="00EB24A1">
              <w:rPr>
                <w:rStyle w:val="TF-COURIER10"/>
                <w:noProof/>
                <w:lang w:val="en-US" w:eastAsia="en-US"/>
              </w:rPr>
              <w:t xml:space="preserve">text </w:t>
            </w:r>
          </w:p>
        </w:tc>
        <w:tc>
          <w:tcPr>
            <w:tcW w:w="4994" w:type="dxa"/>
            <w:tcBorders>
              <w:top w:val="single" w:sz="4" w:space="0" w:color="000000"/>
              <w:left w:val="single" w:sz="4" w:space="0" w:color="000000"/>
              <w:bottom w:val="single" w:sz="4" w:space="0" w:color="000000"/>
              <w:right w:val="single" w:sz="4" w:space="0" w:color="000000"/>
            </w:tcBorders>
            <w:vAlign w:val="center"/>
          </w:tcPr>
          <w:p w14:paraId="30123DC1" w14:textId="6FA34D68" w:rsidR="00A6537E" w:rsidRPr="00EB24A1" w:rsidRDefault="00ED2836">
            <w:pPr>
              <w:pStyle w:val="TF-TEXTOQUADRO"/>
              <w:jc w:val="both"/>
              <w:rPr>
                <w:noProof/>
                <w:sz w:val="20"/>
                <w:lang w:val="en-US" w:eastAsia="en-US"/>
              </w:rPr>
            </w:pPr>
            <w:r w:rsidRPr="00EB24A1">
              <w:rPr>
                <w:noProof/>
                <w:sz w:val="20"/>
                <w:lang w:val="en-US" w:eastAsia="en-US"/>
              </w:rPr>
              <w:t>H</w:t>
            </w:r>
            <w:r w:rsidRPr="00EB24A1">
              <w:t>ash da senha</w:t>
            </w:r>
          </w:p>
        </w:tc>
      </w:tr>
      <w:tr w:rsidR="006432F7" w:rsidRPr="00EB24A1" w14:paraId="3D79F11B" w14:textId="77777777">
        <w:tc>
          <w:tcPr>
            <w:tcW w:w="2617" w:type="dxa"/>
            <w:tcBorders>
              <w:top w:val="single" w:sz="4" w:space="0" w:color="000000"/>
              <w:left w:val="single" w:sz="4" w:space="0" w:color="000000"/>
              <w:bottom w:val="single" w:sz="4" w:space="0" w:color="000000"/>
              <w:right w:val="single" w:sz="4" w:space="0" w:color="000000"/>
            </w:tcBorders>
            <w:vAlign w:val="center"/>
          </w:tcPr>
          <w:p w14:paraId="56FC0BA8" w14:textId="03C51A9B" w:rsidR="006432F7" w:rsidRPr="00EB24A1" w:rsidRDefault="00CA024B">
            <w:pPr>
              <w:pStyle w:val="TF-TEXTOQUADRO"/>
              <w:rPr>
                <w:rStyle w:val="TF-COURIER10"/>
                <w:noProof/>
                <w:lang w:val="en-US" w:eastAsia="en-US"/>
              </w:rPr>
            </w:pPr>
            <w:r>
              <w:rPr>
                <w:rStyle w:val="TF-COURIER10"/>
                <w:noProof/>
                <w:lang w:val="en-US" w:eastAsia="en-US"/>
              </w:rPr>
              <w:t>IsActive</w:t>
            </w:r>
          </w:p>
        </w:tc>
        <w:tc>
          <w:tcPr>
            <w:tcW w:w="1451" w:type="dxa"/>
            <w:tcBorders>
              <w:top w:val="single" w:sz="4" w:space="0" w:color="000000"/>
              <w:left w:val="single" w:sz="4" w:space="0" w:color="000000"/>
              <w:bottom w:val="single" w:sz="4" w:space="0" w:color="000000"/>
              <w:right w:val="single" w:sz="4" w:space="0" w:color="000000"/>
            </w:tcBorders>
            <w:vAlign w:val="center"/>
          </w:tcPr>
          <w:p w14:paraId="1E58233F" w14:textId="447C0BB3" w:rsidR="006432F7" w:rsidRPr="00EB24A1" w:rsidRDefault="000C35DF">
            <w:pPr>
              <w:pStyle w:val="TF-TEXTOQUADRO"/>
              <w:rPr>
                <w:rStyle w:val="TF-COURIER10"/>
                <w:noProof/>
                <w:lang w:val="en-US" w:eastAsia="en-US"/>
              </w:rPr>
            </w:pPr>
            <w:r w:rsidRPr="00EB24A1">
              <w:rPr>
                <w:rStyle w:val="TF-COURIER10"/>
                <w:noProof/>
                <w:lang w:val="en-US" w:eastAsia="en-US"/>
              </w:rPr>
              <w:t>boolean</w:t>
            </w:r>
          </w:p>
        </w:tc>
        <w:tc>
          <w:tcPr>
            <w:tcW w:w="4994" w:type="dxa"/>
            <w:tcBorders>
              <w:top w:val="single" w:sz="4" w:space="0" w:color="000000"/>
              <w:left w:val="single" w:sz="4" w:space="0" w:color="000000"/>
              <w:bottom w:val="single" w:sz="4" w:space="0" w:color="000000"/>
              <w:right w:val="single" w:sz="4" w:space="0" w:color="000000"/>
            </w:tcBorders>
            <w:vAlign w:val="center"/>
          </w:tcPr>
          <w:p w14:paraId="364CDAFD" w14:textId="5DCECD6C" w:rsidR="006432F7" w:rsidRPr="00C37022" w:rsidRDefault="00EB24A1">
            <w:pPr>
              <w:pStyle w:val="TF-TEXTOQUADRO"/>
              <w:jc w:val="both"/>
              <w:rPr>
                <w:noProof/>
                <w:sz w:val="20"/>
                <w:lang w:eastAsia="en-US"/>
              </w:rPr>
            </w:pPr>
            <w:r w:rsidRPr="00C37022">
              <w:rPr>
                <w:noProof/>
                <w:sz w:val="20"/>
                <w:lang w:eastAsia="en-US"/>
              </w:rPr>
              <w:t>Indica se a conta esta ativa</w:t>
            </w:r>
          </w:p>
        </w:tc>
      </w:tr>
      <w:tr w:rsidR="006432F7" w:rsidRPr="00EB24A1" w14:paraId="19068BB6" w14:textId="77777777">
        <w:tc>
          <w:tcPr>
            <w:tcW w:w="2617" w:type="dxa"/>
            <w:tcBorders>
              <w:top w:val="single" w:sz="4" w:space="0" w:color="000000"/>
              <w:left w:val="single" w:sz="4" w:space="0" w:color="000000"/>
              <w:bottom w:val="single" w:sz="4" w:space="0" w:color="000000"/>
              <w:right w:val="single" w:sz="4" w:space="0" w:color="000000"/>
            </w:tcBorders>
            <w:vAlign w:val="center"/>
          </w:tcPr>
          <w:p w14:paraId="2019D053" w14:textId="0B23592D" w:rsidR="006432F7" w:rsidRPr="00EB24A1" w:rsidRDefault="006432F7">
            <w:pPr>
              <w:pStyle w:val="TF-TEXTOQUADRO"/>
              <w:rPr>
                <w:rStyle w:val="TF-COURIER10"/>
                <w:noProof/>
                <w:lang w:val="en-US" w:eastAsia="en-US"/>
              </w:rPr>
            </w:pPr>
            <w:r w:rsidRPr="00EB24A1">
              <w:rPr>
                <w:rStyle w:val="TF-COURIER10"/>
                <w:noProof/>
                <w:lang w:val="en-US" w:eastAsia="en-US"/>
              </w:rPr>
              <w:t>C</w:t>
            </w:r>
            <w:r w:rsidR="00CA024B">
              <w:rPr>
                <w:rStyle w:val="TF-COURIER10"/>
                <w:noProof/>
                <w:lang w:val="en-US" w:eastAsia="en-US"/>
              </w:rPr>
              <w:t>reatedDate</w:t>
            </w:r>
          </w:p>
        </w:tc>
        <w:tc>
          <w:tcPr>
            <w:tcW w:w="1451" w:type="dxa"/>
            <w:tcBorders>
              <w:top w:val="single" w:sz="4" w:space="0" w:color="000000"/>
              <w:left w:val="single" w:sz="4" w:space="0" w:color="000000"/>
              <w:bottom w:val="single" w:sz="4" w:space="0" w:color="000000"/>
              <w:right w:val="single" w:sz="4" w:space="0" w:color="000000"/>
            </w:tcBorders>
            <w:vAlign w:val="center"/>
          </w:tcPr>
          <w:p w14:paraId="1959B774" w14:textId="36D51B08" w:rsidR="006432F7" w:rsidRPr="00EB24A1" w:rsidRDefault="000C35DF">
            <w:pPr>
              <w:pStyle w:val="TF-TEXTOQUADRO"/>
              <w:rPr>
                <w:rStyle w:val="TF-COURIER10"/>
                <w:noProof/>
                <w:lang w:val="en-US" w:eastAsia="en-US"/>
              </w:rPr>
            </w:pPr>
            <w:r w:rsidRPr="00EB24A1">
              <w:rPr>
                <w:rStyle w:val="TF-COURIER10"/>
                <w:noProof/>
                <w:lang w:val="en-US" w:eastAsia="en-US"/>
              </w:rPr>
              <w:t>timestamp</w:t>
            </w:r>
          </w:p>
        </w:tc>
        <w:tc>
          <w:tcPr>
            <w:tcW w:w="4994" w:type="dxa"/>
            <w:tcBorders>
              <w:top w:val="single" w:sz="4" w:space="0" w:color="000000"/>
              <w:left w:val="single" w:sz="4" w:space="0" w:color="000000"/>
              <w:bottom w:val="single" w:sz="4" w:space="0" w:color="000000"/>
              <w:right w:val="single" w:sz="4" w:space="0" w:color="000000"/>
            </w:tcBorders>
            <w:vAlign w:val="center"/>
          </w:tcPr>
          <w:p w14:paraId="21DF9291" w14:textId="35138F8D" w:rsidR="006432F7" w:rsidRPr="00C37022" w:rsidRDefault="00EB24A1">
            <w:pPr>
              <w:pStyle w:val="TF-TEXTOQUADRO"/>
              <w:jc w:val="both"/>
              <w:rPr>
                <w:noProof/>
                <w:sz w:val="20"/>
                <w:lang w:eastAsia="en-US"/>
              </w:rPr>
            </w:pPr>
            <w:r w:rsidRPr="00C37022">
              <w:rPr>
                <w:noProof/>
                <w:sz w:val="20"/>
                <w:lang w:eastAsia="en-US"/>
              </w:rPr>
              <w:t>Data de criação da conta</w:t>
            </w:r>
          </w:p>
        </w:tc>
      </w:tr>
      <w:tr w:rsidR="006432F7" w:rsidRPr="00EB24A1" w14:paraId="3EB34E91" w14:textId="77777777">
        <w:tc>
          <w:tcPr>
            <w:tcW w:w="2617" w:type="dxa"/>
            <w:tcBorders>
              <w:top w:val="single" w:sz="4" w:space="0" w:color="000000"/>
              <w:left w:val="single" w:sz="4" w:space="0" w:color="000000"/>
              <w:bottom w:val="single" w:sz="4" w:space="0" w:color="000000"/>
              <w:right w:val="single" w:sz="4" w:space="0" w:color="000000"/>
            </w:tcBorders>
            <w:vAlign w:val="center"/>
          </w:tcPr>
          <w:p w14:paraId="73D8ADAA" w14:textId="4673BA3B" w:rsidR="006432F7" w:rsidRPr="00EB24A1" w:rsidRDefault="006432F7">
            <w:pPr>
              <w:pStyle w:val="TF-TEXTOQUADRO"/>
              <w:rPr>
                <w:rStyle w:val="TF-COURIER10"/>
                <w:noProof/>
                <w:lang w:val="en-US" w:eastAsia="en-US"/>
              </w:rPr>
            </w:pPr>
            <w:r w:rsidRPr="00EB24A1">
              <w:rPr>
                <w:rStyle w:val="TF-COURIER10"/>
                <w:noProof/>
                <w:lang w:val="en-US" w:eastAsia="en-US"/>
              </w:rPr>
              <w:t>U</w:t>
            </w:r>
            <w:r w:rsidR="00CA024B">
              <w:rPr>
                <w:rStyle w:val="TF-COURIER10"/>
                <w:noProof/>
                <w:lang w:val="en-US" w:eastAsia="en-US"/>
              </w:rPr>
              <w:t>pdatedDate</w:t>
            </w:r>
          </w:p>
        </w:tc>
        <w:tc>
          <w:tcPr>
            <w:tcW w:w="1451" w:type="dxa"/>
            <w:tcBorders>
              <w:top w:val="single" w:sz="4" w:space="0" w:color="000000"/>
              <w:left w:val="single" w:sz="4" w:space="0" w:color="000000"/>
              <w:bottom w:val="single" w:sz="4" w:space="0" w:color="000000"/>
              <w:right w:val="single" w:sz="4" w:space="0" w:color="000000"/>
            </w:tcBorders>
            <w:vAlign w:val="center"/>
          </w:tcPr>
          <w:p w14:paraId="5A8B3716" w14:textId="6D85232D" w:rsidR="006432F7" w:rsidRPr="00EB24A1" w:rsidRDefault="000C35DF">
            <w:pPr>
              <w:pStyle w:val="TF-TEXTOQUADRO"/>
              <w:rPr>
                <w:rStyle w:val="TF-COURIER10"/>
                <w:noProof/>
                <w:lang w:val="en-US" w:eastAsia="en-US"/>
              </w:rPr>
            </w:pPr>
            <w:r w:rsidRPr="00EB24A1">
              <w:rPr>
                <w:rStyle w:val="TF-COURIER10"/>
                <w:noProof/>
                <w:lang w:val="en-US" w:eastAsia="en-US"/>
              </w:rPr>
              <w:t>timestamp</w:t>
            </w:r>
          </w:p>
        </w:tc>
        <w:tc>
          <w:tcPr>
            <w:tcW w:w="4994" w:type="dxa"/>
            <w:tcBorders>
              <w:top w:val="single" w:sz="4" w:space="0" w:color="000000"/>
              <w:left w:val="single" w:sz="4" w:space="0" w:color="000000"/>
              <w:bottom w:val="single" w:sz="4" w:space="0" w:color="000000"/>
              <w:right w:val="single" w:sz="4" w:space="0" w:color="000000"/>
            </w:tcBorders>
            <w:vAlign w:val="center"/>
          </w:tcPr>
          <w:p w14:paraId="29CD293A" w14:textId="0AA64F32" w:rsidR="006432F7" w:rsidRPr="00C37022" w:rsidRDefault="00EB24A1">
            <w:pPr>
              <w:pStyle w:val="TF-TEXTOQUADRO"/>
              <w:jc w:val="both"/>
              <w:rPr>
                <w:noProof/>
                <w:sz w:val="20"/>
                <w:lang w:eastAsia="en-US"/>
              </w:rPr>
            </w:pPr>
            <w:r w:rsidRPr="00C37022">
              <w:rPr>
                <w:noProof/>
                <w:sz w:val="20"/>
                <w:lang w:eastAsia="en-US"/>
              </w:rPr>
              <w:t>Data de atualização da conta</w:t>
            </w:r>
          </w:p>
        </w:tc>
      </w:tr>
      <w:tr w:rsidR="006432F7" w:rsidRPr="000A7E87" w14:paraId="41F964A8" w14:textId="77777777">
        <w:tc>
          <w:tcPr>
            <w:tcW w:w="2617" w:type="dxa"/>
            <w:tcBorders>
              <w:top w:val="single" w:sz="4" w:space="0" w:color="000000"/>
              <w:left w:val="single" w:sz="4" w:space="0" w:color="000000"/>
              <w:bottom w:val="single" w:sz="4" w:space="0" w:color="000000"/>
              <w:right w:val="single" w:sz="4" w:space="0" w:color="000000"/>
            </w:tcBorders>
            <w:vAlign w:val="center"/>
          </w:tcPr>
          <w:p w14:paraId="65E2710B" w14:textId="4F240D61" w:rsidR="006432F7" w:rsidRPr="00EB24A1" w:rsidRDefault="006432F7">
            <w:pPr>
              <w:pStyle w:val="TF-TEXTOQUADRO"/>
              <w:rPr>
                <w:rStyle w:val="TF-COURIER10"/>
                <w:noProof/>
                <w:lang w:val="en-US" w:eastAsia="en-US"/>
              </w:rPr>
            </w:pPr>
            <w:r w:rsidRPr="00EB24A1">
              <w:rPr>
                <w:rStyle w:val="TF-COURIER10"/>
                <w:noProof/>
                <w:lang w:val="en-US" w:eastAsia="en-US"/>
              </w:rPr>
              <w:t>L</w:t>
            </w:r>
            <w:r w:rsidR="00CA024B">
              <w:rPr>
                <w:rStyle w:val="TF-COURIER10"/>
                <w:noProof/>
                <w:lang w:val="en-US" w:eastAsia="en-US"/>
              </w:rPr>
              <w:t>evel</w:t>
            </w:r>
          </w:p>
        </w:tc>
        <w:tc>
          <w:tcPr>
            <w:tcW w:w="1451" w:type="dxa"/>
            <w:tcBorders>
              <w:top w:val="single" w:sz="4" w:space="0" w:color="000000"/>
              <w:left w:val="single" w:sz="4" w:space="0" w:color="000000"/>
              <w:bottom w:val="single" w:sz="4" w:space="0" w:color="000000"/>
              <w:right w:val="single" w:sz="4" w:space="0" w:color="000000"/>
            </w:tcBorders>
            <w:vAlign w:val="center"/>
          </w:tcPr>
          <w:p w14:paraId="3B179ED2" w14:textId="61AA1FD8" w:rsidR="006432F7" w:rsidRPr="00EB24A1" w:rsidRDefault="004910C1">
            <w:pPr>
              <w:pStyle w:val="TF-TEXTOQUADRO"/>
              <w:rPr>
                <w:rStyle w:val="TF-COURIER10"/>
                <w:noProof/>
                <w:lang w:val="en-US" w:eastAsia="en-US"/>
              </w:rPr>
            </w:pPr>
            <w:r w:rsidRPr="00EB24A1">
              <w:rPr>
                <w:rStyle w:val="TF-COURIER10"/>
                <w:noProof/>
                <w:lang w:val="en-US" w:eastAsia="en-US"/>
              </w:rPr>
              <w:t>integer</w:t>
            </w:r>
          </w:p>
        </w:tc>
        <w:tc>
          <w:tcPr>
            <w:tcW w:w="4994" w:type="dxa"/>
            <w:tcBorders>
              <w:top w:val="single" w:sz="4" w:space="0" w:color="000000"/>
              <w:left w:val="single" w:sz="4" w:space="0" w:color="000000"/>
              <w:bottom w:val="single" w:sz="4" w:space="0" w:color="000000"/>
              <w:right w:val="single" w:sz="4" w:space="0" w:color="000000"/>
            </w:tcBorders>
            <w:vAlign w:val="center"/>
          </w:tcPr>
          <w:p w14:paraId="1434A061" w14:textId="0B2165F6" w:rsidR="006432F7" w:rsidRPr="00C37022" w:rsidRDefault="00EB24A1">
            <w:pPr>
              <w:pStyle w:val="TF-TEXTOQUADRO"/>
              <w:jc w:val="both"/>
              <w:rPr>
                <w:noProof/>
                <w:sz w:val="20"/>
                <w:lang w:eastAsia="en-US"/>
              </w:rPr>
            </w:pPr>
            <w:r w:rsidRPr="00C37022">
              <w:rPr>
                <w:noProof/>
                <w:sz w:val="20"/>
                <w:lang w:eastAsia="en-US"/>
              </w:rPr>
              <w:t>Nível da gamificação do cidadão</w:t>
            </w:r>
          </w:p>
        </w:tc>
      </w:tr>
    </w:tbl>
    <w:p w14:paraId="718CF1EE" w14:textId="07EB0303" w:rsidR="000A7E87" w:rsidRPr="00230102" w:rsidRDefault="000A7E87" w:rsidP="000A7E87">
      <w:pPr>
        <w:pStyle w:val="TF-FONTE"/>
      </w:pPr>
      <w:r w:rsidRPr="00230102">
        <w:t>Fonte: elaborada pela autora (2025).</w:t>
      </w:r>
    </w:p>
    <w:p w14:paraId="472A1BCA" w14:textId="1368AE08" w:rsidR="000A7E87" w:rsidRPr="003E06E8" w:rsidRDefault="000A7E87" w:rsidP="000A7E87">
      <w:pPr>
        <w:pStyle w:val="TF-TEXTO"/>
      </w:pPr>
      <w:r w:rsidRPr="003E06E8">
        <w:t xml:space="preserve">O </w:t>
      </w:r>
      <w:r w:rsidR="000C4D5B">
        <w:fldChar w:fldCharType="begin"/>
      </w:r>
      <w:r w:rsidR="000C4D5B">
        <w:instrText xml:space="preserve"> REF _Ref209715883 \h </w:instrText>
      </w:r>
      <w:r w:rsidR="000C4D5B">
        <w:fldChar w:fldCharType="separate"/>
      </w:r>
      <w:r w:rsidR="001C1872" w:rsidRPr="005A084E">
        <w:t xml:space="preserve">Quadro </w:t>
      </w:r>
      <w:r w:rsidR="001C1872">
        <w:rPr>
          <w:noProof/>
        </w:rPr>
        <w:t>26</w:t>
      </w:r>
      <w:r w:rsidR="000C4D5B">
        <w:fldChar w:fldCharType="end"/>
      </w:r>
      <w:r w:rsidR="00A822F8">
        <w:t xml:space="preserve"> </w:t>
      </w:r>
      <w:r w:rsidRPr="003E06E8">
        <w:t>exibe a estrutura de dados</w:t>
      </w:r>
      <w:r w:rsidR="00C73B41">
        <w:t xml:space="preserve"> </w:t>
      </w:r>
      <w:r w:rsidRPr="003E06E8">
        <w:t xml:space="preserve"> </w:t>
      </w:r>
      <w:r w:rsidR="003E06E8" w:rsidRPr="003E06E8">
        <w:rPr>
          <w:rStyle w:val="TF-COURIER10"/>
        </w:rPr>
        <w:t>Role</w:t>
      </w:r>
      <w:r w:rsidRPr="003E06E8">
        <w:t>.</w:t>
      </w:r>
    </w:p>
    <w:p w14:paraId="3578F69D" w14:textId="6B8FD410" w:rsidR="000A7E87" w:rsidRPr="005A084E" w:rsidRDefault="000A7E87" w:rsidP="000A7E87">
      <w:pPr>
        <w:pStyle w:val="TF-LEGENDA"/>
        <w:rPr>
          <w:rFonts w:ascii="Courier New" w:hAnsi="Courier New" w:cs="Courier New"/>
        </w:rPr>
      </w:pPr>
      <w:bookmarkStart w:id="488" w:name="_Ref209715883"/>
      <w:bookmarkStart w:id="489" w:name="_Toc214476461"/>
      <w:bookmarkStart w:id="490" w:name="_Toc215432536"/>
      <w:r w:rsidRPr="005A084E">
        <w:t xml:space="preserve">Quadro </w:t>
      </w:r>
      <w:fldSimple w:instr=" SEQ Quadro \* ARABIC ">
        <w:r w:rsidR="001C1872">
          <w:rPr>
            <w:noProof/>
          </w:rPr>
          <w:t>26</w:t>
        </w:r>
      </w:fldSimple>
      <w:bookmarkEnd w:id="488"/>
      <w:r w:rsidRPr="005A084E">
        <w:t xml:space="preserve"> – Estrutura de dados </w:t>
      </w:r>
      <w:bookmarkEnd w:id="489"/>
      <w:r w:rsidR="00C73B41">
        <w:t xml:space="preserve"> </w:t>
      </w:r>
      <w:r w:rsidR="003E06E8" w:rsidRPr="005A084E">
        <w:rPr>
          <w:rStyle w:val="TF-COURIER10"/>
        </w:rPr>
        <w:t>Role</w:t>
      </w:r>
      <w:bookmarkEnd w:id="49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7"/>
        <w:gridCol w:w="1297"/>
        <w:gridCol w:w="5268"/>
      </w:tblGrid>
      <w:tr w:rsidR="000A7E87" w:rsidRPr="005A084E" w14:paraId="31FD0062" w14:textId="77777777">
        <w:tc>
          <w:tcPr>
            <w:tcW w:w="9062" w:type="dxa"/>
            <w:gridSpan w:val="3"/>
            <w:tcBorders>
              <w:top w:val="single" w:sz="4" w:space="0" w:color="000000"/>
              <w:left w:val="single" w:sz="4" w:space="0" w:color="000000"/>
              <w:bottom w:val="single" w:sz="4" w:space="0" w:color="000000"/>
              <w:right w:val="single" w:sz="4" w:space="0" w:color="000000"/>
            </w:tcBorders>
            <w:hideMark/>
          </w:tcPr>
          <w:p w14:paraId="7C99C3E4" w14:textId="7F1BCE7E" w:rsidR="000A7E87" w:rsidRPr="005A084E" w:rsidRDefault="000A7E87">
            <w:pPr>
              <w:pStyle w:val="TF-TEXTOQUADRO"/>
              <w:rPr>
                <w:sz w:val="20"/>
                <w:lang w:val="en-US" w:eastAsia="en-US"/>
              </w:rPr>
            </w:pPr>
            <w:r w:rsidRPr="005A084E">
              <w:rPr>
                <w:sz w:val="20"/>
                <w:lang w:val="en-US" w:eastAsia="en-US"/>
              </w:rPr>
              <w:t xml:space="preserve">Estrutura de dados: </w:t>
            </w:r>
            <w:r w:rsidR="003E06E8" w:rsidRPr="005A084E">
              <w:rPr>
                <w:rStyle w:val="TF-COURIER10"/>
                <w:lang w:val="en-US" w:eastAsia="en-US"/>
              </w:rPr>
              <w:t>Role</w:t>
            </w:r>
          </w:p>
        </w:tc>
      </w:tr>
      <w:tr w:rsidR="000A7E87" w:rsidRPr="005A084E" w14:paraId="11E8D36F" w14:textId="77777777">
        <w:tc>
          <w:tcPr>
            <w:tcW w:w="9062" w:type="dxa"/>
            <w:gridSpan w:val="3"/>
            <w:tcBorders>
              <w:top w:val="single" w:sz="4" w:space="0" w:color="000000"/>
              <w:left w:val="single" w:sz="4" w:space="0" w:color="000000"/>
              <w:bottom w:val="single" w:sz="4" w:space="0" w:color="000000"/>
              <w:right w:val="single" w:sz="4" w:space="0" w:color="000000"/>
            </w:tcBorders>
            <w:hideMark/>
          </w:tcPr>
          <w:p w14:paraId="5204817F" w14:textId="46CE0E92" w:rsidR="000A7E87" w:rsidRPr="00C37022" w:rsidRDefault="000A7E87">
            <w:pPr>
              <w:pStyle w:val="TF-TEXTOQUADRO"/>
              <w:rPr>
                <w:sz w:val="20"/>
                <w:lang w:eastAsia="en-US"/>
              </w:rPr>
            </w:pPr>
            <w:r w:rsidRPr="00C37022">
              <w:rPr>
                <w:sz w:val="20"/>
                <w:lang w:eastAsia="en-US"/>
              </w:rPr>
              <w:t xml:space="preserve">Estrutura de dados responsável por armazenar </w:t>
            </w:r>
            <w:r w:rsidR="00A419F0" w:rsidRPr="00C37022">
              <w:rPr>
                <w:sz w:val="20"/>
                <w:lang w:eastAsia="en-US"/>
              </w:rPr>
              <w:t>o</w:t>
            </w:r>
            <w:r w:rsidR="00A419F0" w:rsidRPr="00C37022">
              <w:rPr>
                <w:lang w:eastAsia="en-US"/>
              </w:rPr>
              <w:t>s tipos de papéis/autoridades da aplicação.</w:t>
            </w:r>
          </w:p>
        </w:tc>
      </w:tr>
      <w:tr w:rsidR="000A7E87" w:rsidRPr="005A084E" w14:paraId="41F47A89" w14:textId="77777777">
        <w:tc>
          <w:tcPr>
            <w:tcW w:w="2497" w:type="dxa"/>
            <w:tcBorders>
              <w:top w:val="single" w:sz="4" w:space="0" w:color="000000"/>
              <w:left w:val="single" w:sz="4" w:space="0" w:color="000000"/>
              <w:bottom w:val="single" w:sz="4" w:space="0" w:color="000000"/>
              <w:right w:val="single" w:sz="4" w:space="0" w:color="000000"/>
            </w:tcBorders>
            <w:shd w:val="clear" w:color="auto" w:fill="A6A6A6"/>
            <w:hideMark/>
          </w:tcPr>
          <w:p w14:paraId="2C040B30" w14:textId="77777777" w:rsidR="000A7E87" w:rsidRPr="005A084E" w:rsidRDefault="000A7E87">
            <w:pPr>
              <w:pStyle w:val="TF-TEXTOQUADRO"/>
              <w:rPr>
                <w:b/>
                <w:bCs/>
                <w:sz w:val="20"/>
                <w:lang w:val="en-US" w:eastAsia="en-US"/>
              </w:rPr>
            </w:pPr>
            <w:r w:rsidRPr="005A084E">
              <w:rPr>
                <w:b/>
                <w:bCs/>
                <w:sz w:val="20"/>
                <w:lang w:val="en-US" w:eastAsia="en-US"/>
              </w:rPr>
              <w:t>Chave</w:t>
            </w:r>
          </w:p>
        </w:tc>
        <w:tc>
          <w:tcPr>
            <w:tcW w:w="1297" w:type="dxa"/>
            <w:tcBorders>
              <w:top w:val="single" w:sz="4" w:space="0" w:color="000000"/>
              <w:left w:val="single" w:sz="4" w:space="0" w:color="000000"/>
              <w:bottom w:val="single" w:sz="4" w:space="0" w:color="000000"/>
              <w:right w:val="single" w:sz="4" w:space="0" w:color="000000"/>
            </w:tcBorders>
            <w:shd w:val="clear" w:color="auto" w:fill="A6A6A6"/>
            <w:hideMark/>
          </w:tcPr>
          <w:p w14:paraId="322DFD51" w14:textId="77777777" w:rsidR="000A7E87" w:rsidRPr="005A084E" w:rsidRDefault="000A7E87">
            <w:pPr>
              <w:pStyle w:val="TF-TEXTOQUADRO"/>
              <w:rPr>
                <w:b/>
                <w:bCs/>
                <w:sz w:val="20"/>
                <w:lang w:val="en-US" w:eastAsia="en-US"/>
              </w:rPr>
            </w:pPr>
            <w:r w:rsidRPr="005A084E">
              <w:rPr>
                <w:b/>
                <w:bCs/>
                <w:sz w:val="20"/>
                <w:lang w:val="en-US" w:eastAsia="en-US"/>
              </w:rPr>
              <w:t>Tipo</w:t>
            </w:r>
          </w:p>
        </w:tc>
        <w:tc>
          <w:tcPr>
            <w:tcW w:w="5268" w:type="dxa"/>
            <w:tcBorders>
              <w:top w:val="single" w:sz="4" w:space="0" w:color="000000"/>
              <w:left w:val="single" w:sz="4" w:space="0" w:color="000000"/>
              <w:bottom w:val="single" w:sz="4" w:space="0" w:color="000000"/>
              <w:right w:val="single" w:sz="4" w:space="0" w:color="000000"/>
            </w:tcBorders>
            <w:shd w:val="clear" w:color="auto" w:fill="A6A6A6"/>
            <w:hideMark/>
          </w:tcPr>
          <w:p w14:paraId="295BCDD7" w14:textId="77777777" w:rsidR="000A7E87" w:rsidRPr="005A084E" w:rsidRDefault="000A7E87">
            <w:pPr>
              <w:pStyle w:val="TF-TEXTOQUADRO"/>
              <w:rPr>
                <w:b/>
                <w:bCs/>
                <w:sz w:val="20"/>
                <w:lang w:val="en-US" w:eastAsia="en-US"/>
              </w:rPr>
            </w:pPr>
            <w:r w:rsidRPr="005A084E">
              <w:rPr>
                <w:b/>
                <w:bCs/>
                <w:sz w:val="20"/>
                <w:lang w:val="en-US" w:eastAsia="en-US"/>
              </w:rPr>
              <w:t>Descrição</w:t>
            </w:r>
          </w:p>
        </w:tc>
      </w:tr>
      <w:tr w:rsidR="000A7E87" w:rsidRPr="005A084E" w14:paraId="3888DE75" w14:textId="77777777">
        <w:tc>
          <w:tcPr>
            <w:tcW w:w="2497" w:type="dxa"/>
            <w:tcBorders>
              <w:top w:val="single" w:sz="4" w:space="0" w:color="000000"/>
              <w:left w:val="single" w:sz="4" w:space="0" w:color="000000"/>
              <w:bottom w:val="single" w:sz="4" w:space="0" w:color="000000"/>
              <w:right w:val="single" w:sz="4" w:space="0" w:color="000000"/>
            </w:tcBorders>
            <w:vAlign w:val="center"/>
            <w:hideMark/>
          </w:tcPr>
          <w:p w14:paraId="5B0DB3E8" w14:textId="7A1A4BBC" w:rsidR="000A7E87" w:rsidRPr="005A084E" w:rsidRDefault="00CA024B">
            <w:pPr>
              <w:pStyle w:val="TF-TEXTOQUADRO"/>
              <w:rPr>
                <w:rStyle w:val="TF-COURIER10"/>
                <w:noProof/>
              </w:rPr>
            </w:pPr>
            <w:r>
              <w:rPr>
                <w:rStyle w:val="TF-COURIER10"/>
                <w:noProof/>
              </w:rPr>
              <w:t>I</w:t>
            </w:r>
            <w:r w:rsidR="00A419F0" w:rsidRPr="005A084E">
              <w:rPr>
                <w:rStyle w:val="TF-COURIER10"/>
                <w:noProof/>
              </w:rPr>
              <w:t>d</w:t>
            </w:r>
          </w:p>
        </w:tc>
        <w:tc>
          <w:tcPr>
            <w:tcW w:w="1297" w:type="dxa"/>
            <w:tcBorders>
              <w:top w:val="single" w:sz="4" w:space="0" w:color="000000"/>
              <w:left w:val="single" w:sz="4" w:space="0" w:color="000000"/>
              <w:bottom w:val="single" w:sz="4" w:space="0" w:color="000000"/>
              <w:right w:val="single" w:sz="4" w:space="0" w:color="000000"/>
            </w:tcBorders>
            <w:vAlign w:val="center"/>
            <w:hideMark/>
          </w:tcPr>
          <w:p w14:paraId="37BBB8D4" w14:textId="20DAEC7B" w:rsidR="000A7E87" w:rsidRPr="005A084E" w:rsidRDefault="005E5C5C">
            <w:pPr>
              <w:pStyle w:val="TF-TEXTOQUADRO"/>
              <w:rPr>
                <w:rStyle w:val="TF-COURIER10"/>
                <w:noProof/>
                <w:lang w:val="en-US" w:eastAsia="en-US"/>
              </w:rPr>
            </w:pPr>
            <w:r w:rsidRPr="005A084E">
              <w:rPr>
                <w:rStyle w:val="TF-COURIER10"/>
                <w:noProof/>
                <w:lang w:val="en-US" w:eastAsia="en-US"/>
              </w:rPr>
              <w:t>uu</w:t>
            </w:r>
            <w:r w:rsidRPr="005A084E">
              <w:rPr>
                <w:rStyle w:val="TF-COURIER10"/>
                <w:noProof/>
              </w:rPr>
              <w:t>id</w:t>
            </w:r>
          </w:p>
        </w:tc>
        <w:tc>
          <w:tcPr>
            <w:tcW w:w="5268" w:type="dxa"/>
            <w:tcBorders>
              <w:top w:val="single" w:sz="4" w:space="0" w:color="000000"/>
              <w:left w:val="single" w:sz="4" w:space="0" w:color="000000"/>
              <w:bottom w:val="single" w:sz="4" w:space="0" w:color="000000"/>
              <w:right w:val="single" w:sz="4" w:space="0" w:color="000000"/>
            </w:tcBorders>
            <w:vAlign w:val="center"/>
            <w:hideMark/>
          </w:tcPr>
          <w:p w14:paraId="37AE65EC" w14:textId="3DA4E4E5" w:rsidR="000A7E87" w:rsidRPr="005A084E" w:rsidRDefault="000A7E87">
            <w:pPr>
              <w:pStyle w:val="TF-TEXTOQUADRO"/>
              <w:jc w:val="both"/>
            </w:pPr>
            <w:r w:rsidRPr="005A084E">
              <w:rPr>
                <w:noProof/>
                <w:sz w:val="20"/>
                <w:lang w:val="en-US" w:eastAsia="en-US"/>
              </w:rPr>
              <w:t xml:space="preserve">Identificador único </w:t>
            </w:r>
            <w:r w:rsidR="005E5C5C" w:rsidRPr="005A084E">
              <w:rPr>
                <w:noProof/>
                <w:sz w:val="20"/>
                <w:lang w:val="en-US" w:eastAsia="en-US"/>
              </w:rPr>
              <w:t>do pap</w:t>
            </w:r>
            <w:r w:rsidR="005A084E" w:rsidRPr="005A084E">
              <w:rPr>
                <w:noProof/>
                <w:sz w:val="20"/>
                <w:lang w:val="en-US" w:eastAsia="en-US"/>
              </w:rPr>
              <w:t>e</w:t>
            </w:r>
            <w:r w:rsidR="005E5C5C" w:rsidRPr="005A084E">
              <w:rPr>
                <w:noProof/>
                <w:sz w:val="20"/>
                <w:lang w:val="en-US" w:eastAsia="en-US"/>
              </w:rPr>
              <w:t>l</w:t>
            </w:r>
          </w:p>
        </w:tc>
      </w:tr>
      <w:tr w:rsidR="000A7E87" w:rsidRPr="005A084E" w14:paraId="02C180A4" w14:textId="77777777">
        <w:tc>
          <w:tcPr>
            <w:tcW w:w="2497" w:type="dxa"/>
            <w:tcBorders>
              <w:top w:val="single" w:sz="4" w:space="0" w:color="000000"/>
              <w:left w:val="single" w:sz="4" w:space="0" w:color="000000"/>
              <w:bottom w:val="single" w:sz="4" w:space="0" w:color="000000"/>
              <w:right w:val="single" w:sz="4" w:space="0" w:color="000000"/>
            </w:tcBorders>
            <w:vAlign w:val="center"/>
            <w:hideMark/>
          </w:tcPr>
          <w:p w14:paraId="75CB1288" w14:textId="50E9131C" w:rsidR="000A7E87" w:rsidRPr="005A084E" w:rsidRDefault="00CA024B">
            <w:pPr>
              <w:pStyle w:val="TF-TEXTOQUADRO"/>
              <w:rPr>
                <w:rStyle w:val="TF-COURIER10"/>
              </w:rPr>
            </w:pPr>
            <w:r>
              <w:rPr>
                <w:rStyle w:val="TF-COURIER10"/>
                <w:noProof/>
              </w:rPr>
              <w:t>R</w:t>
            </w:r>
            <w:r w:rsidR="00A419F0" w:rsidRPr="005A084E">
              <w:rPr>
                <w:rStyle w:val="TF-COURIER10"/>
                <w:noProof/>
              </w:rPr>
              <w:t>ole</w:t>
            </w:r>
          </w:p>
        </w:tc>
        <w:tc>
          <w:tcPr>
            <w:tcW w:w="1297" w:type="dxa"/>
            <w:tcBorders>
              <w:top w:val="single" w:sz="4" w:space="0" w:color="000000"/>
              <w:left w:val="single" w:sz="4" w:space="0" w:color="000000"/>
              <w:bottom w:val="single" w:sz="4" w:space="0" w:color="000000"/>
              <w:right w:val="single" w:sz="4" w:space="0" w:color="000000"/>
            </w:tcBorders>
            <w:vAlign w:val="center"/>
            <w:hideMark/>
          </w:tcPr>
          <w:p w14:paraId="0A92D80E" w14:textId="40C84328" w:rsidR="000A7E87" w:rsidRPr="005A084E" w:rsidRDefault="005E5C5C">
            <w:pPr>
              <w:pStyle w:val="TF-TEXTOQUADRO"/>
              <w:rPr>
                <w:rStyle w:val="TF-COURIER10"/>
                <w:noProof/>
                <w:lang w:val="en-US" w:eastAsia="en-US"/>
              </w:rPr>
            </w:pPr>
            <w:r w:rsidRPr="005A084E">
              <w:rPr>
                <w:rStyle w:val="TF-COURIER10"/>
                <w:lang w:val="en-US" w:eastAsia="en-US"/>
              </w:rPr>
              <w:t>t</w:t>
            </w:r>
            <w:r w:rsidRPr="005A084E">
              <w:rPr>
                <w:rStyle w:val="TF-COURIER10"/>
              </w:rPr>
              <w:t>ext</w:t>
            </w:r>
          </w:p>
        </w:tc>
        <w:tc>
          <w:tcPr>
            <w:tcW w:w="5268" w:type="dxa"/>
            <w:tcBorders>
              <w:top w:val="single" w:sz="4" w:space="0" w:color="000000"/>
              <w:left w:val="single" w:sz="4" w:space="0" w:color="000000"/>
              <w:bottom w:val="single" w:sz="4" w:space="0" w:color="000000"/>
              <w:right w:val="single" w:sz="4" w:space="0" w:color="000000"/>
            </w:tcBorders>
            <w:vAlign w:val="center"/>
            <w:hideMark/>
          </w:tcPr>
          <w:p w14:paraId="3E77533F" w14:textId="01BCDFA7" w:rsidR="000A7E87" w:rsidRPr="005A084E" w:rsidRDefault="005A084E">
            <w:pPr>
              <w:pStyle w:val="TF-TEXTOQUADRO"/>
              <w:jc w:val="both"/>
            </w:pPr>
            <w:r w:rsidRPr="005A084E">
              <w:rPr>
                <w:noProof/>
                <w:sz w:val="20"/>
                <w:lang w:val="en-US" w:eastAsia="en-US"/>
              </w:rPr>
              <w:t>Nome do papel</w:t>
            </w:r>
          </w:p>
        </w:tc>
      </w:tr>
    </w:tbl>
    <w:p w14:paraId="76514A9A" w14:textId="77777777" w:rsidR="006722C7" w:rsidRPr="00230102" w:rsidRDefault="006722C7" w:rsidP="006722C7">
      <w:pPr>
        <w:pStyle w:val="TF-FONTE"/>
      </w:pPr>
      <w:r w:rsidRPr="00230102">
        <w:t>Fonte: elaborada pela autora (2025).</w:t>
      </w:r>
    </w:p>
    <w:p w14:paraId="16150DBE" w14:textId="06CA1020" w:rsidR="000A7E87" w:rsidRPr="00475674" w:rsidRDefault="000A7E87" w:rsidP="000A7E87">
      <w:pPr>
        <w:pStyle w:val="TF-TEXTO"/>
      </w:pPr>
      <w:r w:rsidRPr="00475674">
        <w:t xml:space="preserve">O </w:t>
      </w:r>
      <w:r w:rsidR="000C4D5B">
        <w:fldChar w:fldCharType="begin"/>
      </w:r>
      <w:r w:rsidR="000C4D5B">
        <w:instrText xml:space="preserve"> REF _Ref214269654 \h </w:instrText>
      </w:r>
      <w:r w:rsidR="000C4D5B">
        <w:fldChar w:fldCharType="separate"/>
      </w:r>
      <w:r w:rsidR="001C1872" w:rsidRPr="00475674">
        <w:t xml:space="preserve">Quadro </w:t>
      </w:r>
      <w:r w:rsidR="001C1872">
        <w:rPr>
          <w:noProof/>
        </w:rPr>
        <w:t>27</w:t>
      </w:r>
      <w:r w:rsidR="000C4D5B">
        <w:fldChar w:fldCharType="end"/>
      </w:r>
      <w:r w:rsidR="000C4D5B">
        <w:t xml:space="preserve"> </w:t>
      </w:r>
      <w:r w:rsidRPr="00475674">
        <w:t xml:space="preserve">exibe a estrutura de dados </w:t>
      </w:r>
      <w:r w:rsidR="00955E23" w:rsidRPr="00475674">
        <w:rPr>
          <w:rStyle w:val="TF-COURIER10"/>
        </w:rPr>
        <w:t>User_Role</w:t>
      </w:r>
      <w:r w:rsidRPr="00475674">
        <w:t>.</w:t>
      </w:r>
    </w:p>
    <w:p w14:paraId="40BCFB61" w14:textId="4CFE87B0" w:rsidR="000A7E87" w:rsidRPr="00475674" w:rsidRDefault="000A7E87" w:rsidP="000A7E87">
      <w:pPr>
        <w:pStyle w:val="TF-LEGENDA"/>
        <w:rPr>
          <w:rFonts w:ascii="Courier New" w:hAnsi="Courier New" w:cs="Courier New"/>
        </w:rPr>
      </w:pPr>
      <w:bookmarkStart w:id="491" w:name="_Ref214269654"/>
      <w:bookmarkStart w:id="492" w:name="_Toc214476462"/>
      <w:bookmarkStart w:id="493" w:name="_Toc215432537"/>
      <w:r w:rsidRPr="00475674">
        <w:t xml:space="preserve">Quadro </w:t>
      </w:r>
      <w:fldSimple w:instr=" SEQ Quadro \* ARABIC ">
        <w:r w:rsidR="001C1872">
          <w:rPr>
            <w:noProof/>
          </w:rPr>
          <w:t>27</w:t>
        </w:r>
      </w:fldSimple>
      <w:bookmarkEnd w:id="491"/>
      <w:r w:rsidRPr="00475674">
        <w:t xml:space="preserve"> – Estrutura de dados </w:t>
      </w:r>
      <w:bookmarkEnd w:id="492"/>
      <w:r w:rsidR="00955E23" w:rsidRPr="00475674">
        <w:rPr>
          <w:rStyle w:val="TF-COURIER10"/>
        </w:rPr>
        <w:t>User_Role</w:t>
      </w:r>
      <w:bookmarkEnd w:id="49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7"/>
        <w:gridCol w:w="1451"/>
        <w:gridCol w:w="4994"/>
      </w:tblGrid>
      <w:tr w:rsidR="000A7E87" w:rsidRPr="00475674" w14:paraId="22650673" w14:textId="77777777">
        <w:tc>
          <w:tcPr>
            <w:tcW w:w="9062" w:type="dxa"/>
            <w:gridSpan w:val="3"/>
            <w:tcBorders>
              <w:top w:val="single" w:sz="4" w:space="0" w:color="000000"/>
              <w:left w:val="single" w:sz="4" w:space="0" w:color="000000"/>
              <w:bottom w:val="single" w:sz="4" w:space="0" w:color="000000"/>
              <w:right w:val="single" w:sz="4" w:space="0" w:color="000000"/>
            </w:tcBorders>
            <w:hideMark/>
          </w:tcPr>
          <w:p w14:paraId="2D048B69" w14:textId="7FE0EA3F" w:rsidR="000A7E87" w:rsidRPr="00C37022" w:rsidRDefault="000A7E87">
            <w:pPr>
              <w:pStyle w:val="TF-TEXTOQUADRO"/>
              <w:rPr>
                <w:sz w:val="20"/>
                <w:lang w:eastAsia="en-US"/>
              </w:rPr>
            </w:pPr>
            <w:r w:rsidRPr="00C37022">
              <w:rPr>
                <w:sz w:val="20"/>
                <w:lang w:eastAsia="en-US"/>
              </w:rPr>
              <w:t xml:space="preserve">Estrutura de dados: </w:t>
            </w:r>
            <w:r w:rsidR="00955E23" w:rsidRPr="00C37022">
              <w:rPr>
                <w:rStyle w:val="TF-COURIER10"/>
                <w:lang w:eastAsia="en-US"/>
              </w:rPr>
              <w:t>User_Role</w:t>
            </w:r>
          </w:p>
        </w:tc>
      </w:tr>
      <w:tr w:rsidR="000A7E87" w:rsidRPr="00475674" w14:paraId="7A57D3F1" w14:textId="77777777">
        <w:tc>
          <w:tcPr>
            <w:tcW w:w="9062" w:type="dxa"/>
            <w:gridSpan w:val="3"/>
            <w:tcBorders>
              <w:top w:val="single" w:sz="4" w:space="0" w:color="000000"/>
              <w:left w:val="single" w:sz="4" w:space="0" w:color="000000"/>
              <w:bottom w:val="single" w:sz="4" w:space="0" w:color="000000"/>
              <w:right w:val="single" w:sz="4" w:space="0" w:color="000000"/>
            </w:tcBorders>
            <w:hideMark/>
          </w:tcPr>
          <w:p w14:paraId="18B53250" w14:textId="23EB1100" w:rsidR="000A7E87" w:rsidRPr="00C37022" w:rsidRDefault="00475674">
            <w:pPr>
              <w:pStyle w:val="TF-TEXTOQUADRO"/>
              <w:rPr>
                <w:sz w:val="20"/>
                <w:lang w:eastAsia="en-US"/>
              </w:rPr>
            </w:pPr>
            <w:r w:rsidRPr="00C37022">
              <w:rPr>
                <w:sz w:val="20"/>
                <w:lang w:eastAsia="en-US"/>
              </w:rPr>
              <w:t>Tabela de associação (many-to-many) entre usuários e papéis.</w:t>
            </w:r>
          </w:p>
        </w:tc>
      </w:tr>
      <w:tr w:rsidR="000A7E87" w:rsidRPr="00475674" w14:paraId="767E0AAB" w14:textId="77777777">
        <w:tc>
          <w:tcPr>
            <w:tcW w:w="2617" w:type="dxa"/>
            <w:tcBorders>
              <w:top w:val="single" w:sz="4" w:space="0" w:color="000000"/>
              <w:left w:val="single" w:sz="4" w:space="0" w:color="000000"/>
              <w:bottom w:val="single" w:sz="4" w:space="0" w:color="000000"/>
              <w:right w:val="single" w:sz="4" w:space="0" w:color="000000"/>
            </w:tcBorders>
            <w:shd w:val="clear" w:color="auto" w:fill="A6A6A6"/>
            <w:hideMark/>
          </w:tcPr>
          <w:p w14:paraId="166ABD30" w14:textId="77777777" w:rsidR="000A7E87" w:rsidRPr="00475674" w:rsidRDefault="000A7E87">
            <w:pPr>
              <w:pStyle w:val="TF-TEXTOQUADRO"/>
              <w:rPr>
                <w:b/>
                <w:bCs/>
                <w:sz w:val="20"/>
                <w:lang w:val="en-US" w:eastAsia="en-US"/>
              </w:rPr>
            </w:pPr>
            <w:r w:rsidRPr="00475674">
              <w:rPr>
                <w:b/>
                <w:bCs/>
                <w:sz w:val="20"/>
                <w:lang w:val="en-US" w:eastAsia="en-US"/>
              </w:rPr>
              <w:t>Chave</w:t>
            </w:r>
          </w:p>
        </w:tc>
        <w:tc>
          <w:tcPr>
            <w:tcW w:w="1451" w:type="dxa"/>
            <w:tcBorders>
              <w:top w:val="single" w:sz="4" w:space="0" w:color="000000"/>
              <w:left w:val="single" w:sz="4" w:space="0" w:color="000000"/>
              <w:bottom w:val="single" w:sz="4" w:space="0" w:color="000000"/>
              <w:right w:val="single" w:sz="4" w:space="0" w:color="000000"/>
            </w:tcBorders>
            <w:shd w:val="clear" w:color="auto" w:fill="A6A6A6"/>
            <w:hideMark/>
          </w:tcPr>
          <w:p w14:paraId="17E89F00" w14:textId="77777777" w:rsidR="000A7E87" w:rsidRPr="00475674" w:rsidRDefault="000A7E87">
            <w:pPr>
              <w:pStyle w:val="TF-TEXTOQUADRO"/>
              <w:rPr>
                <w:b/>
                <w:bCs/>
                <w:sz w:val="20"/>
                <w:lang w:val="en-US" w:eastAsia="en-US"/>
              </w:rPr>
            </w:pPr>
            <w:r w:rsidRPr="00475674">
              <w:rPr>
                <w:b/>
                <w:bCs/>
                <w:sz w:val="20"/>
                <w:lang w:val="en-US" w:eastAsia="en-US"/>
              </w:rPr>
              <w:t>Tipo</w:t>
            </w:r>
          </w:p>
        </w:tc>
        <w:tc>
          <w:tcPr>
            <w:tcW w:w="4994" w:type="dxa"/>
            <w:tcBorders>
              <w:top w:val="single" w:sz="4" w:space="0" w:color="000000"/>
              <w:left w:val="single" w:sz="4" w:space="0" w:color="000000"/>
              <w:bottom w:val="single" w:sz="4" w:space="0" w:color="000000"/>
              <w:right w:val="single" w:sz="4" w:space="0" w:color="000000"/>
            </w:tcBorders>
            <w:shd w:val="clear" w:color="auto" w:fill="A6A6A6"/>
            <w:hideMark/>
          </w:tcPr>
          <w:p w14:paraId="52287E31" w14:textId="77777777" w:rsidR="000A7E87" w:rsidRPr="00475674" w:rsidRDefault="000A7E87">
            <w:pPr>
              <w:pStyle w:val="TF-TEXTOQUADRO"/>
              <w:rPr>
                <w:b/>
                <w:bCs/>
                <w:sz w:val="20"/>
                <w:lang w:val="en-US" w:eastAsia="en-US"/>
              </w:rPr>
            </w:pPr>
            <w:r w:rsidRPr="00475674">
              <w:rPr>
                <w:b/>
                <w:bCs/>
                <w:sz w:val="20"/>
                <w:lang w:val="en-US" w:eastAsia="en-US"/>
              </w:rPr>
              <w:t>Descrição</w:t>
            </w:r>
          </w:p>
        </w:tc>
      </w:tr>
      <w:tr w:rsidR="000A7E87" w:rsidRPr="00475674" w14:paraId="45E42750" w14:textId="77777777">
        <w:tc>
          <w:tcPr>
            <w:tcW w:w="2617" w:type="dxa"/>
            <w:tcBorders>
              <w:top w:val="single" w:sz="4" w:space="0" w:color="000000"/>
              <w:left w:val="single" w:sz="4" w:space="0" w:color="000000"/>
              <w:bottom w:val="single" w:sz="4" w:space="0" w:color="000000"/>
              <w:right w:val="single" w:sz="4" w:space="0" w:color="000000"/>
            </w:tcBorders>
            <w:vAlign w:val="center"/>
            <w:hideMark/>
          </w:tcPr>
          <w:p w14:paraId="5C6C3F66" w14:textId="7E1B06C2" w:rsidR="000A7E87" w:rsidRPr="00475674" w:rsidRDefault="000A7E87">
            <w:pPr>
              <w:pStyle w:val="TF-TEXTOQUADRO"/>
              <w:rPr>
                <w:rStyle w:val="TF-COURIER10"/>
                <w:noProof/>
              </w:rPr>
            </w:pPr>
            <w:r w:rsidRPr="00475674">
              <w:rPr>
                <w:rStyle w:val="TF-COURIER10"/>
                <w:noProof/>
                <w:lang w:val="en-US" w:eastAsia="en-US"/>
              </w:rPr>
              <w:t>Id</w:t>
            </w:r>
            <w:r w:rsidR="00475674" w:rsidRPr="00475674">
              <w:rPr>
                <w:rStyle w:val="TF-COURIER10"/>
                <w:noProof/>
                <w:lang w:val="en-US" w:eastAsia="en-US"/>
              </w:rPr>
              <w:t>Role</w:t>
            </w:r>
          </w:p>
        </w:tc>
        <w:tc>
          <w:tcPr>
            <w:tcW w:w="1451" w:type="dxa"/>
            <w:tcBorders>
              <w:top w:val="single" w:sz="4" w:space="0" w:color="000000"/>
              <w:left w:val="single" w:sz="4" w:space="0" w:color="000000"/>
              <w:bottom w:val="single" w:sz="4" w:space="0" w:color="000000"/>
              <w:right w:val="single" w:sz="4" w:space="0" w:color="000000"/>
            </w:tcBorders>
            <w:vAlign w:val="center"/>
            <w:hideMark/>
          </w:tcPr>
          <w:p w14:paraId="3FC920DE" w14:textId="735BA1B5" w:rsidR="000A7E87" w:rsidRPr="00475674" w:rsidRDefault="00475674">
            <w:pPr>
              <w:pStyle w:val="TF-TEXTOQUADRO"/>
              <w:rPr>
                <w:rStyle w:val="TF-COURIER10"/>
                <w:noProof/>
                <w:lang w:val="en-US" w:eastAsia="en-US"/>
              </w:rPr>
            </w:pPr>
            <w:r w:rsidRPr="00475674">
              <w:rPr>
                <w:rStyle w:val="TF-COURIER10"/>
                <w:noProof/>
                <w:lang w:val="en-US" w:eastAsia="en-US"/>
              </w:rPr>
              <w:t>uuid</w:t>
            </w:r>
          </w:p>
        </w:tc>
        <w:tc>
          <w:tcPr>
            <w:tcW w:w="4994" w:type="dxa"/>
            <w:tcBorders>
              <w:top w:val="single" w:sz="4" w:space="0" w:color="000000"/>
              <w:left w:val="single" w:sz="4" w:space="0" w:color="000000"/>
              <w:bottom w:val="single" w:sz="4" w:space="0" w:color="000000"/>
              <w:right w:val="single" w:sz="4" w:space="0" w:color="000000"/>
            </w:tcBorders>
            <w:vAlign w:val="center"/>
            <w:hideMark/>
          </w:tcPr>
          <w:p w14:paraId="21FEC54F" w14:textId="2D200FE2" w:rsidR="000A7E87" w:rsidRPr="00475674" w:rsidRDefault="000A7E87">
            <w:pPr>
              <w:pStyle w:val="TF-TEXTOQUADRO"/>
              <w:jc w:val="both"/>
            </w:pPr>
            <w:r w:rsidRPr="00475674">
              <w:rPr>
                <w:noProof/>
                <w:sz w:val="20"/>
                <w:lang w:val="en-US" w:eastAsia="en-US"/>
              </w:rPr>
              <w:t>Identificador único d</w:t>
            </w:r>
            <w:r w:rsidR="00475674" w:rsidRPr="00475674">
              <w:rPr>
                <w:noProof/>
                <w:sz w:val="20"/>
                <w:lang w:val="en-US" w:eastAsia="en-US"/>
              </w:rPr>
              <w:t>o papel</w:t>
            </w:r>
          </w:p>
        </w:tc>
      </w:tr>
      <w:tr w:rsidR="000A7E87" w:rsidRPr="00475674" w14:paraId="5C65E336" w14:textId="77777777">
        <w:tc>
          <w:tcPr>
            <w:tcW w:w="2617" w:type="dxa"/>
            <w:tcBorders>
              <w:top w:val="single" w:sz="4" w:space="0" w:color="000000"/>
              <w:left w:val="single" w:sz="4" w:space="0" w:color="000000"/>
              <w:bottom w:val="single" w:sz="4" w:space="0" w:color="000000"/>
              <w:right w:val="single" w:sz="4" w:space="0" w:color="000000"/>
            </w:tcBorders>
            <w:vAlign w:val="center"/>
            <w:hideMark/>
          </w:tcPr>
          <w:p w14:paraId="5CC50A11" w14:textId="584167E9" w:rsidR="000A7E87" w:rsidRPr="00475674" w:rsidRDefault="000A7E87">
            <w:pPr>
              <w:pStyle w:val="TF-TEXTOQUADRO"/>
              <w:rPr>
                <w:rStyle w:val="TF-COURIER10"/>
              </w:rPr>
            </w:pPr>
            <w:r w:rsidRPr="00475674">
              <w:rPr>
                <w:rStyle w:val="TF-COURIER10"/>
                <w:noProof/>
                <w:lang w:val="en-US" w:eastAsia="en-US"/>
              </w:rPr>
              <w:t>Id</w:t>
            </w:r>
            <w:r w:rsidR="00475674" w:rsidRPr="00475674">
              <w:rPr>
                <w:rStyle w:val="TF-COURIER10"/>
                <w:noProof/>
                <w:lang w:val="en-US" w:eastAsia="en-US"/>
              </w:rPr>
              <w:t>User</w:t>
            </w:r>
          </w:p>
        </w:tc>
        <w:tc>
          <w:tcPr>
            <w:tcW w:w="1451" w:type="dxa"/>
            <w:tcBorders>
              <w:top w:val="single" w:sz="4" w:space="0" w:color="000000"/>
              <w:left w:val="single" w:sz="4" w:space="0" w:color="000000"/>
              <w:bottom w:val="single" w:sz="4" w:space="0" w:color="000000"/>
              <w:right w:val="single" w:sz="4" w:space="0" w:color="000000"/>
            </w:tcBorders>
            <w:vAlign w:val="center"/>
            <w:hideMark/>
          </w:tcPr>
          <w:p w14:paraId="0E201E7F" w14:textId="4E02804D" w:rsidR="000A7E87" w:rsidRPr="00475674" w:rsidRDefault="00475674">
            <w:pPr>
              <w:pStyle w:val="TF-TEXTOQUADRO"/>
              <w:rPr>
                <w:rStyle w:val="TF-COURIER10"/>
                <w:noProof/>
                <w:lang w:val="en-US" w:eastAsia="en-US"/>
              </w:rPr>
            </w:pPr>
            <w:r w:rsidRPr="00475674">
              <w:rPr>
                <w:rStyle w:val="TF-COURIER10"/>
                <w:noProof/>
                <w:lang w:val="en-US" w:eastAsia="en-US"/>
              </w:rPr>
              <w:t>uuid</w:t>
            </w:r>
          </w:p>
        </w:tc>
        <w:tc>
          <w:tcPr>
            <w:tcW w:w="4994" w:type="dxa"/>
            <w:tcBorders>
              <w:top w:val="single" w:sz="4" w:space="0" w:color="000000"/>
              <w:left w:val="single" w:sz="4" w:space="0" w:color="000000"/>
              <w:bottom w:val="single" w:sz="4" w:space="0" w:color="000000"/>
              <w:right w:val="single" w:sz="4" w:space="0" w:color="000000"/>
            </w:tcBorders>
            <w:vAlign w:val="center"/>
            <w:hideMark/>
          </w:tcPr>
          <w:p w14:paraId="013EAC55" w14:textId="420E1A75" w:rsidR="000A7E87" w:rsidRPr="00475674" w:rsidRDefault="000A7E87">
            <w:pPr>
              <w:pStyle w:val="TF-TEXTOQUADRO"/>
              <w:jc w:val="both"/>
            </w:pPr>
            <w:r w:rsidRPr="00475674">
              <w:rPr>
                <w:noProof/>
                <w:sz w:val="20"/>
                <w:lang w:val="en-US" w:eastAsia="en-US"/>
              </w:rPr>
              <w:t xml:space="preserve">Identificador único </w:t>
            </w:r>
            <w:r w:rsidR="00475674" w:rsidRPr="00475674">
              <w:rPr>
                <w:sz w:val="20"/>
                <w:lang w:val="en-US" w:eastAsia="en-US"/>
              </w:rPr>
              <w:t>do</w:t>
            </w:r>
            <w:r w:rsidR="00475674" w:rsidRPr="00475674">
              <w:t xml:space="preserve"> usuário</w:t>
            </w:r>
          </w:p>
        </w:tc>
      </w:tr>
    </w:tbl>
    <w:p w14:paraId="557C0654" w14:textId="77777777" w:rsidR="006722C7" w:rsidRPr="00230102" w:rsidRDefault="006722C7" w:rsidP="006722C7">
      <w:pPr>
        <w:pStyle w:val="TF-FONTE"/>
      </w:pPr>
      <w:r w:rsidRPr="00230102">
        <w:t>Fonte: elaborada pela autora (2025).</w:t>
      </w:r>
    </w:p>
    <w:p w14:paraId="1F5531BF" w14:textId="7ED0B216" w:rsidR="000A7E87" w:rsidRPr="006722C7" w:rsidRDefault="000A7E87" w:rsidP="000A7E87">
      <w:pPr>
        <w:pStyle w:val="TF-TEXTO"/>
      </w:pPr>
      <w:r w:rsidRPr="006722C7">
        <w:lastRenderedPageBreak/>
        <w:t xml:space="preserve">O </w:t>
      </w:r>
      <w:r w:rsidR="000C4D5B">
        <w:fldChar w:fldCharType="begin"/>
      </w:r>
      <w:r w:rsidR="000C4D5B">
        <w:instrText xml:space="preserve"> REF _Ref209715922 \h </w:instrText>
      </w:r>
      <w:r w:rsidR="000C4D5B">
        <w:fldChar w:fldCharType="separate"/>
      </w:r>
      <w:r w:rsidR="001C1872" w:rsidRPr="006722C7">
        <w:t xml:space="preserve">Quadro </w:t>
      </w:r>
      <w:r w:rsidR="001C1872">
        <w:rPr>
          <w:noProof/>
        </w:rPr>
        <w:t>28</w:t>
      </w:r>
      <w:r w:rsidR="000C4D5B">
        <w:fldChar w:fldCharType="end"/>
      </w:r>
      <w:r w:rsidR="000C4D5B">
        <w:t xml:space="preserve"> </w:t>
      </w:r>
      <w:r w:rsidRPr="006722C7">
        <w:t xml:space="preserve">exibe a estrutura de dados </w:t>
      </w:r>
      <w:r w:rsidR="00083C3C" w:rsidRPr="006722C7">
        <w:rPr>
          <w:rStyle w:val="TF-COURIER10"/>
        </w:rPr>
        <w:t>Occurrence</w:t>
      </w:r>
      <w:r w:rsidRPr="006722C7">
        <w:t>.</w:t>
      </w:r>
    </w:p>
    <w:p w14:paraId="226239F1" w14:textId="6416088B" w:rsidR="000A7E87" w:rsidRPr="006722C7" w:rsidRDefault="000A7E87" w:rsidP="000A7E87">
      <w:pPr>
        <w:pStyle w:val="TF-LEGENDA"/>
        <w:rPr>
          <w:rFonts w:ascii="Courier New" w:hAnsi="Courier New" w:cs="Courier New"/>
        </w:rPr>
      </w:pPr>
      <w:bookmarkStart w:id="494" w:name="_Ref209715922"/>
      <w:bookmarkStart w:id="495" w:name="_Toc214476463"/>
      <w:bookmarkStart w:id="496" w:name="_Toc215432538"/>
      <w:r w:rsidRPr="006722C7">
        <w:t xml:space="preserve">Quadro </w:t>
      </w:r>
      <w:fldSimple w:instr=" SEQ Quadro \* ARABIC ">
        <w:r w:rsidR="001C1872">
          <w:rPr>
            <w:noProof/>
          </w:rPr>
          <w:t>28</w:t>
        </w:r>
      </w:fldSimple>
      <w:bookmarkEnd w:id="494"/>
      <w:r w:rsidRPr="006722C7">
        <w:t xml:space="preserve"> – Estrutura de dados </w:t>
      </w:r>
      <w:bookmarkEnd w:id="495"/>
      <w:r w:rsidR="00083C3C" w:rsidRPr="006722C7">
        <w:rPr>
          <w:rStyle w:val="TF-COURIER10"/>
        </w:rPr>
        <w:t>Occurrence</w:t>
      </w:r>
      <w:bookmarkEnd w:id="49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7"/>
        <w:gridCol w:w="1451"/>
        <w:gridCol w:w="4994"/>
      </w:tblGrid>
      <w:tr w:rsidR="000A7E87" w:rsidRPr="006722C7" w14:paraId="4500AC58" w14:textId="77777777">
        <w:tc>
          <w:tcPr>
            <w:tcW w:w="9062" w:type="dxa"/>
            <w:gridSpan w:val="3"/>
            <w:tcBorders>
              <w:top w:val="single" w:sz="4" w:space="0" w:color="000000"/>
              <w:left w:val="single" w:sz="4" w:space="0" w:color="000000"/>
              <w:bottom w:val="single" w:sz="4" w:space="0" w:color="000000"/>
              <w:right w:val="single" w:sz="4" w:space="0" w:color="000000"/>
            </w:tcBorders>
            <w:hideMark/>
          </w:tcPr>
          <w:p w14:paraId="2D5585F4" w14:textId="13944FBB" w:rsidR="000A7E87" w:rsidRPr="006722C7" w:rsidRDefault="000A7E87">
            <w:pPr>
              <w:pStyle w:val="TF-TEXTOQUADRO"/>
              <w:rPr>
                <w:sz w:val="20"/>
                <w:lang w:val="en-US" w:eastAsia="en-US"/>
              </w:rPr>
            </w:pPr>
            <w:r w:rsidRPr="006722C7">
              <w:rPr>
                <w:sz w:val="20"/>
                <w:lang w:val="en-US" w:eastAsia="en-US"/>
              </w:rPr>
              <w:t xml:space="preserve">Estrutura de dados: </w:t>
            </w:r>
            <w:r w:rsidR="00083C3C" w:rsidRPr="006722C7">
              <w:rPr>
                <w:rStyle w:val="TF-COURIER10"/>
                <w:lang w:val="en-US" w:eastAsia="en-US"/>
              </w:rPr>
              <w:t>Occurrence</w:t>
            </w:r>
          </w:p>
        </w:tc>
      </w:tr>
      <w:tr w:rsidR="000A7E87" w:rsidRPr="006722C7" w14:paraId="52070189" w14:textId="77777777">
        <w:tc>
          <w:tcPr>
            <w:tcW w:w="9062" w:type="dxa"/>
            <w:gridSpan w:val="3"/>
            <w:tcBorders>
              <w:top w:val="single" w:sz="4" w:space="0" w:color="000000"/>
              <w:left w:val="single" w:sz="4" w:space="0" w:color="000000"/>
              <w:bottom w:val="single" w:sz="4" w:space="0" w:color="000000"/>
              <w:right w:val="single" w:sz="4" w:space="0" w:color="000000"/>
            </w:tcBorders>
            <w:hideMark/>
          </w:tcPr>
          <w:p w14:paraId="45E0897B" w14:textId="23D19047" w:rsidR="000A7E87" w:rsidRPr="00C37022" w:rsidRDefault="000A7E87">
            <w:pPr>
              <w:pStyle w:val="TF-TEXTOQUADRO"/>
              <w:rPr>
                <w:sz w:val="20"/>
                <w:lang w:eastAsia="en-US"/>
              </w:rPr>
            </w:pPr>
            <w:r w:rsidRPr="00C37022">
              <w:rPr>
                <w:sz w:val="20"/>
                <w:lang w:eastAsia="en-US"/>
              </w:rPr>
              <w:t xml:space="preserve">Estrutura de dados responsável por armazenar </w:t>
            </w:r>
            <w:r w:rsidR="00083C3C" w:rsidRPr="00C37022">
              <w:rPr>
                <w:sz w:val="20"/>
                <w:lang w:eastAsia="en-US"/>
              </w:rPr>
              <w:t>as ocorrências reportadas n</w:t>
            </w:r>
            <w:r w:rsidR="00D17539" w:rsidRPr="00C37022">
              <w:rPr>
                <w:sz w:val="20"/>
                <w:lang w:eastAsia="en-US"/>
              </w:rPr>
              <w:t>a aplicação</w:t>
            </w:r>
            <w:r w:rsidR="00083C3C" w:rsidRPr="00C37022">
              <w:rPr>
                <w:sz w:val="20"/>
                <w:lang w:eastAsia="en-US"/>
              </w:rPr>
              <w:t>.</w:t>
            </w:r>
          </w:p>
        </w:tc>
      </w:tr>
      <w:tr w:rsidR="000A7E87" w:rsidRPr="006722C7" w14:paraId="4DC387ED" w14:textId="77777777">
        <w:tc>
          <w:tcPr>
            <w:tcW w:w="2617" w:type="dxa"/>
            <w:tcBorders>
              <w:top w:val="single" w:sz="4" w:space="0" w:color="000000"/>
              <w:left w:val="single" w:sz="4" w:space="0" w:color="000000"/>
              <w:bottom w:val="single" w:sz="4" w:space="0" w:color="000000"/>
              <w:right w:val="single" w:sz="4" w:space="0" w:color="000000"/>
            </w:tcBorders>
            <w:shd w:val="clear" w:color="auto" w:fill="A6A6A6"/>
            <w:hideMark/>
          </w:tcPr>
          <w:p w14:paraId="71D2B40A" w14:textId="77777777" w:rsidR="000A7E87" w:rsidRPr="006722C7" w:rsidRDefault="000A7E87">
            <w:pPr>
              <w:pStyle w:val="TF-TEXTOQUADRO"/>
              <w:rPr>
                <w:b/>
                <w:bCs/>
                <w:sz w:val="20"/>
                <w:lang w:val="en-US" w:eastAsia="en-US"/>
              </w:rPr>
            </w:pPr>
            <w:r w:rsidRPr="006722C7">
              <w:rPr>
                <w:b/>
                <w:bCs/>
                <w:sz w:val="20"/>
                <w:lang w:val="en-US" w:eastAsia="en-US"/>
              </w:rPr>
              <w:t>Chave</w:t>
            </w:r>
          </w:p>
        </w:tc>
        <w:tc>
          <w:tcPr>
            <w:tcW w:w="1451" w:type="dxa"/>
            <w:tcBorders>
              <w:top w:val="single" w:sz="4" w:space="0" w:color="000000"/>
              <w:left w:val="single" w:sz="4" w:space="0" w:color="000000"/>
              <w:bottom w:val="single" w:sz="4" w:space="0" w:color="000000"/>
              <w:right w:val="single" w:sz="4" w:space="0" w:color="000000"/>
            </w:tcBorders>
            <w:shd w:val="clear" w:color="auto" w:fill="A6A6A6"/>
            <w:hideMark/>
          </w:tcPr>
          <w:p w14:paraId="3B51EA94" w14:textId="77777777" w:rsidR="000A7E87" w:rsidRPr="006722C7" w:rsidRDefault="000A7E87">
            <w:pPr>
              <w:pStyle w:val="TF-TEXTOQUADRO"/>
              <w:rPr>
                <w:b/>
                <w:bCs/>
                <w:sz w:val="20"/>
                <w:lang w:val="en-US" w:eastAsia="en-US"/>
              </w:rPr>
            </w:pPr>
            <w:r w:rsidRPr="006722C7">
              <w:rPr>
                <w:b/>
                <w:bCs/>
                <w:sz w:val="20"/>
                <w:lang w:val="en-US" w:eastAsia="en-US"/>
              </w:rPr>
              <w:t>Tipo</w:t>
            </w:r>
          </w:p>
        </w:tc>
        <w:tc>
          <w:tcPr>
            <w:tcW w:w="4994" w:type="dxa"/>
            <w:tcBorders>
              <w:top w:val="single" w:sz="4" w:space="0" w:color="000000"/>
              <w:left w:val="single" w:sz="4" w:space="0" w:color="000000"/>
              <w:bottom w:val="single" w:sz="4" w:space="0" w:color="000000"/>
              <w:right w:val="single" w:sz="4" w:space="0" w:color="000000"/>
            </w:tcBorders>
            <w:shd w:val="clear" w:color="auto" w:fill="A6A6A6"/>
            <w:hideMark/>
          </w:tcPr>
          <w:p w14:paraId="50A10ED9" w14:textId="77777777" w:rsidR="000A7E87" w:rsidRPr="006722C7" w:rsidRDefault="000A7E87">
            <w:pPr>
              <w:pStyle w:val="TF-TEXTOQUADRO"/>
              <w:rPr>
                <w:b/>
                <w:bCs/>
                <w:sz w:val="20"/>
                <w:lang w:val="en-US" w:eastAsia="en-US"/>
              </w:rPr>
            </w:pPr>
            <w:r w:rsidRPr="006722C7">
              <w:rPr>
                <w:b/>
                <w:bCs/>
                <w:sz w:val="20"/>
                <w:lang w:val="en-US" w:eastAsia="en-US"/>
              </w:rPr>
              <w:t>Descrição</w:t>
            </w:r>
          </w:p>
        </w:tc>
      </w:tr>
      <w:tr w:rsidR="000A7E87" w:rsidRPr="006722C7" w14:paraId="73CFF8F3" w14:textId="77777777">
        <w:tc>
          <w:tcPr>
            <w:tcW w:w="2617" w:type="dxa"/>
            <w:tcBorders>
              <w:top w:val="single" w:sz="4" w:space="0" w:color="000000"/>
              <w:left w:val="single" w:sz="4" w:space="0" w:color="000000"/>
              <w:bottom w:val="single" w:sz="4" w:space="0" w:color="000000"/>
              <w:right w:val="single" w:sz="4" w:space="0" w:color="000000"/>
            </w:tcBorders>
            <w:vAlign w:val="center"/>
            <w:hideMark/>
          </w:tcPr>
          <w:p w14:paraId="61427AEB" w14:textId="41DA1909" w:rsidR="000A7E87" w:rsidRPr="006722C7" w:rsidRDefault="008E58C0">
            <w:pPr>
              <w:pStyle w:val="TF-TEXTOQUADRO"/>
              <w:rPr>
                <w:rStyle w:val="TF-COURIER10"/>
                <w:noProof/>
              </w:rPr>
            </w:pPr>
            <w:r w:rsidRPr="006722C7">
              <w:rPr>
                <w:rStyle w:val="TF-COURIER10"/>
                <w:noProof/>
                <w:lang w:val="en-US" w:eastAsia="en-US"/>
              </w:rPr>
              <w:t>I</w:t>
            </w:r>
            <w:r w:rsidR="00583BE1" w:rsidRPr="006722C7">
              <w:rPr>
                <w:rStyle w:val="TF-COURIER10"/>
                <w:noProof/>
                <w:lang w:val="en-US" w:eastAsia="en-US"/>
              </w:rPr>
              <w:t>d</w:t>
            </w:r>
          </w:p>
        </w:tc>
        <w:tc>
          <w:tcPr>
            <w:tcW w:w="1451" w:type="dxa"/>
            <w:tcBorders>
              <w:top w:val="single" w:sz="4" w:space="0" w:color="000000"/>
              <w:left w:val="single" w:sz="4" w:space="0" w:color="000000"/>
              <w:bottom w:val="single" w:sz="4" w:space="0" w:color="000000"/>
              <w:right w:val="single" w:sz="4" w:space="0" w:color="000000"/>
            </w:tcBorders>
            <w:vAlign w:val="center"/>
            <w:hideMark/>
          </w:tcPr>
          <w:p w14:paraId="4E7271D2" w14:textId="7E25065C" w:rsidR="000A7E87" w:rsidRPr="006722C7" w:rsidRDefault="0082703E">
            <w:pPr>
              <w:pStyle w:val="TF-TEXTOQUADRO"/>
              <w:rPr>
                <w:rStyle w:val="TF-COURIER10"/>
                <w:noProof/>
                <w:lang w:val="en-US" w:eastAsia="en-US"/>
              </w:rPr>
            </w:pPr>
            <w:r w:rsidRPr="006722C7">
              <w:rPr>
                <w:rStyle w:val="TF-COURIER10"/>
                <w:noProof/>
                <w:lang w:val="en-US" w:eastAsia="en-US"/>
              </w:rPr>
              <w:t>u</w:t>
            </w:r>
            <w:r w:rsidRPr="006722C7">
              <w:rPr>
                <w:rStyle w:val="TF-COURIER10"/>
                <w:noProof/>
              </w:rPr>
              <w:t>uid</w:t>
            </w:r>
          </w:p>
        </w:tc>
        <w:tc>
          <w:tcPr>
            <w:tcW w:w="4994" w:type="dxa"/>
            <w:tcBorders>
              <w:top w:val="single" w:sz="4" w:space="0" w:color="000000"/>
              <w:left w:val="single" w:sz="4" w:space="0" w:color="000000"/>
              <w:bottom w:val="single" w:sz="4" w:space="0" w:color="000000"/>
              <w:right w:val="single" w:sz="4" w:space="0" w:color="000000"/>
            </w:tcBorders>
            <w:vAlign w:val="center"/>
            <w:hideMark/>
          </w:tcPr>
          <w:p w14:paraId="17856713" w14:textId="50DB0D99" w:rsidR="000A7E87" w:rsidRPr="006722C7" w:rsidRDefault="000A7E87">
            <w:pPr>
              <w:pStyle w:val="TF-TEXTOQUADRO"/>
              <w:jc w:val="both"/>
            </w:pPr>
            <w:r w:rsidRPr="006722C7">
              <w:rPr>
                <w:noProof/>
                <w:sz w:val="20"/>
                <w:lang w:val="en-US" w:eastAsia="en-US"/>
              </w:rPr>
              <w:t>Identificador único d</w:t>
            </w:r>
            <w:r w:rsidR="00E754C7" w:rsidRPr="006722C7">
              <w:rPr>
                <w:noProof/>
                <w:sz w:val="20"/>
                <w:lang w:val="en-US" w:eastAsia="en-US"/>
              </w:rPr>
              <w:t>a ocorrência</w:t>
            </w:r>
          </w:p>
        </w:tc>
      </w:tr>
      <w:tr w:rsidR="000A7E87" w:rsidRPr="006722C7" w14:paraId="07BD6088" w14:textId="77777777">
        <w:tc>
          <w:tcPr>
            <w:tcW w:w="2617" w:type="dxa"/>
            <w:tcBorders>
              <w:top w:val="single" w:sz="4" w:space="0" w:color="000000"/>
              <w:left w:val="single" w:sz="4" w:space="0" w:color="000000"/>
              <w:bottom w:val="single" w:sz="4" w:space="0" w:color="000000"/>
              <w:right w:val="single" w:sz="4" w:space="0" w:color="000000"/>
            </w:tcBorders>
            <w:vAlign w:val="center"/>
            <w:hideMark/>
          </w:tcPr>
          <w:p w14:paraId="0C8E7333" w14:textId="57079316" w:rsidR="000A7E87" w:rsidRPr="006722C7" w:rsidRDefault="008E58C0">
            <w:pPr>
              <w:pStyle w:val="TF-TEXTOQUADRO"/>
              <w:rPr>
                <w:rStyle w:val="TF-COURIER10"/>
              </w:rPr>
            </w:pPr>
            <w:r w:rsidRPr="006722C7">
              <w:rPr>
                <w:rStyle w:val="TF-COURIER10"/>
                <w:noProof/>
                <w:lang w:val="en-US" w:eastAsia="en-US"/>
              </w:rPr>
              <w:t>T</w:t>
            </w:r>
            <w:r w:rsidR="00583BE1" w:rsidRPr="006722C7">
              <w:rPr>
                <w:rStyle w:val="TF-COURIER10"/>
                <w:noProof/>
                <w:lang w:val="en-US" w:eastAsia="en-US"/>
              </w:rPr>
              <w:t>ype</w:t>
            </w:r>
          </w:p>
        </w:tc>
        <w:tc>
          <w:tcPr>
            <w:tcW w:w="1451" w:type="dxa"/>
            <w:tcBorders>
              <w:top w:val="single" w:sz="4" w:space="0" w:color="000000"/>
              <w:left w:val="single" w:sz="4" w:space="0" w:color="000000"/>
              <w:bottom w:val="single" w:sz="4" w:space="0" w:color="000000"/>
              <w:right w:val="single" w:sz="4" w:space="0" w:color="000000"/>
            </w:tcBorders>
            <w:vAlign w:val="center"/>
            <w:hideMark/>
          </w:tcPr>
          <w:p w14:paraId="4FE614D0" w14:textId="4EBC96AF" w:rsidR="000A7E87" w:rsidRPr="006722C7" w:rsidRDefault="0082703E">
            <w:pPr>
              <w:pStyle w:val="TF-TEXTOQUADRO"/>
              <w:rPr>
                <w:rStyle w:val="TF-COURIER10"/>
                <w:noProof/>
                <w:lang w:val="en-US" w:eastAsia="en-US"/>
              </w:rPr>
            </w:pPr>
            <w:r w:rsidRPr="006722C7">
              <w:rPr>
                <w:rStyle w:val="TF-COURIER10"/>
                <w:noProof/>
                <w:lang w:val="en-US" w:eastAsia="en-US"/>
              </w:rPr>
              <w:t>text</w:t>
            </w:r>
          </w:p>
        </w:tc>
        <w:tc>
          <w:tcPr>
            <w:tcW w:w="4994" w:type="dxa"/>
            <w:tcBorders>
              <w:top w:val="single" w:sz="4" w:space="0" w:color="000000"/>
              <w:left w:val="single" w:sz="4" w:space="0" w:color="000000"/>
              <w:bottom w:val="single" w:sz="4" w:space="0" w:color="000000"/>
              <w:right w:val="single" w:sz="4" w:space="0" w:color="000000"/>
            </w:tcBorders>
            <w:vAlign w:val="center"/>
            <w:hideMark/>
          </w:tcPr>
          <w:p w14:paraId="48B94CA0" w14:textId="65C9D83D" w:rsidR="000A7E87" w:rsidRPr="006722C7" w:rsidRDefault="006722C7">
            <w:pPr>
              <w:pStyle w:val="TF-TEXTOQUADRO"/>
              <w:jc w:val="both"/>
            </w:pPr>
            <w:r>
              <w:rPr>
                <w:noProof/>
                <w:sz w:val="20"/>
                <w:lang w:val="en-US" w:eastAsia="en-US"/>
              </w:rPr>
              <w:t>T</w:t>
            </w:r>
            <w:r w:rsidR="00E754C7" w:rsidRPr="006722C7">
              <w:rPr>
                <w:noProof/>
                <w:sz w:val="20"/>
                <w:lang w:val="en-US" w:eastAsia="en-US"/>
              </w:rPr>
              <w:t>ipo da ocorrência (enum)</w:t>
            </w:r>
          </w:p>
        </w:tc>
      </w:tr>
      <w:tr w:rsidR="000A7E87" w:rsidRPr="006722C7" w14:paraId="76FBCA56" w14:textId="77777777">
        <w:tc>
          <w:tcPr>
            <w:tcW w:w="2617" w:type="dxa"/>
            <w:tcBorders>
              <w:top w:val="single" w:sz="4" w:space="0" w:color="000000"/>
              <w:left w:val="single" w:sz="4" w:space="0" w:color="000000"/>
              <w:bottom w:val="single" w:sz="4" w:space="0" w:color="000000"/>
              <w:right w:val="single" w:sz="4" w:space="0" w:color="000000"/>
            </w:tcBorders>
            <w:vAlign w:val="center"/>
            <w:hideMark/>
          </w:tcPr>
          <w:p w14:paraId="072D030C" w14:textId="4EB7BA10" w:rsidR="000A7E87" w:rsidRPr="006722C7" w:rsidRDefault="008E58C0">
            <w:pPr>
              <w:pStyle w:val="TF-TEXTOQUADRO"/>
              <w:rPr>
                <w:rStyle w:val="TF-COURIER10"/>
              </w:rPr>
            </w:pPr>
            <w:r w:rsidRPr="006722C7">
              <w:rPr>
                <w:rStyle w:val="TF-COURIER10"/>
                <w:noProof/>
                <w:lang w:val="en-US" w:eastAsia="en-US"/>
              </w:rPr>
              <w:t>S</w:t>
            </w:r>
            <w:r w:rsidR="00583BE1" w:rsidRPr="006722C7">
              <w:rPr>
                <w:rStyle w:val="TF-COURIER10"/>
                <w:noProof/>
                <w:lang w:val="en-US" w:eastAsia="en-US"/>
              </w:rPr>
              <w:t>everity</w:t>
            </w:r>
          </w:p>
        </w:tc>
        <w:tc>
          <w:tcPr>
            <w:tcW w:w="1451" w:type="dxa"/>
            <w:tcBorders>
              <w:top w:val="single" w:sz="4" w:space="0" w:color="000000"/>
              <w:left w:val="single" w:sz="4" w:space="0" w:color="000000"/>
              <w:bottom w:val="single" w:sz="4" w:space="0" w:color="000000"/>
              <w:right w:val="single" w:sz="4" w:space="0" w:color="000000"/>
            </w:tcBorders>
            <w:vAlign w:val="center"/>
            <w:hideMark/>
          </w:tcPr>
          <w:p w14:paraId="64DA9B54" w14:textId="77777777" w:rsidR="000A7E87" w:rsidRPr="006722C7" w:rsidRDefault="000A7E87">
            <w:pPr>
              <w:pStyle w:val="TF-TEXTOQUADRO"/>
              <w:rPr>
                <w:rStyle w:val="TF-COURIER10"/>
                <w:noProof/>
                <w:lang w:val="en-US" w:eastAsia="en-US"/>
              </w:rPr>
            </w:pPr>
            <w:r w:rsidRPr="006722C7">
              <w:rPr>
                <w:rStyle w:val="TF-COURIER10"/>
                <w:noProof/>
                <w:lang w:val="en-US" w:eastAsia="en-US"/>
              </w:rPr>
              <w:t>text</w:t>
            </w:r>
          </w:p>
        </w:tc>
        <w:tc>
          <w:tcPr>
            <w:tcW w:w="4994" w:type="dxa"/>
            <w:tcBorders>
              <w:top w:val="single" w:sz="4" w:space="0" w:color="000000"/>
              <w:left w:val="single" w:sz="4" w:space="0" w:color="000000"/>
              <w:bottom w:val="single" w:sz="4" w:space="0" w:color="000000"/>
              <w:right w:val="single" w:sz="4" w:space="0" w:color="000000"/>
            </w:tcBorders>
            <w:vAlign w:val="center"/>
            <w:hideMark/>
          </w:tcPr>
          <w:p w14:paraId="3185D9A8" w14:textId="54C8C717" w:rsidR="000A7E87" w:rsidRPr="006722C7" w:rsidRDefault="006722C7">
            <w:pPr>
              <w:pStyle w:val="TF-TEXTOQUADRO"/>
              <w:jc w:val="both"/>
            </w:pPr>
            <w:r>
              <w:rPr>
                <w:noProof/>
                <w:sz w:val="20"/>
                <w:lang w:val="en-US" w:eastAsia="en-US"/>
              </w:rPr>
              <w:t>S</w:t>
            </w:r>
            <w:r w:rsidR="006609D4" w:rsidRPr="006722C7">
              <w:rPr>
                <w:noProof/>
                <w:sz w:val="20"/>
                <w:lang w:val="en-US" w:eastAsia="en-US"/>
              </w:rPr>
              <w:t>everidade da ocorrência (enum)</w:t>
            </w:r>
          </w:p>
        </w:tc>
      </w:tr>
      <w:tr w:rsidR="000A7E87" w:rsidRPr="006722C7" w14:paraId="5DC4AC69" w14:textId="77777777">
        <w:tc>
          <w:tcPr>
            <w:tcW w:w="2617" w:type="dxa"/>
            <w:tcBorders>
              <w:top w:val="single" w:sz="4" w:space="0" w:color="000000"/>
              <w:left w:val="single" w:sz="4" w:space="0" w:color="000000"/>
              <w:bottom w:val="single" w:sz="4" w:space="0" w:color="000000"/>
              <w:right w:val="single" w:sz="4" w:space="0" w:color="000000"/>
            </w:tcBorders>
            <w:vAlign w:val="center"/>
            <w:hideMark/>
          </w:tcPr>
          <w:p w14:paraId="348E29F2" w14:textId="21351258" w:rsidR="000A7E87" w:rsidRPr="006722C7" w:rsidRDefault="008E58C0">
            <w:pPr>
              <w:pStyle w:val="TF-TEXTOQUADRO"/>
              <w:rPr>
                <w:rStyle w:val="TF-COURIER10"/>
              </w:rPr>
            </w:pPr>
            <w:r w:rsidRPr="006722C7">
              <w:rPr>
                <w:rStyle w:val="TF-COURIER10"/>
                <w:noProof/>
                <w:lang w:val="en-US" w:eastAsia="en-US"/>
              </w:rPr>
              <w:t>ai</w:t>
            </w:r>
            <w:r w:rsidR="00583BE1" w:rsidRPr="006722C7">
              <w:rPr>
                <w:rStyle w:val="TF-COURIER10"/>
                <w:noProof/>
                <w:lang w:val="en-US" w:eastAsia="en-US"/>
              </w:rPr>
              <w:t>T</w:t>
            </w:r>
            <w:r w:rsidRPr="006722C7">
              <w:rPr>
                <w:rStyle w:val="TF-COURIER10"/>
                <w:noProof/>
                <w:lang w:val="en-US" w:eastAsia="en-US"/>
              </w:rPr>
              <w:t>ype</w:t>
            </w:r>
          </w:p>
        </w:tc>
        <w:tc>
          <w:tcPr>
            <w:tcW w:w="1451" w:type="dxa"/>
            <w:tcBorders>
              <w:top w:val="single" w:sz="4" w:space="0" w:color="000000"/>
              <w:left w:val="single" w:sz="4" w:space="0" w:color="000000"/>
              <w:bottom w:val="single" w:sz="4" w:space="0" w:color="000000"/>
              <w:right w:val="single" w:sz="4" w:space="0" w:color="000000"/>
            </w:tcBorders>
            <w:vAlign w:val="center"/>
            <w:hideMark/>
          </w:tcPr>
          <w:p w14:paraId="4CEC078C" w14:textId="77777777" w:rsidR="000A7E87" w:rsidRPr="006722C7" w:rsidRDefault="000A7E87">
            <w:pPr>
              <w:pStyle w:val="TF-TEXTOQUADRO"/>
              <w:rPr>
                <w:rStyle w:val="TF-COURIER10"/>
                <w:noProof/>
                <w:lang w:val="en-US" w:eastAsia="en-US"/>
              </w:rPr>
            </w:pPr>
            <w:r w:rsidRPr="006722C7">
              <w:rPr>
                <w:rStyle w:val="TF-COURIER10"/>
                <w:noProof/>
                <w:lang w:val="en-US" w:eastAsia="en-US"/>
              </w:rPr>
              <w:t>text</w:t>
            </w:r>
          </w:p>
        </w:tc>
        <w:tc>
          <w:tcPr>
            <w:tcW w:w="4994" w:type="dxa"/>
            <w:tcBorders>
              <w:top w:val="single" w:sz="4" w:space="0" w:color="000000"/>
              <w:left w:val="single" w:sz="4" w:space="0" w:color="000000"/>
              <w:bottom w:val="single" w:sz="4" w:space="0" w:color="000000"/>
              <w:right w:val="single" w:sz="4" w:space="0" w:color="000000"/>
            </w:tcBorders>
            <w:vAlign w:val="center"/>
            <w:hideMark/>
          </w:tcPr>
          <w:p w14:paraId="15EA6F83" w14:textId="19EE5F80" w:rsidR="000A7E87" w:rsidRPr="006722C7" w:rsidRDefault="006722C7">
            <w:pPr>
              <w:pStyle w:val="TF-TEXTOQUADRO"/>
              <w:jc w:val="both"/>
            </w:pPr>
            <w:r>
              <w:rPr>
                <w:noProof/>
                <w:sz w:val="20"/>
                <w:lang w:val="en-US" w:eastAsia="en-US"/>
              </w:rPr>
              <w:t>T</w:t>
            </w:r>
            <w:r w:rsidR="007B7762" w:rsidRPr="006722C7">
              <w:rPr>
                <w:noProof/>
                <w:sz w:val="20"/>
                <w:lang w:val="en-US" w:eastAsia="en-US"/>
              </w:rPr>
              <w:t>ipo detectado por IA</w:t>
            </w:r>
          </w:p>
        </w:tc>
      </w:tr>
      <w:tr w:rsidR="008E58C0" w:rsidRPr="006722C7" w14:paraId="6F06BF18" w14:textId="77777777">
        <w:tc>
          <w:tcPr>
            <w:tcW w:w="2617" w:type="dxa"/>
            <w:tcBorders>
              <w:top w:val="single" w:sz="4" w:space="0" w:color="000000"/>
              <w:left w:val="single" w:sz="4" w:space="0" w:color="000000"/>
              <w:bottom w:val="single" w:sz="4" w:space="0" w:color="000000"/>
              <w:right w:val="single" w:sz="4" w:space="0" w:color="000000"/>
            </w:tcBorders>
            <w:vAlign w:val="center"/>
          </w:tcPr>
          <w:p w14:paraId="3178BCB7" w14:textId="13F068D4" w:rsidR="008E58C0" w:rsidRPr="006722C7" w:rsidRDefault="003860BA">
            <w:pPr>
              <w:pStyle w:val="TF-TEXTOQUADRO"/>
              <w:rPr>
                <w:rStyle w:val="TF-COURIER10"/>
                <w:noProof/>
                <w:lang w:val="en-US" w:eastAsia="en-US"/>
              </w:rPr>
            </w:pPr>
            <w:r w:rsidRPr="006722C7">
              <w:rPr>
                <w:rStyle w:val="TF-COURIER10"/>
                <w:noProof/>
                <w:lang w:val="en-US" w:eastAsia="en-US"/>
              </w:rPr>
              <w:t>ai</w:t>
            </w:r>
            <w:r w:rsidR="00583BE1" w:rsidRPr="006722C7">
              <w:rPr>
                <w:rStyle w:val="TF-COURIER10"/>
                <w:noProof/>
                <w:lang w:val="en-US" w:eastAsia="en-US"/>
              </w:rPr>
              <w:t>S</w:t>
            </w:r>
            <w:r w:rsidRPr="006722C7">
              <w:rPr>
                <w:rStyle w:val="TF-COURIER10"/>
                <w:noProof/>
                <w:lang w:val="en-US" w:eastAsia="en-US"/>
              </w:rPr>
              <w:t>everity</w:t>
            </w:r>
          </w:p>
        </w:tc>
        <w:tc>
          <w:tcPr>
            <w:tcW w:w="1451" w:type="dxa"/>
            <w:tcBorders>
              <w:top w:val="single" w:sz="4" w:space="0" w:color="000000"/>
              <w:left w:val="single" w:sz="4" w:space="0" w:color="000000"/>
              <w:bottom w:val="single" w:sz="4" w:space="0" w:color="000000"/>
              <w:right w:val="single" w:sz="4" w:space="0" w:color="000000"/>
            </w:tcBorders>
            <w:vAlign w:val="center"/>
          </w:tcPr>
          <w:p w14:paraId="7FEC8B93" w14:textId="07A7726D" w:rsidR="008E58C0" w:rsidRPr="006722C7" w:rsidRDefault="00CA1D19">
            <w:pPr>
              <w:pStyle w:val="TF-TEXTOQUADRO"/>
              <w:rPr>
                <w:rStyle w:val="TF-COURIER10"/>
                <w:noProof/>
                <w:lang w:val="en-US" w:eastAsia="en-US"/>
              </w:rPr>
            </w:pPr>
            <w:r w:rsidRPr="006722C7">
              <w:rPr>
                <w:rStyle w:val="TF-COURIER10"/>
                <w:noProof/>
                <w:lang w:val="en-US" w:eastAsia="en-US"/>
              </w:rPr>
              <w:t>text</w:t>
            </w:r>
          </w:p>
        </w:tc>
        <w:tc>
          <w:tcPr>
            <w:tcW w:w="4994" w:type="dxa"/>
            <w:tcBorders>
              <w:top w:val="single" w:sz="4" w:space="0" w:color="000000"/>
              <w:left w:val="single" w:sz="4" w:space="0" w:color="000000"/>
              <w:bottom w:val="single" w:sz="4" w:space="0" w:color="000000"/>
              <w:right w:val="single" w:sz="4" w:space="0" w:color="000000"/>
            </w:tcBorders>
            <w:vAlign w:val="center"/>
          </w:tcPr>
          <w:p w14:paraId="30B3711A" w14:textId="6E9A6CE6" w:rsidR="008E58C0" w:rsidRPr="006722C7" w:rsidRDefault="006722C7">
            <w:pPr>
              <w:pStyle w:val="TF-TEXTOQUADRO"/>
              <w:jc w:val="both"/>
              <w:rPr>
                <w:noProof/>
                <w:sz w:val="20"/>
                <w:lang w:val="en-US" w:eastAsia="en-US"/>
              </w:rPr>
            </w:pPr>
            <w:r>
              <w:rPr>
                <w:noProof/>
                <w:sz w:val="20"/>
                <w:lang w:val="en-US" w:eastAsia="en-US"/>
              </w:rPr>
              <w:t>S</w:t>
            </w:r>
            <w:r w:rsidR="007B7762" w:rsidRPr="006722C7">
              <w:rPr>
                <w:noProof/>
                <w:sz w:val="20"/>
                <w:lang w:val="en-US" w:eastAsia="en-US"/>
              </w:rPr>
              <w:t>everidade detectada por IA</w:t>
            </w:r>
          </w:p>
        </w:tc>
      </w:tr>
      <w:tr w:rsidR="008E58C0" w:rsidRPr="006722C7" w14:paraId="60AFF11C" w14:textId="77777777">
        <w:tc>
          <w:tcPr>
            <w:tcW w:w="2617" w:type="dxa"/>
            <w:tcBorders>
              <w:top w:val="single" w:sz="4" w:space="0" w:color="000000"/>
              <w:left w:val="single" w:sz="4" w:space="0" w:color="000000"/>
              <w:bottom w:val="single" w:sz="4" w:space="0" w:color="000000"/>
              <w:right w:val="single" w:sz="4" w:space="0" w:color="000000"/>
            </w:tcBorders>
            <w:vAlign w:val="center"/>
          </w:tcPr>
          <w:p w14:paraId="54AE1801" w14:textId="75DD7C75" w:rsidR="008E58C0" w:rsidRPr="006722C7" w:rsidRDefault="005568A9">
            <w:pPr>
              <w:pStyle w:val="TF-TEXTOQUADRO"/>
              <w:rPr>
                <w:rStyle w:val="TF-COURIER10"/>
                <w:noProof/>
                <w:lang w:val="en-US" w:eastAsia="en-US"/>
              </w:rPr>
            </w:pPr>
            <w:r w:rsidRPr="006722C7">
              <w:rPr>
                <w:rStyle w:val="TF-COURIER10"/>
                <w:noProof/>
                <w:lang w:val="en-US" w:eastAsia="en-US"/>
              </w:rPr>
              <w:t>S</w:t>
            </w:r>
            <w:r w:rsidR="00583BE1" w:rsidRPr="006722C7">
              <w:rPr>
                <w:rStyle w:val="TF-COURIER10"/>
                <w:noProof/>
                <w:lang w:val="en-US" w:eastAsia="en-US"/>
              </w:rPr>
              <w:t>tatus</w:t>
            </w:r>
          </w:p>
        </w:tc>
        <w:tc>
          <w:tcPr>
            <w:tcW w:w="1451" w:type="dxa"/>
            <w:tcBorders>
              <w:top w:val="single" w:sz="4" w:space="0" w:color="000000"/>
              <w:left w:val="single" w:sz="4" w:space="0" w:color="000000"/>
              <w:bottom w:val="single" w:sz="4" w:space="0" w:color="000000"/>
              <w:right w:val="single" w:sz="4" w:space="0" w:color="000000"/>
            </w:tcBorders>
            <w:vAlign w:val="center"/>
          </w:tcPr>
          <w:p w14:paraId="35DBBB5A" w14:textId="600C9D25" w:rsidR="008E58C0" w:rsidRPr="006722C7" w:rsidRDefault="00CA1D19">
            <w:pPr>
              <w:pStyle w:val="TF-TEXTOQUADRO"/>
              <w:rPr>
                <w:rStyle w:val="TF-COURIER10"/>
                <w:noProof/>
                <w:lang w:val="en-US" w:eastAsia="en-US"/>
              </w:rPr>
            </w:pPr>
            <w:r w:rsidRPr="006722C7">
              <w:rPr>
                <w:rStyle w:val="TF-COURIER10"/>
                <w:noProof/>
                <w:lang w:val="en-US" w:eastAsia="en-US"/>
              </w:rPr>
              <w:t>text</w:t>
            </w:r>
          </w:p>
        </w:tc>
        <w:tc>
          <w:tcPr>
            <w:tcW w:w="4994" w:type="dxa"/>
            <w:tcBorders>
              <w:top w:val="single" w:sz="4" w:space="0" w:color="000000"/>
              <w:left w:val="single" w:sz="4" w:space="0" w:color="000000"/>
              <w:bottom w:val="single" w:sz="4" w:space="0" w:color="000000"/>
              <w:right w:val="single" w:sz="4" w:space="0" w:color="000000"/>
            </w:tcBorders>
            <w:vAlign w:val="center"/>
          </w:tcPr>
          <w:p w14:paraId="49AF2F21" w14:textId="43454DDC" w:rsidR="008E58C0" w:rsidRPr="006722C7" w:rsidRDefault="006722C7">
            <w:pPr>
              <w:pStyle w:val="TF-TEXTOQUADRO"/>
              <w:jc w:val="both"/>
              <w:rPr>
                <w:noProof/>
                <w:sz w:val="20"/>
                <w:lang w:val="en-US" w:eastAsia="en-US"/>
              </w:rPr>
            </w:pPr>
            <w:r>
              <w:rPr>
                <w:noProof/>
                <w:sz w:val="20"/>
                <w:lang w:val="en-US" w:eastAsia="en-US"/>
              </w:rPr>
              <w:t>S</w:t>
            </w:r>
            <w:r w:rsidR="007B7762" w:rsidRPr="006722C7">
              <w:rPr>
                <w:noProof/>
                <w:sz w:val="20"/>
                <w:lang w:val="en-US" w:eastAsia="en-US"/>
              </w:rPr>
              <w:t>tatus da ocorrência (enum)</w:t>
            </w:r>
          </w:p>
        </w:tc>
      </w:tr>
      <w:tr w:rsidR="008E58C0" w:rsidRPr="006722C7" w14:paraId="7711B208" w14:textId="77777777">
        <w:tc>
          <w:tcPr>
            <w:tcW w:w="2617" w:type="dxa"/>
            <w:tcBorders>
              <w:top w:val="single" w:sz="4" w:space="0" w:color="000000"/>
              <w:left w:val="single" w:sz="4" w:space="0" w:color="000000"/>
              <w:bottom w:val="single" w:sz="4" w:space="0" w:color="000000"/>
              <w:right w:val="single" w:sz="4" w:space="0" w:color="000000"/>
            </w:tcBorders>
            <w:vAlign w:val="center"/>
          </w:tcPr>
          <w:p w14:paraId="485DCBD0" w14:textId="27C91B71" w:rsidR="008E58C0" w:rsidRPr="006722C7" w:rsidRDefault="005568A9">
            <w:pPr>
              <w:pStyle w:val="TF-TEXTOQUADRO"/>
              <w:rPr>
                <w:rStyle w:val="TF-COURIER10"/>
                <w:noProof/>
                <w:lang w:val="en-US" w:eastAsia="en-US"/>
              </w:rPr>
            </w:pPr>
            <w:r w:rsidRPr="006722C7">
              <w:rPr>
                <w:rStyle w:val="TF-COURIER10"/>
                <w:noProof/>
                <w:lang w:val="en-US" w:eastAsia="en-US"/>
              </w:rPr>
              <w:t>D</w:t>
            </w:r>
            <w:r w:rsidR="00583BE1" w:rsidRPr="006722C7">
              <w:rPr>
                <w:rStyle w:val="TF-COURIER10"/>
                <w:noProof/>
                <w:lang w:val="en-US" w:eastAsia="en-US"/>
              </w:rPr>
              <w:t>escription</w:t>
            </w:r>
          </w:p>
        </w:tc>
        <w:tc>
          <w:tcPr>
            <w:tcW w:w="1451" w:type="dxa"/>
            <w:tcBorders>
              <w:top w:val="single" w:sz="4" w:space="0" w:color="000000"/>
              <w:left w:val="single" w:sz="4" w:space="0" w:color="000000"/>
              <w:bottom w:val="single" w:sz="4" w:space="0" w:color="000000"/>
              <w:right w:val="single" w:sz="4" w:space="0" w:color="000000"/>
            </w:tcBorders>
            <w:vAlign w:val="center"/>
          </w:tcPr>
          <w:p w14:paraId="5160B471" w14:textId="21EA6B32" w:rsidR="008E58C0" w:rsidRPr="006722C7" w:rsidRDefault="00CA1D19">
            <w:pPr>
              <w:pStyle w:val="TF-TEXTOQUADRO"/>
              <w:rPr>
                <w:rStyle w:val="TF-COURIER10"/>
                <w:noProof/>
                <w:lang w:val="en-US" w:eastAsia="en-US"/>
              </w:rPr>
            </w:pPr>
            <w:r w:rsidRPr="006722C7">
              <w:rPr>
                <w:rStyle w:val="TF-COURIER10"/>
                <w:noProof/>
                <w:lang w:val="en-US" w:eastAsia="en-US"/>
              </w:rPr>
              <w:t>text</w:t>
            </w:r>
          </w:p>
        </w:tc>
        <w:tc>
          <w:tcPr>
            <w:tcW w:w="4994" w:type="dxa"/>
            <w:tcBorders>
              <w:top w:val="single" w:sz="4" w:space="0" w:color="000000"/>
              <w:left w:val="single" w:sz="4" w:space="0" w:color="000000"/>
              <w:bottom w:val="single" w:sz="4" w:space="0" w:color="000000"/>
              <w:right w:val="single" w:sz="4" w:space="0" w:color="000000"/>
            </w:tcBorders>
            <w:vAlign w:val="center"/>
          </w:tcPr>
          <w:p w14:paraId="05F730A4" w14:textId="71A2ABCB" w:rsidR="008E58C0" w:rsidRPr="006722C7" w:rsidRDefault="007B7762">
            <w:pPr>
              <w:pStyle w:val="TF-TEXTOQUADRO"/>
              <w:jc w:val="both"/>
              <w:rPr>
                <w:noProof/>
                <w:sz w:val="20"/>
                <w:lang w:val="en-US" w:eastAsia="en-US"/>
              </w:rPr>
            </w:pPr>
            <w:r w:rsidRPr="006722C7">
              <w:rPr>
                <w:noProof/>
                <w:sz w:val="20"/>
                <w:lang w:val="en-US" w:eastAsia="en-US"/>
              </w:rPr>
              <w:t>Descrição da ocorrência</w:t>
            </w:r>
          </w:p>
        </w:tc>
      </w:tr>
      <w:tr w:rsidR="008E58C0" w:rsidRPr="006722C7" w14:paraId="04CE5BFC" w14:textId="77777777">
        <w:tc>
          <w:tcPr>
            <w:tcW w:w="2617" w:type="dxa"/>
            <w:tcBorders>
              <w:top w:val="single" w:sz="4" w:space="0" w:color="000000"/>
              <w:left w:val="single" w:sz="4" w:space="0" w:color="000000"/>
              <w:bottom w:val="single" w:sz="4" w:space="0" w:color="000000"/>
              <w:right w:val="single" w:sz="4" w:space="0" w:color="000000"/>
            </w:tcBorders>
            <w:vAlign w:val="center"/>
          </w:tcPr>
          <w:p w14:paraId="61624F2A" w14:textId="51AB2429" w:rsidR="008E58C0" w:rsidRPr="006722C7" w:rsidRDefault="005568A9">
            <w:pPr>
              <w:pStyle w:val="TF-TEXTOQUADRO"/>
              <w:rPr>
                <w:rStyle w:val="TF-COURIER10"/>
                <w:noProof/>
                <w:lang w:val="en-US" w:eastAsia="en-US"/>
              </w:rPr>
            </w:pPr>
            <w:r w:rsidRPr="006722C7">
              <w:rPr>
                <w:rStyle w:val="TF-COURIER10"/>
                <w:noProof/>
                <w:lang w:val="en-US" w:eastAsia="en-US"/>
              </w:rPr>
              <w:t>L</w:t>
            </w:r>
            <w:r w:rsidR="00583BE1" w:rsidRPr="006722C7">
              <w:rPr>
                <w:rStyle w:val="TF-COURIER10"/>
                <w:noProof/>
                <w:lang w:val="en-US" w:eastAsia="en-US"/>
              </w:rPr>
              <w:t>atitude</w:t>
            </w:r>
          </w:p>
        </w:tc>
        <w:tc>
          <w:tcPr>
            <w:tcW w:w="1451" w:type="dxa"/>
            <w:tcBorders>
              <w:top w:val="single" w:sz="4" w:space="0" w:color="000000"/>
              <w:left w:val="single" w:sz="4" w:space="0" w:color="000000"/>
              <w:bottom w:val="single" w:sz="4" w:space="0" w:color="000000"/>
              <w:right w:val="single" w:sz="4" w:space="0" w:color="000000"/>
            </w:tcBorders>
            <w:vAlign w:val="center"/>
          </w:tcPr>
          <w:p w14:paraId="1383EC55" w14:textId="4016FF1D" w:rsidR="008E58C0" w:rsidRPr="006722C7" w:rsidRDefault="005C270A">
            <w:pPr>
              <w:pStyle w:val="TF-TEXTOQUADRO"/>
              <w:rPr>
                <w:rStyle w:val="TF-COURIER10"/>
                <w:noProof/>
                <w:lang w:val="en-US" w:eastAsia="en-US"/>
              </w:rPr>
            </w:pPr>
            <w:r w:rsidRPr="006722C7">
              <w:rPr>
                <w:rStyle w:val="TF-COURIER10"/>
                <w:noProof/>
                <w:lang w:val="en-US" w:eastAsia="en-US"/>
              </w:rPr>
              <w:t>double</w:t>
            </w:r>
          </w:p>
        </w:tc>
        <w:tc>
          <w:tcPr>
            <w:tcW w:w="4994" w:type="dxa"/>
            <w:tcBorders>
              <w:top w:val="single" w:sz="4" w:space="0" w:color="000000"/>
              <w:left w:val="single" w:sz="4" w:space="0" w:color="000000"/>
              <w:bottom w:val="single" w:sz="4" w:space="0" w:color="000000"/>
              <w:right w:val="single" w:sz="4" w:space="0" w:color="000000"/>
            </w:tcBorders>
            <w:vAlign w:val="center"/>
          </w:tcPr>
          <w:p w14:paraId="470E25D6" w14:textId="2629FAF6" w:rsidR="008E58C0" w:rsidRPr="006722C7" w:rsidRDefault="008B6130">
            <w:pPr>
              <w:pStyle w:val="TF-TEXTOQUADRO"/>
              <w:jc w:val="both"/>
              <w:rPr>
                <w:noProof/>
                <w:sz w:val="20"/>
                <w:lang w:val="en-US" w:eastAsia="en-US"/>
              </w:rPr>
            </w:pPr>
            <w:r w:rsidRPr="006722C7">
              <w:rPr>
                <w:noProof/>
                <w:sz w:val="20"/>
                <w:lang w:val="en-US" w:eastAsia="en-US"/>
              </w:rPr>
              <w:t>Latitude</w:t>
            </w:r>
          </w:p>
        </w:tc>
      </w:tr>
      <w:tr w:rsidR="005568A9" w:rsidRPr="006722C7" w14:paraId="22CC1AF7" w14:textId="77777777">
        <w:tc>
          <w:tcPr>
            <w:tcW w:w="2617" w:type="dxa"/>
            <w:tcBorders>
              <w:top w:val="single" w:sz="4" w:space="0" w:color="000000"/>
              <w:left w:val="single" w:sz="4" w:space="0" w:color="000000"/>
              <w:bottom w:val="single" w:sz="4" w:space="0" w:color="000000"/>
              <w:right w:val="single" w:sz="4" w:space="0" w:color="000000"/>
            </w:tcBorders>
            <w:vAlign w:val="center"/>
          </w:tcPr>
          <w:p w14:paraId="4A4428F8" w14:textId="5D2CB9FC" w:rsidR="005568A9" w:rsidRPr="006722C7" w:rsidRDefault="00062CAB">
            <w:pPr>
              <w:pStyle w:val="TF-TEXTOQUADRO"/>
              <w:rPr>
                <w:rStyle w:val="TF-COURIER10"/>
                <w:noProof/>
                <w:lang w:val="en-US" w:eastAsia="en-US"/>
              </w:rPr>
            </w:pPr>
            <w:r w:rsidRPr="006722C7">
              <w:rPr>
                <w:rStyle w:val="TF-COURIER10"/>
                <w:noProof/>
                <w:lang w:val="en-US" w:eastAsia="en-US"/>
              </w:rPr>
              <w:t>L</w:t>
            </w:r>
            <w:r w:rsidR="00583BE1" w:rsidRPr="006722C7">
              <w:rPr>
                <w:rStyle w:val="TF-COURIER10"/>
                <w:noProof/>
                <w:lang w:val="en-US" w:eastAsia="en-US"/>
              </w:rPr>
              <w:t>ongitude</w:t>
            </w:r>
          </w:p>
        </w:tc>
        <w:tc>
          <w:tcPr>
            <w:tcW w:w="1451" w:type="dxa"/>
            <w:tcBorders>
              <w:top w:val="single" w:sz="4" w:space="0" w:color="000000"/>
              <w:left w:val="single" w:sz="4" w:space="0" w:color="000000"/>
              <w:bottom w:val="single" w:sz="4" w:space="0" w:color="000000"/>
              <w:right w:val="single" w:sz="4" w:space="0" w:color="000000"/>
            </w:tcBorders>
            <w:vAlign w:val="center"/>
          </w:tcPr>
          <w:p w14:paraId="33E496C3" w14:textId="27D74678" w:rsidR="005568A9" w:rsidRPr="006722C7" w:rsidRDefault="005C270A">
            <w:pPr>
              <w:pStyle w:val="TF-TEXTOQUADRO"/>
              <w:rPr>
                <w:rStyle w:val="TF-COURIER10"/>
                <w:noProof/>
                <w:lang w:val="en-US" w:eastAsia="en-US"/>
              </w:rPr>
            </w:pPr>
            <w:r w:rsidRPr="006722C7">
              <w:rPr>
                <w:rStyle w:val="TF-COURIER10"/>
                <w:noProof/>
                <w:lang w:val="en-US" w:eastAsia="en-US"/>
              </w:rPr>
              <w:t>double</w:t>
            </w:r>
          </w:p>
        </w:tc>
        <w:tc>
          <w:tcPr>
            <w:tcW w:w="4994" w:type="dxa"/>
            <w:tcBorders>
              <w:top w:val="single" w:sz="4" w:space="0" w:color="000000"/>
              <w:left w:val="single" w:sz="4" w:space="0" w:color="000000"/>
              <w:bottom w:val="single" w:sz="4" w:space="0" w:color="000000"/>
              <w:right w:val="single" w:sz="4" w:space="0" w:color="000000"/>
            </w:tcBorders>
            <w:vAlign w:val="center"/>
          </w:tcPr>
          <w:p w14:paraId="63788D28" w14:textId="20307257" w:rsidR="005568A9" w:rsidRPr="006722C7" w:rsidRDefault="006722C7">
            <w:pPr>
              <w:pStyle w:val="TF-TEXTOQUADRO"/>
              <w:jc w:val="both"/>
              <w:rPr>
                <w:noProof/>
                <w:sz w:val="20"/>
                <w:lang w:val="en-US" w:eastAsia="en-US"/>
              </w:rPr>
            </w:pPr>
            <w:r w:rsidRPr="006722C7">
              <w:rPr>
                <w:noProof/>
                <w:sz w:val="20"/>
                <w:lang w:val="en-US" w:eastAsia="en-US"/>
              </w:rPr>
              <w:t>L</w:t>
            </w:r>
            <w:r w:rsidR="008B6130" w:rsidRPr="006722C7">
              <w:rPr>
                <w:noProof/>
                <w:sz w:val="20"/>
                <w:lang w:val="en-US" w:eastAsia="en-US"/>
              </w:rPr>
              <w:t>ongitude</w:t>
            </w:r>
          </w:p>
        </w:tc>
      </w:tr>
      <w:tr w:rsidR="005C270A" w:rsidRPr="006722C7" w14:paraId="1C60615C" w14:textId="77777777">
        <w:tc>
          <w:tcPr>
            <w:tcW w:w="2617" w:type="dxa"/>
            <w:tcBorders>
              <w:top w:val="single" w:sz="4" w:space="0" w:color="000000"/>
              <w:left w:val="single" w:sz="4" w:space="0" w:color="000000"/>
              <w:bottom w:val="single" w:sz="4" w:space="0" w:color="000000"/>
              <w:right w:val="single" w:sz="4" w:space="0" w:color="000000"/>
            </w:tcBorders>
            <w:vAlign w:val="center"/>
          </w:tcPr>
          <w:p w14:paraId="37B7657D" w14:textId="67513E7A" w:rsidR="005C270A" w:rsidRPr="006722C7" w:rsidRDefault="005C270A" w:rsidP="005C270A">
            <w:pPr>
              <w:pStyle w:val="TF-TEXTOQUADRO"/>
              <w:rPr>
                <w:rStyle w:val="TF-COURIER10"/>
                <w:noProof/>
                <w:lang w:val="en-US" w:eastAsia="en-US"/>
              </w:rPr>
            </w:pPr>
            <w:r w:rsidRPr="006722C7">
              <w:rPr>
                <w:rStyle w:val="TF-COURIER10"/>
                <w:noProof/>
                <w:lang w:val="en-US" w:eastAsia="en-US"/>
              </w:rPr>
              <w:t>A</w:t>
            </w:r>
            <w:r w:rsidR="00583BE1" w:rsidRPr="006722C7">
              <w:rPr>
                <w:rStyle w:val="TF-COURIER10"/>
                <w:noProof/>
                <w:lang w:val="en-US" w:eastAsia="en-US"/>
              </w:rPr>
              <w:t>ddress</w:t>
            </w:r>
          </w:p>
        </w:tc>
        <w:tc>
          <w:tcPr>
            <w:tcW w:w="1451" w:type="dxa"/>
            <w:tcBorders>
              <w:top w:val="single" w:sz="4" w:space="0" w:color="000000"/>
              <w:left w:val="single" w:sz="4" w:space="0" w:color="000000"/>
              <w:bottom w:val="single" w:sz="4" w:space="0" w:color="000000"/>
              <w:right w:val="single" w:sz="4" w:space="0" w:color="000000"/>
            </w:tcBorders>
            <w:vAlign w:val="center"/>
          </w:tcPr>
          <w:p w14:paraId="11BD41FB" w14:textId="06F2A21C" w:rsidR="005C270A" w:rsidRPr="006722C7" w:rsidRDefault="005C270A" w:rsidP="005C270A">
            <w:pPr>
              <w:pStyle w:val="TF-TEXTOQUADRO"/>
              <w:rPr>
                <w:rStyle w:val="TF-COURIER10"/>
                <w:noProof/>
                <w:lang w:val="en-US" w:eastAsia="en-US"/>
              </w:rPr>
            </w:pPr>
            <w:r w:rsidRPr="006722C7">
              <w:rPr>
                <w:rStyle w:val="TF-COURIER10"/>
                <w:noProof/>
                <w:lang w:val="en-US" w:eastAsia="en-US"/>
              </w:rPr>
              <w:t>text</w:t>
            </w:r>
          </w:p>
        </w:tc>
        <w:tc>
          <w:tcPr>
            <w:tcW w:w="4994" w:type="dxa"/>
            <w:tcBorders>
              <w:top w:val="single" w:sz="4" w:space="0" w:color="000000"/>
              <w:left w:val="single" w:sz="4" w:space="0" w:color="000000"/>
              <w:bottom w:val="single" w:sz="4" w:space="0" w:color="000000"/>
              <w:right w:val="single" w:sz="4" w:space="0" w:color="000000"/>
            </w:tcBorders>
            <w:vAlign w:val="center"/>
          </w:tcPr>
          <w:p w14:paraId="2498FE4C" w14:textId="23907B25" w:rsidR="005C270A" w:rsidRPr="006722C7" w:rsidRDefault="008B6130" w:rsidP="005C270A">
            <w:pPr>
              <w:pStyle w:val="TF-TEXTOQUADRO"/>
              <w:jc w:val="both"/>
              <w:rPr>
                <w:noProof/>
                <w:sz w:val="20"/>
                <w:lang w:val="en-US" w:eastAsia="en-US"/>
              </w:rPr>
            </w:pPr>
            <w:r w:rsidRPr="006722C7">
              <w:rPr>
                <w:noProof/>
                <w:sz w:val="20"/>
                <w:lang w:val="en-US" w:eastAsia="en-US"/>
              </w:rPr>
              <w:t>Endenreço da ocorrência</w:t>
            </w:r>
          </w:p>
        </w:tc>
      </w:tr>
      <w:tr w:rsidR="005C270A" w:rsidRPr="006722C7" w14:paraId="320F1AD4" w14:textId="77777777">
        <w:tc>
          <w:tcPr>
            <w:tcW w:w="2617" w:type="dxa"/>
            <w:tcBorders>
              <w:top w:val="single" w:sz="4" w:space="0" w:color="000000"/>
              <w:left w:val="single" w:sz="4" w:space="0" w:color="000000"/>
              <w:bottom w:val="single" w:sz="4" w:space="0" w:color="000000"/>
              <w:right w:val="single" w:sz="4" w:space="0" w:color="000000"/>
            </w:tcBorders>
            <w:vAlign w:val="center"/>
          </w:tcPr>
          <w:p w14:paraId="48041BB1" w14:textId="5EC4174F" w:rsidR="005C270A" w:rsidRPr="006722C7" w:rsidRDefault="005C270A" w:rsidP="005C270A">
            <w:pPr>
              <w:pStyle w:val="TF-TEXTOQUADRO"/>
              <w:rPr>
                <w:rStyle w:val="TF-COURIER10"/>
                <w:noProof/>
                <w:lang w:val="en-US" w:eastAsia="en-US"/>
              </w:rPr>
            </w:pPr>
            <w:r w:rsidRPr="006722C7">
              <w:rPr>
                <w:rStyle w:val="TF-COURIER10"/>
                <w:noProof/>
                <w:lang w:val="en-US" w:eastAsia="en-US"/>
              </w:rPr>
              <w:t>R</w:t>
            </w:r>
            <w:r w:rsidR="00583BE1" w:rsidRPr="006722C7">
              <w:rPr>
                <w:rStyle w:val="TF-COURIER10"/>
                <w:noProof/>
                <w:lang w:val="en-US" w:eastAsia="en-US"/>
              </w:rPr>
              <w:t>eportedAt</w:t>
            </w:r>
          </w:p>
        </w:tc>
        <w:tc>
          <w:tcPr>
            <w:tcW w:w="1451" w:type="dxa"/>
            <w:tcBorders>
              <w:top w:val="single" w:sz="4" w:space="0" w:color="000000"/>
              <w:left w:val="single" w:sz="4" w:space="0" w:color="000000"/>
              <w:bottom w:val="single" w:sz="4" w:space="0" w:color="000000"/>
              <w:right w:val="single" w:sz="4" w:space="0" w:color="000000"/>
            </w:tcBorders>
            <w:vAlign w:val="center"/>
          </w:tcPr>
          <w:p w14:paraId="60A7300A" w14:textId="41BBA8AF" w:rsidR="005C270A" w:rsidRPr="006722C7" w:rsidRDefault="005C270A" w:rsidP="005C270A">
            <w:pPr>
              <w:pStyle w:val="TF-TEXTOQUADRO"/>
              <w:rPr>
                <w:rStyle w:val="TF-COURIER10"/>
                <w:noProof/>
                <w:lang w:val="en-US" w:eastAsia="en-US"/>
              </w:rPr>
            </w:pPr>
            <w:r w:rsidRPr="006722C7">
              <w:rPr>
                <w:rStyle w:val="TF-COURIER10"/>
                <w:noProof/>
                <w:lang w:val="en-US" w:eastAsia="en-US"/>
              </w:rPr>
              <w:t>timestamp</w:t>
            </w:r>
          </w:p>
        </w:tc>
        <w:tc>
          <w:tcPr>
            <w:tcW w:w="4994" w:type="dxa"/>
            <w:tcBorders>
              <w:top w:val="single" w:sz="4" w:space="0" w:color="000000"/>
              <w:left w:val="single" w:sz="4" w:space="0" w:color="000000"/>
              <w:bottom w:val="single" w:sz="4" w:space="0" w:color="000000"/>
              <w:right w:val="single" w:sz="4" w:space="0" w:color="000000"/>
            </w:tcBorders>
            <w:vAlign w:val="center"/>
          </w:tcPr>
          <w:p w14:paraId="08EAC834" w14:textId="077D9FEA" w:rsidR="005C270A" w:rsidRPr="00C37022" w:rsidRDefault="006722C7" w:rsidP="005C270A">
            <w:pPr>
              <w:pStyle w:val="TF-TEXTOQUADRO"/>
              <w:jc w:val="both"/>
              <w:rPr>
                <w:noProof/>
                <w:sz w:val="20"/>
                <w:lang w:eastAsia="en-US"/>
              </w:rPr>
            </w:pPr>
            <w:r w:rsidRPr="00C37022">
              <w:rPr>
                <w:noProof/>
                <w:sz w:val="20"/>
                <w:lang w:eastAsia="en-US"/>
              </w:rPr>
              <w:t>D</w:t>
            </w:r>
            <w:r w:rsidR="008B6130" w:rsidRPr="00C37022">
              <w:rPr>
                <w:noProof/>
                <w:sz w:val="20"/>
                <w:lang w:eastAsia="en-US"/>
              </w:rPr>
              <w:t>ata/hora de relato (created)</w:t>
            </w:r>
          </w:p>
        </w:tc>
      </w:tr>
      <w:tr w:rsidR="005C270A" w:rsidRPr="006722C7" w14:paraId="3E2FEF5D" w14:textId="77777777">
        <w:tc>
          <w:tcPr>
            <w:tcW w:w="2617" w:type="dxa"/>
            <w:tcBorders>
              <w:top w:val="single" w:sz="4" w:space="0" w:color="000000"/>
              <w:left w:val="single" w:sz="4" w:space="0" w:color="000000"/>
              <w:bottom w:val="single" w:sz="4" w:space="0" w:color="000000"/>
              <w:right w:val="single" w:sz="4" w:space="0" w:color="000000"/>
            </w:tcBorders>
            <w:vAlign w:val="center"/>
          </w:tcPr>
          <w:p w14:paraId="6520E4C3" w14:textId="60E99247" w:rsidR="005C270A" w:rsidRPr="006722C7" w:rsidRDefault="005C270A" w:rsidP="005C270A">
            <w:pPr>
              <w:pStyle w:val="TF-TEXTOQUADRO"/>
              <w:rPr>
                <w:rStyle w:val="TF-COURIER10"/>
                <w:noProof/>
                <w:lang w:val="en-US" w:eastAsia="en-US"/>
              </w:rPr>
            </w:pPr>
            <w:r w:rsidRPr="006722C7">
              <w:rPr>
                <w:rStyle w:val="TF-COURIER10"/>
                <w:noProof/>
                <w:lang w:val="en-US" w:eastAsia="en-US"/>
              </w:rPr>
              <w:t>R</w:t>
            </w:r>
            <w:r w:rsidR="00583BE1" w:rsidRPr="006722C7">
              <w:rPr>
                <w:rStyle w:val="TF-COURIER10"/>
                <w:noProof/>
                <w:lang w:val="en-US" w:eastAsia="en-US"/>
              </w:rPr>
              <w:t>esolvedAt</w:t>
            </w:r>
          </w:p>
        </w:tc>
        <w:tc>
          <w:tcPr>
            <w:tcW w:w="1451" w:type="dxa"/>
            <w:tcBorders>
              <w:top w:val="single" w:sz="4" w:space="0" w:color="000000"/>
              <w:left w:val="single" w:sz="4" w:space="0" w:color="000000"/>
              <w:bottom w:val="single" w:sz="4" w:space="0" w:color="000000"/>
              <w:right w:val="single" w:sz="4" w:space="0" w:color="000000"/>
            </w:tcBorders>
            <w:vAlign w:val="center"/>
          </w:tcPr>
          <w:p w14:paraId="39F5022E" w14:textId="42299E14" w:rsidR="005C270A" w:rsidRPr="006722C7" w:rsidRDefault="005C270A" w:rsidP="005C270A">
            <w:pPr>
              <w:pStyle w:val="TF-TEXTOQUADRO"/>
              <w:rPr>
                <w:rStyle w:val="TF-COURIER10"/>
                <w:noProof/>
                <w:lang w:val="en-US" w:eastAsia="en-US"/>
              </w:rPr>
            </w:pPr>
            <w:r w:rsidRPr="006722C7">
              <w:rPr>
                <w:rStyle w:val="TF-COURIER10"/>
                <w:noProof/>
                <w:lang w:val="en-US" w:eastAsia="en-US"/>
              </w:rPr>
              <w:t>timestamp</w:t>
            </w:r>
          </w:p>
        </w:tc>
        <w:tc>
          <w:tcPr>
            <w:tcW w:w="4994" w:type="dxa"/>
            <w:tcBorders>
              <w:top w:val="single" w:sz="4" w:space="0" w:color="000000"/>
              <w:left w:val="single" w:sz="4" w:space="0" w:color="000000"/>
              <w:bottom w:val="single" w:sz="4" w:space="0" w:color="000000"/>
              <w:right w:val="single" w:sz="4" w:space="0" w:color="000000"/>
            </w:tcBorders>
            <w:vAlign w:val="center"/>
          </w:tcPr>
          <w:p w14:paraId="0761636D" w14:textId="5487E6DB" w:rsidR="005C270A" w:rsidRPr="006722C7" w:rsidRDefault="006722C7" w:rsidP="005C270A">
            <w:pPr>
              <w:pStyle w:val="TF-TEXTOQUADRO"/>
              <w:jc w:val="both"/>
              <w:rPr>
                <w:noProof/>
                <w:sz w:val="20"/>
                <w:lang w:val="en-US" w:eastAsia="en-US"/>
              </w:rPr>
            </w:pPr>
            <w:r>
              <w:rPr>
                <w:noProof/>
                <w:sz w:val="20"/>
                <w:lang w:val="en-US" w:eastAsia="en-US"/>
              </w:rPr>
              <w:t>D</w:t>
            </w:r>
            <w:r w:rsidR="00E00FD5" w:rsidRPr="006722C7">
              <w:rPr>
                <w:noProof/>
                <w:sz w:val="20"/>
                <w:lang w:val="en-US" w:eastAsia="en-US"/>
              </w:rPr>
              <w:t>ata/hora de resolução</w:t>
            </w:r>
          </w:p>
        </w:tc>
      </w:tr>
      <w:tr w:rsidR="005C270A" w:rsidRPr="006722C7" w14:paraId="612B3629" w14:textId="77777777">
        <w:tc>
          <w:tcPr>
            <w:tcW w:w="2617" w:type="dxa"/>
            <w:tcBorders>
              <w:top w:val="single" w:sz="4" w:space="0" w:color="000000"/>
              <w:left w:val="single" w:sz="4" w:space="0" w:color="000000"/>
              <w:bottom w:val="single" w:sz="4" w:space="0" w:color="000000"/>
              <w:right w:val="single" w:sz="4" w:space="0" w:color="000000"/>
            </w:tcBorders>
            <w:vAlign w:val="center"/>
          </w:tcPr>
          <w:p w14:paraId="645365A4" w14:textId="776C7B5C" w:rsidR="005C270A" w:rsidRPr="006722C7" w:rsidRDefault="005C270A" w:rsidP="005C270A">
            <w:pPr>
              <w:pStyle w:val="TF-TEXTOQUADRO"/>
              <w:rPr>
                <w:rStyle w:val="TF-COURIER10"/>
                <w:noProof/>
                <w:lang w:val="en-US" w:eastAsia="en-US"/>
              </w:rPr>
            </w:pPr>
            <w:r w:rsidRPr="006722C7">
              <w:rPr>
                <w:rStyle w:val="TF-COURIER10"/>
                <w:noProof/>
                <w:lang w:val="en-US" w:eastAsia="en-US"/>
              </w:rPr>
              <w:t>V</w:t>
            </w:r>
            <w:r w:rsidR="00583BE1" w:rsidRPr="006722C7">
              <w:rPr>
                <w:rStyle w:val="TF-COURIER10"/>
                <w:noProof/>
                <w:lang w:val="en-US" w:eastAsia="en-US"/>
              </w:rPr>
              <w:t>alidated</w:t>
            </w:r>
          </w:p>
        </w:tc>
        <w:tc>
          <w:tcPr>
            <w:tcW w:w="1451" w:type="dxa"/>
            <w:tcBorders>
              <w:top w:val="single" w:sz="4" w:space="0" w:color="000000"/>
              <w:left w:val="single" w:sz="4" w:space="0" w:color="000000"/>
              <w:bottom w:val="single" w:sz="4" w:space="0" w:color="000000"/>
              <w:right w:val="single" w:sz="4" w:space="0" w:color="000000"/>
            </w:tcBorders>
            <w:vAlign w:val="center"/>
          </w:tcPr>
          <w:p w14:paraId="6E6F23CF" w14:textId="2DEFB48B" w:rsidR="005C270A" w:rsidRPr="006722C7" w:rsidRDefault="005C270A" w:rsidP="005C270A">
            <w:pPr>
              <w:pStyle w:val="TF-TEXTOQUADRO"/>
              <w:rPr>
                <w:rStyle w:val="TF-COURIER10"/>
                <w:noProof/>
                <w:lang w:val="en-US" w:eastAsia="en-US"/>
              </w:rPr>
            </w:pPr>
            <w:r w:rsidRPr="006722C7">
              <w:rPr>
                <w:rStyle w:val="TF-COURIER10"/>
                <w:noProof/>
                <w:lang w:val="en-US" w:eastAsia="en-US"/>
              </w:rPr>
              <w:t>boolean</w:t>
            </w:r>
          </w:p>
        </w:tc>
        <w:tc>
          <w:tcPr>
            <w:tcW w:w="4994" w:type="dxa"/>
            <w:tcBorders>
              <w:top w:val="single" w:sz="4" w:space="0" w:color="000000"/>
              <w:left w:val="single" w:sz="4" w:space="0" w:color="000000"/>
              <w:bottom w:val="single" w:sz="4" w:space="0" w:color="000000"/>
              <w:right w:val="single" w:sz="4" w:space="0" w:color="000000"/>
            </w:tcBorders>
            <w:vAlign w:val="center"/>
          </w:tcPr>
          <w:p w14:paraId="38BDB73B" w14:textId="0F68D1CD" w:rsidR="005C270A" w:rsidRPr="006722C7" w:rsidRDefault="006722C7" w:rsidP="005C270A">
            <w:pPr>
              <w:pStyle w:val="TF-TEXTOQUADRO"/>
              <w:jc w:val="both"/>
              <w:rPr>
                <w:noProof/>
                <w:sz w:val="20"/>
                <w:lang w:val="en-US" w:eastAsia="en-US"/>
              </w:rPr>
            </w:pPr>
            <w:r>
              <w:rPr>
                <w:noProof/>
                <w:sz w:val="20"/>
                <w:lang w:val="en-US" w:eastAsia="en-US"/>
              </w:rPr>
              <w:t>I</w:t>
            </w:r>
            <w:r w:rsidR="00E00FD5" w:rsidRPr="006722C7">
              <w:rPr>
                <w:noProof/>
                <w:sz w:val="20"/>
                <w:lang w:val="en-US" w:eastAsia="en-US"/>
              </w:rPr>
              <w:t>ndica validação</w:t>
            </w:r>
          </w:p>
        </w:tc>
      </w:tr>
      <w:tr w:rsidR="005C270A" w:rsidRPr="006722C7" w14:paraId="2082DCC3" w14:textId="77777777">
        <w:tc>
          <w:tcPr>
            <w:tcW w:w="2617" w:type="dxa"/>
            <w:tcBorders>
              <w:top w:val="single" w:sz="4" w:space="0" w:color="000000"/>
              <w:left w:val="single" w:sz="4" w:space="0" w:color="000000"/>
              <w:bottom w:val="single" w:sz="4" w:space="0" w:color="000000"/>
              <w:right w:val="single" w:sz="4" w:space="0" w:color="000000"/>
            </w:tcBorders>
            <w:vAlign w:val="center"/>
          </w:tcPr>
          <w:p w14:paraId="7A12AA8D" w14:textId="6117F387" w:rsidR="005C270A" w:rsidRPr="006722C7" w:rsidRDefault="005C270A" w:rsidP="005C270A">
            <w:pPr>
              <w:pStyle w:val="TF-TEXTOQUADRO"/>
              <w:rPr>
                <w:rStyle w:val="TF-COURIER10"/>
                <w:noProof/>
                <w:lang w:val="en-US" w:eastAsia="en-US"/>
              </w:rPr>
            </w:pPr>
            <w:r w:rsidRPr="006722C7">
              <w:rPr>
                <w:rStyle w:val="TF-COURIER10"/>
                <w:noProof/>
                <w:lang w:val="en-US" w:eastAsia="en-US"/>
              </w:rPr>
              <w:t>R</w:t>
            </w:r>
            <w:r w:rsidR="00583BE1" w:rsidRPr="006722C7">
              <w:rPr>
                <w:rStyle w:val="TF-COURIER10"/>
                <w:noProof/>
                <w:lang w:val="en-US" w:eastAsia="en-US"/>
              </w:rPr>
              <w:t>eporte</w:t>
            </w:r>
            <w:r w:rsidR="006722C7" w:rsidRPr="006722C7">
              <w:rPr>
                <w:rStyle w:val="TF-COURIER10"/>
                <w:noProof/>
                <w:lang w:val="en-US" w:eastAsia="en-US"/>
              </w:rPr>
              <w:t>r</w:t>
            </w:r>
            <w:r w:rsidR="00583BE1" w:rsidRPr="006722C7">
              <w:rPr>
                <w:rStyle w:val="TF-COURIER10"/>
                <w:noProof/>
                <w:lang w:val="en-US" w:eastAsia="en-US"/>
              </w:rPr>
              <w:t>UserId</w:t>
            </w:r>
          </w:p>
        </w:tc>
        <w:tc>
          <w:tcPr>
            <w:tcW w:w="1451" w:type="dxa"/>
            <w:tcBorders>
              <w:top w:val="single" w:sz="4" w:space="0" w:color="000000"/>
              <w:left w:val="single" w:sz="4" w:space="0" w:color="000000"/>
              <w:bottom w:val="single" w:sz="4" w:space="0" w:color="000000"/>
              <w:right w:val="single" w:sz="4" w:space="0" w:color="000000"/>
            </w:tcBorders>
            <w:vAlign w:val="center"/>
          </w:tcPr>
          <w:p w14:paraId="3925D989" w14:textId="0B21B23C" w:rsidR="005C270A" w:rsidRPr="006722C7" w:rsidRDefault="005C270A" w:rsidP="005C270A">
            <w:pPr>
              <w:pStyle w:val="TF-TEXTOQUADRO"/>
              <w:rPr>
                <w:rStyle w:val="TF-COURIER10"/>
                <w:noProof/>
                <w:lang w:val="en-US" w:eastAsia="en-US"/>
              </w:rPr>
            </w:pPr>
            <w:r w:rsidRPr="006722C7">
              <w:rPr>
                <w:rStyle w:val="TF-COURIER10"/>
                <w:noProof/>
                <w:lang w:val="en-US" w:eastAsia="en-US"/>
              </w:rPr>
              <w:t>uuid</w:t>
            </w:r>
          </w:p>
        </w:tc>
        <w:tc>
          <w:tcPr>
            <w:tcW w:w="4994" w:type="dxa"/>
            <w:tcBorders>
              <w:top w:val="single" w:sz="4" w:space="0" w:color="000000"/>
              <w:left w:val="single" w:sz="4" w:space="0" w:color="000000"/>
              <w:bottom w:val="single" w:sz="4" w:space="0" w:color="000000"/>
              <w:right w:val="single" w:sz="4" w:space="0" w:color="000000"/>
            </w:tcBorders>
            <w:vAlign w:val="center"/>
          </w:tcPr>
          <w:p w14:paraId="7C172F69" w14:textId="68C45CC0" w:rsidR="005C270A" w:rsidRPr="00C37022" w:rsidRDefault="00E00FD5" w:rsidP="005C270A">
            <w:pPr>
              <w:pStyle w:val="TF-TEXTOQUADRO"/>
              <w:jc w:val="both"/>
              <w:rPr>
                <w:noProof/>
                <w:sz w:val="20"/>
                <w:lang w:eastAsia="en-US"/>
              </w:rPr>
            </w:pPr>
            <w:r w:rsidRPr="00C37022">
              <w:rPr>
                <w:noProof/>
                <w:sz w:val="20"/>
                <w:lang w:eastAsia="en-US"/>
              </w:rPr>
              <w:t xml:space="preserve">Identificador único </w:t>
            </w:r>
            <w:r w:rsidRPr="00C37022">
              <w:rPr>
                <w:sz w:val="20"/>
                <w:lang w:eastAsia="en-US"/>
              </w:rPr>
              <w:t>do</w:t>
            </w:r>
            <w:r w:rsidRPr="006722C7">
              <w:t xml:space="preserve"> usuário</w:t>
            </w:r>
            <w:r w:rsidR="006722C7" w:rsidRPr="006722C7">
              <w:t xml:space="preserve"> que reportou</w:t>
            </w:r>
          </w:p>
        </w:tc>
      </w:tr>
      <w:tr w:rsidR="005C270A" w:rsidRPr="006722C7" w14:paraId="45936074" w14:textId="77777777">
        <w:tc>
          <w:tcPr>
            <w:tcW w:w="2617" w:type="dxa"/>
            <w:tcBorders>
              <w:top w:val="single" w:sz="4" w:space="0" w:color="000000"/>
              <w:left w:val="single" w:sz="4" w:space="0" w:color="000000"/>
              <w:bottom w:val="single" w:sz="4" w:space="0" w:color="000000"/>
              <w:right w:val="single" w:sz="4" w:space="0" w:color="000000"/>
            </w:tcBorders>
            <w:vAlign w:val="center"/>
          </w:tcPr>
          <w:p w14:paraId="653B9CE3" w14:textId="134B3D71" w:rsidR="005C270A" w:rsidRPr="006722C7" w:rsidRDefault="005C270A" w:rsidP="005C270A">
            <w:pPr>
              <w:pStyle w:val="TF-TEXTOQUADRO"/>
              <w:rPr>
                <w:rStyle w:val="TF-COURIER10"/>
                <w:noProof/>
                <w:lang w:val="en-US" w:eastAsia="en-US"/>
              </w:rPr>
            </w:pPr>
            <w:r w:rsidRPr="006722C7">
              <w:rPr>
                <w:rStyle w:val="TF-COURIER10"/>
                <w:noProof/>
                <w:lang w:val="en-US" w:eastAsia="en-US"/>
              </w:rPr>
              <w:t>R</w:t>
            </w:r>
            <w:r w:rsidR="00583BE1" w:rsidRPr="006722C7">
              <w:rPr>
                <w:rStyle w:val="TF-COURIER10"/>
                <w:noProof/>
                <w:lang w:val="en-US" w:eastAsia="en-US"/>
              </w:rPr>
              <w:t>esolvesUserId</w:t>
            </w:r>
          </w:p>
        </w:tc>
        <w:tc>
          <w:tcPr>
            <w:tcW w:w="1451" w:type="dxa"/>
            <w:tcBorders>
              <w:top w:val="single" w:sz="4" w:space="0" w:color="000000"/>
              <w:left w:val="single" w:sz="4" w:space="0" w:color="000000"/>
              <w:bottom w:val="single" w:sz="4" w:space="0" w:color="000000"/>
              <w:right w:val="single" w:sz="4" w:space="0" w:color="000000"/>
            </w:tcBorders>
            <w:vAlign w:val="center"/>
          </w:tcPr>
          <w:p w14:paraId="3AFE9D43" w14:textId="4B135F26" w:rsidR="005C270A" w:rsidRPr="006722C7" w:rsidRDefault="005C270A" w:rsidP="005C270A">
            <w:pPr>
              <w:pStyle w:val="TF-TEXTOQUADRO"/>
              <w:rPr>
                <w:rStyle w:val="TF-COURIER10"/>
                <w:noProof/>
                <w:lang w:val="en-US" w:eastAsia="en-US"/>
              </w:rPr>
            </w:pPr>
            <w:r w:rsidRPr="006722C7">
              <w:rPr>
                <w:rStyle w:val="TF-COURIER10"/>
                <w:noProof/>
                <w:lang w:val="en-US" w:eastAsia="en-US"/>
              </w:rPr>
              <w:t>uuid</w:t>
            </w:r>
          </w:p>
        </w:tc>
        <w:tc>
          <w:tcPr>
            <w:tcW w:w="4994" w:type="dxa"/>
            <w:tcBorders>
              <w:top w:val="single" w:sz="4" w:space="0" w:color="000000"/>
              <w:left w:val="single" w:sz="4" w:space="0" w:color="000000"/>
              <w:bottom w:val="single" w:sz="4" w:space="0" w:color="000000"/>
              <w:right w:val="single" w:sz="4" w:space="0" w:color="000000"/>
            </w:tcBorders>
            <w:vAlign w:val="center"/>
          </w:tcPr>
          <w:p w14:paraId="54E3E34A" w14:textId="32E763F1" w:rsidR="005C270A" w:rsidRPr="00C37022" w:rsidRDefault="00E00FD5" w:rsidP="005C270A">
            <w:pPr>
              <w:pStyle w:val="TF-TEXTOQUADRO"/>
              <w:jc w:val="both"/>
              <w:rPr>
                <w:noProof/>
                <w:sz w:val="20"/>
                <w:lang w:eastAsia="en-US"/>
              </w:rPr>
            </w:pPr>
            <w:r w:rsidRPr="00C37022">
              <w:rPr>
                <w:noProof/>
                <w:sz w:val="20"/>
                <w:lang w:eastAsia="en-US"/>
              </w:rPr>
              <w:t xml:space="preserve">Identificador único </w:t>
            </w:r>
            <w:r w:rsidRPr="00C37022">
              <w:rPr>
                <w:sz w:val="20"/>
                <w:lang w:eastAsia="en-US"/>
              </w:rPr>
              <w:t>do</w:t>
            </w:r>
            <w:r w:rsidRPr="006722C7">
              <w:t xml:space="preserve"> usuário</w:t>
            </w:r>
            <w:r w:rsidR="006722C7" w:rsidRPr="006722C7">
              <w:t xml:space="preserve"> que resolveu</w:t>
            </w:r>
          </w:p>
        </w:tc>
      </w:tr>
    </w:tbl>
    <w:p w14:paraId="26987BBF" w14:textId="77777777" w:rsidR="006722C7" w:rsidRPr="00230102" w:rsidRDefault="006722C7" w:rsidP="006722C7">
      <w:pPr>
        <w:pStyle w:val="TF-FONTE"/>
      </w:pPr>
      <w:r w:rsidRPr="00230102">
        <w:t>Fonte: elaborada pela autora (2025).</w:t>
      </w:r>
    </w:p>
    <w:p w14:paraId="5AF40CE1" w14:textId="1E2DE612" w:rsidR="000A7E87" w:rsidRPr="00637D49" w:rsidRDefault="000A7E87" w:rsidP="000A7E87">
      <w:pPr>
        <w:pStyle w:val="TF-TEXTO"/>
      </w:pPr>
      <w:r w:rsidRPr="00637D49">
        <w:t>O</w:t>
      </w:r>
      <w:r w:rsidR="00A822F8">
        <w:t xml:space="preserve"> </w:t>
      </w:r>
      <w:r w:rsidR="000C4D5B">
        <w:fldChar w:fldCharType="begin"/>
      </w:r>
      <w:r w:rsidR="000C4D5B">
        <w:instrText xml:space="preserve"> REF _Ref214666008 \h </w:instrText>
      </w:r>
      <w:r w:rsidR="000C4D5B">
        <w:fldChar w:fldCharType="separate"/>
      </w:r>
      <w:r w:rsidR="001C1872">
        <w:t xml:space="preserve">Quadro </w:t>
      </w:r>
      <w:r w:rsidR="001C1872">
        <w:rPr>
          <w:noProof/>
        </w:rPr>
        <w:t>29</w:t>
      </w:r>
      <w:r w:rsidR="000C4D5B">
        <w:fldChar w:fldCharType="end"/>
      </w:r>
      <w:r w:rsidR="000C4D5B">
        <w:t xml:space="preserve"> </w:t>
      </w:r>
      <w:r w:rsidRPr="00637D49">
        <w:t xml:space="preserve">exibe a estrutura de dados </w:t>
      </w:r>
      <w:r w:rsidR="00D17539" w:rsidRPr="00637D49">
        <w:rPr>
          <w:rStyle w:val="TF-COURIER10"/>
        </w:rPr>
        <w:t>Media</w:t>
      </w:r>
      <w:r w:rsidRPr="00637D49">
        <w:t>.</w:t>
      </w:r>
    </w:p>
    <w:p w14:paraId="5F9EF7B1" w14:textId="29760943" w:rsidR="000A7E87" w:rsidRPr="00637D49" w:rsidRDefault="000C4D5B" w:rsidP="000C4D5B">
      <w:pPr>
        <w:pStyle w:val="TF-LEGENDA"/>
      </w:pPr>
      <w:bookmarkStart w:id="497" w:name="_Ref214666008"/>
      <w:bookmarkStart w:id="498" w:name="_Toc214476464"/>
      <w:bookmarkStart w:id="499" w:name="_Toc215432539"/>
      <w:r>
        <w:t xml:space="preserve">Quadro </w:t>
      </w:r>
      <w:fldSimple w:instr=" SEQ Quadro \* ARABIC ">
        <w:r w:rsidR="001C1872">
          <w:rPr>
            <w:noProof/>
          </w:rPr>
          <w:t>29</w:t>
        </w:r>
      </w:fldSimple>
      <w:bookmarkEnd w:id="497"/>
      <w:r>
        <w:t xml:space="preserve"> </w:t>
      </w:r>
      <w:r w:rsidR="000A7E87" w:rsidRPr="00637D49">
        <w:t xml:space="preserve"> – Estrutura de dados </w:t>
      </w:r>
      <w:bookmarkEnd w:id="498"/>
      <w:r w:rsidR="00D17539" w:rsidRPr="00637D49">
        <w:rPr>
          <w:rStyle w:val="TF-COURIER10"/>
        </w:rPr>
        <w:t>Media</w:t>
      </w:r>
      <w:bookmarkEnd w:id="49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7"/>
        <w:gridCol w:w="1451"/>
        <w:gridCol w:w="4994"/>
      </w:tblGrid>
      <w:tr w:rsidR="000A7E87" w:rsidRPr="00637D49" w14:paraId="0B913152" w14:textId="77777777">
        <w:tc>
          <w:tcPr>
            <w:tcW w:w="9062" w:type="dxa"/>
            <w:gridSpan w:val="3"/>
            <w:tcBorders>
              <w:top w:val="single" w:sz="4" w:space="0" w:color="000000"/>
              <w:left w:val="single" w:sz="4" w:space="0" w:color="000000"/>
              <w:bottom w:val="single" w:sz="4" w:space="0" w:color="000000"/>
              <w:right w:val="single" w:sz="4" w:space="0" w:color="000000"/>
            </w:tcBorders>
            <w:hideMark/>
          </w:tcPr>
          <w:p w14:paraId="709126FA" w14:textId="19530449" w:rsidR="000A7E87" w:rsidRPr="00637D49" w:rsidRDefault="000A7E87">
            <w:pPr>
              <w:pStyle w:val="TF-TEXTOQUADRO"/>
              <w:rPr>
                <w:sz w:val="20"/>
                <w:lang w:val="en-US" w:eastAsia="en-US"/>
              </w:rPr>
            </w:pPr>
            <w:r w:rsidRPr="00637D49">
              <w:rPr>
                <w:sz w:val="20"/>
                <w:lang w:val="en-US" w:eastAsia="en-US"/>
              </w:rPr>
              <w:t xml:space="preserve">Estrutura de dados: </w:t>
            </w:r>
            <w:r w:rsidR="00D17539" w:rsidRPr="00637D49">
              <w:rPr>
                <w:rStyle w:val="TF-COURIER10"/>
                <w:lang w:val="en-US" w:eastAsia="en-US"/>
              </w:rPr>
              <w:t>Media</w:t>
            </w:r>
          </w:p>
        </w:tc>
      </w:tr>
      <w:tr w:rsidR="000A7E87" w:rsidRPr="00637D49" w14:paraId="7DFC6356" w14:textId="77777777">
        <w:tc>
          <w:tcPr>
            <w:tcW w:w="9062" w:type="dxa"/>
            <w:gridSpan w:val="3"/>
            <w:tcBorders>
              <w:top w:val="single" w:sz="4" w:space="0" w:color="000000"/>
              <w:left w:val="single" w:sz="4" w:space="0" w:color="000000"/>
              <w:bottom w:val="single" w:sz="4" w:space="0" w:color="000000"/>
              <w:right w:val="single" w:sz="4" w:space="0" w:color="000000"/>
            </w:tcBorders>
            <w:hideMark/>
          </w:tcPr>
          <w:p w14:paraId="5C1DCADD" w14:textId="36F6C04E" w:rsidR="000A7E87" w:rsidRPr="00C37022" w:rsidRDefault="000A7E87">
            <w:pPr>
              <w:pStyle w:val="TF-TEXTOQUADRO"/>
              <w:rPr>
                <w:sz w:val="20"/>
                <w:lang w:eastAsia="en-US"/>
              </w:rPr>
            </w:pPr>
            <w:r w:rsidRPr="00C37022">
              <w:rPr>
                <w:sz w:val="20"/>
                <w:lang w:eastAsia="en-US"/>
              </w:rPr>
              <w:t xml:space="preserve">Estrutura de dados responsável por armazenar </w:t>
            </w:r>
            <w:r w:rsidR="00D17539" w:rsidRPr="00C37022">
              <w:rPr>
                <w:sz w:val="20"/>
                <w:lang w:eastAsia="en-US"/>
              </w:rPr>
              <w:t>todas as imgens associadas a uma ocorrência.</w:t>
            </w:r>
          </w:p>
        </w:tc>
      </w:tr>
      <w:tr w:rsidR="000A7E87" w:rsidRPr="00637D49" w14:paraId="752AA719" w14:textId="77777777">
        <w:tc>
          <w:tcPr>
            <w:tcW w:w="2617" w:type="dxa"/>
            <w:tcBorders>
              <w:top w:val="single" w:sz="4" w:space="0" w:color="000000"/>
              <w:left w:val="single" w:sz="4" w:space="0" w:color="000000"/>
              <w:bottom w:val="single" w:sz="4" w:space="0" w:color="000000"/>
              <w:right w:val="single" w:sz="4" w:space="0" w:color="000000"/>
            </w:tcBorders>
            <w:shd w:val="clear" w:color="auto" w:fill="A6A6A6"/>
            <w:hideMark/>
          </w:tcPr>
          <w:p w14:paraId="567BDF64" w14:textId="77777777" w:rsidR="000A7E87" w:rsidRPr="00637D49" w:rsidRDefault="000A7E87">
            <w:pPr>
              <w:pStyle w:val="TF-TEXTOQUADRO"/>
              <w:rPr>
                <w:b/>
                <w:bCs/>
                <w:sz w:val="20"/>
                <w:lang w:val="en-US" w:eastAsia="en-US"/>
              </w:rPr>
            </w:pPr>
            <w:r w:rsidRPr="00637D49">
              <w:rPr>
                <w:b/>
                <w:bCs/>
                <w:sz w:val="20"/>
                <w:lang w:val="en-US" w:eastAsia="en-US"/>
              </w:rPr>
              <w:t>Chave</w:t>
            </w:r>
          </w:p>
        </w:tc>
        <w:tc>
          <w:tcPr>
            <w:tcW w:w="1451" w:type="dxa"/>
            <w:tcBorders>
              <w:top w:val="single" w:sz="4" w:space="0" w:color="000000"/>
              <w:left w:val="single" w:sz="4" w:space="0" w:color="000000"/>
              <w:bottom w:val="single" w:sz="4" w:space="0" w:color="000000"/>
              <w:right w:val="single" w:sz="4" w:space="0" w:color="000000"/>
            </w:tcBorders>
            <w:shd w:val="clear" w:color="auto" w:fill="A6A6A6"/>
            <w:hideMark/>
          </w:tcPr>
          <w:p w14:paraId="6935D0A0" w14:textId="77777777" w:rsidR="000A7E87" w:rsidRPr="00637D49" w:rsidRDefault="000A7E87">
            <w:pPr>
              <w:pStyle w:val="TF-TEXTOQUADRO"/>
              <w:rPr>
                <w:b/>
                <w:bCs/>
                <w:sz w:val="20"/>
                <w:lang w:val="en-US" w:eastAsia="en-US"/>
              </w:rPr>
            </w:pPr>
            <w:r w:rsidRPr="00637D49">
              <w:rPr>
                <w:b/>
                <w:bCs/>
                <w:sz w:val="20"/>
                <w:lang w:val="en-US" w:eastAsia="en-US"/>
              </w:rPr>
              <w:t>Tipo</w:t>
            </w:r>
          </w:p>
        </w:tc>
        <w:tc>
          <w:tcPr>
            <w:tcW w:w="4994" w:type="dxa"/>
            <w:tcBorders>
              <w:top w:val="single" w:sz="4" w:space="0" w:color="000000"/>
              <w:left w:val="single" w:sz="4" w:space="0" w:color="000000"/>
              <w:bottom w:val="single" w:sz="4" w:space="0" w:color="000000"/>
              <w:right w:val="single" w:sz="4" w:space="0" w:color="000000"/>
            </w:tcBorders>
            <w:shd w:val="clear" w:color="auto" w:fill="A6A6A6"/>
            <w:hideMark/>
          </w:tcPr>
          <w:p w14:paraId="50916709" w14:textId="77777777" w:rsidR="000A7E87" w:rsidRPr="00637D49" w:rsidRDefault="000A7E87">
            <w:pPr>
              <w:pStyle w:val="TF-TEXTOQUADRO"/>
              <w:rPr>
                <w:b/>
                <w:bCs/>
                <w:sz w:val="20"/>
                <w:lang w:val="en-US" w:eastAsia="en-US"/>
              </w:rPr>
            </w:pPr>
            <w:r w:rsidRPr="00637D49">
              <w:rPr>
                <w:b/>
                <w:bCs/>
                <w:sz w:val="20"/>
                <w:lang w:val="en-US" w:eastAsia="en-US"/>
              </w:rPr>
              <w:t>Descrição</w:t>
            </w:r>
          </w:p>
        </w:tc>
      </w:tr>
      <w:tr w:rsidR="000A7E87" w:rsidRPr="00637D49" w14:paraId="572E7E01" w14:textId="77777777">
        <w:tc>
          <w:tcPr>
            <w:tcW w:w="2617" w:type="dxa"/>
            <w:tcBorders>
              <w:top w:val="single" w:sz="4" w:space="0" w:color="000000"/>
              <w:left w:val="single" w:sz="4" w:space="0" w:color="000000"/>
              <w:bottom w:val="single" w:sz="4" w:space="0" w:color="000000"/>
              <w:right w:val="single" w:sz="4" w:space="0" w:color="000000"/>
            </w:tcBorders>
            <w:vAlign w:val="center"/>
            <w:hideMark/>
          </w:tcPr>
          <w:p w14:paraId="00595A54" w14:textId="4B4F07A8" w:rsidR="000A7E87" w:rsidRPr="00637D49" w:rsidRDefault="00A203BA">
            <w:pPr>
              <w:pStyle w:val="TF-TEXTOQUADRO"/>
              <w:rPr>
                <w:rStyle w:val="TF-COURIER10"/>
                <w:noProof/>
              </w:rPr>
            </w:pPr>
            <w:r w:rsidRPr="00637D49">
              <w:rPr>
                <w:rStyle w:val="TF-COURIER10"/>
                <w:noProof/>
                <w:lang w:val="en-US" w:eastAsia="en-US"/>
              </w:rPr>
              <w:t>ID</w:t>
            </w:r>
          </w:p>
        </w:tc>
        <w:tc>
          <w:tcPr>
            <w:tcW w:w="1451" w:type="dxa"/>
            <w:tcBorders>
              <w:top w:val="single" w:sz="4" w:space="0" w:color="000000"/>
              <w:left w:val="single" w:sz="4" w:space="0" w:color="000000"/>
              <w:bottom w:val="single" w:sz="4" w:space="0" w:color="000000"/>
              <w:right w:val="single" w:sz="4" w:space="0" w:color="000000"/>
            </w:tcBorders>
            <w:vAlign w:val="center"/>
            <w:hideMark/>
          </w:tcPr>
          <w:p w14:paraId="7EEAFFE2" w14:textId="2581E6CD" w:rsidR="000A7E87" w:rsidRPr="00637D49" w:rsidRDefault="0000561F">
            <w:pPr>
              <w:pStyle w:val="TF-TEXTOQUADRO"/>
              <w:rPr>
                <w:rStyle w:val="TF-COURIER10"/>
                <w:noProof/>
                <w:lang w:val="en-US" w:eastAsia="en-US"/>
              </w:rPr>
            </w:pPr>
            <w:r w:rsidRPr="00637D49">
              <w:rPr>
                <w:rStyle w:val="TF-COURIER10"/>
                <w:noProof/>
                <w:lang w:val="en-US" w:eastAsia="en-US"/>
              </w:rPr>
              <w:t>u</w:t>
            </w:r>
            <w:r w:rsidRPr="00637D49">
              <w:rPr>
                <w:rStyle w:val="TF-COURIER10"/>
                <w:noProof/>
              </w:rPr>
              <w:t>uid</w:t>
            </w:r>
          </w:p>
        </w:tc>
        <w:tc>
          <w:tcPr>
            <w:tcW w:w="4994" w:type="dxa"/>
            <w:tcBorders>
              <w:top w:val="single" w:sz="4" w:space="0" w:color="000000"/>
              <w:left w:val="single" w:sz="4" w:space="0" w:color="000000"/>
              <w:bottom w:val="single" w:sz="4" w:space="0" w:color="000000"/>
              <w:right w:val="single" w:sz="4" w:space="0" w:color="000000"/>
            </w:tcBorders>
            <w:vAlign w:val="center"/>
            <w:hideMark/>
          </w:tcPr>
          <w:p w14:paraId="18678A39" w14:textId="5A6D9D6D" w:rsidR="000A7E87" w:rsidRPr="00637D49" w:rsidRDefault="000A7E87">
            <w:pPr>
              <w:pStyle w:val="TF-TEXTOQUADRO"/>
              <w:jc w:val="both"/>
            </w:pPr>
            <w:r w:rsidRPr="00637D49">
              <w:rPr>
                <w:noProof/>
                <w:sz w:val="20"/>
                <w:lang w:val="en-US" w:eastAsia="en-US"/>
              </w:rPr>
              <w:t xml:space="preserve">Identificador único </w:t>
            </w:r>
            <w:r w:rsidR="006A52B9" w:rsidRPr="00637D49">
              <w:rPr>
                <w:noProof/>
                <w:sz w:val="20"/>
                <w:lang w:val="en-US" w:eastAsia="en-US"/>
              </w:rPr>
              <w:t>d</w:t>
            </w:r>
            <w:r w:rsidR="006A52B9" w:rsidRPr="00637D49">
              <w:t>a media</w:t>
            </w:r>
          </w:p>
        </w:tc>
      </w:tr>
      <w:tr w:rsidR="000A7E87" w:rsidRPr="00637D49" w14:paraId="495292EE" w14:textId="77777777">
        <w:tc>
          <w:tcPr>
            <w:tcW w:w="2617" w:type="dxa"/>
            <w:tcBorders>
              <w:top w:val="single" w:sz="4" w:space="0" w:color="000000"/>
              <w:left w:val="single" w:sz="4" w:space="0" w:color="000000"/>
              <w:bottom w:val="single" w:sz="4" w:space="0" w:color="000000"/>
              <w:right w:val="single" w:sz="4" w:space="0" w:color="000000"/>
            </w:tcBorders>
            <w:vAlign w:val="center"/>
            <w:hideMark/>
          </w:tcPr>
          <w:p w14:paraId="2DA4C947" w14:textId="5DC3187D" w:rsidR="000A7E87" w:rsidRPr="00637D49" w:rsidRDefault="00CA024B">
            <w:pPr>
              <w:pStyle w:val="TF-TEXTOQUADRO"/>
              <w:rPr>
                <w:rStyle w:val="TF-COURIER10"/>
              </w:rPr>
            </w:pPr>
            <w:r w:rsidRPr="00637D49">
              <w:rPr>
                <w:rStyle w:val="TF-COURIER10"/>
                <w:noProof/>
                <w:lang w:val="en-US" w:eastAsia="en-US"/>
              </w:rPr>
              <w:t>OccurenceId</w:t>
            </w:r>
          </w:p>
        </w:tc>
        <w:tc>
          <w:tcPr>
            <w:tcW w:w="1451" w:type="dxa"/>
            <w:tcBorders>
              <w:top w:val="single" w:sz="4" w:space="0" w:color="000000"/>
              <w:left w:val="single" w:sz="4" w:space="0" w:color="000000"/>
              <w:bottom w:val="single" w:sz="4" w:space="0" w:color="000000"/>
              <w:right w:val="single" w:sz="4" w:space="0" w:color="000000"/>
            </w:tcBorders>
            <w:vAlign w:val="center"/>
            <w:hideMark/>
          </w:tcPr>
          <w:p w14:paraId="25CA6543" w14:textId="5996759D" w:rsidR="000A7E87" w:rsidRPr="00637D49" w:rsidRDefault="0000561F">
            <w:pPr>
              <w:pStyle w:val="TF-TEXTOQUADRO"/>
              <w:rPr>
                <w:rStyle w:val="TF-COURIER10"/>
                <w:noProof/>
                <w:lang w:val="en-US" w:eastAsia="en-US"/>
              </w:rPr>
            </w:pPr>
            <w:r w:rsidRPr="00637D49">
              <w:rPr>
                <w:rStyle w:val="TF-COURIER10"/>
                <w:noProof/>
                <w:lang w:val="en-US" w:eastAsia="en-US"/>
              </w:rPr>
              <w:t>u</w:t>
            </w:r>
            <w:r w:rsidRPr="00637D49">
              <w:rPr>
                <w:rStyle w:val="TF-COURIER10"/>
                <w:noProof/>
              </w:rPr>
              <w:t>uid</w:t>
            </w:r>
          </w:p>
        </w:tc>
        <w:tc>
          <w:tcPr>
            <w:tcW w:w="4994" w:type="dxa"/>
            <w:tcBorders>
              <w:top w:val="single" w:sz="4" w:space="0" w:color="000000"/>
              <w:left w:val="single" w:sz="4" w:space="0" w:color="000000"/>
              <w:bottom w:val="single" w:sz="4" w:space="0" w:color="000000"/>
              <w:right w:val="single" w:sz="4" w:space="0" w:color="000000"/>
            </w:tcBorders>
            <w:vAlign w:val="center"/>
            <w:hideMark/>
          </w:tcPr>
          <w:p w14:paraId="609B8538" w14:textId="588A02E4" w:rsidR="000A7E87" w:rsidRPr="00637D49" w:rsidRDefault="000A7E87">
            <w:pPr>
              <w:pStyle w:val="TF-TEXTOQUADRO"/>
              <w:jc w:val="both"/>
            </w:pPr>
            <w:r w:rsidRPr="00637D49">
              <w:rPr>
                <w:noProof/>
                <w:sz w:val="20"/>
                <w:lang w:val="en-US" w:eastAsia="en-US"/>
              </w:rPr>
              <w:t xml:space="preserve">Identificador único </w:t>
            </w:r>
            <w:r w:rsidRPr="00637D49">
              <w:rPr>
                <w:sz w:val="20"/>
                <w:lang w:val="en-US" w:eastAsia="en-US"/>
              </w:rPr>
              <w:t>d</w:t>
            </w:r>
            <w:r w:rsidR="006A52B9" w:rsidRPr="00637D49">
              <w:rPr>
                <w:sz w:val="20"/>
                <w:lang w:val="en-US" w:eastAsia="en-US"/>
              </w:rPr>
              <w:t>a ocorrência</w:t>
            </w:r>
          </w:p>
        </w:tc>
      </w:tr>
      <w:tr w:rsidR="000A7E87" w:rsidRPr="00637D49" w14:paraId="65240D63" w14:textId="77777777">
        <w:tc>
          <w:tcPr>
            <w:tcW w:w="2617" w:type="dxa"/>
            <w:tcBorders>
              <w:top w:val="single" w:sz="4" w:space="0" w:color="000000"/>
              <w:left w:val="single" w:sz="4" w:space="0" w:color="000000"/>
              <w:bottom w:val="single" w:sz="4" w:space="0" w:color="000000"/>
              <w:right w:val="single" w:sz="4" w:space="0" w:color="000000"/>
            </w:tcBorders>
            <w:vAlign w:val="center"/>
            <w:hideMark/>
          </w:tcPr>
          <w:p w14:paraId="7FDB8947" w14:textId="791707E1" w:rsidR="000A7E87" w:rsidRPr="00637D49" w:rsidRDefault="00CA024B">
            <w:pPr>
              <w:pStyle w:val="TF-TEXTOQUADRO"/>
              <w:rPr>
                <w:rStyle w:val="TF-COURIER10"/>
              </w:rPr>
            </w:pPr>
            <w:r w:rsidRPr="00637D49">
              <w:rPr>
                <w:rStyle w:val="TF-COURIER10"/>
              </w:rPr>
              <w:t>MediaType</w:t>
            </w:r>
          </w:p>
        </w:tc>
        <w:tc>
          <w:tcPr>
            <w:tcW w:w="1451" w:type="dxa"/>
            <w:tcBorders>
              <w:top w:val="single" w:sz="4" w:space="0" w:color="000000"/>
              <w:left w:val="single" w:sz="4" w:space="0" w:color="000000"/>
              <w:bottom w:val="single" w:sz="4" w:space="0" w:color="000000"/>
              <w:right w:val="single" w:sz="4" w:space="0" w:color="000000"/>
            </w:tcBorders>
            <w:vAlign w:val="center"/>
            <w:hideMark/>
          </w:tcPr>
          <w:p w14:paraId="242E5A50" w14:textId="77777777" w:rsidR="000A7E87" w:rsidRPr="00637D49" w:rsidRDefault="000A7E87">
            <w:pPr>
              <w:pStyle w:val="TF-TEXTOQUADRO"/>
              <w:rPr>
                <w:rStyle w:val="TF-COURIER10"/>
                <w:noProof/>
                <w:lang w:val="en-US" w:eastAsia="en-US"/>
              </w:rPr>
            </w:pPr>
            <w:r w:rsidRPr="00637D49">
              <w:rPr>
                <w:rStyle w:val="TF-COURIER10"/>
                <w:noProof/>
                <w:lang w:val="en-US" w:eastAsia="en-US"/>
              </w:rPr>
              <w:t>text</w:t>
            </w:r>
          </w:p>
        </w:tc>
        <w:tc>
          <w:tcPr>
            <w:tcW w:w="4994" w:type="dxa"/>
            <w:tcBorders>
              <w:top w:val="single" w:sz="4" w:space="0" w:color="000000"/>
              <w:left w:val="single" w:sz="4" w:space="0" w:color="000000"/>
              <w:bottom w:val="single" w:sz="4" w:space="0" w:color="000000"/>
              <w:right w:val="single" w:sz="4" w:space="0" w:color="000000"/>
            </w:tcBorders>
            <w:vAlign w:val="center"/>
            <w:hideMark/>
          </w:tcPr>
          <w:p w14:paraId="214B69BC" w14:textId="71BF9938" w:rsidR="000A7E87" w:rsidRPr="00637D49" w:rsidRDefault="00EF45E5">
            <w:pPr>
              <w:pStyle w:val="TF-TEXTOQUADRO"/>
              <w:jc w:val="both"/>
            </w:pPr>
            <w:r w:rsidRPr="00637D49">
              <w:rPr>
                <w:noProof/>
                <w:sz w:val="20"/>
                <w:lang w:val="en-US" w:eastAsia="en-US"/>
              </w:rPr>
              <w:t>Tipo da media enviada</w:t>
            </w:r>
          </w:p>
        </w:tc>
      </w:tr>
      <w:tr w:rsidR="00A203BA" w:rsidRPr="00637D49" w14:paraId="7F67271A" w14:textId="77777777">
        <w:tc>
          <w:tcPr>
            <w:tcW w:w="2617" w:type="dxa"/>
            <w:tcBorders>
              <w:top w:val="single" w:sz="4" w:space="0" w:color="000000"/>
              <w:left w:val="single" w:sz="4" w:space="0" w:color="000000"/>
              <w:bottom w:val="single" w:sz="4" w:space="0" w:color="000000"/>
              <w:right w:val="single" w:sz="4" w:space="0" w:color="000000"/>
            </w:tcBorders>
            <w:vAlign w:val="center"/>
          </w:tcPr>
          <w:p w14:paraId="2D4479E3" w14:textId="4698F7A5" w:rsidR="00A203BA" w:rsidRPr="00637D49" w:rsidRDefault="00CA024B">
            <w:pPr>
              <w:pStyle w:val="TF-TEXTOQUADRO"/>
              <w:rPr>
                <w:rStyle w:val="TF-COURIER10"/>
                <w:noProof/>
                <w:lang w:val="en-US" w:eastAsia="en-US"/>
              </w:rPr>
            </w:pPr>
            <w:r w:rsidRPr="00637D49">
              <w:rPr>
                <w:rStyle w:val="TF-COURIER10"/>
                <w:noProof/>
                <w:lang w:val="en-US" w:eastAsia="en-US"/>
              </w:rPr>
              <w:t>ImageData</w:t>
            </w:r>
          </w:p>
        </w:tc>
        <w:tc>
          <w:tcPr>
            <w:tcW w:w="1451" w:type="dxa"/>
            <w:tcBorders>
              <w:top w:val="single" w:sz="4" w:space="0" w:color="000000"/>
              <w:left w:val="single" w:sz="4" w:space="0" w:color="000000"/>
              <w:bottom w:val="single" w:sz="4" w:space="0" w:color="000000"/>
              <w:right w:val="single" w:sz="4" w:space="0" w:color="000000"/>
            </w:tcBorders>
            <w:vAlign w:val="center"/>
          </w:tcPr>
          <w:p w14:paraId="3704C020" w14:textId="1CF0D4F5" w:rsidR="00A203BA" w:rsidRPr="00637D49" w:rsidRDefault="00DF35DB">
            <w:pPr>
              <w:pStyle w:val="TF-TEXTOQUADRO"/>
              <w:rPr>
                <w:rStyle w:val="TF-COURIER10"/>
                <w:noProof/>
                <w:lang w:val="en-US" w:eastAsia="en-US"/>
              </w:rPr>
            </w:pPr>
            <w:r w:rsidRPr="00637D49">
              <w:rPr>
                <w:rStyle w:val="TF-COURIER10"/>
                <w:noProof/>
                <w:lang w:val="en-US" w:eastAsia="en-US"/>
              </w:rPr>
              <w:t>byte</w:t>
            </w:r>
          </w:p>
        </w:tc>
        <w:tc>
          <w:tcPr>
            <w:tcW w:w="4994" w:type="dxa"/>
            <w:tcBorders>
              <w:top w:val="single" w:sz="4" w:space="0" w:color="000000"/>
              <w:left w:val="single" w:sz="4" w:space="0" w:color="000000"/>
              <w:bottom w:val="single" w:sz="4" w:space="0" w:color="000000"/>
              <w:right w:val="single" w:sz="4" w:space="0" w:color="000000"/>
            </w:tcBorders>
            <w:vAlign w:val="center"/>
          </w:tcPr>
          <w:p w14:paraId="4C4B4A1D" w14:textId="79514F99" w:rsidR="00A203BA" w:rsidRPr="00637D49" w:rsidRDefault="00637D49">
            <w:pPr>
              <w:pStyle w:val="TF-TEXTOQUADRO"/>
              <w:jc w:val="both"/>
              <w:rPr>
                <w:noProof/>
                <w:sz w:val="20"/>
                <w:lang w:val="en-US" w:eastAsia="en-US"/>
              </w:rPr>
            </w:pPr>
            <w:r w:rsidRPr="00637D49">
              <w:rPr>
                <w:noProof/>
                <w:sz w:val="20"/>
                <w:lang w:val="en-US" w:eastAsia="en-US"/>
              </w:rPr>
              <w:t>Bytes da media</w:t>
            </w:r>
          </w:p>
        </w:tc>
      </w:tr>
      <w:tr w:rsidR="00CA024B" w:rsidRPr="00637D49" w14:paraId="43213D75" w14:textId="77777777">
        <w:tc>
          <w:tcPr>
            <w:tcW w:w="2617" w:type="dxa"/>
            <w:tcBorders>
              <w:top w:val="single" w:sz="4" w:space="0" w:color="000000"/>
              <w:left w:val="single" w:sz="4" w:space="0" w:color="000000"/>
              <w:bottom w:val="single" w:sz="4" w:space="0" w:color="000000"/>
              <w:right w:val="single" w:sz="4" w:space="0" w:color="000000"/>
            </w:tcBorders>
            <w:vAlign w:val="center"/>
          </w:tcPr>
          <w:p w14:paraId="39486A24" w14:textId="5EFBC69D" w:rsidR="00CA024B" w:rsidRPr="00637D49" w:rsidRDefault="00CA024B">
            <w:pPr>
              <w:pStyle w:val="TF-TEXTOQUADRO"/>
              <w:rPr>
                <w:rStyle w:val="TF-COURIER10"/>
                <w:noProof/>
                <w:lang w:val="en-US" w:eastAsia="en-US"/>
              </w:rPr>
            </w:pPr>
            <w:r w:rsidRPr="00637D49">
              <w:rPr>
                <w:rStyle w:val="TF-COURIER10"/>
                <w:noProof/>
                <w:lang w:val="en-US" w:eastAsia="en-US"/>
              </w:rPr>
              <w:t>C</w:t>
            </w:r>
            <w:r w:rsidR="0000561F" w:rsidRPr="00637D49">
              <w:rPr>
                <w:rStyle w:val="TF-COURIER10"/>
                <w:noProof/>
                <w:lang w:val="en-US" w:eastAsia="en-US"/>
              </w:rPr>
              <w:t>reatedAt</w:t>
            </w:r>
          </w:p>
        </w:tc>
        <w:tc>
          <w:tcPr>
            <w:tcW w:w="1451" w:type="dxa"/>
            <w:tcBorders>
              <w:top w:val="single" w:sz="4" w:space="0" w:color="000000"/>
              <w:left w:val="single" w:sz="4" w:space="0" w:color="000000"/>
              <w:bottom w:val="single" w:sz="4" w:space="0" w:color="000000"/>
              <w:right w:val="single" w:sz="4" w:space="0" w:color="000000"/>
            </w:tcBorders>
            <w:vAlign w:val="center"/>
          </w:tcPr>
          <w:p w14:paraId="2A1CB11C" w14:textId="3F827D70" w:rsidR="00CA024B" w:rsidRPr="00637D49" w:rsidRDefault="00DF35DB">
            <w:pPr>
              <w:pStyle w:val="TF-TEXTOQUADRO"/>
              <w:rPr>
                <w:rStyle w:val="TF-COURIER10"/>
                <w:noProof/>
                <w:lang w:val="en-US" w:eastAsia="en-US"/>
              </w:rPr>
            </w:pPr>
            <w:r w:rsidRPr="00637D49">
              <w:rPr>
                <w:rStyle w:val="TF-COURIER10"/>
                <w:noProof/>
                <w:lang w:val="en-US" w:eastAsia="en-US"/>
              </w:rPr>
              <w:t>timestamp</w:t>
            </w:r>
          </w:p>
        </w:tc>
        <w:tc>
          <w:tcPr>
            <w:tcW w:w="4994" w:type="dxa"/>
            <w:tcBorders>
              <w:top w:val="single" w:sz="4" w:space="0" w:color="000000"/>
              <w:left w:val="single" w:sz="4" w:space="0" w:color="000000"/>
              <w:bottom w:val="single" w:sz="4" w:space="0" w:color="000000"/>
              <w:right w:val="single" w:sz="4" w:space="0" w:color="000000"/>
            </w:tcBorders>
            <w:vAlign w:val="center"/>
          </w:tcPr>
          <w:p w14:paraId="29C34455" w14:textId="741B4555" w:rsidR="00CA024B" w:rsidRPr="00637D49" w:rsidRDefault="00637D49">
            <w:pPr>
              <w:pStyle w:val="TF-TEXTOQUADRO"/>
              <w:jc w:val="both"/>
              <w:rPr>
                <w:noProof/>
                <w:sz w:val="20"/>
                <w:lang w:val="en-US" w:eastAsia="en-US"/>
              </w:rPr>
            </w:pPr>
            <w:r w:rsidRPr="00637D49">
              <w:rPr>
                <w:noProof/>
                <w:sz w:val="20"/>
                <w:lang w:val="en-US" w:eastAsia="en-US"/>
              </w:rPr>
              <w:t>Data de criação</w:t>
            </w:r>
          </w:p>
        </w:tc>
      </w:tr>
      <w:tr w:rsidR="00CA024B" w:rsidRPr="00637D49" w14:paraId="0FE3871D" w14:textId="77777777">
        <w:tc>
          <w:tcPr>
            <w:tcW w:w="2617" w:type="dxa"/>
            <w:tcBorders>
              <w:top w:val="single" w:sz="4" w:space="0" w:color="000000"/>
              <w:left w:val="single" w:sz="4" w:space="0" w:color="000000"/>
              <w:bottom w:val="single" w:sz="4" w:space="0" w:color="000000"/>
              <w:right w:val="single" w:sz="4" w:space="0" w:color="000000"/>
            </w:tcBorders>
            <w:vAlign w:val="center"/>
          </w:tcPr>
          <w:p w14:paraId="315D6E9B" w14:textId="0956646B" w:rsidR="00CA024B" w:rsidRPr="00637D49" w:rsidRDefault="0000561F">
            <w:pPr>
              <w:pStyle w:val="TF-TEXTOQUADRO"/>
              <w:rPr>
                <w:rStyle w:val="TF-COURIER10"/>
                <w:noProof/>
                <w:lang w:val="en-US" w:eastAsia="en-US"/>
              </w:rPr>
            </w:pPr>
            <w:r w:rsidRPr="00637D49">
              <w:rPr>
                <w:rStyle w:val="TF-COURIER10"/>
                <w:noProof/>
                <w:lang w:val="en-US" w:eastAsia="en-US"/>
              </w:rPr>
              <w:t>AiType</w:t>
            </w:r>
          </w:p>
        </w:tc>
        <w:tc>
          <w:tcPr>
            <w:tcW w:w="1451" w:type="dxa"/>
            <w:tcBorders>
              <w:top w:val="single" w:sz="4" w:space="0" w:color="000000"/>
              <w:left w:val="single" w:sz="4" w:space="0" w:color="000000"/>
              <w:bottom w:val="single" w:sz="4" w:space="0" w:color="000000"/>
              <w:right w:val="single" w:sz="4" w:space="0" w:color="000000"/>
            </w:tcBorders>
            <w:vAlign w:val="center"/>
          </w:tcPr>
          <w:p w14:paraId="6868FEE8" w14:textId="3E5B56D6" w:rsidR="00CA024B" w:rsidRPr="00637D49" w:rsidRDefault="006A52B9">
            <w:pPr>
              <w:pStyle w:val="TF-TEXTOQUADRO"/>
              <w:rPr>
                <w:rStyle w:val="TF-COURIER10"/>
                <w:noProof/>
                <w:lang w:val="en-US" w:eastAsia="en-US"/>
              </w:rPr>
            </w:pPr>
            <w:r w:rsidRPr="00637D49">
              <w:rPr>
                <w:rStyle w:val="TF-COURIER10"/>
                <w:noProof/>
                <w:lang w:val="en-US" w:eastAsia="en-US"/>
              </w:rPr>
              <w:t>text</w:t>
            </w:r>
          </w:p>
        </w:tc>
        <w:tc>
          <w:tcPr>
            <w:tcW w:w="4994" w:type="dxa"/>
            <w:tcBorders>
              <w:top w:val="single" w:sz="4" w:space="0" w:color="000000"/>
              <w:left w:val="single" w:sz="4" w:space="0" w:color="000000"/>
              <w:bottom w:val="single" w:sz="4" w:space="0" w:color="000000"/>
              <w:right w:val="single" w:sz="4" w:space="0" w:color="000000"/>
            </w:tcBorders>
            <w:vAlign w:val="center"/>
          </w:tcPr>
          <w:p w14:paraId="1F07F8E1" w14:textId="09A60B6C" w:rsidR="00CA024B" w:rsidRPr="00637D49" w:rsidRDefault="00637D49">
            <w:pPr>
              <w:pStyle w:val="TF-TEXTOQUADRO"/>
              <w:jc w:val="both"/>
              <w:rPr>
                <w:noProof/>
                <w:sz w:val="20"/>
                <w:lang w:val="en-US" w:eastAsia="en-US"/>
              </w:rPr>
            </w:pPr>
            <w:r w:rsidRPr="00637D49">
              <w:rPr>
                <w:noProof/>
                <w:sz w:val="20"/>
                <w:lang w:val="en-US" w:eastAsia="en-US"/>
              </w:rPr>
              <w:t>Tipo sugerido pela IA</w:t>
            </w:r>
          </w:p>
        </w:tc>
      </w:tr>
      <w:tr w:rsidR="00CA024B" w:rsidRPr="00637D49" w14:paraId="06C709ED" w14:textId="77777777">
        <w:tc>
          <w:tcPr>
            <w:tcW w:w="2617" w:type="dxa"/>
            <w:tcBorders>
              <w:top w:val="single" w:sz="4" w:space="0" w:color="000000"/>
              <w:left w:val="single" w:sz="4" w:space="0" w:color="000000"/>
              <w:bottom w:val="single" w:sz="4" w:space="0" w:color="000000"/>
              <w:right w:val="single" w:sz="4" w:space="0" w:color="000000"/>
            </w:tcBorders>
            <w:vAlign w:val="center"/>
          </w:tcPr>
          <w:p w14:paraId="25E94ECA" w14:textId="4839DE4E" w:rsidR="00CA024B" w:rsidRPr="00637D49" w:rsidRDefault="0000561F">
            <w:pPr>
              <w:pStyle w:val="TF-TEXTOQUADRO"/>
              <w:rPr>
                <w:rStyle w:val="TF-COURIER10"/>
                <w:noProof/>
                <w:lang w:val="en-US" w:eastAsia="en-US"/>
              </w:rPr>
            </w:pPr>
            <w:r w:rsidRPr="00637D49">
              <w:rPr>
                <w:rStyle w:val="TF-COURIER10"/>
                <w:noProof/>
                <w:lang w:val="en-US" w:eastAsia="en-US"/>
              </w:rPr>
              <w:t>AiSeverity</w:t>
            </w:r>
          </w:p>
        </w:tc>
        <w:tc>
          <w:tcPr>
            <w:tcW w:w="1451" w:type="dxa"/>
            <w:tcBorders>
              <w:top w:val="single" w:sz="4" w:space="0" w:color="000000"/>
              <w:left w:val="single" w:sz="4" w:space="0" w:color="000000"/>
              <w:bottom w:val="single" w:sz="4" w:space="0" w:color="000000"/>
              <w:right w:val="single" w:sz="4" w:space="0" w:color="000000"/>
            </w:tcBorders>
            <w:vAlign w:val="center"/>
          </w:tcPr>
          <w:p w14:paraId="02806A10" w14:textId="2FA1FA5E" w:rsidR="00CA024B" w:rsidRPr="00637D49" w:rsidRDefault="006A52B9">
            <w:pPr>
              <w:pStyle w:val="TF-TEXTOQUADRO"/>
              <w:rPr>
                <w:rStyle w:val="TF-COURIER10"/>
                <w:noProof/>
                <w:lang w:val="en-US" w:eastAsia="en-US"/>
              </w:rPr>
            </w:pPr>
            <w:r w:rsidRPr="00637D49">
              <w:rPr>
                <w:rStyle w:val="TF-COURIER10"/>
                <w:noProof/>
                <w:lang w:val="en-US" w:eastAsia="en-US"/>
              </w:rPr>
              <w:t>text</w:t>
            </w:r>
          </w:p>
        </w:tc>
        <w:tc>
          <w:tcPr>
            <w:tcW w:w="4994" w:type="dxa"/>
            <w:tcBorders>
              <w:top w:val="single" w:sz="4" w:space="0" w:color="000000"/>
              <w:left w:val="single" w:sz="4" w:space="0" w:color="000000"/>
              <w:bottom w:val="single" w:sz="4" w:space="0" w:color="000000"/>
              <w:right w:val="single" w:sz="4" w:space="0" w:color="000000"/>
            </w:tcBorders>
            <w:vAlign w:val="center"/>
          </w:tcPr>
          <w:p w14:paraId="137190A7" w14:textId="562E13AB" w:rsidR="00CA024B" w:rsidRPr="00637D49" w:rsidRDefault="00637D49">
            <w:pPr>
              <w:pStyle w:val="TF-TEXTOQUADRO"/>
              <w:jc w:val="both"/>
              <w:rPr>
                <w:noProof/>
                <w:sz w:val="20"/>
                <w:lang w:val="en-US" w:eastAsia="en-US"/>
              </w:rPr>
            </w:pPr>
            <w:r w:rsidRPr="00637D49">
              <w:rPr>
                <w:noProof/>
                <w:sz w:val="20"/>
                <w:lang w:val="en-US" w:eastAsia="en-US"/>
              </w:rPr>
              <w:t>Severidade sugerido pela IA</w:t>
            </w:r>
          </w:p>
        </w:tc>
      </w:tr>
    </w:tbl>
    <w:p w14:paraId="7DB9D68C" w14:textId="77777777" w:rsidR="000A7E87" w:rsidRDefault="000A7E87" w:rsidP="000A7E87">
      <w:pPr>
        <w:pStyle w:val="TF-FONTE"/>
      </w:pPr>
      <w:r w:rsidRPr="00637D49">
        <w:t>Fonte: elaborada pelas autoras (2025).</w:t>
      </w:r>
    </w:p>
    <w:p w14:paraId="43A5C56C" w14:textId="3ECB85C1" w:rsidR="00A822F8" w:rsidRDefault="00A822F8" w:rsidP="00A822F8">
      <w:pPr>
        <w:pStyle w:val="TF-xpos-apndiceTTULO"/>
      </w:pPr>
      <w:bookmarkStart w:id="500" w:name="_Toc215432591"/>
      <w:r w:rsidRPr="00EB24A1">
        <w:lastRenderedPageBreak/>
        <w:t xml:space="preserve">APÊNDICE </w:t>
      </w:r>
      <w:r>
        <w:t>D</w:t>
      </w:r>
      <w:r w:rsidRPr="00EB24A1">
        <w:t xml:space="preserve"> – </w:t>
      </w:r>
      <w:r>
        <w:t>TCLE</w:t>
      </w:r>
      <w:bookmarkEnd w:id="500"/>
    </w:p>
    <w:p w14:paraId="2219A16C" w14:textId="1356E646" w:rsidR="000F7A2A" w:rsidRDefault="000F7A2A" w:rsidP="000F7A2A">
      <w:pPr>
        <w:pStyle w:val="TF-TEXTO"/>
      </w:pPr>
      <w:r w:rsidRPr="000F7A2A">
        <w:t>Este apêndice apresenta os termos de consentimento utilizados pelo trabalho. O</w:t>
      </w:r>
      <w:r>
        <w:t xml:space="preserve"> </w:t>
      </w:r>
      <w:r w:rsidR="00ED61BE">
        <w:fldChar w:fldCharType="begin"/>
      </w:r>
      <w:r w:rsidR="00ED61BE">
        <w:instrText xml:space="preserve"> REF _Ref214998786 \h </w:instrText>
      </w:r>
      <w:r w:rsidR="00ED61BE">
        <w:fldChar w:fldCharType="separate"/>
      </w:r>
      <w:r w:rsidR="001C1872">
        <w:t xml:space="preserve">Quadro </w:t>
      </w:r>
      <w:r w:rsidR="001C1872">
        <w:rPr>
          <w:noProof/>
        </w:rPr>
        <w:t>30</w:t>
      </w:r>
      <w:r w:rsidR="00ED61BE">
        <w:fldChar w:fldCharType="end"/>
      </w:r>
      <w:r w:rsidRPr="000F7A2A">
        <w:t xml:space="preserve"> exibe o Termo de Consentimento Livre e Esclarecido (TCLE) utilizado na avaliação de usabilidade do Método RURUCAg.</w:t>
      </w:r>
    </w:p>
    <w:p w14:paraId="6E60728A" w14:textId="6E3AB598" w:rsidR="00801CBD" w:rsidRDefault="00ED61BE" w:rsidP="00ED61BE">
      <w:pPr>
        <w:pStyle w:val="TF-LEGENDA"/>
      </w:pPr>
      <w:bookmarkStart w:id="501" w:name="_Ref214998786"/>
      <w:bookmarkStart w:id="502" w:name="_Toc202809012"/>
      <w:bookmarkStart w:id="503" w:name="_Toc214911000"/>
      <w:bookmarkStart w:id="504" w:name="_Toc215432540"/>
      <w:r>
        <w:t xml:space="preserve">Quadro </w:t>
      </w:r>
      <w:fldSimple w:instr=" SEQ Quadro \* ARABIC ">
        <w:r w:rsidR="001C1872">
          <w:rPr>
            <w:noProof/>
          </w:rPr>
          <w:t>30</w:t>
        </w:r>
      </w:fldSimple>
      <w:bookmarkEnd w:id="501"/>
      <w:r>
        <w:t xml:space="preserve"> </w:t>
      </w:r>
      <w:r w:rsidR="00801CBD">
        <w:t xml:space="preserve"> –</w:t>
      </w:r>
      <w:r w:rsidR="00F42F46">
        <w:t xml:space="preserve"> </w:t>
      </w:r>
      <w:r w:rsidR="00801CBD">
        <w:t>TCLE</w:t>
      </w:r>
      <w:bookmarkEnd w:id="502"/>
      <w:bookmarkEnd w:id="503"/>
      <w:bookmarkEnd w:id="50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801CBD" w14:paraId="1ABE27F6" w14:textId="77777777" w:rsidTr="00B77D76">
        <w:trPr>
          <w:trHeight w:val="1683"/>
        </w:trPr>
        <w:tc>
          <w:tcPr>
            <w:tcW w:w="9062" w:type="dxa"/>
            <w:tcBorders>
              <w:top w:val="single" w:sz="4" w:space="0" w:color="000000"/>
              <w:left w:val="single" w:sz="4" w:space="0" w:color="000000"/>
              <w:bottom w:val="single" w:sz="4" w:space="0" w:color="000000"/>
              <w:right w:val="single" w:sz="4" w:space="0" w:color="000000"/>
            </w:tcBorders>
          </w:tcPr>
          <w:p w14:paraId="0516FB31" w14:textId="77777777" w:rsidR="00801CBD" w:rsidRPr="00C37022" w:rsidRDefault="00801CBD" w:rsidP="00C37022">
            <w:pPr>
              <w:pStyle w:val="TF-TEXTO"/>
              <w:spacing w:before="0" w:line="240" w:lineRule="auto"/>
              <w:rPr>
                <w:b/>
                <w:bCs/>
                <w:sz w:val="20"/>
                <w:lang w:eastAsia="en-US"/>
              </w:rPr>
            </w:pPr>
            <w:r w:rsidRPr="00C37022">
              <w:rPr>
                <w:b/>
                <w:bCs/>
                <w:sz w:val="20"/>
                <w:lang w:eastAsia="en-US"/>
              </w:rPr>
              <w:t>TERMO DE CONSENTIMENTO LIVRE E ESCLARECIDO</w:t>
            </w:r>
          </w:p>
          <w:p w14:paraId="652AFEC7" w14:textId="77777777" w:rsidR="0044453A" w:rsidRPr="0044453A" w:rsidRDefault="00801CBD" w:rsidP="00C37022">
            <w:pPr>
              <w:pStyle w:val="TF-TEXTO"/>
              <w:spacing w:before="0" w:line="240" w:lineRule="auto"/>
              <w:rPr>
                <w:sz w:val="20"/>
                <w:lang w:eastAsia="en-US"/>
              </w:rPr>
            </w:pPr>
            <w:r w:rsidRPr="00C37022">
              <w:rPr>
                <w:sz w:val="20"/>
                <w:lang w:eastAsia="en-US"/>
              </w:rPr>
              <w:t xml:space="preserve">Olá! </w:t>
            </w:r>
            <w:r w:rsidR="0044453A" w:rsidRPr="0044453A">
              <w:rPr>
                <w:sz w:val="20"/>
                <w:lang w:eastAsia="en-US"/>
              </w:rPr>
              <w:t>Olá! Você está sendo convidado(a) a participar da pesquisa de bacharelado intitulada </w:t>
            </w:r>
            <w:r w:rsidR="0044453A" w:rsidRPr="0044453A">
              <w:rPr>
                <w:b/>
                <w:bCs/>
                <w:sz w:val="20"/>
                <w:lang w:eastAsia="en-US"/>
              </w:rPr>
              <w:t>“Rota Segura: Aplicação Colaborativa e Inteligente para o Monitoramento de Desastres”</w:t>
            </w:r>
            <w:r w:rsidR="0044453A" w:rsidRPr="0044453A">
              <w:rPr>
                <w:sz w:val="20"/>
                <w:lang w:eastAsia="en-US"/>
              </w:rPr>
              <w:t>. O objetivo deste estudo é desenvolver e disponibilizar uma aplicação destinada a aprimorar a gestão e o acompanhamento de desastres naturais no município de Blumenau. A aplicação integra participação cidadã e Inteligência Artificial (IA), buscando ampliar a precisão das informações coletadas, fortalecer a comunicação entre população e autoridades e melhorar a capacidade de resposta a emergências.</w:t>
            </w:r>
          </w:p>
          <w:p w14:paraId="3D7CF787" w14:textId="77777777" w:rsidR="0044453A" w:rsidRPr="0044453A" w:rsidRDefault="0044453A" w:rsidP="00C37022">
            <w:pPr>
              <w:pStyle w:val="TF-TEXTO"/>
              <w:spacing w:before="0" w:line="240" w:lineRule="auto"/>
              <w:rPr>
                <w:sz w:val="20"/>
                <w:lang w:eastAsia="en-US"/>
              </w:rPr>
            </w:pPr>
            <w:r w:rsidRPr="0044453A">
              <w:rPr>
                <w:sz w:val="20"/>
                <w:lang w:eastAsia="en-US"/>
              </w:rPr>
              <w:t>Os objetivos específicos deste estudo são:</w:t>
            </w:r>
          </w:p>
          <w:p w14:paraId="7E30CAB5" w14:textId="292ACA10" w:rsidR="0044453A" w:rsidRPr="0044453A" w:rsidRDefault="0044453A" w:rsidP="00C37022">
            <w:pPr>
              <w:pStyle w:val="TF-TEXTO"/>
              <w:spacing w:before="0" w:line="240" w:lineRule="auto"/>
              <w:rPr>
                <w:sz w:val="20"/>
                <w:lang w:eastAsia="en-US"/>
              </w:rPr>
            </w:pPr>
            <w:r w:rsidRPr="0044453A">
              <w:rPr>
                <w:sz w:val="20"/>
                <w:lang w:eastAsia="en-US"/>
              </w:rPr>
              <w:t xml:space="preserve">a) </w:t>
            </w:r>
            <w:r w:rsidR="00F42F46" w:rsidRPr="00F42F46">
              <w:rPr>
                <w:sz w:val="20"/>
                <w:lang w:eastAsia="en-US"/>
              </w:rPr>
              <w:t>disponibilizar interfaces que promovam a participação cidadã no registro de desastres, permitindo aos usuários relatarem ocorrências e anexarem evidência</w:t>
            </w:r>
            <w:r w:rsidRPr="0044453A">
              <w:rPr>
                <w:sz w:val="20"/>
                <w:lang w:eastAsia="en-US"/>
              </w:rPr>
              <w:t>;</w:t>
            </w:r>
          </w:p>
          <w:p w14:paraId="30DD8BB3" w14:textId="699698F6" w:rsidR="0044453A" w:rsidRPr="0044453A" w:rsidRDefault="0044453A" w:rsidP="00C37022">
            <w:pPr>
              <w:pStyle w:val="TF-TEXTO"/>
              <w:spacing w:before="0" w:line="240" w:lineRule="auto"/>
              <w:rPr>
                <w:sz w:val="20"/>
                <w:lang w:eastAsia="en-US"/>
              </w:rPr>
            </w:pPr>
            <w:r w:rsidRPr="0044453A">
              <w:rPr>
                <w:sz w:val="20"/>
                <w:lang w:eastAsia="en-US"/>
              </w:rPr>
              <w:t xml:space="preserve">b) </w:t>
            </w:r>
            <w:r w:rsidR="00F42F46" w:rsidRPr="00F42F46">
              <w:rPr>
                <w:sz w:val="20"/>
                <w:lang w:eastAsia="en-US"/>
              </w:rPr>
              <w:t>analisar e verificar as informações recebidas, auxiliando na identificação da veracidade dos dados e na avaliação do grau de gravidade das situações, por de integração baseadas em IA</w:t>
            </w:r>
            <w:r w:rsidRPr="0044453A">
              <w:rPr>
                <w:sz w:val="20"/>
                <w:lang w:eastAsia="en-US"/>
              </w:rPr>
              <w:t>;</w:t>
            </w:r>
          </w:p>
          <w:p w14:paraId="3E4514F0" w14:textId="22A214C2" w:rsidR="0044453A" w:rsidRPr="0044453A" w:rsidRDefault="0044453A" w:rsidP="00C37022">
            <w:pPr>
              <w:pStyle w:val="TF-TEXTO"/>
              <w:spacing w:before="0" w:line="240" w:lineRule="auto"/>
              <w:rPr>
                <w:sz w:val="20"/>
                <w:lang w:eastAsia="en-US"/>
              </w:rPr>
            </w:pPr>
            <w:r w:rsidRPr="0044453A">
              <w:rPr>
                <w:sz w:val="20"/>
                <w:lang w:eastAsia="en-US"/>
              </w:rPr>
              <w:t xml:space="preserve">c) </w:t>
            </w:r>
            <w:r w:rsidR="007D10DD" w:rsidRPr="007D10DD">
              <w:rPr>
                <w:sz w:val="20"/>
                <w:lang w:eastAsia="en-US"/>
              </w:rPr>
              <w:t>estabelecer mecanismos de incentivo à participação popular, utilizando estratégias de recompensa e que valorizem o engajamento dos cidadãos;</w:t>
            </w:r>
          </w:p>
          <w:p w14:paraId="7B411CE4" w14:textId="5176FB58" w:rsidR="0044453A" w:rsidRPr="0044453A" w:rsidRDefault="0044453A" w:rsidP="00C37022">
            <w:pPr>
              <w:pStyle w:val="TF-TEXTO"/>
              <w:spacing w:before="0" w:line="240" w:lineRule="auto"/>
              <w:rPr>
                <w:sz w:val="20"/>
                <w:lang w:eastAsia="en-US"/>
              </w:rPr>
            </w:pPr>
            <w:r w:rsidRPr="0044453A">
              <w:rPr>
                <w:sz w:val="20"/>
                <w:lang w:eastAsia="en-US"/>
              </w:rPr>
              <w:t xml:space="preserve">d) </w:t>
            </w:r>
            <w:r w:rsidR="00F42F46" w:rsidRPr="00F42F46">
              <w:rPr>
                <w:sz w:val="20"/>
                <w:lang w:eastAsia="en-US"/>
              </w:rPr>
              <w:t>disponibilizar interfaces projetadas para organizar e apresentar uma visualização sistemática das ocorrências reportadas, possibilitando o gerenciamento das atividades</w:t>
            </w:r>
            <w:r w:rsidRPr="0044453A">
              <w:rPr>
                <w:sz w:val="20"/>
                <w:lang w:eastAsia="en-US"/>
              </w:rPr>
              <w:t>;</w:t>
            </w:r>
          </w:p>
          <w:p w14:paraId="0BFE51A4" w14:textId="5403EB7F" w:rsidR="0044453A" w:rsidRPr="0044453A" w:rsidRDefault="0044453A" w:rsidP="00C37022">
            <w:pPr>
              <w:pStyle w:val="TF-TEXTO"/>
              <w:spacing w:before="0" w:line="240" w:lineRule="auto"/>
              <w:rPr>
                <w:sz w:val="20"/>
                <w:lang w:eastAsia="en-US"/>
              </w:rPr>
            </w:pPr>
            <w:r w:rsidRPr="0044453A">
              <w:rPr>
                <w:sz w:val="20"/>
                <w:lang w:eastAsia="en-US"/>
              </w:rPr>
              <w:t xml:space="preserve">e) </w:t>
            </w:r>
            <w:r w:rsidR="007D10DD" w:rsidRPr="007D10DD">
              <w:rPr>
                <w:sz w:val="20"/>
                <w:lang w:eastAsia="en-US"/>
              </w:rPr>
              <w:t>analisar e avaliar a usabilidade, a experiência de usuário e a comunicabilidade das interfaces da aplicação e de suas funcionalidades, considerando o feedback dos usuários finais, por meio do Método Relationship of M3C with User Requirements and Usability and Communicability Assessment in groupware (RURUCAg).</w:t>
            </w:r>
          </w:p>
          <w:p w14:paraId="35C2D162" w14:textId="77777777" w:rsidR="008B782B" w:rsidRPr="0044453A" w:rsidRDefault="008B782B" w:rsidP="00C37022">
            <w:pPr>
              <w:pStyle w:val="TF-TEXTO"/>
              <w:spacing w:before="0" w:line="240" w:lineRule="auto"/>
              <w:rPr>
                <w:sz w:val="20"/>
                <w:lang w:eastAsia="en-US"/>
              </w:rPr>
            </w:pPr>
            <w:r w:rsidRPr="0044453A">
              <w:rPr>
                <w:sz w:val="20"/>
                <w:lang w:eastAsia="en-US"/>
              </w:rPr>
              <w:t>Estas medidas serão realizadas on-line, de forma remota. Durante o processo, será apresentada uma explicação sobre como a avaliação será conduzida, bem como sobre o método utilizado, denominado Relationship of M3C with User Requirements and Usability and Communicability Assessment in Groupware (RURUCAg), que permite relacionar o modelo M3C de Colaboração com os Requisitos de Usuário.</w:t>
            </w:r>
          </w:p>
          <w:p w14:paraId="21F32BAD" w14:textId="77777777" w:rsidR="00B75B0C" w:rsidRPr="00B75B0C" w:rsidRDefault="00B75B0C" w:rsidP="00C37022">
            <w:pPr>
              <w:pStyle w:val="TF-TEXTO"/>
              <w:spacing w:before="0" w:line="240" w:lineRule="auto"/>
              <w:rPr>
                <w:sz w:val="20"/>
                <w:lang w:eastAsia="en-US"/>
              </w:rPr>
            </w:pPr>
            <w:r w:rsidRPr="00B75B0C">
              <w:rPr>
                <w:sz w:val="20"/>
                <w:lang w:eastAsia="en-US"/>
              </w:rPr>
              <w:t>Destacamos que a participação nesta pesquisa é totalmente voluntária e não obrigatória. Por esse motivo, não haverá quaisquer custos ou remuneração relacionados à sua colaboração. Caso ocorra algum dano decorrente da pesquisa, será assegurado o direito à indenização. Os possíveis desconfortos e riscos envolvidos são mínimos e podem estar relacionados a eventuais interpretações do pesquisador sobre o participante ou seu contexto. Dessa forma, para minimizar ou diminuir qualquer desconforto, por menor que seja, durante todo o estudo, assim que o pesquisador perceber qualquer possibilidade de dano ao participante, decorrente da participação na pesquisa, será discutido com o participante as providências cabíveis, incluindo o encerramento da pesquisa por parte do participante e informado o sistema CEP/CONEP.</w:t>
            </w:r>
          </w:p>
          <w:p w14:paraId="77DDA133" w14:textId="748FA4AB" w:rsidR="00B75B0C" w:rsidRPr="00B75B0C" w:rsidRDefault="00B75B0C" w:rsidP="00C37022">
            <w:pPr>
              <w:pStyle w:val="TF-TEXTO"/>
              <w:spacing w:before="0" w:line="240" w:lineRule="auto"/>
              <w:rPr>
                <w:sz w:val="20"/>
                <w:lang w:eastAsia="en-US"/>
              </w:rPr>
            </w:pPr>
            <w:r w:rsidRPr="00B75B0C">
              <w:rPr>
                <w:sz w:val="20"/>
                <w:lang w:eastAsia="en-US"/>
              </w:rPr>
              <w:t>O risco previsto neste protocolo é considerado mínimo, uma vez que a pesquisa será conduzida durante as atividades letivas dos graduandos da Instituição, integrando as atividades curriculares regulares. Após conceder o seu consentimento, o participante receberá explicações detalhadas sobre as tarefas a serem executadas, bem como um roteiro orientativo com cada etapa do processo. Em seguida, mediante novo consentimento, será solicitado que o participante responda ao questionário da pesquisa. Dessa forma, o risco associado à participação é mínimo.</w:t>
            </w:r>
          </w:p>
          <w:p w14:paraId="0C7E20FC" w14:textId="77777777" w:rsidR="00B75B0C" w:rsidRPr="00B75B0C" w:rsidRDefault="00B75B0C" w:rsidP="00C37022">
            <w:pPr>
              <w:pStyle w:val="TF-TEXTO"/>
              <w:spacing w:before="0" w:line="240" w:lineRule="auto"/>
              <w:rPr>
                <w:sz w:val="20"/>
                <w:lang w:eastAsia="en-US"/>
              </w:rPr>
            </w:pPr>
            <w:r w:rsidRPr="00B75B0C">
              <w:rPr>
                <w:sz w:val="20"/>
                <w:lang w:eastAsia="en-US"/>
              </w:rPr>
              <w:t>Os resultados, sejam eles positivos ou negativos, somente poderão ser verificados após a conclusão das atividades. Assim, o participante estará sujeito à realização das tarefas previamente definidas e descritas no formulário de avaliação. Ressalta-se ainda que sua contribuição poderá ou não ser considerada na análise final dos resultados, conforme a forma de preenchimento e respostas fornecidas durante a avaliação.</w:t>
            </w:r>
          </w:p>
          <w:p w14:paraId="72B4F9AB" w14:textId="425E6A1C" w:rsidR="0044453A" w:rsidRPr="0044453A" w:rsidRDefault="00B75B0C" w:rsidP="00C37022">
            <w:pPr>
              <w:pStyle w:val="TF-TEXTO"/>
              <w:spacing w:before="0" w:line="240" w:lineRule="auto"/>
              <w:rPr>
                <w:sz w:val="20"/>
                <w:lang w:eastAsia="en-US"/>
              </w:rPr>
            </w:pPr>
            <w:r w:rsidRPr="00B75B0C">
              <w:rPr>
                <w:sz w:val="20"/>
                <w:lang w:eastAsia="en-US"/>
              </w:rPr>
              <w:t>Estou ciente que minha privacidade será respeitada, ou seja, meu nome ou qualquer outro dado ou elemento que possa, de qualquer forma, me identificar, será mantido em sigilo. Também fui informado que eu posso me recusar a participar do estudo ou retirar meu consentimento a qualquer momento, sem precisar justificar, e, que, por desejar sair da pesquisa, não sofrerei qualquer prejuízo.</w:t>
            </w:r>
            <w:r w:rsidR="0044453A" w:rsidRPr="0044453A">
              <w:rPr>
                <w:sz w:val="20"/>
                <w:lang w:eastAsia="en-US"/>
              </w:rPr>
              <w:br/>
            </w:r>
            <w:r>
              <w:rPr>
                <w:sz w:val="20"/>
                <w:lang w:eastAsia="en-US"/>
              </w:rPr>
              <w:t xml:space="preserve">           </w:t>
            </w:r>
            <w:r w:rsidR="0044453A" w:rsidRPr="0044453A">
              <w:rPr>
                <w:sz w:val="20"/>
                <w:lang w:eastAsia="en-US"/>
              </w:rPr>
              <w:t>A pesquisadora envolvida no estudo é: Ariel Louise Bieging (FURB), podendo entrar em contato pelos e-mails albieging@furb.br e da pesquisadora responsável Ma Simone Erbs da Costa (FURB), contato pelo e-mail: </w:t>
            </w:r>
            <w:hyperlink r:id="rId60" w:history="1">
              <w:r w:rsidR="0044453A" w:rsidRPr="0044453A">
                <w:rPr>
                  <w:rStyle w:val="Hyperlink"/>
                  <w:noProof w:val="0"/>
                  <w:sz w:val="20"/>
                  <w:lang w:eastAsia="en-US"/>
                </w:rPr>
                <w:t>secosta@furb.br</w:t>
              </w:r>
            </w:hyperlink>
            <w:r w:rsidR="0044453A" w:rsidRPr="0044453A">
              <w:rPr>
                <w:sz w:val="20"/>
                <w:lang w:eastAsia="en-US"/>
              </w:rPr>
              <w:t>. É assegurada toda assistência durante toda a pesquisa, bem como me é garantido o livre acesso a todas as informações e esclarecimentos adicionais sobre o estudo e suas consequências, ou seja, tudo que eu queria saber antes, durante e depois da minha participação.</w:t>
            </w:r>
            <w:r w:rsidR="0044453A" w:rsidRPr="0044453A">
              <w:rPr>
                <w:sz w:val="20"/>
                <w:lang w:eastAsia="en-US"/>
              </w:rPr>
              <w:br/>
            </w:r>
            <w:r w:rsidR="006B1D8C">
              <w:rPr>
                <w:sz w:val="20"/>
                <w:lang w:eastAsia="en-US"/>
              </w:rPr>
              <w:lastRenderedPageBreak/>
              <w:t xml:space="preserve">        </w:t>
            </w:r>
            <w:r w:rsidR="0044453A" w:rsidRPr="0044453A">
              <w:rPr>
                <w:sz w:val="20"/>
                <w:lang w:eastAsia="en-US"/>
              </w:rPr>
              <w:t>Desta forma, tendo sido orientado quanto ao teor de todo aqui mencionado e compreendido a natureza e o objetivo do referido estudo, manifesto meu livre consentimento em participar, estando totalmente ciente de que não existe nenhum valor econômico, a receber ou a pagar, por minha participação. Caso exista algum dano decorrente a minha participação no estudo, serei devidamente indenizado conforme determina a lei. Em caso de reclamação ou qualquer outra denúncia sobre esse estudo, devo entrar em contato com a pesquisadora Ma Simone Erbs da Costa, da FURB, tendo a possibilidade de entrar em contato pelo e-mail </w:t>
            </w:r>
            <w:hyperlink r:id="rId61" w:history="1">
              <w:r w:rsidR="0044453A" w:rsidRPr="0044453A">
                <w:rPr>
                  <w:rStyle w:val="Hyperlink"/>
                  <w:noProof w:val="0"/>
                  <w:sz w:val="20"/>
                  <w:lang w:eastAsia="en-US"/>
                </w:rPr>
                <w:t>secosta@furb.br</w:t>
              </w:r>
            </w:hyperlink>
            <w:r w:rsidR="0044453A" w:rsidRPr="0044453A">
              <w:rPr>
                <w:sz w:val="20"/>
                <w:lang w:eastAsia="en-US"/>
              </w:rPr>
              <w:t>.</w:t>
            </w:r>
            <w:r w:rsidR="0044453A" w:rsidRPr="0044453A">
              <w:rPr>
                <w:sz w:val="20"/>
                <w:lang w:eastAsia="en-US"/>
              </w:rPr>
              <w:br/>
            </w:r>
            <w:r w:rsidR="0099071B">
              <w:rPr>
                <w:sz w:val="20"/>
                <w:lang w:eastAsia="en-US"/>
              </w:rPr>
              <w:t xml:space="preserve">            </w:t>
            </w:r>
            <w:r w:rsidR="0044453A" w:rsidRPr="0044453A">
              <w:rPr>
                <w:sz w:val="20"/>
                <w:lang w:eastAsia="en-US"/>
              </w:rPr>
              <w:t>Os benefícios e vantagens em participar deste estudo estão relacionados ao direito de usufruir da aplicação Rota Segura e contribuir com a evolução e melhoria contínua deste, bem como do método empregado para a sua avaliação. As pessoas que acompanharão os procedimentos serão a pesquisadora, aluna de bacharelado, Ariel Louise Bieging. O(a) senhor(a) poderá se retirar do estudo a qualquer momento, sem qualquer tipo de constrangimento. Solicitamos a sua autorização para o uso de seus dados para a produção de artigos técnicos e científicos. A sua privacidade será mantida por meio da não identificação do seu nome. Este termo de consentimento livre e esclarecido é feito em duas vias, sendo que uma delas ficará em poder do pesquisador e outra com o sujeito participante da pesquisa.</w:t>
            </w:r>
          </w:p>
          <w:p w14:paraId="1518DFF5" w14:textId="77777777" w:rsidR="00941C0A" w:rsidRPr="00941C0A" w:rsidRDefault="00941C0A" w:rsidP="00C37022">
            <w:pPr>
              <w:pStyle w:val="TF-TEXTO"/>
              <w:spacing w:before="0" w:line="240" w:lineRule="auto"/>
              <w:rPr>
                <w:sz w:val="20"/>
                <w:lang w:eastAsia="en-US"/>
              </w:rPr>
            </w:pPr>
            <w:r w:rsidRPr="00941C0A">
              <w:rPr>
                <w:sz w:val="20"/>
                <w:lang w:eastAsia="en-US"/>
              </w:rPr>
              <w:t>Simone Erbs da Costa</w:t>
            </w:r>
          </w:p>
          <w:p w14:paraId="76546A54" w14:textId="77777777" w:rsidR="00941C0A" w:rsidRPr="00941C0A" w:rsidRDefault="00941C0A" w:rsidP="00C37022">
            <w:pPr>
              <w:pStyle w:val="TF-TEXTO"/>
              <w:spacing w:before="0" w:line="240" w:lineRule="auto"/>
              <w:rPr>
                <w:sz w:val="20"/>
                <w:lang w:eastAsia="en-US"/>
              </w:rPr>
            </w:pPr>
            <w:r w:rsidRPr="00941C0A">
              <w:rPr>
                <w:sz w:val="20"/>
                <w:lang w:eastAsia="en-US"/>
              </w:rPr>
              <w:t>Endereço: Centro de Ciências Tecnológicas - CCT / Rua Antônio da Veiga, 140 - Itoupava Seca - Blumenau - SC – Brasil</w:t>
            </w:r>
          </w:p>
          <w:p w14:paraId="1F801ECA" w14:textId="77777777" w:rsidR="00941C0A" w:rsidRPr="00941C0A" w:rsidRDefault="00941C0A" w:rsidP="00C37022">
            <w:pPr>
              <w:pStyle w:val="TF-TEXTO"/>
              <w:spacing w:before="0" w:line="240" w:lineRule="auto"/>
              <w:rPr>
                <w:sz w:val="20"/>
                <w:lang w:eastAsia="en-US"/>
              </w:rPr>
            </w:pPr>
            <w:r w:rsidRPr="00941C0A">
              <w:rPr>
                <w:sz w:val="20"/>
                <w:lang w:eastAsia="en-US"/>
              </w:rPr>
              <w:t>FURB (Fundação Universidade Regional de Blumenau) – Blumenau.</w:t>
            </w:r>
          </w:p>
          <w:p w14:paraId="1129F20B" w14:textId="77777777" w:rsidR="00941C0A" w:rsidRPr="00941C0A" w:rsidRDefault="00941C0A" w:rsidP="00C37022">
            <w:pPr>
              <w:pStyle w:val="TF-TEXTO"/>
              <w:spacing w:before="0" w:line="240" w:lineRule="auto"/>
              <w:rPr>
                <w:sz w:val="20"/>
                <w:lang w:eastAsia="en-US"/>
              </w:rPr>
            </w:pPr>
            <w:r w:rsidRPr="00941C0A">
              <w:rPr>
                <w:sz w:val="20"/>
                <w:lang w:eastAsia="en-US"/>
              </w:rPr>
              <w:t>Comitê de Ética em Pesquisa Envolvendo Seres Humanos – CEPSH</w:t>
            </w:r>
          </w:p>
          <w:p w14:paraId="11374E7D" w14:textId="77777777" w:rsidR="00941C0A" w:rsidRPr="00941C0A" w:rsidRDefault="00941C0A" w:rsidP="00C37022">
            <w:pPr>
              <w:pStyle w:val="TF-TEXTO"/>
              <w:spacing w:before="0" w:line="240" w:lineRule="auto"/>
              <w:rPr>
                <w:sz w:val="20"/>
                <w:lang w:eastAsia="en-US"/>
              </w:rPr>
            </w:pPr>
            <w:r w:rsidRPr="00941C0A">
              <w:rPr>
                <w:sz w:val="20"/>
                <w:lang w:eastAsia="en-US"/>
              </w:rPr>
              <w:t>CONEP- Comissão Nacional de Ética em Pesquisa</w:t>
            </w:r>
          </w:p>
          <w:p w14:paraId="11CAD79F" w14:textId="77777777" w:rsidR="00941C0A" w:rsidRPr="00941C0A" w:rsidRDefault="00941C0A" w:rsidP="00C37022">
            <w:pPr>
              <w:pStyle w:val="TF-TEXTO"/>
              <w:spacing w:before="0" w:line="240" w:lineRule="auto"/>
              <w:rPr>
                <w:sz w:val="20"/>
                <w:lang w:eastAsia="en-US"/>
              </w:rPr>
            </w:pPr>
            <w:r w:rsidRPr="00941C0A">
              <w:rPr>
                <w:sz w:val="20"/>
                <w:lang w:eastAsia="en-US"/>
              </w:rPr>
              <w:t>SEPN 510, Norte, Bloco A, 3oandar, Ed. Ex-INAN, Unidade II – Brasília – DF- CEP: 70750-521</w:t>
            </w:r>
          </w:p>
          <w:p w14:paraId="2DBEA9CF" w14:textId="77777777" w:rsidR="00941C0A" w:rsidRPr="00941C0A" w:rsidRDefault="00941C0A" w:rsidP="00C37022">
            <w:pPr>
              <w:pStyle w:val="TF-TEXTO"/>
              <w:spacing w:before="0" w:line="240" w:lineRule="auto"/>
              <w:rPr>
                <w:sz w:val="20"/>
                <w:lang w:eastAsia="en-US"/>
              </w:rPr>
            </w:pPr>
            <w:r w:rsidRPr="00941C0A">
              <w:rPr>
                <w:sz w:val="20"/>
                <w:lang w:eastAsia="en-US"/>
              </w:rPr>
              <w:t xml:space="preserve">Fone: (61) 3315-5878/ 5879 – E-mail: conep@saude.gov.br </w:t>
            </w:r>
          </w:p>
          <w:p w14:paraId="44DE2F02" w14:textId="3B509AF4" w:rsidR="00801CBD" w:rsidRPr="00941C0A" w:rsidRDefault="00941C0A" w:rsidP="00C37022">
            <w:pPr>
              <w:pStyle w:val="TF-TEXTO"/>
              <w:spacing w:before="0" w:line="240" w:lineRule="auto"/>
              <w:rPr>
                <w:sz w:val="20"/>
                <w:lang w:eastAsia="en-US"/>
              </w:rPr>
            </w:pPr>
            <w:r w:rsidRPr="00941C0A">
              <w:rPr>
                <w:sz w:val="20"/>
                <w:lang w:eastAsia="en-US"/>
              </w:rPr>
              <w:t>TERMO DE CONSENTIMENTO</w:t>
            </w:r>
          </w:p>
        </w:tc>
      </w:tr>
    </w:tbl>
    <w:p w14:paraId="61982491" w14:textId="2CB36121" w:rsidR="000F7A2A" w:rsidRPr="000F7A2A" w:rsidRDefault="00801CBD" w:rsidP="00801CBD">
      <w:pPr>
        <w:pStyle w:val="TF-FONTE"/>
      </w:pPr>
      <w:r>
        <w:lastRenderedPageBreak/>
        <w:t>Fonte: adaptado de Costa (2018).</w:t>
      </w:r>
    </w:p>
    <w:p w14:paraId="6A47A7BD" w14:textId="3D272DD5" w:rsidR="00A822F8" w:rsidRDefault="00A822F8" w:rsidP="00A822F8">
      <w:pPr>
        <w:pStyle w:val="TF-xpos-apndiceTTULO"/>
      </w:pPr>
      <w:bookmarkStart w:id="505" w:name="_Toc215432592"/>
      <w:r w:rsidRPr="00EB24A1">
        <w:lastRenderedPageBreak/>
        <w:t xml:space="preserve">APÊNDICE </w:t>
      </w:r>
      <w:r>
        <w:t>E</w:t>
      </w:r>
      <w:r w:rsidRPr="00EB24A1">
        <w:t xml:space="preserve"> – </w:t>
      </w:r>
      <w:r>
        <w:t>Roteiro de uso</w:t>
      </w:r>
      <w:bookmarkEnd w:id="505"/>
    </w:p>
    <w:p w14:paraId="35B0B6F6" w14:textId="02D506AC" w:rsidR="00B165D3" w:rsidRDefault="00625B65" w:rsidP="00B165D3">
      <w:pPr>
        <w:pStyle w:val="TF-TEXTO"/>
      </w:pPr>
      <w:r w:rsidRPr="00625B65">
        <w:t xml:space="preserve">Este apêndice apresenta o roteiro constituído pelo passo a passo de como utilizar </w:t>
      </w:r>
      <w:r>
        <w:t>a aplicação Rota Segura</w:t>
      </w:r>
      <w:r w:rsidRPr="00625B65">
        <w:t xml:space="preserve"> apresentad</w:t>
      </w:r>
      <w:r>
        <w:t>a</w:t>
      </w:r>
      <w:r w:rsidRPr="00625B65">
        <w:t xml:space="preserve"> no</w:t>
      </w:r>
      <w:r w:rsidR="00625B48">
        <w:t xml:space="preserve"> </w:t>
      </w:r>
      <w:r w:rsidR="00B165D3">
        <w:fldChar w:fldCharType="begin"/>
      </w:r>
      <w:r w:rsidR="00B165D3">
        <w:instrText xml:space="preserve"> REF _Ref214999579 \h </w:instrText>
      </w:r>
      <w:r w:rsidR="00B165D3">
        <w:fldChar w:fldCharType="separate"/>
      </w:r>
      <w:r w:rsidR="001C1872" w:rsidRPr="00B165D3">
        <w:t xml:space="preserve">Quadro </w:t>
      </w:r>
      <w:r w:rsidR="001C1872">
        <w:rPr>
          <w:noProof/>
        </w:rPr>
        <w:t>31</w:t>
      </w:r>
      <w:r w:rsidR="00B165D3">
        <w:fldChar w:fldCharType="end"/>
      </w:r>
      <w:r w:rsidRPr="00625B65">
        <w:t>.</w:t>
      </w:r>
    </w:p>
    <w:tbl>
      <w:tblPr>
        <w:tblStyle w:val="Tabelacomgrade"/>
        <w:tblpPr w:leftFromText="141" w:rightFromText="141" w:horzAnchor="margin" w:tblpY="201"/>
        <w:tblW w:w="0" w:type="auto"/>
        <w:tblLook w:val="04A0" w:firstRow="1" w:lastRow="0" w:firstColumn="1" w:lastColumn="0" w:noHBand="0" w:noVBand="1"/>
      </w:tblPr>
      <w:tblGrid>
        <w:gridCol w:w="9062"/>
      </w:tblGrid>
      <w:tr w:rsidR="00B165D3" w:rsidRPr="00877AB4" w14:paraId="6BF85CFF" w14:textId="77777777" w:rsidTr="00B165D3">
        <w:tc>
          <w:tcPr>
            <w:tcW w:w="9062" w:type="dxa"/>
            <w:tcBorders>
              <w:top w:val="nil"/>
              <w:left w:val="nil"/>
              <w:bottom w:val="single" w:sz="4" w:space="0" w:color="auto"/>
              <w:right w:val="nil"/>
            </w:tcBorders>
          </w:tcPr>
          <w:p w14:paraId="31D8F9EA" w14:textId="36DACF38" w:rsidR="00B165D3" w:rsidRPr="00B165D3" w:rsidRDefault="00B165D3" w:rsidP="00B165D3">
            <w:pPr>
              <w:pStyle w:val="TF-LEGENDA"/>
            </w:pPr>
            <w:bookmarkStart w:id="506" w:name="_Ref214999579"/>
            <w:bookmarkStart w:id="507" w:name="_Toc215432541"/>
            <w:r w:rsidRPr="00B165D3">
              <w:lastRenderedPageBreak/>
              <w:t xml:space="preserve">Quadro </w:t>
            </w:r>
            <w:fldSimple w:instr=" SEQ Quadro \* ARABIC ">
              <w:r w:rsidR="001C1872">
                <w:rPr>
                  <w:noProof/>
                </w:rPr>
                <w:t>31</w:t>
              </w:r>
            </w:fldSimple>
            <w:bookmarkEnd w:id="506"/>
            <w:r w:rsidRPr="00B165D3">
              <w:t xml:space="preserve">  </w:t>
            </w:r>
            <w:bookmarkStart w:id="508" w:name="_Toc214911002"/>
            <w:r w:rsidRPr="00B165D3">
              <w:t>– Roteiro de avaliação</w:t>
            </w:r>
            <w:bookmarkEnd w:id="507"/>
            <w:bookmarkEnd w:id="508"/>
          </w:p>
        </w:tc>
      </w:tr>
      <w:tr w:rsidR="000839A6" w:rsidRPr="00877AB4" w14:paraId="0E04D603" w14:textId="77777777" w:rsidTr="00B165D3">
        <w:tc>
          <w:tcPr>
            <w:tcW w:w="9062" w:type="dxa"/>
            <w:tcBorders>
              <w:top w:val="single" w:sz="4" w:space="0" w:color="auto"/>
              <w:left w:val="single" w:sz="4" w:space="0" w:color="000000"/>
              <w:bottom w:val="single" w:sz="4" w:space="0" w:color="000000"/>
              <w:right w:val="single" w:sz="4" w:space="0" w:color="000000"/>
            </w:tcBorders>
          </w:tcPr>
          <w:p w14:paraId="69A2A0ED" w14:textId="77777777" w:rsidR="000839A6" w:rsidRPr="00F91520" w:rsidRDefault="000839A6" w:rsidP="000839A6">
            <w:pPr>
              <w:jc w:val="both"/>
              <w:rPr>
                <w:b/>
                <w:bCs/>
                <w:sz w:val="20"/>
                <w:szCs w:val="20"/>
                <w:lang w:eastAsia="en-US"/>
              </w:rPr>
            </w:pPr>
            <w:r w:rsidRPr="00F91520">
              <w:rPr>
                <w:b/>
                <w:bCs/>
                <w:sz w:val="20"/>
                <w:szCs w:val="20"/>
                <w:lang w:eastAsia="en-US"/>
              </w:rPr>
              <w:t>Tela de cadastro de usuário</w:t>
            </w:r>
          </w:p>
          <w:p w14:paraId="1F048B0D" w14:textId="77777777" w:rsidR="000839A6" w:rsidRPr="00F91520" w:rsidRDefault="000839A6" w:rsidP="000839A6">
            <w:pPr>
              <w:ind w:firstLine="709"/>
              <w:jc w:val="both"/>
              <w:rPr>
                <w:bCs/>
                <w:sz w:val="20"/>
                <w:szCs w:val="20"/>
                <w:lang w:eastAsia="en-US"/>
              </w:rPr>
            </w:pPr>
          </w:p>
          <w:p w14:paraId="0C573B3B" w14:textId="77777777" w:rsidR="000839A6" w:rsidRPr="00F91520" w:rsidRDefault="000839A6" w:rsidP="000839A6">
            <w:pPr>
              <w:ind w:firstLine="709"/>
              <w:jc w:val="both"/>
              <w:rPr>
                <w:bCs/>
                <w:sz w:val="20"/>
                <w:szCs w:val="20"/>
                <w:lang w:eastAsia="en-US"/>
              </w:rPr>
            </w:pPr>
            <w:r w:rsidRPr="00F91520">
              <w:rPr>
                <w:bCs/>
                <w:sz w:val="20"/>
                <w:szCs w:val="20"/>
                <w:lang w:eastAsia="en-US"/>
              </w:rPr>
              <w:t>- Clicar no botão </w:t>
            </w:r>
            <w:r w:rsidRPr="00F91520">
              <w:rPr>
                <w:b/>
                <w:bCs/>
                <w:sz w:val="20"/>
                <w:szCs w:val="20"/>
                <w:lang w:eastAsia="en-US"/>
              </w:rPr>
              <w:t>Criar conta </w:t>
            </w:r>
            <w:r w:rsidRPr="00F91520">
              <w:rPr>
                <w:bCs/>
                <w:sz w:val="20"/>
                <w:szCs w:val="20"/>
                <w:lang w:eastAsia="en-US"/>
              </w:rPr>
              <w:t>para realizar a criação da sua conta</w:t>
            </w:r>
          </w:p>
          <w:p w14:paraId="0988012E" w14:textId="77777777" w:rsidR="000839A6" w:rsidRPr="00F91520" w:rsidRDefault="000839A6" w:rsidP="000839A6">
            <w:pPr>
              <w:ind w:firstLine="709"/>
              <w:jc w:val="both"/>
              <w:rPr>
                <w:bCs/>
                <w:sz w:val="20"/>
                <w:szCs w:val="20"/>
                <w:lang w:eastAsia="en-US"/>
              </w:rPr>
            </w:pPr>
            <w:r w:rsidRPr="00F91520">
              <w:rPr>
                <w:bCs/>
                <w:sz w:val="20"/>
                <w:szCs w:val="20"/>
                <w:lang w:eastAsia="en-US"/>
              </w:rPr>
              <w:t>Você irá preencher as informações para realizar o cadastro. Ao submeter os dados, você será redirecionado para a tela de login.</w:t>
            </w:r>
          </w:p>
          <w:p w14:paraId="41A204C6" w14:textId="77777777" w:rsidR="000839A6" w:rsidRPr="00F91520" w:rsidRDefault="000839A6" w:rsidP="000839A6">
            <w:pPr>
              <w:ind w:firstLine="709"/>
              <w:jc w:val="both"/>
              <w:rPr>
                <w:bCs/>
                <w:sz w:val="20"/>
                <w:szCs w:val="20"/>
                <w:lang w:eastAsia="en-US"/>
              </w:rPr>
            </w:pPr>
            <w:r w:rsidRPr="00F91520">
              <w:rPr>
                <w:bCs/>
                <w:sz w:val="20"/>
                <w:szCs w:val="20"/>
                <w:lang w:eastAsia="en-US"/>
              </w:rPr>
              <w:t>- Clicar no botão </w:t>
            </w:r>
            <w:r w:rsidRPr="00F91520">
              <w:rPr>
                <w:b/>
                <w:bCs/>
                <w:sz w:val="20"/>
                <w:szCs w:val="20"/>
                <w:lang w:eastAsia="en-US"/>
              </w:rPr>
              <w:t>Faça Login</w:t>
            </w:r>
            <w:r w:rsidRPr="00F91520">
              <w:rPr>
                <w:bCs/>
                <w:sz w:val="20"/>
                <w:szCs w:val="20"/>
                <w:lang w:eastAsia="en-US"/>
              </w:rPr>
              <w:t>: é redirecionado para a tela de login.</w:t>
            </w:r>
            <w:r w:rsidRPr="00F91520">
              <w:rPr>
                <w:noProof/>
                <w:lang w:eastAsia="en-US"/>
              </w:rPr>
              <w:drawing>
                <wp:inline distT="0" distB="0" distL="0" distR="0" wp14:anchorId="6A92E8E9" wp14:editId="370BC6D4">
                  <wp:extent cx="5422605" cy="2526030"/>
                  <wp:effectExtent l="0" t="0" r="6985" b="7620"/>
                  <wp:docPr id="78019962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99627" name="Imagem 8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24380" cy="2526857"/>
                          </a:xfrm>
                          <a:prstGeom prst="rect">
                            <a:avLst/>
                          </a:prstGeom>
                          <a:noFill/>
                          <a:ln>
                            <a:noFill/>
                          </a:ln>
                        </pic:spPr>
                      </pic:pic>
                    </a:graphicData>
                  </a:graphic>
                </wp:inline>
              </w:drawing>
            </w:r>
          </w:p>
          <w:p w14:paraId="7F9DE935" w14:textId="77777777" w:rsidR="000839A6" w:rsidRPr="00F91520" w:rsidRDefault="000839A6" w:rsidP="000839A6">
            <w:pPr>
              <w:pStyle w:val="TF-FIGURA"/>
              <w:rPr>
                <w:lang w:eastAsia="en-US"/>
              </w:rPr>
            </w:pPr>
          </w:p>
          <w:p w14:paraId="680888D1" w14:textId="77777777" w:rsidR="000839A6" w:rsidRDefault="000839A6" w:rsidP="000839A6">
            <w:pPr>
              <w:ind w:firstLine="709"/>
              <w:jc w:val="both"/>
              <w:rPr>
                <w:b/>
                <w:bCs/>
                <w:sz w:val="20"/>
                <w:szCs w:val="20"/>
                <w:lang w:eastAsia="en-US"/>
              </w:rPr>
            </w:pPr>
          </w:p>
          <w:p w14:paraId="2A75AFCA" w14:textId="77777777" w:rsidR="000839A6" w:rsidRPr="00F91520" w:rsidRDefault="000839A6" w:rsidP="000839A6">
            <w:pPr>
              <w:ind w:firstLine="709"/>
              <w:jc w:val="both"/>
              <w:rPr>
                <w:bCs/>
                <w:sz w:val="20"/>
                <w:szCs w:val="20"/>
                <w:lang w:eastAsia="en-US"/>
              </w:rPr>
            </w:pPr>
            <w:r w:rsidRPr="00F91520">
              <w:rPr>
                <w:b/>
                <w:bCs/>
                <w:sz w:val="20"/>
                <w:szCs w:val="20"/>
                <w:lang w:eastAsia="en-US"/>
              </w:rPr>
              <w:t>Tela de login</w:t>
            </w:r>
          </w:p>
          <w:p w14:paraId="7FE5A781" w14:textId="77777777" w:rsidR="000839A6" w:rsidRPr="00F91520" w:rsidRDefault="000839A6" w:rsidP="000839A6">
            <w:pPr>
              <w:ind w:firstLine="709"/>
              <w:jc w:val="both"/>
              <w:rPr>
                <w:bCs/>
                <w:sz w:val="20"/>
                <w:szCs w:val="20"/>
                <w:lang w:eastAsia="en-US"/>
              </w:rPr>
            </w:pPr>
          </w:p>
          <w:p w14:paraId="2857F8E0" w14:textId="77777777" w:rsidR="000839A6" w:rsidRPr="00F91520" w:rsidRDefault="000839A6" w:rsidP="000839A6">
            <w:pPr>
              <w:ind w:firstLine="709"/>
              <w:jc w:val="both"/>
              <w:rPr>
                <w:bCs/>
                <w:sz w:val="20"/>
                <w:szCs w:val="20"/>
                <w:lang w:eastAsia="en-US"/>
              </w:rPr>
            </w:pPr>
            <w:r w:rsidRPr="00F91520">
              <w:rPr>
                <w:bCs/>
                <w:sz w:val="20"/>
                <w:szCs w:val="20"/>
                <w:lang w:eastAsia="en-US"/>
              </w:rPr>
              <w:t>Você irá informar seu e-mail e sua senha para realizar o login na aplicação. Ao submeter os dados, você será redirecionado para a tela de perfil.</w:t>
            </w:r>
          </w:p>
          <w:p w14:paraId="51F36A56" w14:textId="77777777" w:rsidR="000839A6" w:rsidRPr="00F91520" w:rsidRDefault="000839A6" w:rsidP="000839A6">
            <w:pPr>
              <w:ind w:firstLine="709"/>
              <w:jc w:val="both"/>
              <w:rPr>
                <w:bCs/>
                <w:sz w:val="20"/>
                <w:szCs w:val="20"/>
                <w:lang w:eastAsia="en-US"/>
              </w:rPr>
            </w:pPr>
            <w:r w:rsidRPr="00F91520">
              <w:rPr>
                <w:bCs/>
                <w:sz w:val="20"/>
                <w:szCs w:val="20"/>
                <w:lang w:eastAsia="en-US"/>
              </w:rPr>
              <w:t>- Clicar no botão </w:t>
            </w:r>
            <w:r w:rsidRPr="00F91520">
              <w:rPr>
                <w:b/>
                <w:bCs/>
                <w:sz w:val="20"/>
                <w:szCs w:val="20"/>
                <w:lang w:eastAsia="en-US"/>
              </w:rPr>
              <w:t>Entrar</w:t>
            </w:r>
            <w:r w:rsidRPr="00F91520">
              <w:rPr>
                <w:bCs/>
                <w:sz w:val="20"/>
                <w:szCs w:val="20"/>
                <w:lang w:eastAsia="en-US"/>
              </w:rPr>
              <w:t>: entra na aplicação e redireciona para a tela de perfil.</w:t>
            </w:r>
          </w:p>
          <w:p w14:paraId="02435198" w14:textId="77777777" w:rsidR="000839A6" w:rsidRPr="00F91520" w:rsidRDefault="000839A6" w:rsidP="000839A6">
            <w:pPr>
              <w:ind w:firstLine="709"/>
              <w:jc w:val="both"/>
              <w:rPr>
                <w:bCs/>
                <w:sz w:val="20"/>
                <w:szCs w:val="20"/>
                <w:lang w:eastAsia="en-US"/>
              </w:rPr>
            </w:pPr>
            <w:r w:rsidRPr="00F91520">
              <w:rPr>
                <w:bCs/>
                <w:sz w:val="20"/>
                <w:szCs w:val="20"/>
                <w:lang w:eastAsia="en-US"/>
              </w:rPr>
              <w:t>- Clicar no botão </w:t>
            </w:r>
            <w:r w:rsidRPr="00F91520">
              <w:rPr>
                <w:b/>
                <w:bCs/>
                <w:sz w:val="20"/>
                <w:szCs w:val="20"/>
                <w:lang w:eastAsia="en-US"/>
              </w:rPr>
              <w:t>Cadastre-se</w:t>
            </w:r>
            <w:r w:rsidRPr="00F91520">
              <w:rPr>
                <w:bCs/>
                <w:sz w:val="20"/>
                <w:szCs w:val="20"/>
                <w:lang w:eastAsia="en-US"/>
              </w:rPr>
              <w:t>: é redirecionado para a tela de cadastro.</w:t>
            </w:r>
          </w:p>
          <w:p w14:paraId="6B9DDA5B" w14:textId="77777777" w:rsidR="000839A6" w:rsidRPr="00F91520" w:rsidRDefault="000839A6" w:rsidP="000839A6">
            <w:pPr>
              <w:pStyle w:val="TF-FIGURA"/>
              <w:rPr>
                <w:lang w:eastAsia="en-US"/>
              </w:rPr>
            </w:pPr>
            <w:r w:rsidRPr="00F91520">
              <w:rPr>
                <w:noProof/>
                <w:lang w:eastAsia="en-US"/>
              </w:rPr>
              <w:drawing>
                <wp:inline distT="0" distB="0" distL="0" distR="0" wp14:anchorId="4F0C0D61" wp14:editId="59D7745A">
                  <wp:extent cx="5401340" cy="2503805"/>
                  <wp:effectExtent l="0" t="0" r="8890" b="0"/>
                  <wp:docPr id="1914626642"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26642" name="Imagem 8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2348" cy="2504272"/>
                          </a:xfrm>
                          <a:prstGeom prst="rect">
                            <a:avLst/>
                          </a:prstGeom>
                          <a:noFill/>
                          <a:ln>
                            <a:noFill/>
                          </a:ln>
                        </pic:spPr>
                      </pic:pic>
                    </a:graphicData>
                  </a:graphic>
                </wp:inline>
              </w:drawing>
            </w:r>
          </w:p>
          <w:p w14:paraId="21CEC05C" w14:textId="77777777" w:rsidR="000839A6" w:rsidRDefault="000839A6" w:rsidP="000839A6">
            <w:pPr>
              <w:ind w:firstLine="709"/>
              <w:jc w:val="both"/>
              <w:rPr>
                <w:b/>
                <w:bCs/>
                <w:sz w:val="20"/>
                <w:szCs w:val="20"/>
                <w:lang w:eastAsia="en-US"/>
              </w:rPr>
            </w:pPr>
          </w:p>
          <w:p w14:paraId="13B6582D" w14:textId="77777777" w:rsidR="000839A6" w:rsidRPr="00F91520" w:rsidRDefault="000839A6" w:rsidP="000839A6">
            <w:pPr>
              <w:ind w:firstLine="709"/>
              <w:jc w:val="both"/>
              <w:rPr>
                <w:bCs/>
                <w:sz w:val="20"/>
                <w:szCs w:val="20"/>
                <w:lang w:eastAsia="en-US"/>
              </w:rPr>
            </w:pPr>
            <w:r w:rsidRPr="00F91520">
              <w:rPr>
                <w:b/>
                <w:bCs/>
                <w:sz w:val="20"/>
                <w:szCs w:val="20"/>
                <w:lang w:eastAsia="en-US"/>
              </w:rPr>
              <w:t>Meu perfil</w:t>
            </w:r>
          </w:p>
          <w:p w14:paraId="55616627" w14:textId="77777777" w:rsidR="000839A6" w:rsidRPr="00F91520" w:rsidRDefault="000839A6" w:rsidP="000839A6">
            <w:pPr>
              <w:ind w:firstLine="709"/>
              <w:jc w:val="both"/>
              <w:rPr>
                <w:bCs/>
                <w:sz w:val="20"/>
                <w:szCs w:val="20"/>
                <w:lang w:eastAsia="en-US"/>
              </w:rPr>
            </w:pPr>
          </w:p>
          <w:p w14:paraId="1498BBAA" w14:textId="77777777" w:rsidR="000839A6" w:rsidRPr="00F91520" w:rsidRDefault="000839A6" w:rsidP="000839A6">
            <w:pPr>
              <w:ind w:firstLine="709"/>
              <w:jc w:val="both"/>
              <w:rPr>
                <w:bCs/>
                <w:sz w:val="20"/>
                <w:szCs w:val="20"/>
                <w:lang w:eastAsia="en-US"/>
              </w:rPr>
            </w:pPr>
            <w:r w:rsidRPr="00F91520">
              <w:rPr>
                <w:bCs/>
                <w:sz w:val="20"/>
                <w:szCs w:val="20"/>
                <w:lang w:eastAsia="en-US"/>
              </w:rPr>
              <w:t>Esta tela exibe as informações do seu perfil, além dos seus últimos reportes com um botão "Ver todos os reportes" que redireciona para a página de reportes, estatísticas, e a página de ajuda. Também contém um botão para sair da aplicação no canto superior esquerdo, um botão para editar suas informações no canto superior direito, e o botão de reportar. </w:t>
            </w:r>
          </w:p>
          <w:p w14:paraId="426425E6" w14:textId="77777777" w:rsidR="000839A6" w:rsidRPr="00F91520" w:rsidRDefault="000839A6" w:rsidP="000839A6">
            <w:pPr>
              <w:pStyle w:val="TF-FIGURA"/>
              <w:rPr>
                <w:lang w:eastAsia="en-US"/>
              </w:rPr>
            </w:pPr>
            <w:r w:rsidRPr="00F91520">
              <w:rPr>
                <w:noProof/>
                <w:lang w:eastAsia="en-US"/>
              </w:rPr>
              <w:lastRenderedPageBreak/>
              <w:drawing>
                <wp:inline distT="0" distB="0" distL="0" distR="0" wp14:anchorId="2F480B7B" wp14:editId="21D1BBC9">
                  <wp:extent cx="5443870" cy="2547620"/>
                  <wp:effectExtent l="0" t="0" r="4445" b="5080"/>
                  <wp:docPr id="1024540233"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40233" name="Imagem 8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45791" cy="2548519"/>
                          </a:xfrm>
                          <a:prstGeom prst="rect">
                            <a:avLst/>
                          </a:prstGeom>
                          <a:noFill/>
                          <a:ln>
                            <a:noFill/>
                          </a:ln>
                        </pic:spPr>
                      </pic:pic>
                    </a:graphicData>
                  </a:graphic>
                </wp:inline>
              </w:drawing>
            </w:r>
          </w:p>
          <w:p w14:paraId="170ECACA" w14:textId="77777777" w:rsidR="000839A6" w:rsidRDefault="000839A6" w:rsidP="000839A6">
            <w:pPr>
              <w:ind w:firstLine="709"/>
              <w:jc w:val="both"/>
              <w:rPr>
                <w:b/>
                <w:bCs/>
                <w:sz w:val="20"/>
                <w:szCs w:val="20"/>
                <w:lang w:eastAsia="en-US"/>
              </w:rPr>
            </w:pPr>
          </w:p>
          <w:p w14:paraId="2D865FE1" w14:textId="77777777" w:rsidR="000839A6" w:rsidRPr="00F91520" w:rsidRDefault="000839A6" w:rsidP="000839A6">
            <w:pPr>
              <w:ind w:firstLine="709"/>
              <w:jc w:val="both"/>
              <w:rPr>
                <w:bCs/>
                <w:sz w:val="20"/>
                <w:szCs w:val="20"/>
                <w:lang w:eastAsia="en-US"/>
              </w:rPr>
            </w:pPr>
            <w:r w:rsidRPr="00F91520">
              <w:rPr>
                <w:b/>
                <w:bCs/>
                <w:sz w:val="20"/>
                <w:szCs w:val="20"/>
                <w:lang w:eastAsia="en-US"/>
              </w:rPr>
              <w:t>Tela de Ajuda</w:t>
            </w:r>
          </w:p>
          <w:p w14:paraId="171912EF" w14:textId="77777777" w:rsidR="000839A6" w:rsidRPr="00F91520" w:rsidRDefault="000839A6" w:rsidP="000839A6">
            <w:pPr>
              <w:ind w:firstLine="709"/>
              <w:jc w:val="both"/>
              <w:rPr>
                <w:bCs/>
                <w:sz w:val="20"/>
                <w:szCs w:val="20"/>
                <w:lang w:eastAsia="en-US"/>
              </w:rPr>
            </w:pPr>
          </w:p>
          <w:p w14:paraId="37F80649" w14:textId="77777777" w:rsidR="000839A6" w:rsidRPr="00F91520" w:rsidRDefault="000839A6" w:rsidP="000839A6">
            <w:pPr>
              <w:ind w:firstLine="709"/>
              <w:jc w:val="both"/>
              <w:rPr>
                <w:bCs/>
                <w:sz w:val="20"/>
                <w:szCs w:val="20"/>
                <w:lang w:eastAsia="en-US"/>
              </w:rPr>
            </w:pPr>
            <w:r w:rsidRPr="00F91520">
              <w:rPr>
                <w:bCs/>
                <w:sz w:val="20"/>
                <w:szCs w:val="20"/>
                <w:lang w:eastAsia="en-US"/>
              </w:rPr>
              <w:t>Esta página da uma contextualização sobre a aplicação, responde perguntas mais frequentes e facilita o envio de e-mail para esclarecer dúvidas.</w:t>
            </w:r>
          </w:p>
          <w:p w14:paraId="4115DF7C" w14:textId="77777777" w:rsidR="000839A6" w:rsidRPr="00F91520" w:rsidRDefault="000839A6" w:rsidP="000839A6">
            <w:pPr>
              <w:pStyle w:val="TF-FIGURA"/>
              <w:rPr>
                <w:lang w:eastAsia="en-US"/>
              </w:rPr>
            </w:pPr>
            <w:r w:rsidRPr="00F91520">
              <w:rPr>
                <w:noProof/>
                <w:lang w:eastAsia="en-US"/>
              </w:rPr>
              <w:drawing>
                <wp:inline distT="0" distB="0" distL="0" distR="0" wp14:anchorId="1BE9B35E" wp14:editId="061DCC83">
                  <wp:extent cx="5560828" cy="3273425"/>
                  <wp:effectExtent l="0" t="0" r="1905" b="3175"/>
                  <wp:docPr id="309108366"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08366" name="Imagem 8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63322" cy="3274893"/>
                          </a:xfrm>
                          <a:prstGeom prst="rect">
                            <a:avLst/>
                          </a:prstGeom>
                          <a:noFill/>
                          <a:ln>
                            <a:noFill/>
                          </a:ln>
                        </pic:spPr>
                      </pic:pic>
                    </a:graphicData>
                  </a:graphic>
                </wp:inline>
              </w:drawing>
            </w:r>
          </w:p>
          <w:p w14:paraId="7F2B5E07" w14:textId="77777777" w:rsidR="000839A6" w:rsidRDefault="000839A6" w:rsidP="000839A6">
            <w:pPr>
              <w:ind w:firstLine="709"/>
              <w:jc w:val="both"/>
              <w:rPr>
                <w:b/>
                <w:bCs/>
                <w:sz w:val="20"/>
                <w:szCs w:val="20"/>
                <w:lang w:eastAsia="en-US"/>
              </w:rPr>
            </w:pPr>
          </w:p>
          <w:p w14:paraId="3DC32569" w14:textId="77777777" w:rsidR="000839A6" w:rsidRDefault="000839A6" w:rsidP="000839A6">
            <w:pPr>
              <w:ind w:firstLine="709"/>
              <w:jc w:val="both"/>
              <w:rPr>
                <w:b/>
                <w:bCs/>
                <w:sz w:val="20"/>
                <w:szCs w:val="20"/>
                <w:lang w:eastAsia="en-US"/>
              </w:rPr>
            </w:pPr>
            <w:r w:rsidRPr="00F91520">
              <w:rPr>
                <w:b/>
                <w:bCs/>
                <w:sz w:val="20"/>
                <w:szCs w:val="20"/>
                <w:lang w:eastAsia="en-US"/>
              </w:rPr>
              <w:t>Reportar Ocorrência</w:t>
            </w:r>
          </w:p>
          <w:p w14:paraId="027EF228" w14:textId="77777777" w:rsidR="000839A6" w:rsidRPr="00F91520" w:rsidRDefault="000839A6" w:rsidP="000839A6">
            <w:pPr>
              <w:ind w:firstLine="709"/>
              <w:jc w:val="both"/>
              <w:rPr>
                <w:bCs/>
                <w:sz w:val="20"/>
                <w:szCs w:val="20"/>
                <w:lang w:eastAsia="en-US"/>
              </w:rPr>
            </w:pPr>
          </w:p>
          <w:p w14:paraId="5B1CA72C" w14:textId="77777777" w:rsidR="000839A6" w:rsidRPr="00F91520" w:rsidRDefault="000839A6" w:rsidP="000839A6">
            <w:pPr>
              <w:ind w:firstLine="709"/>
              <w:jc w:val="both"/>
              <w:rPr>
                <w:bCs/>
                <w:sz w:val="20"/>
                <w:szCs w:val="20"/>
                <w:lang w:eastAsia="en-US"/>
              </w:rPr>
            </w:pPr>
            <w:r w:rsidRPr="00F91520">
              <w:rPr>
                <w:bCs/>
                <w:sz w:val="20"/>
                <w:szCs w:val="20"/>
                <w:lang w:eastAsia="en-US"/>
              </w:rPr>
              <w:t>Acessível pelo botão flutuante em presente em todas as páginas, permite enviar uma ocorrência, anexando imagens, além de passar dados para complementá-la e depois para a IA analisá-la.</w:t>
            </w:r>
          </w:p>
          <w:p w14:paraId="75461721" w14:textId="77777777" w:rsidR="000839A6" w:rsidRPr="00F91520" w:rsidRDefault="000839A6" w:rsidP="000839A6">
            <w:pPr>
              <w:pStyle w:val="TF-FIGURA"/>
              <w:rPr>
                <w:lang w:eastAsia="en-US"/>
              </w:rPr>
            </w:pPr>
            <w:r w:rsidRPr="00F91520">
              <w:rPr>
                <w:noProof/>
                <w:lang w:eastAsia="en-US"/>
              </w:rPr>
              <w:lastRenderedPageBreak/>
              <w:drawing>
                <wp:inline distT="0" distB="0" distL="0" distR="0" wp14:anchorId="6FBECBC2" wp14:editId="403B83CC">
                  <wp:extent cx="5475768" cy="2554605"/>
                  <wp:effectExtent l="0" t="0" r="0" b="0"/>
                  <wp:docPr id="72757200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72003" name="Imagem 8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78303" cy="2555788"/>
                          </a:xfrm>
                          <a:prstGeom prst="rect">
                            <a:avLst/>
                          </a:prstGeom>
                          <a:noFill/>
                          <a:ln>
                            <a:noFill/>
                          </a:ln>
                        </pic:spPr>
                      </pic:pic>
                    </a:graphicData>
                  </a:graphic>
                </wp:inline>
              </w:drawing>
            </w:r>
          </w:p>
          <w:p w14:paraId="1CF23D29" w14:textId="77777777" w:rsidR="000839A6" w:rsidRDefault="000839A6" w:rsidP="000839A6">
            <w:pPr>
              <w:ind w:firstLine="709"/>
              <w:jc w:val="both"/>
              <w:rPr>
                <w:b/>
                <w:bCs/>
                <w:sz w:val="20"/>
                <w:szCs w:val="20"/>
                <w:lang w:eastAsia="en-US"/>
              </w:rPr>
            </w:pPr>
          </w:p>
          <w:p w14:paraId="1420FE3A" w14:textId="77777777" w:rsidR="000839A6" w:rsidRDefault="000839A6" w:rsidP="000839A6">
            <w:pPr>
              <w:ind w:firstLine="709"/>
              <w:jc w:val="both"/>
              <w:rPr>
                <w:b/>
                <w:bCs/>
                <w:sz w:val="20"/>
                <w:szCs w:val="20"/>
                <w:lang w:eastAsia="en-US"/>
              </w:rPr>
            </w:pPr>
            <w:r w:rsidRPr="00F91520">
              <w:rPr>
                <w:b/>
                <w:bCs/>
                <w:sz w:val="20"/>
                <w:szCs w:val="20"/>
                <w:lang w:eastAsia="en-US"/>
              </w:rPr>
              <w:t>Reportes da comunidade</w:t>
            </w:r>
          </w:p>
          <w:p w14:paraId="50C5B09D" w14:textId="77777777" w:rsidR="000839A6" w:rsidRPr="00F91520" w:rsidRDefault="000839A6" w:rsidP="000839A6">
            <w:pPr>
              <w:ind w:firstLine="709"/>
              <w:jc w:val="both"/>
              <w:rPr>
                <w:bCs/>
                <w:sz w:val="20"/>
                <w:szCs w:val="20"/>
                <w:lang w:eastAsia="en-US"/>
              </w:rPr>
            </w:pPr>
          </w:p>
          <w:p w14:paraId="4B15640E" w14:textId="77777777" w:rsidR="000839A6" w:rsidRPr="00F91520" w:rsidRDefault="000839A6" w:rsidP="000839A6">
            <w:pPr>
              <w:ind w:firstLine="709"/>
              <w:jc w:val="both"/>
              <w:rPr>
                <w:bCs/>
                <w:sz w:val="20"/>
                <w:szCs w:val="20"/>
                <w:lang w:eastAsia="en-US"/>
              </w:rPr>
            </w:pPr>
            <w:r w:rsidRPr="00F91520">
              <w:rPr>
                <w:bCs/>
                <w:sz w:val="20"/>
                <w:szCs w:val="20"/>
                <w:lang w:eastAsia="en-US"/>
              </w:rPr>
              <w:t>Esta tela mostra as ocorrências enviadas pelos usuários da aplicação e seus dados, há também a possibilidade de filtrar os reportes.</w:t>
            </w:r>
          </w:p>
          <w:p w14:paraId="0EAC51F1" w14:textId="77777777" w:rsidR="000839A6" w:rsidRPr="00F91520" w:rsidRDefault="000839A6" w:rsidP="000839A6">
            <w:pPr>
              <w:pStyle w:val="TF-FIGURA"/>
              <w:rPr>
                <w:lang w:eastAsia="en-US"/>
              </w:rPr>
            </w:pPr>
            <w:r w:rsidRPr="00F91520">
              <w:rPr>
                <w:noProof/>
                <w:lang w:eastAsia="en-US"/>
              </w:rPr>
              <w:drawing>
                <wp:inline distT="0" distB="0" distL="0" distR="0" wp14:anchorId="43E4E7AF" wp14:editId="463C0A84">
                  <wp:extent cx="5582093" cy="2517775"/>
                  <wp:effectExtent l="0" t="0" r="0" b="0"/>
                  <wp:docPr id="918977021"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77021" name="Imagem 8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85775" cy="2519436"/>
                          </a:xfrm>
                          <a:prstGeom prst="rect">
                            <a:avLst/>
                          </a:prstGeom>
                          <a:noFill/>
                          <a:ln>
                            <a:noFill/>
                          </a:ln>
                        </pic:spPr>
                      </pic:pic>
                    </a:graphicData>
                  </a:graphic>
                </wp:inline>
              </w:drawing>
            </w:r>
          </w:p>
          <w:p w14:paraId="03D050C3" w14:textId="77777777" w:rsidR="000839A6" w:rsidRDefault="000839A6" w:rsidP="000839A6">
            <w:pPr>
              <w:ind w:firstLine="709"/>
              <w:jc w:val="both"/>
              <w:rPr>
                <w:b/>
                <w:bCs/>
                <w:sz w:val="20"/>
                <w:szCs w:val="20"/>
                <w:lang w:eastAsia="en-US"/>
              </w:rPr>
            </w:pPr>
          </w:p>
          <w:p w14:paraId="69B703E2" w14:textId="77777777" w:rsidR="000839A6" w:rsidRDefault="000839A6" w:rsidP="000839A6">
            <w:pPr>
              <w:ind w:firstLine="709"/>
              <w:jc w:val="both"/>
              <w:rPr>
                <w:b/>
                <w:bCs/>
                <w:sz w:val="20"/>
                <w:szCs w:val="20"/>
                <w:lang w:eastAsia="en-US"/>
              </w:rPr>
            </w:pPr>
            <w:r w:rsidRPr="00F91520">
              <w:rPr>
                <w:b/>
                <w:bCs/>
                <w:sz w:val="20"/>
                <w:szCs w:val="20"/>
                <w:lang w:eastAsia="en-US"/>
              </w:rPr>
              <w:t>Mapa de ocorrências</w:t>
            </w:r>
          </w:p>
          <w:p w14:paraId="2D1CD40A" w14:textId="77777777" w:rsidR="000839A6" w:rsidRPr="00F91520" w:rsidRDefault="000839A6" w:rsidP="000839A6">
            <w:pPr>
              <w:ind w:firstLine="709"/>
              <w:jc w:val="both"/>
              <w:rPr>
                <w:bCs/>
                <w:sz w:val="20"/>
                <w:szCs w:val="20"/>
                <w:lang w:eastAsia="en-US"/>
              </w:rPr>
            </w:pPr>
          </w:p>
          <w:p w14:paraId="45FF3C6E" w14:textId="77777777" w:rsidR="000839A6" w:rsidRPr="00F91520" w:rsidRDefault="000839A6" w:rsidP="000839A6">
            <w:pPr>
              <w:ind w:firstLine="709"/>
              <w:jc w:val="both"/>
              <w:rPr>
                <w:bCs/>
                <w:sz w:val="20"/>
                <w:szCs w:val="20"/>
                <w:lang w:eastAsia="en-US"/>
              </w:rPr>
            </w:pPr>
            <w:r w:rsidRPr="00F91520">
              <w:rPr>
                <w:bCs/>
                <w:sz w:val="20"/>
                <w:szCs w:val="20"/>
                <w:lang w:eastAsia="en-US"/>
              </w:rPr>
              <w:t>Esta tela exibe a localização das ocorrências enviadas, é possível mexer o mapa como bom entender.</w:t>
            </w:r>
          </w:p>
          <w:p w14:paraId="6BBE15A9" w14:textId="77777777" w:rsidR="000839A6" w:rsidRPr="00F91520" w:rsidRDefault="000839A6" w:rsidP="000839A6">
            <w:pPr>
              <w:pStyle w:val="TF-FIGURA"/>
              <w:rPr>
                <w:lang w:eastAsia="en-US"/>
              </w:rPr>
            </w:pPr>
            <w:r w:rsidRPr="00F91520">
              <w:rPr>
                <w:noProof/>
                <w:lang w:eastAsia="en-US"/>
              </w:rPr>
              <w:lastRenderedPageBreak/>
              <w:drawing>
                <wp:inline distT="0" distB="0" distL="0" distR="0" wp14:anchorId="6CA40BD2" wp14:editId="086C48E4">
                  <wp:extent cx="5560828" cy="3275955"/>
                  <wp:effectExtent l="0" t="0" r="1905" b="1270"/>
                  <wp:docPr id="935242626"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42626" name="Imagem 8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7979" cy="3286059"/>
                          </a:xfrm>
                          <a:prstGeom prst="rect">
                            <a:avLst/>
                          </a:prstGeom>
                          <a:noFill/>
                          <a:ln>
                            <a:noFill/>
                          </a:ln>
                        </pic:spPr>
                      </pic:pic>
                    </a:graphicData>
                  </a:graphic>
                </wp:inline>
              </w:drawing>
            </w:r>
          </w:p>
          <w:p w14:paraId="7651DC18" w14:textId="77777777" w:rsidR="000839A6" w:rsidRPr="00F91520" w:rsidRDefault="000839A6" w:rsidP="000839A6">
            <w:pPr>
              <w:ind w:firstLine="709"/>
              <w:jc w:val="both"/>
              <w:rPr>
                <w:bCs/>
                <w:sz w:val="20"/>
                <w:szCs w:val="20"/>
                <w:lang w:eastAsia="en-US"/>
              </w:rPr>
            </w:pPr>
            <w:r w:rsidRPr="00F91520">
              <w:rPr>
                <w:bCs/>
                <w:sz w:val="20"/>
                <w:szCs w:val="20"/>
                <w:lang w:eastAsia="en-US"/>
              </w:rPr>
              <w:t> </w:t>
            </w:r>
          </w:p>
          <w:p w14:paraId="3D756D8B" w14:textId="77777777" w:rsidR="000839A6" w:rsidRDefault="000839A6" w:rsidP="000839A6">
            <w:pPr>
              <w:ind w:firstLine="709"/>
              <w:jc w:val="both"/>
              <w:rPr>
                <w:b/>
                <w:bCs/>
                <w:sz w:val="20"/>
                <w:szCs w:val="20"/>
                <w:lang w:eastAsia="en-US"/>
              </w:rPr>
            </w:pPr>
          </w:p>
          <w:p w14:paraId="5CF84BD4" w14:textId="77777777" w:rsidR="000839A6" w:rsidRDefault="000839A6" w:rsidP="000839A6">
            <w:pPr>
              <w:ind w:firstLine="709"/>
              <w:jc w:val="both"/>
              <w:rPr>
                <w:b/>
                <w:bCs/>
                <w:sz w:val="20"/>
                <w:szCs w:val="20"/>
                <w:lang w:eastAsia="en-US"/>
              </w:rPr>
            </w:pPr>
            <w:r w:rsidRPr="00F91520">
              <w:rPr>
                <w:b/>
                <w:bCs/>
                <w:sz w:val="20"/>
                <w:szCs w:val="20"/>
                <w:lang w:eastAsia="en-US"/>
              </w:rPr>
              <w:t>Top repórteres</w:t>
            </w:r>
          </w:p>
          <w:p w14:paraId="3C81F828" w14:textId="77777777" w:rsidR="000839A6" w:rsidRPr="00F91520" w:rsidRDefault="000839A6" w:rsidP="000839A6">
            <w:pPr>
              <w:ind w:firstLine="709"/>
              <w:jc w:val="both"/>
              <w:rPr>
                <w:bCs/>
                <w:sz w:val="20"/>
                <w:szCs w:val="20"/>
                <w:lang w:eastAsia="en-US"/>
              </w:rPr>
            </w:pPr>
          </w:p>
          <w:p w14:paraId="6119DED6" w14:textId="77777777" w:rsidR="000839A6" w:rsidRPr="00F91520" w:rsidRDefault="000839A6" w:rsidP="000839A6">
            <w:pPr>
              <w:ind w:firstLine="709"/>
              <w:jc w:val="both"/>
              <w:rPr>
                <w:bCs/>
                <w:sz w:val="20"/>
                <w:szCs w:val="20"/>
                <w:lang w:eastAsia="en-US"/>
              </w:rPr>
            </w:pPr>
            <w:r w:rsidRPr="00F91520">
              <w:rPr>
                <w:bCs/>
                <w:sz w:val="20"/>
                <w:szCs w:val="20"/>
                <w:lang w:eastAsia="en-US"/>
              </w:rPr>
              <w:t>Acessível pelo ícone de medalha no canto superior direito na tela de reportes da comunidade, esta tela exibe os usuários que mais enviaram reportes na aplicação.</w:t>
            </w:r>
          </w:p>
          <w:p w14:paraId="38869C72" w14:textId="77777777" w:rsidR="000839A6" w:rsidRPr="00F91520" w:rsidRDefault="000839A6" w:rsidP="000839A6">
            <w:pPr>
              <w:pStyle w:val="TF-FIGURA"/>
              <w:rPr>
                <w:lang w:eastAsia="en-US"/>
              </w:rPr>
            </w:pPr>
            <w:r w:rsidRPr="00F91520">
              <w:rPr>
                <w:noProof/>
                <w:lang w:eastAsia="en-US"/>
              </w:rPr>
              <w:drawing>
                <wp:inline distT="0" distB="0" distL="0" distR="0" wp14:anchorId="3261CA2E" wp14:editId="3D350BA0">
                  <wp:extent cx="5592593" cy="2531745"/>
                  <wp:effectExtent l="0" t="0" r="8255" b="1905"/>
                  <wp:docPr id="1343345089"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45089" name="Imagem 8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93284" cy="2532058"/>
                          </a:xfrm>
                          <a:prstGeom prst="rect">
                            <a:avLst/>
                          </a:prstGeom>
                          <a:noFill/>
                          <a:ln>
                            <a:noFill/>
                          </a:ln>
                        </pic:spPr>
                      </pic:pic>
                    </a:graphicData>
                  </a:graphic>
                </wp:inline>
              </w:drawing>
            </w:r>
          </w:p>
          <w:p w14:paraId="1F2CA00D" w14:textId="77777777" w:rsidR="000839A6" w:rsidRPr="00877AB4" w:rsidRDefault="000839A6" w:rsidP="000839A6">
            <w:pPr>
              <w:ind w:firstLine="709"/>
              <w:jc w:val="both"/>
              <w:rPr>
                <w:sz w:val="20"/>
                <w:szCs w:val="20"/>
                <w:lang w:val="en-US" w:eastAsia="en-US"/>
              </w:rPr>
            </w:pPr>
          </w:p>
        </w:tc>
      </w:tr>
    </w:tbl>
    <w:p w14:paraId="11C457A7" w14:textId="77777777" w:rsidR="00372F8B" w:rsidRDefault="00372F8B" w:rsidP="000839A6">
      <w:pPr>
        <w:pStyle w:val="TF-TEXTO"/>
        <w:ind w:firstLine="0"/>
      </w:pPr>
    </w:p>
    <w:p w14:paraId="766FDEA8" w14:textId="77777777" w:rsidR="00F978BB" w:rsidRDefault="00F978BB" w:rsidP="00625B65">
      <w:pPr>
        <w:pStyle w:val="TF-TEXTO"/>
      </w:pPr>
    </w:p>
    <w:p w14:paraId="6C0CF019" w14:textId="77777777" w:rsidR="00ED61BE" w:rsidRPr="00625B65" w:rsidRDefault="00ED61BE" w:rsidP="00625B65">
      <w:pPr>
        <w:pStyle w:val="TF-TEXTO"/>
      </w:pPr>
    </w:p>
    <w:p w14:paraId="52909A1F" w14:textId="77777777" w:rsidR="00A822F8" w:rsidRPr="00A822F8" w:rsidRDefault="00A822F8" w:rsidP="00D57164">
      <w:pPr>
        <w:pStyle w:val="TF-TEXTO"/>
      </w:pPr>
    </w:p>
    <w:p w14:paraId="7FE092DA" w14:textId="7C42BFF6" w:rsidR="00CB6B1F" w:rsidRDefault="00CB6B1F" w:rsidP="00CB6B1F">
      <w:pPr>
        <w:pStyle w:val="TF-xpos-apndiceTTULO"/>
      </w:pPr>
      <w:bookmarkStart w:id="509" w:name="_Toc215432593"/>
      <w:r w:rsidRPr="00EB24A1">
        <w:lastRenderedPageBreak/>
        <w:t xml:space="preserve">APÊNDICE </w:t>
      </w:r>
      <w:r w:rsidR="00A822F8">
        <w:t>F</w:t>
      </w:r>
      <w:r w:rsidRPr="00EB24A1">
        <w:t xml:space="preserve"> – </w:t>
      </w:r>
      <w:r w:rsidR="001F5DE0">
        <w:t>Perguntas e Respostas</w:t>
      </w:r>
      <w:bookmarkEnd w:id="509"/>
    </w:p>
    <w:p w14:paraId="319AC225" w14:textId="51265D49" w:rsidR="001F5DE0" w:rsidRDefault="00FE3281" w:rsidP="00CA67EF">
      <w:pPr>
        <w:pStyle w:val="TF-TEXTO"/>
      </w:pPr>
      <w:r w:rsidRPr="00FE3281">
        <w:t xml:space="preserve">Este apêndice apresenta as perguntas e respostas obtidas na avaliação da aplicação Rota Segura, conduzida por meio de uma adaptação do método RURUCAg, organizada em cinco </w:t>
      </w:r>
      <w:r w:rsidR="004A509B">
        <w:t>partes</w:t>
      </w:r>
      <w:r w:rsidRPr="00FE3281">
        <w:t>.</w:t>
      </w:r>
      <w:r>
        <w:t xml:space="preserve"> </w:t>
      </w:r>
      <w:r w:rsidRPr="00FE3281">
        <w:t xml:space="preserve">Na primeira </w:t>
      </w:r>
      <w:r w:rsidR="004A509B">
        <w:t>parte</w:t>
      </w:r>
      <w:r w:rsidRPr="00FE3281">
        <w:t>, buscou-se caracterizar o perfil dos participantes que colaboraram com o estudo, cujos resultados podem ser observados na</w:t>
      </w:r>
      <w:r w:rsidR="00F75CDB">
        <w:t xml:space="preserve"> </w:t>
      </w:r>
      <w:r w:rsidR="00CA0459" w:rsidRPr="00CA0459">
        <w:fldChar w:fldCharType="begin"/>
      </w:r>
      <w:r w:rsidR="00CA0459" w:rsidRPr="00CA0459">
        <w:instrText xml:space="preserve"> REF _Ref214696387 \h </w:instrText>
      </w:r>
      <w:r w:rsidR="00CA0459">
        <w:instrText xml:space="preserve"> \* MERGEFORMAT </w:instrText>
      </w:r>
      <w:r w:rsidR="00CA0459" w:rsidRPr="00CA0459">
        <w:fldChar w:fldCharType="separate"/>
      </w:r>
      <w:r w:rsidR="001C1872">
        <w:t xml:space="preserve">Figura </w:t>
      </w:r>
      <w:r w:rsidR="001C1872">
        <w:rPr>
          <w:noProof/>
        </w:rPr>
        <w:t>42</w:t>
      </w:r>
      <w:r w:rsidR="00CA0459" w:rsidRPr="00CA0459">
        <w:fldChar w:fldCharType="end"/>
      </w:r>
      <w:r w:rsidR="009053E3">
        <w:t xml:space="preserve"> a</w:t>
      </w:r>
      <w:r w:rsidR="00CA0459" w:rsidRPr="00CA0459">
        <w:t xml:space="preserve"> </w:t>
      </w:r>
      <w:r w:rsidR="00CA0459" w:rsidRPr="00CA0459">
        <w:fldChar w:fldCharType="begin"/>
      </w:r>
      <w:r w:rsidR="00CA0459" w:rsidRPr="00CA0459">
        <w:instrText xml:space="preserve"> REF _Ref214696391 \h </w:instrText>
      </w:r>
      <w:r w:rsidR="00CA0459">
        <w:instrText xml:space="preserve"> \* MERGEFORMAT </w:instrText>
      </w:r>
      <w:r w:rsidR="00CA0459" w:rsidRPr="00CA0459">
        <w:fldChar w:fldCharType="separate"/>
      </w:r>
      <w:r w:rsidR="001C1872">
        <w:t xml:space="preserve">Figura </w:t>
      </w:r>
      <w:r w:rsidR="001C1872">
        <w:rPr>
          <w:noProof/>
        </w:rPr>
        <w:t>46</w:t>
      </w:r>
      <w:r w:rsidR="00CA0459" w:rsidRPr="00CA0459">
        <w:fldChar w:fldCharType="end"/>
      </w:r>
      <w:r w:rsidRPr="00FE3281">
        <w:t>.</w:t>
      </w:r>
      <w:r>
        <w:t xml:space="preserve"> </w:t>
      </w:r>
      <w:r w:rsidRPr="00FE3281">
        <w:t xml:space="preserve">A segunda </w:t>
      </w:r>
      <w:r w:rsidR="004A509B">
        <w:t>parte</w:t>
      </w:r>
      <w:r w:rsidR="004A509B" w:rsidRPr="00FE3281">
        <w:t xml:space="preserve"> </w:t>
      </w:r>
      <w:r w:rsidRPr="00FE3281">
        <w:t>teve como foco examinar as interfaces construídas e suas respectivas funcionalidades, com os resultados das questões objetivas disponibilizados entre a</w:t>
      </w:r>
      <w:r w:rsidR="00CA0459">
        <w:t xml:space="preserve"> </w:t>
      </w:r>
      <w:r w:rsidR="00CA0459">
        <w:fldChar w:fldCharType="begin"/>
      </w:r>
      <w:r w:rsidR="00CA0459">
        <w:instrText xml:space="preserve"> REF _Ref214696438 \h </w:instrText>
      </w:r>
      <w:r w:rsidR="004357A0">
        <w:instrText xml:space="preserve"> \* MERGEFORMAT </w:instrText>
      </w:r>
      <w:r w:rsidR="00CA0459">
        <w:fldChar w:fldCharType="separate"/>
      </w:r>
      <w:r w:rsidR="001C1872">
        <w:t xml:space="preserve">Figura </w:t>
      </w:r>
      <w:r w:rsidR="001C1872">
        <w:rPr>
          <w:noProof/>
        </w:rPr>
        <w:t>47</w:t>
      </w:r>
      <w:r w:rsidR="00CA0459">
        <w:fldChar w:fldCharType="end"/>
      </w:r>
      <w:r w:rsidR="00CA0459">
        <w:t xml:space="preserve"> a </w:t>
      </w:r>
      <w:r w:rsidR="00CA0459">
        <w:fldChar w:fldCharType="begin"/>
      </w:r>
      <w:r w:rsidR="00CA0459">
        <w:instrText xml:space="preserve"> REF _Ref214696452 \h </w:instrText>
      </w:r>
      <w:r w:rsidR="004357A0">
        <w:instrText xml:space="preserve"> \* MERGEFORMAT </w:instrText>
      </w:r>
      <w:r w:rsidR="00CA0459">
        <w:fldChar w:fldCharType="separate"/>
      </w:r>
      <w:r w:rsidR="001C1872">
        <w:t xml:space="preserve">Figura </w:t>
      </w:r>
      <w:r w:rsidR="001C1872">
        <w:rPr>
          <w:noProof/>
        </w:rPr>
        <w:t>83</w:t>
      </w:r>
      <w:r w:rsidR="00CA0459">
        <w:fldChar w:fldCharType="end"/>
      </w:r>
      <w:r w:rsidRPr="00FE3281">
        <w:t>.</w:t>
      </w:r>
      <w:r>
        <w:t xml:space="preserve"> </w:t>
      </w:r>
      <w:r w:rsidRPr="00FE3281">
        <w:t xml:space="preserve">A terceira seção concentrou-se na análise da comunicabilidade da </w:t>
      </w:r>
      <w:r w:rsidR="004A509B">
        <w:t>aplicação</w:t>
      </w:r>
      <w:r w:rsidRPr="00FE3281">
        <w:t>.</w:t>
      </w:r>
      <w:r>
        <w:t xml:space="preserve"> </w:t>
      </w:r>
      <w:r w:rsidRPr="00FE3281">
        <w:t xml:space="preserve">A quarta </w:t>
      </w:r>
      <w:r w:rsidR="004A509B">
        <w:t>parte</w:t>
      </w:r>
      <w:r w:rsidR="004A509B" w:rsidRPr="00FE3281">
        <w:t xml:space="preserve"> </w:t>
      </w:r>
      <w:r w:rsidRPr="00FE3281">
        <w:t>reuniu as percepções qualitativas dos participantes, identificando os aspectos mais e menos valorizados durante o uso. Os comentários positivos estão sistematizado</w:t>
      </w:r>
      <w:r w:rsidRPr="00CA0459">
        <w:t>s no</w:t>
      </w:r>
      <w:r w:rsidR="00CA0459" w:rsidRPr="00CA0459">
        <w:t xml:space="preserve"> </w:t>
      </w:r>
      <w:r w:rsidR="00FE6066">
        <w:fldChar w:fldCharType="begin"/>
      </w:r>
      <w:r w:rsidR="00FE6066">
        <w:instrText xml:space="preserve"> REF _Ref215427354 \h </w:instrText>
      </w:r>
      <w:r w:rsidR="004357A0">
        <w:instrText xml:space="preserve"> \* MERGEFORMAT </w:instrText>
      </w:r>
      <w:r w:rsidR="00FE6066">
        <w:fldChar w:fldCharType="separate"/>
      </w:r>
      <w:r w:rsidR="001C1872" w:rsidRPr="00F309DE">
        <w:t xml:space="preserve">Quadro </w:t>
      </w:r>
      <w:r w:rsidR="001C1872">
        <w:rPr>
          <w:noProof/>
        </w:rPr>
        <w:t>32</w:t>
      </w:r>
      <w:r w:rsidR="00FE6066">
        <w:fldChar w:fldCharType="end"/>
      </w:r>
      <w:r w:rsidR="00CA67EF">
        <w:t xml:space="preserve">, </w:t>
      </w:r>
      <w:r w:rsidRPr="00CA0459">
        <w:t>enquanto</w:t>
      </w:r>
      <w:r w:rsidRPr="00FE3281">
        <w:t xml:space="preserve"> as críticas e sugestões encontram-se no</w:t>
      </w:r>
      <w:r w:rsidR="00CA0459">
        <w:t xml:space="preserve"> </w:t>
      </w:r>
      <w:r w:rsidR="00CA0459">
        <w:fldChar w:fldCharType="begin"/>
      </w:r>
      <w:r w:rsidR="00CA0459">
        <w:instrText xml:space="preserve"> REF _Ref214696487 \h </w:instrText>
      </w:r>
      <w:r w:rsidR="00CA0459">
        <w:fldChar w:fldCharType="separate"/>
      </w:r>
      <w:r w:rsidR="001C1872" w:rsidRPr="00F309DE">
        <w:t xml:space="preserve">Quadro </w:t>
      </w:r>
      <w:r w:rsidR="001C1872">
        <w:rPr>
          <w:noProof/>
        </w:rPr>
        <w:t>33</w:t>
      </w:r>
      <w:r w:rsidR="00CA0459">
        <w:fldChar w:fldCharType="end"/>
      </w:r>
      <w:r w:rsidRPr="00FE3281">
        <w:t>.</w:t>
      </w:r>
      <w:r>
        <w:t xml:space="preserve"> </w:t>
      </w:r>
      <w:r w:rsidRPr="00FE3281">
        <w:t xml:space="preserve">Por fim, a quinta </w:t>
      </w:r>
      <w:r w:rsidR="004A509B">
        <w:t>parte</w:t>
      </w:r>
      <w:r w:rsidR="004A509B" w:rsidRPr="00FE3281">
        <w:t xml:space="preserve"> </w:t>
      </w:r>
      <w:r w:rsidRPr="00FE3281">
        <w:t>aborda a intenção de continuidade de uso e a disposição em</w:t>
      </w:r>
      <w:r>
        <w:t xml:space="preserve"> recomendar a </w:t>
      </w:r>
      <w:r w:rsidR="00E353C0">
        <w:t>aplicação</w:t>
      </w:r>
      <w:r>
        <w:t>, informações representadas na</w:t>
      </w:r>
      <w:r w:rsidR="00CA0459">
        <w:t xml:space="preserve"> </w:t>
      </w:r>
      <w:r w:rsidR="00CA0459">
        <w:fldChar w:fldCharType="begin"/>
      </w:r>
      <w:r w:rsidR="00CA0459">
        <w:instrText xml:space="preserve"> REF _Ref214696507 \h </w:instrText>
      </w:r>
      <w:r w:rsidR="00CA0459">
        <w:fldChar w:fldCharType="separate"/>
      </w:r>
      <w:r w:rsidR="001C1872">
        <w:t xml:space="preserve">Figura </w:t>
      </w:r>
      <w:r w:rsidR="001C1872">
        <w:rPr>
          <w:noProof/>
        </w:rPr>
        <w:t>89</w:t>
      </w:r>
      <w:r w:rsidR="00CA0459">
        <w:fldChar w:fldCharType="end"/>
      </w:r>
      <w:r w:rsidR="00CA0459">
        <w:t xml:space="preserve"> e </w:t>
      </w:r>
      <w:r w:rsidR="00CA0459">
        <w:fldChar w:fldCharType="begin"/>
      </w:r>
      <w:r w:rsidR="00CA0459">
        <w:instrText xml:space="preserve"> REF _Ref214696514 \h </w:instrText>
      </w:r>
      <w:r w:rsidR="00CA0459">
        <w:fldChar w:fldCharType="separate"/>
      </w:r>
      <w:r w:rsidR="001C1872">
        <w:t xml:space="preserve">Figura </w:t>
      </w:r>
      <w:r w:rsidR="001C1872">
        <w:rPr>
          <w:noProof/>
        </w:rPr>
        <w:t>90</w:t>
      </w:r>
      <w:r w:rsidR="00CA0459">
        <w:fldChar w:fldCharType="end"/>
      </w:r>
      <w:r w:rsidR="00CA0459">
        <w:t>.</w:t>
      </w:r>
    </w:p>
    <w:p w14:paraId="50159431" w14:textId="6DD2CDC4" w:rsidR="009F459B" w:rsidRDefault="009F459B" w:rsidP="003660CB">
      <w:pPr>
        <w:pStyle w:val="TF-LEGENDA"/>
      </w:pPr>
      <w:bookmarkStart w:id="510" w:name="_Ref214696387"/>
      <w:bookmarkStart w:id="511" w:name="_Toc215432462"/>
      <w:r>
        <w:t xml:space="preserve">Figura </w:t>
      </w:r>
      <w:fldSimple w:instr=" SEQ Figura \* ARABIC ">
        <w:r w:rsidR="001C1872">
          <w:rPr>
            <w:noProof/>
          </w:rPr>
          <w:t>42</w:t>
        </w:r>
      </w:fldSimple>
      <w:bookmarkEnd w:id="510"/>
      <w:r w:rsidR="001C46A6" w:rsidRPr="001C46A6">
        <w:rPr>
          <w:szCs w:val="24"/>
        </w:rPr>
        <w:t xml:space="preserve"> </w:t>
      </w:r>
      <w:r w:rsidR="001C46A6" w:rsidRPr="001C46A6">
        <w:t xml:space="preserve">– Resultado da pergunta – </w:t>
      </w:r>
      <w:r w:rsidR="00957059" w:rsidRPr="00957059">
        <w:t xml:space="preserve">Você já utilizou alguma solução tecnológica relacionado à segurança pública, defesa civil ou </w:t>
      </w:r>
      <w:r w:rsidR="00957059" w:rsidRPr="003660CB">
        <w:t>monitoramento</w:t>
      </w:r>
      <w:r w:rsidR="00957059" w:rsidRPr="00957059">
        <w:t xml:space="preserve"> de desastres?</w:t>
      </w:r>
      <w:bookmarkEnd w:id="511"/>
    </w:p>
    <w:p w14:paraId="17325AAC" w14:textId="77777777" w:rsidR="004A509B" w:rsidRDefault="00C957DD" w:rsidP="00DA7887">
      <w:pPr>
        <w:keepNext w:val="0"/>
        <w:keepLines w:val="0"/>
        <w:jc w:val="center"/>
        <w:rPr>
          <w:sz w:val="20"/>
          <w:szCs w:val="20"/>
        </w:rPr>
      </w:pPr>
      <w:r>
        <w:rPr>
          <w:noProof/>
        </w:rPr>
        <w:drawing>
          <wp:inline distT="0" distB="0" distL="0" distR="0" wp14:anchorId="46352A10" wp14:editId="77D65602">
            <wp:extent cx="3801356" cy="1724689"/>
            <wp:effectExtent l="19050" t="19050" r="27940" b="27940"/>
            <wp:docPr id="477458345" name="Imagem 1" descr="Gráfico de respostas do Google Formulários. Título da pergunta: Você já utilizou alguma solução tecnológica relacionado à segurança pública, defesa civil ou monitoramento de desastres?. Número de respostas: 3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áfico de respostas do Google Formulários. Título da pergunta: Você já utilizou alguma solução tecnológica relacionado à segurança pública, defesa civil ou monitoramento de desastres?. Número de respostas: 33 respostas."/>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27759" cy="1736668"/>
                    </a:xfrm>
                    <a:prstGeom prst="rect">
                      <a:avLst/>
                    </a:prstGeom>
                    <a:noFill/>
                    <a:ln w="12700">
                      <a:solidFill>
                        <a:schemeClr val="tx1"/>
                      </a:solidFill>
                    </a:ln>
                  </pic:spPr>
                </pic:pic>
              </a:graphicData>
            </a:graphic>
          </wp:inline>
        </w:drawing>
      </w:r>
      <w:r w:rsidR="00DA7887" w:rsidRPr="00DA7887">
        <w:rPr>
          <w:sz w:val="20"/>
          <w:szCs w:val="20"/>
        </w:rPr>
        <w:t xml:space="preserve"> </w:t>
      </w:r>
    </w:p>
    <w:p w14:paraId="1D9A9835" w14:textId="31474BC4" w:rsidR="00DA7887" w:rsidRPr="00F60046" w:rsidRDefault="00DA7887" w:rsidP="00DA7887">
      <w:pPr>
        <w:keepNext w:val="0"/>
        <w:keepLines w:val="0"/>
        <w:jc w:val="center"/>
        <w:rPr>
          <w:sz w:val="20"/>
          <w:szCs w:val="20"/>
        </w:rPr>
      </w:pPr>
      <w:r w:rsidRPr="00F60046">
        <w:rPr>
          <w:sz w:val="20"/>
          <w:szCs w:val="20"/>
        </w:rPr>
        <w:t>Fonte: elaborada pela autora (2025).</w:t>
      </w:r>
    </w:p>
    <w:p w14:paraId="2B57CE06" w14:textId="2F9598CE" w:rsidR="009F459B" w:rsidRDefault="009F459B" w:rsidP="003660CB">
      <w:pPr>
        <w:pStyle w:val="TF-LEGENDA"/>
      </w:pPr>
      <w:bookmarkStart w:id="512" w:name="_Toc215432463"/>
      <w:r>
        <w:t xml:space="preserve">Figura </w:t>
      </w:r>
      <w:fldSimple w:instr=" SEQ Figura \* ARABIC ">
        <w:r w:rsidR="001C1872">
          <w:rPr>
            <w:noProof/>
          </w:rPr>
          <w:t>43</w:t>
        </w:r>
      </w:fldSimple>
      <w:r w:rsidR="001C46A6" w:rsidRPr="001C46A6">
        <w:rPr>
          <w:szCs w:val="24"/>
        </w:rPr>
        <w:t xml:space="preserve"> </w:t>
      </w:r>
      <w:r w:rsidR="001C46A6" w:rsidRPr="001C46A6">
        <w:t xml:space="preserve">– Resultado da pergunta – </w:t>
      </w:r>
      <w:r w:rsidR="00E97315" w:rsidRPr="00E97315">
        <w:t>Você já usou alguma solução tecnológica com gamificação (como pontos, desafios e rankings, para motivar e engajar pessoas)?</w:t>
      </w:r>
      <w:bookmarkEnd w:id="512"/>
    </w:p>
    <w:p w14:paraId="796F3D5A" w14:textId="77777777" w:rsidR="004A509B" w:rsidRDefault="00C957DD" w:rsidP="00DA7887">
      <w:pPr>
        <w:keepNext w:val="0"/>
        <w:keepLines w:val="0"/>
        <w:jc w:val="center"/>
        <w:rPr>
          <w:sz w:val="20"/>
          <w:szCs w:val="20"/>
        </w:rPr>
      </w:pPr>
      <w:r>
        <w:rPr>
          <w:noProof/>
        </w:rPr>
        <w:drawing>
          <wp:inline distT="0" distB="0" distL="0" distR="0" wp14:anchorId="58DE8344" wp14:editId="54DE8663">
            <wp:extent cx="3848228" cy="1745955"/>
            <wp:effectExtent l="19050" t="19050" r="19050" b="26035"/>
            <wp:docPr id="1908799104" name="Imagem 2" descr="Gráfico de respostas do Google Formulários. Título da pergunta: Você já usou alguma solução tecnológica com gamificação (como pontos, desafios e rankings, para motivar e engajar pessoas)?. Número de respostas: 3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áfico de respostas do Google Formulários. Título da pergunta: Você já usou alguma solução tecnológica com gamificação (como pontos, desafios e rankings, para motivar e engajar pessoas)?. Número de respostas: 33 resposta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73677" cy="1757501"/>
                    </a:xfrm>
                    <a:prstGeom prst="rect">
                      <a:avLst/>
                    </a:prstGeom>
                    <a:noFill/>
                    <a:ln w="12700">
                      <a:solidFill>
                        <a:schemeClr val="tx1"/>
                      </a:solidFill>
                    </a:ln>
                  </pic:spPr>
                </pic:pic>
              </a:graphicData>
            </a:graphic>
          </wp:inline>
        </w:drawing>
      </w:r>
      <w:r w:rsidR="00DA7887" w:rsidRPr="00DA7887">
        <w:rPr>
          <w:sz w:val="20"/>
          <w:szCs w:val="20"/>
        </w:rPr>
        <w:t xml:space="preserve"> </w:t>
      </w:r>
    </w:p>
    <w:p w14:paraId="5BEB7A9C" w14:textId="6DAF4ECF" w:rsidR="00DA7887" w:rsidRPr="00F60046" w:rsidRDefault="00DA7887" w:rsidP="00DA7887">
      <w:pPr>
        <w:keepNext w:val="0"/>
        <w:keepLines w:val="0"/>
        <w:jc w:val="center"/>
        <w:rPr>
          <w:sz w:val="20"/>
          <w:szCs w:val="20"/>
        </w:rPr>
      </w:pPr>
      <w:r w:rsidRPr="00F60046">
        <w:rPr>
          <w:sz w:val="20"/>
          <w:szCs w:val="20"/>
        </w:rPr>
        <w:t>Fonte: elaborada pela autora (2025).</w:t>
      </w:r>
    </w:p>
    <w:p w14:paraId="74681D66" w14:textId="4AA3E651" w:rsidR="009F459B" w:rsidRDefault="009F459B" w:rsidP="003660CB">
      <w:pPr>
        <w:pStyle w:val="TF-LEGENDA"/>
      </w:pPr>
      <w:bookmarkStart w:id="513" w:name="_Toc215432464"/>
      <w:r>
        <w:lastRenderedPageBreak/>
        <w:t xml:space="preserve">Figura </w:t>
      </w:r>
      <w:fldSimple w:instr=" SEQ Figura \* ARABIC ">
        <w:r w:rsidR="001C1872">
          <w:rPr>
            <w:noProof/>
          </w:rPr>
          <w:t>44</w:t>
        </w:r>
      </w:fldSimple>
      <w:r w:rsidR="001C46A6" w:rsidRPr="001C46A6">
        <w:rPr>
          <w:szCs w:val="24"/>
        </w:rPr>
        <w:t xml:space="preserve"> </w:t>
      </w:r>
      <w:r w:rsidR="001C46A6" w:rsidRPr="001C46A6">
        <w:t xml:space="preserve">– Resultado da pergunta – </w:t>
      </w:r>
      <w:r w:rsidR="00E97315" w:rsidRPr="00E97315">
        <w:t xml:space="preserve">Você </w:t>
      </w:r>
      <w:r w:rsidR="00E97315" w:rsidRPr="003660CB">
        <w:t>já</w:t>
      </w:r>
      <w:r w:rsidR="00E97315" w:rsidRPr="00E97315">
        <w:t xml:space="preserve"> utilizou alguma solução tecnológica para verificar se um trajeto estava seguro antes de se deslocar?</w:t>
      </w:r>
      <w:bookmarkEnd w:id="513"/>
    </w:p>
    <w:p w14:paraId="366D9001" w14:textId="77777777" w:rsidR="004A509B" w:rsidRDefault="00C957DD" w:rsidP="00D57164">
      <w:pPr>
        <w:pStyle w:val="TF-FIGURA"/>
        <w:rPr>
          <w:sz w:val="20"/>
        </w:rPr>
      </w:pPr>
      <w:r>
        <w:rPr>
          <w:noProof/>
        </w:rPr>
        <w:drawing>
          <wp:inline distT="0" distB="0" distL="0" distR="0" wp14:anchorId="307DD1B8" wp14:editId="10BC2585">
            <wp:extent cx="3936261" cy="1785896"/>
            <wp:effectExtent l="19050" t="19050" r="26670" b="24130"/>
            <wp:docPr id="1401168791" name="Imagem 3" descr="Gráfico de respostas do Google Formulários. Título da pergunta: Você já utilizou alguma solução tecnológica para verificar se um trajeto estava seguro antes de se deslocar?. Número de respostas: 3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áfico de respostas do Google Formulários. Título da pergunta: Você já utilizou alguma solução tecnológica para verificar se um trajeto estava seguro antes de se deslocar?. Número de respostas: 33 respostas."/>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945987" cy="1790309"/>
                    </a:xfrm>
                    <a:prstGeom prst="rect">
                      <a:avLst/>
                    </a:prstGeom>
                    <a:noFill/>
                    <a:ln w="12700">
                      <a:solidFill>
                        <a:schemeClr val="tx1"/>
                      </a:solidFill>
                    </a:ln>
                  </pic:spPr>
                </pic:pic>
              </a:graphicData>
            </a:graphic>
          </wp:inline>
        </w:drawing>
      </w:r>
      <w:r w:rsidR="00DA7887" w:rsidRPr="00DA7887">
        <w:rPr>
          <w:sz w:val="20"/>
        </w:rPr>
        <w:t xml:space="preserve"> </w:t>
      </w:r>
    </w:p>
    <w:p w14:paraId="286127C1" w14:textId="4F75986B" w:rsidR="009F459B" w:rsidRPr="003660CB" w:rsidRDefault="00DA7887" w:rsidP="003660CB">
      <w:pPr>
        <w:keepNext w:val="0"/>
        <w:keepLines w:val="0"/>
        <w:jc w:val="center"/>
        <w:rPr>
          <w:sz w:val="20"/>
          <w:szCs w:val="20"/>
        </w:rPr>
      </w:pPr>
      <w:r w:rsidRPr="00F60046">
        <w:rPr>
          <w:sz w:val="20"/>
          <w:szCs w:val="20"/>
        </w:rPr>
        <w:t>Fonte: elaborada pela autora (2025).</w:t>
      </w:r>
    </w:p>
    <w:p w14:paraId="323ECE69" w14:textId="3CA6310E" w:rsidR="009F459B" w:rsidRDefault="009F459B" w:rsidP="003660CB">
      <w:pPr>
        <w:pStyle w:val="TF-LEGENDA"/>
      </w:pPr>
      <w:bookmarkStart w:id="514" w:name="_Toc215432465"/>
      <w:r>
        <w:t xml:space="preserve">Figura </w:t>
      </w:r>
      <w:fldSimple w:instr=" SEQ Figura \* ARABIC ">
        <w:r w:rsidR="001C1872">
          <w:rPr>
            <w:noProof/>
          </w:rPr>
          <w:t>45</w:t>
        </w:r>
      </w:fldSimple>
      <w:r w:rsidR="001C46A6" w:rsidRPr="001C46A6">
        <w:rPr>
          <w:szCs w:val="24"/>
        </w:rPr>
        <w:t xml:space="preserve"> </w:t>
      </w:r>
      <w:r w:rsidR="001C46A6" w:rsidRPr="001C46A6">
        <w:t xml:space="preserve">– Resultado da pergunta – </w:t>
      </w:r>
      <w:r w:rsidR="00C30C39" w:rsidRPr="00C30C39">
        <w:t xml:space="preserve">Você costuma consultar mapas ou alertas de risco antes de sair de casa em situações de </w:t>
      </w:r>
      <w:r w:rsidR="00C30C39" w:rsidRPr="003660CB">
        <w:t>condições</w:t>
      </w:r>
      <w:r w:rsidR="00C30C39" w:rsidRPr="00C30C39">
        <w:t xml:space="preserve"> ambientais adversas?</w:t>
      </w:r>
      <w:bookmarkEnd w:id="514"/>
    </w:p>
    <w:p w14:paraId="3821509A" w14:textId="77777777" w:rsidR="004A509B" w:rsidRDefault="00E16E9D" w:rsidP="00DA7887">
      <w:pPr>
        <w:keepNext w:val="0"/>
        <w:keepLines w:val="0"/>
        <w:jc w:val="center"/>
        <w:rPr>
          <w:sz w:val="20"/>
          <w:szCs w:val="20"/>
        </w:rPr>
      </w:pPr>
      <w:r>
        <w:rPr>
          <w:noProof/>
        </w:rPr>
        <w:drawing>
          <wp:inline distT="0" distB="0" distL="0" distR="0" wp14:anchorId="5299E6B6" wp14:editId="0265A6C9">
            <wp:extent cx="3978791" cy="1805193"/>
            <wp:effectExtent l="19050" t="19050" r="22225" b="24130"/>
            <wp:docPr id="1480195621" name="Imagem 4" descr="Gráfico de respostas do Google Formulários. Título da pergunta:  Você costuma consultar mapas ou alertas de risco antes de sair de casa em situações de condições ambientais adversas?  . Número de respostas: 3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áfico de respostas do Google Formulários. Título da pergunta:  Você costuma consultar mapas ou alertas de risco antes de sair de casa em situações de condições ambientais adversas?  . Número de respostas: 33 resposta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04194" cy="1816718"/>
                    </a:xfrm>
                    <a:prstGeom prst="rect">
                      <a:avLst/>
                    </a:prstGeom>
                    <a:noFill/>
                    <a:ln w="12700">
                      <a:solidFill>
                        <a:schemeClr val="tx1"/>
                      </a:solidFill>
                    </a:ln>
                  </pic:spPr>
                </pic:pic>
              </a:graphicData>
            </a:graphic>
          </wp:inline>
        </w:drawing>
      </w:r>
      <w:r w:rsidR="00DA7887" w:rsidRPr="00DA7887">
        <w:rPr>
          <w:sz w:val="20"/>
          <w:szCs w:val="20"/>
        </w:rPr>
        <w:t xml:space="preserve"> </w:t>
      </w:r>
    </w:p>
    <w:p w14:paraId="4121D53D" w14:textId="342986B3" w:rsidR="00DA7887" w:rsidRPr="00F60046" w:rsidRDefault="00DA7887" w:rsidP="00DA7887">
      <w:pPr>
        <w:keepNext w:val="0"/>
        <w:keepLines w:val="0"/>
        <w:jc w:val="center"/>
        <w:rPr>
          <w:sz w:val="20"/>
          <w:szCs w:val="20"/>
        </w:rPr>
      </w:pPr>
      <w:r w:rsidRPr="00F60046">
        <w:rPr>
          <w:sz w:val="20"/>
          <w:szCs w:val="20"/>
        </w:rPr>
        <w:t>Fonte: elaborada pela autora (2025).</w:t>
      </w:r>
    </w:p>
    <w:p w14:paraId="54EA99E0" w14:textId="6A46A437" w:rsidR="009F459B" w:rsidRDefault="009F459B" w:rsidP="003660CB">
      <w:pPr>
        <w:pStyle w:val="TF-LEGENDA"/>
      </w:pPr>
      <w:bookmarkStart w:id="515" w:name="_Ref214696391"/>
      <w:bookmarkStart w:id="516" w:name="_Toc215432466"/>
      <w:r>
        <w:t xml:space="preserve">Figura </w:t>
      </w:r>
      <w:fldSimple w:instr=" SEQ Figura \* ARABIC ">
        <w:r w:rsidR="001C1872">
          <w:rPr>
            <w:noProof/>
          </w:rPr>
          <w:t>46</w:t>
        </w:r>
      </w:fldSimple>
      <w:bookmarkEnd w:id="515"/>
      <w:r w:rsidR="001C46A6" w:rsidRPr="001C46A6">
        <w:rPr>
          <w:szCs w:val="24"/>
        </w:rPr>
        <w:t xml:space="preserve"> </w:t>
      </w:r>
      <w:r w:rsidR="001C46A6" w:rsidRPr="001C46A6">
        <w:t xml:space="preserve">– Resultado da pergunta – </w:t>
      </w:r>
      <w:r w:rsidR="00C30C39" w:rsidRPr="00C30C39">
        <w:t>Você já deixou de seguir um trajeto por considerar que havia risco de enchentes, deslizamentos ou alagamentos?</w:t>
      </w:r>
      <w:bookmarkEnd w:id="516"/>
    </w:p>
    <w:p w14:paraId="0DA93E0A" w14:textId="77777777" w:rsidR="004A509B" w:rsidRDefault="00E16E9D" w:rsidP="00DA7887">
      <w:pPr>
        <w:keepNext w:val="0"/>
        <w:keepLines w:val="0"/>
        <w:jc w:val="center"/>
        <w:rPr>
          <w:sz w:val="20"/>
          <w:szCs w:val="20"/>
        </w:rPr>
      </w:pPr>
      <w:r>
        <w:rPr>
          <w:noProof/>
        </w:rPr>
        <w:drawing>
          <wp:inline distT="0" distB="0" distL="0" distR="0" wp14:anchorId="4AD7CCE2" wp14:editId="008ED3F2">
            <wp:extent cx="3936262" cy="1785897"/>
            <wp:effectExtent l="19050" t="19050" r="26670" b="24130"/>
            <wp:docPr id="1181432569" name="Imagem 5" descr="Gráfico de respostas do Google Formulários. Título da pergunta:  Você já deixou de seguir um trajeto por considerar que havia risco de enchentes, deslizamentos ou alagamentos?  . Número de respostas: 3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áfico de respostas do Google Formulários. Título da pergunta:  Você já deixou de seguir um trajeto por considerar que havia risco de enchentes, deslizamentos ou alagamentos?  . Número de respostas: 33 respostas."/>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958597" cy="1796031"/>
                    </a:xfrm>
                    <a:prstGeom prst="rect">
                      <a:avLst/>
                    </a:prstGeom>
                    <a:noFill/>
                    <a:ln w="12700">
                      <a:solidFill>
                        <a:schemeClr val="tx1"/>
                      </a:solidFill>
                    </a:ln>
                  </pic:spPr>
                </pic:pic>
              </a:graphicData>
            </a:graphic>
          </wp:inline>
        </w:drawing>
      </w:r>
      <w:r w:rsidR="00DA7887" w:rsidRPr="00DA7887">
        <w:rPr>
          <w:sz w:val="20"/>
          <w:szCs w:val="20"/>
        </w:rPr>
        <w:t xml:space="preserve"> </w:t>
      </w:r>
    </w:p>
    <w:p w14:paraId="13BC1E0C" w14:textId="4DE60DB9" w:rsidR="00DA7887" w:rsidRPr="00F60046" w:rsidRDefault="00DA7887" w:rsidP="00DA7887">
      <w:pPr>
        <w:keepNext w:val="0"/>
        <w:keepLines w:val="0"/>
        <w:jc w:val="center"/>
        <w:rPr>
          <w:sz w:val="20"/>
          <w:szCs w:val="20"/>
        </w:rPr>
      </w:pPr>
      <w:r w:rsidRPr="00F60046">
        <w:rPr>
          <w:sz w:val="20"/>
          <w:szCs w:val="20"/>
        </w:rPr>
        <w:t>Fonte: elaborada pela autora (2025).</w:t>
      </w:r>
    </w:p>
    <w:p w14:paraId="1D3E393B" w14:textId="4F6C51A1" w:rsidR="009F459B" w:rsidRDefault="009F459B" w:rsidP="003660CB">
      <w:pPr>
        <w:pStyle w:val="TF-LEGENDA"/>
      </w:pPr>
      <w:bookmarkStart w:id="517" w:name="_Ref214696438"/>
      <w:bookmarkStart w:id="518" w:name="_Toc215432467"/>
      <w:r>
        <w:lastRenderedPageBreak/>
        <w:t xml:space="preserve">Figura </w:t>
      </w:r>
      <w:fldSimple w:instr=" SEQ Figura \* ARABIC ">
        <w:r w:rsidR="001C1872">
          <w:rPr>
            <w:noProof/>
          </w:rPr>
          <w:t>47</w:t>
        </w:r>
      </w:fldSimple>
      <w:bookmarkEnd w:id="517"/>
      <w:r w:rsidR="001C46A6" w:rsidRPr="001C46A6">
        <w:rPr>
          <w:szCs w:val="24"/>
        </w:rPr>
        <w:t xml:space="preserve"> </w:t>
      </w:r>
      <w:r w:rsidR="001C46A6" w:rsidRPr="001C46A6">
        <w:t xml:space="preserve">– Resultado </w:t>
      </w:r>
      <w:r w:rsidR="00B3332D">
        <w:t xml:space="preserve">da </w:t>
      </w:r>
      <w:r w:rsidR="00B56389">
        <w:t>P1</w:t>
      </w:r>
      <w:bookmarkEnd w:id="518"/>
    </w:p>
    <w:p w14:paraId="2E084609" w14:textId="77777777" w:rsidR="004A509B" w:rsidRDefault="00E16E9D" w:rsidP="00DA7887">
      <w:pPr>
        <w:keepNext w:val="0"/>
        <w:keepLines w:val="0"/>
        <w:jc w:val="center"/>
        <w:rPr>
          <w:sz w:val="20"/>
          <w:szCs w:val="20"/>
        </w:rPr>
      </w:pPr>
      <w:r>
        <w:rPr>
          <w:noProof/>
        </w:rPr>
        <w:drawing>
          <wp:inline distT="0" distB="0" distL="0" distR="0" wp14:anchorId="323E02FC" wp14:editId="7E61949A">
            <wp:extent cx="4010689" cy="1686593"/>
            <wp:effectExtent l="19050" t="19050" r="27940" b="27940"/>
            <wp:docPr id="1470911725" name="Imagem 6" descr="Gráfico de respostas do Google Formulários. Título da pergunta: A interface ajudou a evitar erros durante o preenchimento das informações da ocorrência?. Número de respostas: 3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áfico de respostas do Google Formulários. Título da pergunta: A interface ajudou a evitar erros durante o preenchimento das informações da ocorrência?. Número de respostas: 33 respostas."/>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029808" cy="1694633"/>
                    </a:xfrm>
                    <a:prstGeom prst="rect">
                      <a:avLst/>
                    </a:prstGeom>
                    <a:noFill/>
                    <a:ln w="12700">
                      <a:solidFill>
                        <a:schemeClr val="tx1"/>
                      </a:solidFill>
                    </a:ln>
                  </pic:spPr>
                </pic:pic>
              </a:graphicData>
            </a:graphic>
          </wp:inline>
        </w:drawing>
      </w:r>
      <w:r w:rsidR="00DA7887" w:rsidRPr="00DA7887">
        <w:rPr>
          <w:sz w:val="20"/>
          <w:szCs w:val="20"/>
        </w:rPr>
        <w:t xml:space="preserve"> </w:t>
      </w:r>
    </w:p>
    <w:p w14:paraId="1F2D6817" w14:textId="6D1A890A" w:rsidR="00DA7887" w:rsidRPr="00F60046" w:rsidRDefault="00DA7887" w:rsidP="00DA7887">
      <w:pPr>
        <w:keepNext w:val="0"/>
        <w:keepLines w:val="0"/>
        <w:jc w:val="center"/>
        <w:rPr>
          <w:sz w:val="20"/>
          <w:szCs w:val="20"/>
        </w:rPr>
      </w:pPr>
      <w:r w:rsidRPr="00F60046">
        <w:rPr>
          <w:sz w:val="20"/>
          <w:szCs w:val="20"/>
        </w:rPr>
        <w:t>Fonte: elaborada pela autora (2025).</w:t>
      </w:r>
    </w:p>
    <w:p w14:paraId="3AFE749A" w14:textId="11C06737" w:rsidR="009F459B" w:rsidRDefault="00E16E9D" w:rsidP="003660CB">
      <w:pPr>
        <w:pStyle w:val="TF-LEGENDA"/>
      </w:pPr>
      <w:r w:rsidRPr="00E16E9D">
        <w:t xml:space="preserve"> </w:t>
      </w:r>
      <w:bookmarkStart w:id="519" w:name="_Toc215432468"/>
      <w:r w:rsidR="009F459B">
        <w:t xml:space="preserve">Figura </w:t>
      </w:r>
      <w:fldSimple w:instr=" SEQ Figura \* ARABIC ">
        <w:r w:rsidR="001C1872">
          <w:rPr>
            <w:noProof/>
          </w:rPr>
          <w:t>48</w:t>
        </w:r>
      </w:fldSimple>
      <w:r w:rsidR="001C46A6" w:rsidRPr="001C46A6">
        <w:rPr>
          <w:szCs w:val="24"/>
        </w:rPr>
        <w:t xml:space="preserve"> </w:t>
      </w:r>
      <w:r w:rsidR="001C46A6" w:rsidRPr="001C46A6">
        <w:t xml:space="preserve">– Resultado </w:t>
      </w:r>
      <w:r w:rsidR="00B3332D">
        <w:t xml:space="preserve">da </w:t>
      </w:r>
      <w:r w:rsidR="000A298B">
        <w:t>P</w:t>
      </w:r>
      <w:r w:rsidR="003660CB">
        <w:t>2</w:t>
      </w:r>
      <w:bookmarkEnd w:id="519"/>
    </w:p>
    <w:p w14:paraId="43F9BE99" w14:textId="77777777" w:rsidR="004A509B" w:rsidRDefault="00E16E9D" w:rsidP="00DA7887">
      <w:pPr>
        <w:keepNext w:val="0"/>
        <w:keepLines w:val="0"/>
        <w:jc w:val="center"/>
        <w:rPr>
          <w:sz w:val="20"/>
          <w:szCs w:val="20"/>
        </w:rPr>
      </w:pPr>
      <w:r>
        <w:rPr>
          <w:noProof/>
        </w:rPr>
        <w:drawing>
          <wp:inline distT="0" distB="0" distL="0" distR="0" wp14:anchorId="151DEF7D" wp14:editId="03F8E478">
            <wp:extent cx="4053220" cy="1704480"/>
            <wp:effectExtent l="19050" t="19050" r="23495" b="10160"/>
            <wp:docPr id="696722907" name="Imagem 7" descr="Gráfico de respostas do Google Formulários. Título da pergunta: As etapas para enviar uma ocorrência foram claras e fáceis de acompanhar?. Número de respostas: 3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áfico de respostas do Google Formulários. Título da pergunta: As etapas para enviar uma ocorrência foram claras e fáceis de acompanhar?. Número de respostas: 33 respostas."/>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086574" cy="1718506"/>
                    </a:xfrm>
                    <a:prstGeom prst="rect">
                      <a:avLst/>
                    </a:prstGeom>
                    <a:noFill/>
                    <a:ln w="12700">
                      <a:solidFill>
                        <a:schemeClr val="tx1"/>
                      </a:solidFill>
                    </a:ln>
                  </pic:spPr>
                </pic:pic>
              </a:graphicData>
            </a:graphic>
          </wp:inline>
        </w:drawing>
      </w:r>
      <w:r w:rsidR="00DA7887" w:rsidRPr="00DA7887">
        <w:rPr>
          <w:sz w:val="20"/>
          <w:szCs w:val="20"/>
        </w:rPr>
        <w:t xml:space="preserve"> </w:t>
      </w:r>
    </w:p>
    <w:p w14:paraId="7E54753D" w14:textId="20B467AB" w:rsidR="00DA7887" w:rsidRPr="00F60046" w:rsidRDefault="00DA7887" w:rsidP="00DA7887">
      <w:pPr>
        <w:keepNext w:val="0"/>
        <w:keepLines w:val="0"/>
        <w:jc w:val="center"/>
        <w:rPr>
          <w:sz w:val="20"/>
          <w:szCs w:val="20"/>
        </w:rPr>
      </w:pPr>
      <w:r w:rsidRPr="00F60046">
        <w:rPr>
          <w:sz w:val="20"/>
          <w:szCs w:val="20"/>
        </w:rPr>
        <w:t>Fonte: elaborada pela autora (2025).</w:t>
      </w:r>
    </w:p>
    <w:p w14:paraId="0530B05F" w14:textId="375E1D9C" w:rsidR="009F459B" w:rsidRDefault="009F459B" w:rsidP="003660CB">
      <w:pPr>
        <w:pStyle w:val="TF-LEGENDA"/>
      </w:pPr>
      <w:bookmarkStart w:id="520" w:name="_Toc215432469"/>
      <w:r>
        <w:t xml:space="preserve">Figura </w:t>
      </w:r>
      <w:fldSimple w:instr=" SEQ Figura \* ARABIC ">
        <w:r w:rsidR="001C1872">
          <w:rPr>
            <w:noProof/>
          </w:rPr>
          <w:t>49</w:t>
        </w:r>
      </w:fldSimple>
      <w:r w:rsidR="001C46A6" w:rsidRPr="001C46A6">
        <w:rPr>
          <w:szCs w:val="24"/>
        </w:rPr>
        <w:t xml:space="preserve"> </w:t>
      </w:r>
      <w:r w:rsidR="001C46A6" w:rsidRPr="001C46A6">
        <w:t xml:space="preserve">– Resultado da </w:t>
      </w:r>
      <w:r w:rsidR="000A298B">
        <w:t>P</w:t>
      </w:r>
      <w:r w:rsidR="003660CB">
        <w:t>3</w:t>
      </w:r>
      <w:bookmarkEnd w:id="520"/>
    </w:p>
    <w:p w14:paraId="30F74BC9" w14:textId="77777777" w:rsidR="004A509B" w:rsidRDefault="00E16E9D" w:rsidP="00DA7887">
      <w:pPr>
        <w:keepNext w:val="0"/>
        <w:keepLines w:val="0"/>
        <w:jc w:val="center"/>
        <w:rPr>
          <w:sz w:val="20"/>
          <w:szCs w:val="20"/>
        </w:rPr>
      </w:pPr>
      <w:r>
        <w:rPr>
          <w:noProof/>
        </w:rPr>
        <w:drawing>
          <wp:inline distT="0" distB="0" distL="0" distR="0" wp14:anchorId="14C113A3" wp14:editId="02E41B53">
            <wp:extent cx="3978792" cy="1673179"/>
            <wp:effectExtent l="19050" t="19050" r="22225" b="22860"/>
            <wp:docPr id="1273943022" name="Imagem 8" descr="Gráfico de respostas do Google Formulários. Título da pergunta: O processo de anexar evidências (imagens, severidade, descrição) foi intuitivo para você?. Número de respostas: 3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áfico de respostas do Google Formulários. Título da pergunta: O processo de anexar evidências (imagens, severidade, descrição) foi intuitivo para você?. Número de respostas: 33 respostas."/>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015990" cy="1688822"/>
                    </a:xfrm>
                    <a:prstGeom prst="rect">
                      <a:avLst/>
                    </a:prstGeom>
                    <a:noFill/>
                    <a:ln w="12700">
                      <a:solidFill>
                        <a:schemeClr val="tx1"/>
                      </a:solidFill>
                    </a:ln>
                  </pic:spPr>
                </pic:pic>
              </a:graphicData>
            </a:graphic>
          </wp:inline>
        </w:drawing>
      </w:r>
      <w:r w:rsidR="00DA7887" w:rsidRPr="00DA7887">
        <w:rPr>
          <w:sz w:val="20"/>
          <w:szCs w:val="20"/>
        </w:rPr>
        <w:t xml:space="preserve"> </w:t>
      </w:r>
    </w:p>
    <w:p w14:paraId="31DD3618" w14:textId="37A0DAD1" w:rsidR="00DA7887" w:rsidRPr="00F60046" w:rsidRDefault="00DA7887" w:rsidP="00DA7887">
      <w:pPr>
        <w:keepNext w:val="0"/>
        <w:keepLines w:val="0"/>
        <w:jc w:val="center"/>
        <w:rPr>
          <w:sz w:val="20"/>
          <w:szCs w:val="20"/>
        </w:rPr>
      </w:pPr>
      <w:r w:rsidRPr="00F60046">
        <w:rPr>
          <w:sz w:val="20"/>
          <w:szCs w:val="20"/>
        </w:rPr>
        <w:t>Fonte: elaborada pela autora (2025).</w:t>
      </w:r>
    </w:p>
    <w:p w14:paraId="33ED6B57" w14:textId="7E7451C4" w:rsidR="009F459B" w:rsidRDefault="009F459B" w:rsidP="003660CB">
      <w:pPr>
        <w:pStyle w:val="TF-LEGENDA"/>
      </w:pPr>
      <w:bookmarkStart w:id="521" w:name="_Toc215432470"/>
      <w:r>
        <w:t xml:space="preserve">Figura </w:t>
      </w:r>
      <w:fldSimple w:instr=" SEQ Figura \* ARABIC ">
        <w:r w:rsidR="001C1872">
          <w:rPr>
            <w:noProof/>
          </w:rPr>
          <w:t>50</w:t>
        </w:r>
      </w:fldSimple>
      <w:r w:rsidR="001C46A6" w:rsidRPr="001C46A6">
        <w:rPr>
          <w:szCs w:val="24"/>
        </w:rPr>
        <w:t xml:space="preserve"> </w:t>
      </w:r>
      <w:r w:rsidR="001C46A6" w:rsidRPr="001C46A6">
        <w:t xml:space="preserve">– Resultado da </w:t>
      </w:r>
      <w:r w:rsidR="004A509B">
        <w:t>P</w:t>
      </w:r>
      <w:r w:rsidR="003660CB">
        <w:t>4</w:t>
      </w:r>
      <w:bookmarkEnd w:id="521"/>
    </w:p>
    <w:p w14:paraId="074B3C5E" w14:textId="77777777" w:rsidR="004A509B" w:rsidRDefault="00E16E9D" w:rsidP="00DA7887">
      <w:pPr>
        <w:keepNext w:val="0"/>
        <w:keepLines w:val="0"/>
        <w:jc w:val="center"/>
        <w:rPr>
          <w:sz w:val="20"/>
          <w:szCs w:val="20"/>
        </w:rPr>
      </w:pPr>
      <w:r>
        <w:rPr>
          <w:noProof/>
        </w:rPr>
        <w:drawing>
          <wp:inline distT="0" distB="0" distL="0" distR="0" wp14:anchorId="1B0C6A5D" wp14:editId="69456CC5">
            <wp:extent cx="4005632" cy="1817370"/>
            <wp:effectExtent l="19050" t="19050" r="13970" b="11430"/>
            <wp:docPr id="1736031496" name="Imagem 9" descr="Gráfico de respostas do Google Formulários. Título da pergunta: Houve DIFICULDADE técnica ou visual ao tentar relatar um desastre ou anexar evidências (fotos, vídeos, localização)?. Número de respostas: 3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ráfico de respostas do Google Formulários. Título da pergunta: Houve DIFICULDADE técnica ou visual ao tentar relatar um desastre ou anexar evidências (fotos, vídeos, localização)?. Número de respostas: 33 respostas."/>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014974" cy="1821609"/>
                    </a:xfrm>
                    <a:prstGeom prst="rect">
                      <a:avLst/>
                    </a:prstGeom>
                    <a:noFill/>
                    <a:ln w="12700">
                      <a:solidFill>
                        <a:schemeClr val="tx1"/>
                      </a:solidFill>
                    </a:ln>
                  </pic:spPr>
                </pic:pic>
              </a:graphicData>
            </a:graphic>
          </wp:inline>
        </w:drawing>
      </w:r>
      <w:r w:rsidR="00DA7887" w:rsidRPr="00DA7887">
        <w:rPr>
          <w:sz w:val="20"/>
          <w:szCs w:val="20"/>
        </w:rPr>
        <w:t xml:space="preserve"> </w:t>
      </w:r>
    </w:p>
    <w:p w14:paraId="0AAF956B" w14:textId="4563233A" w:rsidR="00DA7887" w:rsidRPr="00F60046" w:rsidRDefault="00DA7887" w:rsidP="00DA7887">
      <w:pPr>
        <w:keepNext w:val="0"/>
        <w:keepLines w:val="0"/>
        <w:jc w:val="center"/>
        <w:rPr>
          <w:sz w:val="20"/>
          <w:szCs w:val="20"/>
        </w:rPr>
      </w:pPr>
      <w:r w:rsidRPr="00F60046">
        <w:rPr>
          <w:sz w:val="20"/>
          <w:szCs w:val="20"/>
        </w:rPr>
        <w:t>Fonte: elaborada pela autora (2025).</w:t>
      </w:r>
    </w:p>
    <w:p w14:paraId="19916565" w14:textId="2EDFA2E8" w:rsidR="009F459B" w:rsidRDefault="009F459B" w:rsidP="003660CB">
      <w:pPr>
        <w:pStyle w:val="TF-LEGENDA"/>
      </w:pPr>
      <w:bookmarkStart w:id="522" w:name="_Toc215432471"/>
      <w:r>
        <w:lastRenderedPageBreak/>
        <w:t xml:space="preserve">Figura </w:t>
      </w:r>
      <w:fldSimple w:instr=" SEQ Figura \* ARABIC ">
        <w:r w:rsidR="001C1872">
          <w:rPr>
            <w:noProof/>
          </w:rPr>
          <w:t>51</w:t>
        </w:r>
      </w:fldSimple>
      <w:r w:rsidR="001C46A6" w:rsidRPr="001C46A6">
        <w:rPr>
          <w:szCs w:val="24"/>
        </w:rPr>
        <w:t xml:space="preserve"> </w:t>
      </w:r>
      <w:r w:rsidR="001C46A6" w:rsidRPr="001C46A6">
        <w:t xml:space="preserve">– Resultado da </w:t>
      </w:r>
      <w:r w:rsidR="004A509B">
        <w:t>P</w:t>
      </w:r>
      <w:r w:rsidR="003660CB">
        <w:t>5</w:t>
      </w:r>
      <w:bookmarkEnd w:id="522"/>
    </w:p>
    <w:p w14:paraId="3DF773CD" w14:textId="77777777" w:rsidR="004A509B" w:rsidRDefault="000C4398" w:rsidP="00DA7887">
      <w:pPr>
        <w:keepNext w:val="0"/>
        <w:keepLines w:val="0"/>
        <w:jc w:val="center"/>
        <w:rPr>
          <w:sz w:val="20"/>
          <w:szCs w:val="20"/>
        </w:rPr>
      </w:pPr>
      <w:r>
        <w:rPr>
          <w:noProof/>
        </w:rPr>
        <w:drawing>
          <wp:inline distT="0" distB="0" distL="0" distR="0" wp14:anchorId="5C3752F2" wp14:editId="584BA6A8">
            <wp:extent cx="4063247" cy="1843511"/>
            <wp:effectExtent l="19050" t="19050" r="13970" b="23495"/>
            <wp:docPr id="1718897979" name="Imagem 10" descr="Gráfico, Gráfico de pizz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97979" name="Imagem 10" descr="Gráfico, Gráfico de pizza&#10;&#10;O conteúdo gerado por IA pode estar incorreto."/>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081650" cy="1851861"/>
                    </a:xfrm>
                    <a:prstGeom prst="rect">
                      <a:avLst/>
                    </a:prstGeom>
                    <a:noFill/>
                    <a:ln w="12700">
                      <a:solidFill>
                        <a:schemeClr val="tx1"/>
                      </a:solidFill>
                    </a:ln>
                  </pic:spPr>
                </pic:pic>
              </a:graphicData>
            </a:graphic>
          </wp:inline>
        </w:drawing>
      </w:r>
      <w:r w:rsidR="00DA7887" w:rsidRPr="00DA7887">
        <w:rPr>
          <w:sz w:val="20"/>
          <w:szCs w:val="20"/>
        </w:rPr>
        <w:t xml:space="preserve"> </w:t>
      </w:r>
    </w:p>
    <w:p w14:paraId="1E595FBE" w14:textId="578900FB" w:rsidR="00DA7887" w:rsidRPr="00F60046" w:rsidRDefault="00DA7887" w:rsidP="00DA7887">
      <w:pPr>
        <w:keepNext w:val="0"/>
        <w:keepLines w:val="0"/>
        <w:jc w:val="center"/>
        <w:rPr>
          <w:sz w:val="20"/>
          <w:szCs w:val="20"/>
        </w:rPr>
      </w:pPr>
      <w:r w:rsidRPr="00F60046">
        <w:rPr>
          <w:sz w:val="20"/>
          <w:szCs w:val="20"/>
        </w:rPr>
        <w:t>Fonte: elaborada pela autora (2025).</w:t>
      </w:r>
    </w:p>
    <w:p w14:paraId="5336B7CA" w14:textId="5AF455D3" w:rsidR="009F459B" w:rsidRDefault="000C4398" w:rsidP="003660CB">
      <w:pPr>
        <w:pStyle w:val="TF-LEGENDA"/>
      </w:pPr>
      <w:r w:rsidRPr="000C4398">
        <w:t xml:space="preserve"> </w:t>
      </w:r>
      <w:bookmarkStart w:id="523" w:name="_Toc215432472"/>
      <w:r w:rsidR="009F459B">
        <w:t xml:space="preserve">Figura </w:t>
      </w:r>
      <w:fldSimple w:instr=" SEQ Figura \* ARABIC ">
        <w:r w:rsidR="001C1872">
          <w:rPr>
            <w:noProof/>
          </w:rPr>
          <w:t>52</w:t>
        </w:r>
      </w:fldSimple>
      <w:r w:rsidR="001C46A6" w:rsidRPr="001C46A6">
        <w:rPr>
          <w:szCs w:val="24"/>
        </w:rPr>
        <w:t xml:space="preserve"> </w:t>
      </w:r>
      <w:r w:rsidR="001C46A6" w:rsidRPr="001C46A6">
        <w:t>– Resultado da</w:t>
      </w:r>
      <w:r w:rsidR="004A509B">
        <w:t xml:space="preserve"> P</w:t>
      </w:r>
      <w:r w:rsidR="003660CB">
        <w:t>6</w:t>
      </w:r>
      <w:bookmarkEnd w:id="523"/>
    </w:p>
    <w:p w14:paraId="203FD094" w14:textId="77777777" w:rsidR="004A509B" w:rsidRDefault="000C4398" w:rsidP="00DA7887">
      <w:pPr>
        <w:keepNext w:val="0"/>
        <w:keepLines w:val="0"/>
        <w:jc w:val="center"/>
        <w:rPr>
          <w:sz w:val="20"/>
          <w:szCs w:val="20"/>
        </w:rPr>
      </w:pPr>
      <w:r>
        <w:rPr>
          <w:noProof/>
        </w:rPr>
        <w:drawing>
          <wp:inline distT="0" distB="0" distL="0" distR="0" wp14:anchorId="58AC8557" wp14:editId="64BA408F">
            <wp:extent cx="4079240" cy="1715420"/>
            <wp:effectExtent l="19050" t="19050" r="16510" b="18415"/>
            <wp:docPr id="621725448" name="Imagem 11" descr="Gráfico, Gráfico de pizz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25448" name="Imagem 11" descr="Gráfico, Gráfico de pizza&#10;&#10;O conteúdo gerado por IA pode estar incorreto."/>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096036" cy="1722483"/>
                    </a:xfrm>
                    <a:prstGeom prst="rect">
                      <a:avLst/>
                    </a:prstGeom>
                    <a:noFill/>
                    <a:ln w="12700">
                      <a:solidFill>
                        <a:schemeClr val="tx1"/>
                      </a:solidFill>
                    </a:ln>
                  </pic:spPr>
                </pic:pic>
              </a:graphicData>
            </a:graphic>
          </wp:inline>
        </w:drawing>
      </w:r>
      <w:r w:rsidR="00DA7887" w:rsidRPr="00DA7887">
        <w:rPr>
          <w:sz w:val="20"/>
          <w:szCs w:val="20"/>
        </w:rPr>
        <w:t xml:space="preserve"> </w:t>
      </w:r>
    </w:p>
    <w:p w14:paraId="29F22A00" w14:textId="713E0DDA" w:rsidR="00DA7887" w:rsidRPr="00F60046" w:rsidRDefault="00DA7887" w:rsidP="00DA7887">
      <w:pPr>
        <w:keepNext w:val="0"/>
        <w:keepLines w:val="0"/>
        <w:jc w:val="center"/>
        <w:rPr>
          <w:sz w:val="20"/>
          <w:szCs w:val="20"/>
        </w:rPr>
      </w:pPr>
      <w:r w:rsidRPr="00F60046">
        <w:rPr>
          <w:sz w:val="20"/>
          <w:szCs w:val="20"/>
        </w:rPr>
        <w:t>Fonte: elaborada pela autora (2025).</w:t>
      </w:r>
    </w:p>
    <w:p w14:paraId="1A5A0922" w14:textId="6262D7B4" w:rsidR="009F459B" w:rsidRDefault="009F459B" w:rsidP="003660CB">
      <w:pPr>
        <w:pStyle w:val="TF-LEGENDA"/>
      </w:pPr>
      <w:bookmarkStart w:id="524" w:name="_Toc215432473"/>
      <w:r>
        <w:t xml:space="preserve">Figura </w:t>
      </w:r>
      <w:fldSimple w:instr=" SEQ Figura \* ARABIC ">
        <w:r w:rsidR="001C1872">
          <w:rPr>
            <w:noProof/>
          </w:rPr>
          <w:t>53</w:t>
        </w:r>
      </w:fldSimple>
      <w:r w:rsidR="001C46A6" w:rsidRPr="001C46A6">
        <w:rPr>
          <w:szCs w:val="24"/>
        </w:rPr>
        <w:t xml:space="preserve"> </w:t>
      </w:r>
      <w:r w:rsidR="001C46A6" w:rsidRPr="001C46A6">
        <w:t xml:space="preserve">– Resultado da </w:t>
      </w:r>
      <w:r w:rsidR="004A509B">
        <w:t>P</w:t>
      </w:r>
      <w:r w:rsidR="003660CB">
        <w:t>7</w:t>
      </w:r>
      <w:bookmarkEnd w:id="524"/>
    </w:p>
    <w:p w14:paraId="79948FC1" w14:textId="77777777" w:rsidR="00DA7887" w:rsidRDefault="000C4398" w:rsidP="003660CB">
      <w:pPr>
        <w:pStyle w:val="TF-FIGURA"/>
      </w:pPr>
      <w:r w:rsidRPr="003660CB">
        <w:rPr>
          <w:noProof/>
        </w:rPr>
        <w:drawing>
          <wp:inline distT="0" distB="0" distL="0" distR="0" wp14:anchorId="343EBFF5" wp14:editId="34B37C74">
            <wp:extent cx="4110990" cy="1865171"/>
            <wp:effectExtent l="19050" t="19050" r="22860" b="20955"/>
            <wp:docPr id="1311579819" name="Imagem 12" descr="Gráfico de respostas do Google Formulários. Título da pergunta: Os resultados da análise da IA NÃO foram apresentados de forma rápida após o envio das informações?. Número de respostas: 3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ráfico de respostas do Google Formulários. Título da pergunta: Os resultados da análise da IA NÃO foram apresentados de forma rápida após o envio das informações?. Número de respostas: 33 respostas."/>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127452" cy="1872640"/>
                    </a:xfrm>
                    <a:prstGeom prst="rect">
                      <a:avLst/>
                    </a:prstGeom>
                    <a:noFill/>
                    <a:ln w="12700">
                      <a:solidFill>
                        <a:schemeClr val="tx1"/>
                      </a:solidFill>
                    </a:ln>
                  </pic:spPr>
                </pic:pic>
              </a:graphicData>
            </a:graphic>
          </wp:inline>
        </w:drawing>
      </w:r>
    </w:p>
    <w:p w14:paraId="728B777F" w14:textId="18EBF8FF" w:rsidR="009F459B" w:rsidRPr="003660CB" w:rsidRDefault="00DA7887" w:rsidP="003660CB">
      <w:pPr>
        <w:pStyle w:val="TF-FONTE"/>
      </w:pPr>
      <w:r w:rsidRPr="00F60046">
        <w:t>Fonte: elaborada pela autora (2025).</w:t>
      </w:r>
    </w:p>
    <w:p w14:paraId="6B744A15" w14:textId="784BBBAC" w:rsidR="009F459B" w:rsidRDefault="009F459B" w:rsidP="00CA0459">
      <w:pPr>
        <w:pStyle w:val="TF-LEGENDA"/>
      </w:pPr>
      <w:bookmarkStart w:id="525" w:name="_Toc215432474"/>
      <w:r>
        <w:t xml:space="preserve">Figura </w:t>
      </w:r>
      <w:fldSimple w:instr=" SEQ Figura \* ARABIC ">
        <w:r w:rsidR="001C1872">
          <w:rPr>
            <w:noProof/>
          </w:rPr>
          <w:t>54</w:t>
        </w:r>
      </w:fldSimple>
      <w:r w:rsidR="001C46A6" w:rsidRPr="001C46A6">
        <w:rPr>
          <w:szCs w:val="24"/>
        </w:rPr>
        <w:t xml:space="preserve"> </w:t>
      </w:r>
      <w:r w:rsidR="001C46A6" w:rsidRPr="001C46A6">
        <w:t xml:space="preserve">– Resultado da </w:t>
      </w:r>
      <w:r w:rsidR="000A298B">
        <w:t>P</w:t>
      </w:r>
      <w:r w:rsidR="003660CB">
        <w:t>8</w:t>
      </w:r>
      <w:bookmarkEnd w:id="525"/>
    </w:p>
    <w:p w14:paraId="1F8EFB82" w14:textId="77777777" w:rsidR="003660CB" w:rsidRDefault="000C4398" w:rsidP="003660CB">
      <w:pPr>
        <w:pStyle w:val="TF-FIGURA"/>
        <w:rPr>
          <w:sz w:val="20"/>
        </w:rPr>
      </w:pPr>
      <w:r>
        <w:rPr>
          <w:noProof/>
        </w:rPr>
        <w:drawing>
          <wp:inline distT="0" distB="0" distL="0" distR="0" wp14:anchorId="52051481" wp14:editId="49225068">
            <wp:extent cx="4265871" cy="1793905"/>
            <wp:effectExtent l="19050" t="19050" r="20955" b="15875"/>
            <wp:docPr id="687553480" name="Imagem 13" descr="Gráfico, Gráfico de pizz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53480" name="Imagem 13" descr="Gráfico, Gráfico de pizza&#10;&#10;O conteúdo gerado por IA pode estar incorreto."/>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296788" cy="1806906"/>
                    </a:xfrm>
                    <a:prstGeom prst="rect">
                      <a:avLst/>
                    </a:prstGeom>
                    <a:noFill/>
                    <a:ln w="12700">
                      <a:solidFill>
                        <a:schemeClr val="tx1"/>
                      </a:solidFill>
                    </a:ln>
                  </pic:spPr>
                </pic:pic>
              </a:graphicData>
            </a:graphic>
          </wp:inline>
        </w:drawing>
      </w:r>
      <w:r w:rsidR="00DA7887" w:rsidRPr="00DA7887">
        <w:rPr>
          <w:sz w:val="20"/>
        </w:rPr>
        <w:t xml:space="preserve"> </w:t>
      </w:r>
    </w:p>
    <w:p w14:paraId="2275C820" w14:textId="7312B87F" w:rsidR="009F459B" w:rsidRDefault="00DA7887" w:rsidP="003660CB">
      <w:pPr>
        <w:pStyle w:val="TF-FONTE"/>
      </w:pPr>
      <w:r w:rsidRPr="00F60046">
        <w:t>Fonte: elaborada pela autora (2025).</w:t>
      </w:r>
    </w:p>
    <w:p w14:paraId="1B8B3318" w14:textId="09003862" w:rsidR="009F459B" w:rsidRDefault="009F459B" w:rsidP="00CA0459">
      <w:pPr>
        <w:pStyle w:val="TF-LEGENDA"/>
      </w:pPr>
      <w:bookmarkStart w:id="526" w:name="_Toc215432475"/>
      <w:r>
        <w:lastRenderedPageBreak/>
        <w:t xml:space="preserve">Figura </w:t>
      </w:r>
      <w:fldSimple w:instr=" SEQ Figura \* ARABIC ">
        <w:r w:rsidR="001C1872">
          <w:rPr>
            <w:noProof/>
          </w:rPr>
          <w:t>55</w:t>
        </w:r>
      </w:fldSimple>
      <w:r w:rsidR="001C46A6" w:rsidRPr="001C46A6">
        <w:rPr>
          <w:szCs w:val="24"/>
        </w:rPr>
        <w:t xml:space="preserve"> </w:t>
      </w:r>
      <w:r w:rsidR="001C46A6" w:rsidRPr="001C46A6">
        <w:t xml:space="preserve">– Resultado da </w:t>
      </w:r>
      <w:r w:rsidR="000A298B">
        <w:t>P</w:t>
      </w:r>
      <w:r w:rsidR="003660CB">
        <w:t>9</w:t>
      </w:r>
      <w:bookmarkEnd w:id="526"/>
    </w:p>
    <w:p w14:paraId="3D22B46F" w14:textId="77777777" w:rsidR="003660CB" w:rsidRDefault="000C4398" w:rsidP="003660CB">
      <w:pPr>
        <w:pStyle w:val="TF-FIGURA"/>
        <w:rPr>
          <w:sz w:val="20"/>
        </w:rPr>
      </w:pPr>
      <w:r>
        <w:rPr>
          <w:noProof/>
        </w:rPr>
        <w:drawing>
          <wp:inline distT="0" distB="0" distL="0" distR="0" wp14:anchorId="3061A75E" wp14:editId="6B55797B">
            <wp:extent cx="4414638" cy="1856464"/>
            <wp:effectExtent l="19050" t="19050" r="24130" b="10795"/>
            <wp:docPr id="846030613" name="Imagem 14" descr="Gráfico de respostas do Google Formulários. Título da pergunta: Os mecanismos de incentivos NÃO foram claros para você enquanto utilizava a aplicação?. Número de respostas: 3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ráfico de respostas do Google Formulários. Título da pergunta: Os mecanismos de incentivos NÃO foram claros para você enquanto utilizava a aplicação?. Número de respostas: 33 respostas."/>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464550" cy="1877453"/>
                    </a:xfrm>
                    <a:prstGeom prst="rect">
                      <a:avLst/>
                    </a:prstGeom>
                    <a:noFill/>
                    <a:ln w="12700">
                      <a:solidFill>
                        <a:schemeClr val="tx1"/>
                      </a:solidFill>
                    </a:ln>
                  </pic:spPr>
                </pic:pic>
              </a:graphicData>
            </a:graphic>
          </wp:inline>
        </w:drawing>
      </w:r>
      <w:r w:rsidR="00DA7887" w:rsidRPr="00DA7887">
        <w:rPr>
          <w:sz w:val="20"/>
        </w:rPr>
        <w:t xml:space="preserve"> </w:t>
      </w:r>
    </w:p>
    <w:p w14:paraId="048AB113" w14:textId="16A7C44E" w:rsidR="009F459B" w:rsidRPr="003660CB" w:rsidRDefault="00DA7887" w:rsidP="003660CB">
      <w:pPr>
        <w:pStyle w:val="TF-FONTE"/>
      </w:pPr>
      <w:r w:rsidRPr="00F60046">
        <w:t>Fonte: elaborada pela autora (2025).</w:t>
      </w:r>
    </w:p>
    <w:p w14:paraId="57B7E631" w14:textId="2D3508B0" w:rsidR="009F459B" w:rsidRDefault="009F459B" w:rsidP="00CA0459">
      <w:pPr>
        <w:pStyle w:val="TF-LEGENDA"/>
      </w:pPr>
      <w:bookmarkStart w:id="527" w:name="_Toc215432476"/>
      <w:r>
        <w:t xml:space="preserve">Figura </w:t>
      </w:r>
      <w:fldSimple w:instr=" SEQ Figura \* ARABIC ">
        <w:r w:rsidR="001C1872">
          <w:rPr>
            <w:noProof/>
          </w:rPr>
          <w:t>56</w:t>
        </w:r>
      </w:fldSimple>
      <w:r w:rsidR="001C46A6" w:rsidRPr="001C46A6">
        <w:rPr>
          <w:szCs w:val="24"/>
        </w:rPr>
        <w:t xml:space="preserve"> </w:t>
      </w:r>
      <w:r w:rsidR="001C46A6" w:rsidRPr="001C46A6">
        <w:t xml:space="preserve">– Resultado da </w:t>
      </w:r>
      <w:r w:rsidR="000A298B">
        <w:t>P</w:t>
      </w:r>
      <w:r w:rsidR="003660CB">
        <w:t>10</w:t>
      </w:r>
      <w:bookmarkEnd w:id="527"/>
    </w:p>
    <w:p w14:paraId="5AB3EE50" w14:textId="77777777" w:rsidR="003660CB" w:rsidRDefault="000C4398" w:rsidP="003660CB">
      <w:pPr>
        <w:pStyle w:val="TF-FIGURA"/>
      </w:pPr>
      <w:r w:rsidRPr="003660CB">
        <w:rPr>
          <w:noProof/>
        </w:rPr>
        <w:drawing>
          <wp:inline distT="0" distB="0" distL="0" distR="0" wp14:anchorId="40EB49E2" wp14:editId="75702C04">
            <wp:extent cx="4393373" cy="1847522"/>
            <wp:effectExtent l="19050" t="19050" r="26670" b="19685"/>
            <wp:docPr id="272074181" name="Imagem 15" descr="Gráfico de respostas do Google Formulários. Título da pergunta: A aplicação motivou você a registrar mais ocorrências?. Número de respostas: 3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ráfico de respostas do Google Formulários. Título da pergunta: A aplicação motivou você a registrar mais ocorrências?. Número de respostas: 33 respostas."/>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423410" cy="1860153"/>
                    </a:xfrm>
                    <a:prstGeom prst="rect">
                      <a:avLst/>
                    </a:prstGeom>
                    <a:noFill/>
                    <a:ln w="12700">
                      <a:solidFill>
                        <a:schemeClr val="tx1"/>
                      </a:solidFill>
                    </a:ln>
                  </pic:spPr>
                </pic:pic>
              </a:graphicData>
            </a:graphic>
          </wp:inline>
        </w:drawing>
      </w:r>
      <w:r w:rsidR="00DA7887" w:rsidRPr="00DA7887">
        <w:t xml:space="preserve"> </w:t>
      </w:r>
    </w:p>
    <w:p w14:paraId="0F2AF156" w14:textId="15FB09CE" w:rsidR="009F459B" w:rsidRPr="003660CB" w:rsidRDefault="00DA7887" w:rsidP="003660CB">
      <w:pPr>
        <w:pStyle w:val="TF-FONTE"/>
      </w:pPr>
      <w:r w:rsidRPr="00F60046">
        <w:t>Fonte: elaborada pela autora (2025).</w:t>
      </w:r>
    </w:p>
    <w:p w14:paraId="7D792703" w14:textId="74B2F8D1" w:rsidR="009F459B" w:rsidRDefault="009F459B" w:rsidP="00CA0459">
      <w:pPr>
        <w:pStyle w:val="TF-LEGENDA"/>
      </w:pPr>
      <w:bookmarkStart w:id="528" w:name="_Toc215432477"/>
      <w:r>
        <w:t xml:space="preserve">Figura </w:t>
      </w:r>
      <w:fldSimple w:instr=" SEQ Figura \* ARABIC ">
        <w:r w:rsidR="001C1872">
          <w:rPr>
            <w:noProof/>
          </w:rPr>
          <w:t>57</w:t>
        </w:r>
      </w:fldSimple>
      <w:r w:rsidR="001C46A6" w:rsidRPr="001C46A6">
        <w:rPr>
          <w:szCs w:val="24"/>
        </w:rPr>
        <w:t xml:space="preserve"> </w:t>
      </w:r>
      <w:r w:rsidR="001C46A6" w:rsidRPr="001C46A6">
        <w:t xml:space="preserve">– Resultado da </w:t>
      </w:r>
      <w:r w:rsidR="000A298B">
        <w:t>P1</w:t>
      </w:r>
      <w:r w:rsidR="003660CB">
        <w:t>1</w:t>
      </w:r>
      <w:bookmarkEnd w:id="528"/>
    </w:p>
    <w:p w14:paraId="01BAA336" w14:textId="77777777" w:rsidR="003660CB" w:rsidRDefault="000C4398" w:rsidP="003660CB">
      <w:pPr>
        <w:pStyle w:val="TF-FIGURA"/>
        <w:rPr>
          <w:sz w:val="20"/>
        </w:rPr>
      </w:pPr>
      <w:r>
        <w:rPr>
          <w:noProof/>
        </w:rPr>
        <w:drawing>
          <wp:inline distT="0" distB="0" distL="0" distR="0" wp14:anchorId="1329EDE4" wp14:editId="36AF12C7">
            <wp:extent cx="4297769" cy="1807316"/>
            <wp:effectExtent l="19050" t="19050" r="26670" b="21590"/>
            <wp:docPr id="2029205557" name="Imagem 16" descr="Gráfico de respostas do Google Formulários. Título da pergunta: Você acredita que a aplicação valoriza adequadamente a participação dos usuários?. Número de respostas: 3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ráfico de respostas do Google Formulários. Título da pergunta: Você acredita que a aplicação valoriza adequadamente a participação dos usuários?. Número de respostas: 33 respostas."/>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323298" cy="1818052"/>
                    </a:xfrm>
                    <a:prstGeom prst="rect">
                      <a:avLst/>
                    </a:prstGeom>
                    <a:noFill/>
                    <a:ln w="12700">
                      <a:solidFill>
                        <a:schemeClr val="tx1"/>
                      </a:solidFill>
                    </a:ln>
                  </pic:spPr>
                </pic:pic>
              </a:graphicData>
            </a:graphic>
          </wp:inline>
        </w:drawing>
      </w:r>
      <w:r w:rsidR="00DA7887" w:rsidRPr="00DA7887">
        <w:rPr>
          <w:sz w:val="20"/>
        </w:rPr>
        <w:t xml:space="preserve"> </w:t>
      </w:r>
    </w:p>
    <w:p w14:paraId="02270E90" w14:textId="44893562" w:rsidR="009F459B" w:rsidRPr="003660CB" w:rsidRDefault="00DA7887" w:rsidP="003660CB">
      <w:pPr>
        <w:pStyle w:val="TF-FONTE"/>
      </w:pPr>
      <w:r w:rsidRPr="00F60046">
        <w:t>Fonte: elaborada pela autora (2025).</w:t>
      </w:r>
    </w:p>
    <w:p w14:paraId="2F666D3A" w14:textId="5232A9F8" w:rsidR="009F459B" w:rsidRDefault="009F459B" w:rsidP="0058568E">
      <w:pPr>
        <w:pStyle w:val="TF-LEGENDA"/>
      </w:pPr>
      <w:bookmarkStart w:id="529" w:name="_Toc215432478"/>
      <w:r>
        <w:t xml:space="preserve">Figura </w:t>
      </w:r>
      <w:fldSimple w:instr=" SEQ Figura \* ARABIC ">
        <w:r w:rsidR="001C1872">
          <w:rPr>
            <w:noProof/>
          </w:rPr>
          <w:t>58</w:t>
        </w:r>
      </w:fldSimple>
      <w:r w:rsidR="001C46A6" w:rsidRPr="001C46A6">
        <w:rPr>
          <w:szCs w:val="24"/>
        </w:rPr>
        <w:t xml:space="preserve"> </w:t>
      </w:r>
      <w:r w:rsidR="001C46A6" w:rsidRPr="001C46A6">
        <w:t xml:space="preserve">– Resultado da </w:t>
      </w:r>
      <w:r w:rsidR="000A298B">
        <w:t>P1</w:t>
      </w:r>
      <w:r w:rsidR="003660CB">
        <w:t>2</w:t>
      </w:r>
      <w:bookmarkEnd w:id="529"/>
    </w:p>
    <w:p w14:paraId="1A3C398E" w14:textId="77777777" w:rsidR="00DA7887" w:rsidRDefault="000C4398" w:rsidP="003660CB">
      <w:pPr>
        <w:pStyle w:val="TF-FIGURA"/>
      </w:pPr>
      <w:r w:rsidRPr="003660CB">
        <w:rPr>
          <w:noProof/>
        </w:rPr>
        <w:drawing>
          <wp:inline distT="0" distB="0" distL="0" distR="0" wp14:anchorId="7C9163BA" wp14:editId="4615356B">
            <wp:extent cx="4191133" cy="1762475"/>
            <wp:effectExtent l="19050" t="19050" r="19050" b="28575"/>
            <wp:docPr id="2049055326" name="Imagem 17" descr="Gráfico de respostas do Google Formulários. Título da pergunta: Houve alguma CONFUSÃO ou DÚVIDA sobre como ganhar os níveis ou reconhecimentos?. Número de respostas: 3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ráfico de respostas do Google Formulários. Título da pergunta: Houve alguma CONFUSÃO ou DÚVIDA sobre como ganhar os níveis ou reconhecimentos?. Número de respostas: 33 respostas."/>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223811" cy="1776217"/>
                    </a:xfrm>
                    <a:prstGeom prst="rect">
                      <a:avLst/>
                    </a:prstGeom>
                    <a:noFill/>
                    <a:ln w="12700">
                      <a:solidFill>
                        <a:schemeClr val="tx1"/>
                      </a:solidFill>
                    </a:ln>
                  </pic:spPr>
                </pic:pic>
              </a:graphicData>
            </a:graphic>
          </wp:inline>
        </w:drawing>
      </w:r>
    </w:p>
    <w:p w14:paraId="3E5EBB14" w14:textId="72F3DD8F" w:rsidR="009F459B" w:rsidRDefault="00DA7887" w:rsidP="003660CB">
      <w:pPr>
        <w:pStyle w:val="TF-FONTE"/>
      </w:pPr>
      <w:r w:rsidRPr="00F60046">
        <w:t>Fonte: elaborada pela autora (2025).</w:t>
      </w:r>
    </w:p>
    <w:p w14:paraId="533BC0FC" w14:textId="31E25A98" w:rsidR="009F459B" w:rsidRDefault="009F459B" w:rsidP="0058568E">
      <w:pPr>
        <w:pStyle w:val="TF-LEGENDA"/>
      </w:pPr>
      <w:bookmarkStart w:id="530" w:name="_Toc215432479"/>
      <w:r>
        <w:lastRenderedPageBreak/>
        <w:t xml:space="preserve">Figura </w:t>
      </w:r>
      <w:fldSimple w:instr=" SEQ Figura \* ARABIC ">
        <w:r w:rsidR="001C1872">
          <w:rPr>
            <w:noProof/>
          </w:rPr>
          <w:t>59</w:t>
        </w:r>
      </w:fldSimple>
      <w:r w:rsidR="001C46A6" w:rsidRPr="001C46A6">
        <w:rPr>
          <w:szCs w:val="24"/>
        </w:rPr>
        <w:t xml:space="preserve"> </w:t>
      </w:r>
      <w:r w:rsidR="001C46A6" w:rsidRPr="001C46A6">
        <w:t xml:space="preserve">– Resultado da </w:t>
      </w:r>
      <w:r w:rsidR="000A298B">
        <w:t>P1</w:t>
      </w:r>
      <w:r w:rsidR="003660CB">
        <w:t>3</w:t>
      </w:r>
      <w:bookmarkEnd w:id="530"/>
    </w:p>
    <w:p w14:paraId="6CF7289E" w14:textId="77777777" w:rsidR="003660CB" w:rsidRDefault="000C4398" w:rsidP="003660CB">
      <w:pPr>
        <w:pStyle w:val="TF-FIGURA"/>
        <w:rPr>
          <w:sz w:val="20"/>
        </w:rPr>
      </w:pPr>
      <w:r>
        <w:rPr>
          <w:noProof/>
        </w:rPr>
        <w:drawing>
          <wp:inline distT="0" distB="0" distL="0" distR="0" wp14:anchorId="46774D19" wp14:editId="4CF74B6B">
            <wp:extent cx="4223031" cy="1775888"/>
            <wp:effectExtent l="19050" t="19050" r="25400" b="15240"/>
            <wp:docPr id="880055868" name="Imagem 18" descr="Gráfico de respostas do Google Formulários. Título da pergunta: A visualização das ocorrências reportadas (ativo e resolvido) não foi clara nem fácil de interpretar?. Número de respostas: 28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ráfico de respostas do Google Formulários. Título da pergunta: A visualização das ocorrências reportadas (ativo e resolvido) não foi clara nem fácil de interpretar?. Número de respostas: 28 respostas."/>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247566" cy="1786205"/>
                    </a:xfrm>
                    <a:prstGeom prst="rect">
                      <a:avLst/>
                    </a:prstGeom>
                    <a:noFill/>
                    <a:ln w="12700">
                      <a:solidFill>
                        <a:schemeClr val="tx1"/>
                      </a:solidFill>
                    </a:ln>
                  </pic:spPr>
                </pic:pic>
              </a:graphicData>
            </a:graphic>
          </wp:inline>
        </w:drawing>
      </w:r>
      <w:r w:rsidR="00DA7887" w:rsidRPr="00DA7887">
        <w:rPr>
          <w:sz w:val="20"/>
        </w:rPr>
        <w:t xml:space="preserve"> </w:t>
      </w:r>
    </w:p>
    <w:p w14:paraId="5702D7D2" w14:textId="28C80752" w:rsidR="009F459B" w:rsidRDefault="00DA7887" w:rsidP="003660CB">
      <w:pPr>
        <w:pStyle w:val="TF-FONTE"/>
      </w:pPr>
      <w:r w:rsidRPr="00F60046">
        <w:t>Fonte: elaborada pela autora (2025).</w:t>
      </w:r>
    </w:p>
    <w:p w14:paraId="231E6A5C" w14:textId="0B08D138" w:rsidR="009F459B" w:rsidRDefault="009F459B" w:rsidP="0058568E">
      <w:pPr>
        <w:pStyle w:val="TF-LEGENDA"/>
      </w:pPr>
      <w:bookmarkStart w:id="531" w:name="_Toc215432480"/>
      <w:r>
        <w:t xml:space="preserve">Figura </w:t>
      </w:r>
      <w:fldSimple w:instr=" SEQ Figura \* ARABIC ">
        <w:r w:rsidR="001C1872">
          <w:rPr>
            <w:noProof/>
          </w:rPr>
          <w:t>60</w:t>
        </w:r>
      </w:fldSimple>
      <w:r w:rsidR="001C46A6" w:rsidRPr="001C46A6">
        <w:rPr>
          <w:szCs w:val="24"/>
        </w:rPr>
        <w:t xml:space="preserve"> </w:t>
      </w:r>
      <w:r w:rsidR="001C46A6" w:rsidRPr="001C46A6">
        <w:t xml:space="preserve">– Resultado da </w:t>
      </w:r>
      <w:r w:rsidR="000A298B">
        <w:t>P1</w:t>
      </w:r>
      <w:r w:rsidR="003660CB">
        <w:t>4</w:t>
      </w:r>
      <w:bookmarkEnd w:id="531"/>
    </w:p>
    <w:p w14:paraId="33519942" w14:textId="77777777" w:rsidR="003660CB" w:rsidRDefault="00741649" w:rsidP="003660CB">
      <w:pPr>
        <w:pStyle w:val="TF-FIGURA"/>
        <w:rPr>
          <w:sz w:val="20"/>
        </w:rPr>
      </w:pPr>
      <w:r>
        <w:rPr>
          <w:noProof/>
        </w:rPr>
        <w:drawing>
          <wp:inline distT="0" distB="0" distL="0" distR="0" wp14:anchorId="1CAB886B" wp14:editId="117191E9">
            <wp:extent cx="4117015" cy="1867905"/>
            <wp:effectExtent l="19050" t="19050" r="17145" b="18415"/>
            <wp:docPr id="1351045457" name="Imagem 19" descr="Gráfico de respostas do Google Formulários. Título da pergunta: As informações exibidas em cada ocorrência (descrição, tipo, data, local, evidências, status) NÃO foram suficientes para o seu entendimento?. Número de respostas: 3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ráfico de respostas do Google Formulários. Título da pergunta: As informações exibidas em cada ocorrência (descrição, tipo, data, local, evidências, status) NÃO foram suficientes para o seu entendimento?. Número de respostas: 33 respostas."/>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142008" cy="1879244"/>
                    </a:xfrm>
                    <a:prstGeom prst="rect">
                      <a:avLst/>
                    </a:prstGeom>
                    <a:noFill/>
                    <a:ln w="12700">
                      <a:solidFill>
                        <a:schemeClr val="tx1"/>
                      </a:solidFill>
                    </a:ln>
                  </pic:spPr>
                </pic:pic>
              </a:graphicData>
            </a:graphic>
          </wp:inline>
        </w:drawing>
      </w:r>
      <w:r w:rsidR="00DA7887" w:rsidRPr="00DA7887">
        <w:rPr>
          <w:sz w:val="20"/>
        </w:rPr>
        <w:t xml:space="preserve"> </w:t>
      </w:r>
    </w:p>
    <w:p w14:paraId="2CFDAE0E" w14:textId="627C9AD0" w:rsidR="009F459B" w:rsidRDefault="00DA7887" w:rsidP="003660CB">
      <w:pPr>
        <w:pStyle w:val="TF-FONTE"/>
      </w:pPr>
      <w:r w:rsidRPr="00F60046">
        <w:t xml:space="preserve">Fonte: elaborada </w:t>
      </w:r>
      <w:r w:rsidRPr="003660CB">
        <w:t>pela</w:t>
      </w:r>
      <w:r w:rsidRPr="00F60046">
        <w:t xml:space="preserve"> autora (2025).</w:t>
      </w:r>
      <w:r w:rsidR="00741649" w:rsidRPr="00741649">
        <w:t xml:space="preserve"> </w:t>
      </w:r>
    </w:p>
    <w:p w14:paraId="1B0B2136" w14:textId="505D0059" w:rsidR="009F459B" w:rsidRDefault="009F459B" w:rsidP="0058568E">
      <w:pPr>
        <w:pStyle w:val="TF-LEGENDA"/>
      </w:pPr>
      <w:bookmarkStart w:id="532" w:name="_Toc215432481"/>
      <w:r>
        <w:t xml:space="preserve">Figura </w:t>
      </w:r>
      <w:fldSimple w:instr=" SEQ Figura \* ARABIC ">
        <w:r w:rsidR="001C1872">
          <w:rPr>
            <w:noProof/>
          </w:rPr>
          <w:t>61</w:t>
        </w:r>
      </w:fldSimple>
      <w:r w:rsidR="001C46A6" w:rsidRPr="001C46A6">
        <w:rPr>
          <w:szCs w:val="24"/>
        </w:rPr>
        <w:t xml:space="preserve"> </w:t>
      </w:r>
      <w:r w:rsidR="001C46A6" w:rsidRPr="001C46A6">
        <w:t xml:space="preserve">– Resultado da </w:t>
      </w:r>
      <w:r w:rsidR="000A298B">
        <w:t>P1</w:t>
      </w:r>
      <w:r w:rsidR="003660CB">
        <w:t>5</w:t>
      </w:r>
      <w:bookmarkEnd w:id="532"/>
    </w:p>
    <w:p w14:paraId="306EC3F6" w14:textId="77777777" w:rsidR="003660CB" w:rsidRDefault="00741649" w:rsidP="003660CB">
      <w:pPr>
        <w:pStyle w:val="TF-FIGURA"/>
      </w:pPr>
      <w:r>
        <w:rPr>
          <w:noProof/>
        </w:rPr>
        <w:drawing>
          <wp:inline distT="0" distB="0" distL="0" distR="0" wp14:anchorId="66E3653C" wp14:editId="6D953DD2">
            <wp:extent cx="4191133" cy="1762475"/>
            <wp:effectExtent l="19050" t="19050" r="19050" b="28575"/>
            <wp:docPr id="501701059" name="Imagem 20" descr="Gráfico de respostas do Google Formulários. Título da pergunta: Você conseguiu identificar facilmente se uma ocorrência estava resolvida ou ainda ativa?. Número de respostas: 3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Gráfico de respostas do Google Formulários. Título da pergunta: Você conseguiu identificar facilmente se uma ocorrência estava resolvida ou ainda ativa?. Número de respostas: 33 resposta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34262" cy="1780612"/>
                    </a:xfrm>
                    <a:prstGeom prst="rect">
                      <a:avLst/>
                    </a:prstGeom>
                    <a:noFill/>
                    <a:ln w="12700">
                      <a:solidFill>
                        <a:schemeClr val="tx1"/>
                      </a:solidFill>
                    </a:ln>
                  </pic:spPr>
                </pic:pic>
              </a:graphicData>
            </a:graphic>
          </wp:inline>
        </w:drawing>
      </w:r>
      <w:r w:rsidR="00DA7887" w:rsidRPr="00DA7887">
        <w:t xml:space="preserve"> </w:t>
      </w:r>
    </w:p>
    <w:p w14:paraId="39D4C2EC" w14:textId="70C7B6D6" w:rsidR="009F459B" w:rsidRDefault="00DA7887" w:rsidP="003660CB">
      <w:pPr>
        <w:pStyle w:val="TF-FONTE"/>
      </w:pPr>
      <w:r w:rsidRPr="00F60046">
        <w:t>Fonte: elaborada pela autora (2025).</w:t>
      </w:r>
    </w:p>
    <w:p w14:paraId="3246A882" w14:textId="6B2A31B1" w:rsidR="009F459B" w:rsidRDefault="009F459B" w:rsidP="0058568E">
      <w:pPr>
        <w:pStyle w:val="TF-LEGENDA"/>
      </w:pPr>
      <w:bookmarkStart w:id="533" w:name="_Toc215432482"/>
      <w:r>
        <w:t xml:space="preserve">Figura </w:t>
      </w:r>
      <w:fldSimple w:instr=" SEQ Figura \* ARABIC ">
        <w:r w:rsidR="001C1872">
          <w:rPr>
            <w:noProof/>
          </w:rPr>
          <w:t>62</w:t>
        </w:r>
      </w:fldSimple>
      <w:r w:rsidR="001C46A6" w:rsidRPr="001C46A6">
        <w:rPr>
          <w:szCs w:val="24"/>
        </w:rPr>
        <w:t xml:space="preserve"> </w:t>
      </w:r>
      <w:r w:rsidR="001C46A6" w:rsidRPr="001C46A6">
        <w:t>– Resultado da</w:t>
      </w:r>
      <w:r w:rsidR="000A298B" w:rsidRPr="000A298B">
        <w:t xml:space="preserve"> </w:t>
      </w:r>
      <w:r w:rsidR="000A298B">
        <w:t>P1</w:t>
      </w:r>
      <w:r w:rsidR="003660CB">
        <w:t>6</w:t>
      </w:r>
      <w:bookmarkEnd w:id="533"/>
    </w:p>
    <w:p w14:paraId="4465D8B1" w14:textId="77777777" w:rsidR="003660CB" w:rsidRDefault="00741649" w:rsidP="003660CB">
      <w:pPr>
        <w:pStyle w:val="TF-FIGURA"/>
      </w:pPr>
      <w:r>
        <w:rPr>
          <w:noProof/>
        </w:rPr>
        <w:drawing>
          <wp:inline distT="0" distB="0" distL="0" distR="0" wp14:anchorId="0B0ACC63" wp14:editId="361C0FC1">
            <wp:extent cx="4106382" cy="1863081"/>
            <wp:effectExtent l="19050" t="19050" r="8890" b="23495"/>
            <wp:docPr id="1660148260" name="Imagem 21" descr="Gráfico de respostas do Google Formulários. Título da pergunta: A interface para visualizar as ocorrências (mapa e reportes da comunidade) ajudou você a compreender a situação atual da sua região?. Número de respostas: 3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ráfico de respostas do Google Formulários. Título da pergunta: A interface para visualizar as ocorrências (mapa e reportes da comunidade) ajudou você a compreender a situação atual da sua região?. Número de respostas: 33 respostas."/>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138458" cy="1877634"/>
                    </a:xfrm>
                    <a:prstGeom prst="rect">
                      <a:avLst/>
                    </a:prstGeom>
                    <a:noFill/>
                    <a:ln w="12700">
                      <a:solidFill>
                        <a:schemeClr val="tx1"/>
                      </a:solidFill>
                    </a:ln>
                  </pic:spPr>
                </pic:pic>
              </a:graphicData>
            </a:graphic>
          </wp:inline>
        </w:drawing>
      </w:r>
      <w:r w:rsidR="00DA7887" w:rsidRPr="00DA7887">
        <w:t xml:space="preserve"> </w:t>
      </w:r>
    </w:p>
    <w:p w14:paraId="72813B28" w14:textId="0C32D934" w:rsidR="009F459B" w:rsidRDefault="00DA7887" w:rsidP="003660CB">
      <w:pPr>
        <w:pStyle w:val="TF-FONTE"/>
      </w:pPr>
      <w:r w:rsidRPr="00F60046">
        <w:t>Fonte: elaborada pela autora (</w:t>
      </w:r>
      <w:r w:rsidRPr="003660CB">
        <w:t>2025</w:t>
      </w:r>
      <w:r w:rsidRPr="00F60046">
        <w:t>).</w:t>
      </w:r>
    </w:p>
    <w:p w14:paraId="7BC292B1" w14:textId="06A1F50F" w:rsidR="00893F15" w:rsidRPr="00893F15" w:rsidRDefault="009F459B" w:rsidP="00893F15">
      <w:pPr>
        <w:pStyle w:val="TF-LEGENDA"/>
      </w:pPr>
      <w:bookmarkStart w:id="534" w:name="_Toc215432483"/>
      <w:r>
        <w:lastRenderedPageBreak/>
        <w:t xml:space="preserve">Figura </w:t>
      </w:r>
      <w:fldSimple w:instr=" SEQ Figura \* ARABIC ">
        <w:r w:rsidR="001C1872">
          <w:rPr>
            <w:noProof/>
          </w:rPr>
          <w:t>63</w:t>
        </w:r>
      </w:fldSimple>
      <w:r w:rsidR="001C46A6" w:rsidRPr="001C46A6">
        <w:rPr>
          <w:szCs w:val="24"/>
        </w:rPr>
        <w:t xml:space="preserve"> </w:t>
      </w:r>
      <w:r w:rsidR="001C46A6" w:rsidRPr="001C46A6">
        <w:t xml:space="preserve">– Resultado da </w:t>
      </w:r>
      <w:r w:rsidR="000A298B">
        <w:t>P1</w:t>
      </w:r>
      <w:r w:rsidR="003660CB">
        <w:t>7</w:t>
      </w:r>
      <w:bookmarkEnd w:id="534"/>
    </w:p>
    <w:p w14:paraId="6F4FAAAF" w14:textId="77777777" w:rsidR="003660CB" w:rsidRDefault="00741649" w:rsidP="003660CB">
      <w:pPr>
        <w:pStyle w:val="TF-FIGURA"/>
        <w:rPr>
          <w:sz w:val="20"/>
        </w:rPr>
      </w:pPr>
      <w:r w:rsidRPr="003660CB">
        <w:rPr>
          <w:noProof/>
        </w:rPr>
        <w:drawing>
          <wp:inline distT="0" distB="0" distL="0" distR="0" wp14:anchorId="504E15A5" wp14:editId="2E455D61">
            <wp:extent cx="4053220" cy="1838962"/>
            <wp:effectExtent l="19050" t="19050" r="23495" b="27940"/>
            <wp:docPr id="986808517" name="Imagem 22" descr="Gráfico de respostas do Google Formulários. Título da pergunta: A forma como as ocorrências são listadas (ordem, filtros) facilitou encontrar informações específicas?. Número de respostas: 3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ráfico de respostas do Google Formulários. Título da pergunta: A forma como as ocorrências são listadas (ordem, filtros) facilitou encontrar informações específicas?. Número de respostas: 33 respostas."/>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079284" cy="1850787"/>
                    </a:xfrm>
                    <a:prstGeom prst="rect">
                      <a:avLst/>
                    </a:prstGeom>
                    <a:noFill/>
                    <a:ln w="12700">
                      <a:solidFill>
                        <a:schemeClr val="tx1"/>
                      </a:solidFill>
                    </a:ln>
                  </pic:spPr>
                </pic:pic>
              </a:graphicData>
            </a:graphic>
          </wp:inline>
        </w:drawing>
      </w:r>
      <w:r w:rsidR="00DA7887" w:rsidRPr="00DA7887">
        <w:rPr>
          <w:sz w:val="20"/>
        </w:rPr>
        <w:t xml:space="preserve"> </w:t>
      </w:r>
    </w:p>
    <w:p w14:paraId="62012347" w14:textId="2AF760F7" w:rsidR="009F459B" w:rsidRPr="000A298B" w:rsidRDefault="00DA7887" w:rsidP="003660CB">
      <w:pPr>
        <w:pStyle w:val="TF-FONTE"/>
      </w:pPr>
      <w:r w:rsidRPr="00F60046">
        <w:t>Fonte: elaborada pela autora (2025).</w:t>
      </w:r>
      <w:r w:rsidR="00741649" w:rsidRPr="00741649">
        <w:t xml:space="preserve"> </w:t>
      </w:r>
    </w:p>
    <w:p w14:paraId="61240DE1" w14:textId="5BF7AB21" w:rsidR="00893F15" w:rsidRDefault="009F459B" w:rsidP="003660CB">
      <w:pPr>
        <w:pStyle w:val="TF-FIGURA"/>
      </w:pPr>
      <w:bookmarkStart w:id="535" w:name="_Toc215432484"/>
      <w:r>
        <w:t xml:space="preserve">Figura </w:t>
      </w:r>
      <w:fldSimple w:instr=" SEQ Figura \* ARABIC ">
        <w:r w:rsidR="001C1872">
          <w:rPr>
            <w:noProof/>
          </w:rPr>
          <w:t>64</w:t>
        </w:r>
      </w:fldSimple>
      <w:r w:rsidR="001C46A6" w:rsidRPr="001C46A6">
        <w:rPr>
          <w:szCs w:val="24"/>
        </w:rPr>
        <w:t xml:space="preserve"> </w:t>
      </w:r>
      <w:r w:rsidR="001C46A6" w:rsidRPr="001C46A6">
        <w:t xml:space="preserve">– Resultado da </w:t>
      </w:r>
      <w:r w:rsidR="000A298B">
        <w:t>P1</w:t>
      </w:r>
      <w:r w:rsidR="003660CB">
        <w:t>8</w:t>
      </w:r>
      <w:bookmarkEnd w:id="535"/>
    </w:p>
    <w:p w14:paraId="0BB11A26" w14:textId="38744FBE" w:rsidR="003660CB" w:rsidRDefault="00741649" w:rsidP="003660CB">
      <w:pPr>
        <w:pStyle w:val="TF-FIGURA"/>
      </w:pPr>
      <w:r>
        <w:rPr>
          <w:noProof/>
        </w:rPr>
        <w:drawing>
          <wp:inline distT="0" distB="0" distL="0" distR="0" wp14:anchorId="3B77EC45" wp14:editId="72B1E905">
            <wp:extent cx="4159072" cy="1748992"/>
            <wp:effectExtent l="19050" t="19050" r="13335" b="22860"/>
            <wp:docPr id="563065546" name="Imagem 23" descr="Gráfico de respostas do Google Formulários. Título da pergunta: Os ícones e botões representavam claramente as ações da aplicação?. Número de respostas: 3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ráfico de respostas do Google Formulários. Título da pergunta: Os ícones e botões representavam claramente as ações da aplicação?. Número de respostas: 33 respostas."/>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189314" cy="1761709"/>
                    </a:xfrm>
                    <a:prstGeom prst="rect">
                      <a:avLst/>
                    </a:prstGeom>
                    <a:noFill/>
                    <a:ln w="12700">
                      <a:solidFill>
                        <a:schemeClr val="tx1"/>
                      </a:solidFill>
                    </a:ln>
                  </pic:spPr>
                </pic:pic>
              </a:graphicData>
            </a:graphic>
          </wp:inline>
        </w:drawing>
      </w:r>
    </w:p>
    <w:p w14:paraId="6A93A73A" w14:textId="29570D97" w:rsidR="009F459B" w:rsidRPr="000A298B" w:rsidRDefault="00DA7887" w:rsidP="00E65075">
      <w:pPr>
        <w:pStyle w:val="TF-FONTE"/>
      </w:pPr>
      <w:r w:rsidRPr="00F60046">
        <w:t>Fonte: elaborada pela autora (</w:t>
      </w:r>
      <w:r w:rsidRPr="00E65075">
        <w:t>2025</w:t>
      </w:r>
      <w:r w:rsidRPr="00F60046">
        <w:t>).</w:t>
      </w:r>
      <w:r w:rsidR="00741649" w:rsidRPr="00741649">
        <w:t xml:space="preserve"> </w:t>
      </w:r>
    </w:p>
    <w:p w14:paraId="1453DC67" w14:textId="79BF4C77" w:rsidR="00893F15" w:rsidRDefault="009F459B" w:rsidP="003660CB">
      <w:pPr>
        <w:pStyle w:val="TF-FIGURA"/>
      </w:pPr>
      <w:bookmarkStart w:id="536" w:name="_Toc215432485"/>
      <w:r>
        <w:t xml:space="preserve">Figura </w:t>
      </w:r>
      <w:fldSimple w:instr=" SEQ Figura \* ARABIC ">
        <w:r w:rsidR="001C1872">
          <w:rPr>
            <w:noProof/>
          </w:rPr>
          <w:t>65</w:t>
        </w:r>
      </w:fldSimple>
      <w:r w:rsidR="001C46A6" w:rsidRPr="001C46A6">
        <w:rPr>
          <w:szCs w:val="24"/>
        </w:rPr>
        <w:t xml:space="preserve"> </w:t>
      </w:r>
      <w:r w:rsidR="001C46A6" w:rsidRPr="001C46A6">
        <w:t xml:space="preserve">– Resultado da </w:t>
      </w:r>
      <w:r w:rsidR="000A298B">
        <w:t>P1</w:t>
      </w:r>
      <w:r w:rsidR="003660CB">
        <w:t>9</w:t>
      </w:r>
      <w:bookmarkEnd w:id="536"/>
    </w:p>
    <w:p w14:paraId="4E2651F3" w14:textId="74E1C51D" w:rsidR="00DA7887" w:rsidRDefault="00741649" w:rsidP="003660CB">
      <w:pPr>
        <w:pStyle w:val="TF-FIGURA"/>
      </w:pPr>
      <w:r>
        <w:rPr>
          <w:noProof/>
        </w:rPr>
        <w:drawing>
          <wp:inline distT="0" distB="0" distL="0" distR="0" wp14:anchorId="6EF92547" wp14:editId="6A87B183">
            <wp:extent cx="4106382" cy="1863082"/>
            <wp:effectExtent l="19050" t="19050" r="8890" b="23495"/>
            <wp:docPr id="1247183195" name="Imagem 24" descr="Gráfico de respostas do Google Formulários. Título da pergunta: As cores utilizadas na interface foram adequadas, agradáveis e coerentes com o contexto da aplicação?. Número de respostas: 3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ráfico de respostas do Google Formulários. Título da pergunta: As cores utilizadas na interface foram adequadas, agradáveis e coerentes com o contexto da aplicação?. Número de respostas: 33 respostas."/>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133933" cy="1875582"/>
                    </a:xfrm>
                    <a:prstGeom prst="rect">
                      <a:avLst/>
                    </a:prstGeom>
                    <a:noFill/>
                    <a:ln w="12700">
                      <a:solidFill>
                        <a:schemeClr val="tx1"/>
                      </a:solidFill>
                    </a:ln>
                  </pic:spPr>
                </pic:pic>
              </a:graphicData>
            </a:graphic>
          </wp:inline>
        </w:drawing>
      </w:r>
    </w:p>
    <w:p w14:paraId="4A2FD3FF" w14:textId="0C83E914" w:rsidR="009F459B" w:rsidRPr="003660CB" w:rsidRDefault="00DA7887" w:rsidP="003660CB">
      <w:pPr>
        <w:keepNext w:val="0"/>
        <w:keepLines w:val="0"/>
        <w:jc w:val="center"/>
        <w:rPr>
          <w:sz w:val="20"/>
          <w:szCs w:val="20"/>
        </w:rPr>
      </w:pPr>
      <w:r w:rsidRPr="00F60046">
        <w:rPr>
          <w:sz w:val="20"/>
          <w:szCs w:val="20"/>
        </w:rPr>
        <w:t>Fonte: elaborada pela autora (2025).</w:t>
      </w:r>
    </w:p>
    <w:p w14:paraId="27E4B8FA" w14:textId="059E5719" w:rsidR="009F459B" w:rsidRDefault="009F459B" w:rsidP="0058568E">
      <w:pPr>
        <w:pStyle w:val="TF-LEGENDA"/>
      </w:pPr>
      <w:bookmarkStart w:id="537" w:name="_Toc215432486"/>
      <w:r>
        <w:t xml:space="preserve">Figura </w:t>
      </w:r>
      <w:fldSimple w:instr=" SEQ Figura \* ARABIC ">
        <w:r w:rsidR="001C1872">
          <w:rPr>
            <w:noProof/>
          </w:rPr>
          <w:t>66</w:t>
        </w:r>
      </w:fldSimple>
      <w:r w:rsidR="001C46A6" w:rsidRPr="001C46A6">
        <w:rPr>
          <w:szCs w:val="24"/>
        </w:rPr>
        <w:t xml:space="preserve"> </w:t>
      </w:r>
      <w:r w:rsidR="001C46A6" w:rsidRPr="001C46A6">
        <w:t xml:space="preserve">– Resultado da </w:t>
      </w:r>
      <w:r w:rsidR="000A298B">
        <w:t>P</w:t>
      </w:r>
      <w:r w:rsidR="003660CB">
        <w:t>20</w:t>
      </w:r>
      <w:bookmarkEnd w:id="537"/>
    </w:p>
    <w:p w14:paraId="3E7270B2" w14:textId="77777777" w:rsidR="003660CB" w:rsidRDefault="00741649" w:rsidP="003660CB">
      <w:pPr>
        <w:pStyle w:val="TF-FIGURA"/>
        <w:rPr>
          <w:sz w:val="20"/>
        </w:rPr>
      </w:pPr>
      <w:r>
        <w:rPr>
          <w:noProof/>
        </w:rPr>
        <w:drawing>
          <wp:inline distT="0" distB="0" distL="0" distR="0" wp14:anchorId="730E09CF" wp14:editId="280BDF71">
            <wp:extent cx="4180795" cy="1896843"/>
            <wp:effectExtent l="19050" t="19050" r="10795" b="27305"/>
            <wp:docPr id="1708800244" name="Imagem 25" descr="Gráfico de respostas do Google Formulários. Título da pergunta: O padrão visual da interface (cores, botões, ícones, elementos) estava consistente em todas as telas?. Número de respostas: 3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Gráfico de respostas do Google Formulários. Título da pergunta: O padrão visual da interface (cores, botões, ícones, elementos) estava consistente em todas as telas?. Número de respostas: 33 respostas."/>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192556" cy="1902179"/>
                    </a:xfrm>
                    <a:prstGeom prst="rect">
                      <a:avLst/>
                    </a:prstGeom>
                    <a:noFill/>
                    <a:ln w="12700">
                      <a:solidFill>
                        <a:schemeClr val="tx1"/>
                      </a:solidFill>
                    </a:ln>
                  </pic:spPr>
                </pic:pic>
              </a:graphicData>
            </a:graphic>
          </wp:inline>
        </w:drawing>
      </w:r>
      <w:r w:rsidR="00DA7887" w:rsidRPr="00DA7887">
        <w:rPr>
          <w:sz w:val="20"/>
        </w:rPr>
        <w:t xml:space="preserve"> </w:t>
      </w:r>
    </w:p>
    <w:p w14:paraId="4CD4CB7E" w14:textId="78505FA7" w:rsidR="009F459B" w:rsidRPr="00E65075" w:rsidRDefault="00DA7887" w:rsidP="00E65075">
      <w:pPr>
        <w:keepNext w:val="0"/>
        <w:keepLines w:val="0"/>
        <w:jc w:val="center"/>
        <w:rPr>
          <w:sz w:val="20"/>
          <w:szCs w:val="20"/>
        </w:rPr>
      </w:pPr>
      <w:r w:rsidRPr="00F60046">
        <w:rPr>
          <w:sz w:val="20"/>
          <w:szCs w:val="20"/>
        </w:rPr>
        <w:t>Fonte: elaborada pela autora (2025).</w:t>
      </w:r>
      <w:r w:rsidR="00741649" w:rsidRPr="00741649">
        <w:t xml:space="preserve"> </w:t>
      </w:r>
    </w:p>
    <w:p w14:paraId="1A8F71C6" w14:textId="7E60E7F1" w:rsidR="009F459B" w:rsidRDefault="009F459B" w:rsidP="0058568E">
      <w:pPr>
        <w:pStyle w:val="TF-LEGENDA"/>
      </w:pPr>
      <w:bookmarkStart w:id="538" w:name="_Toc215432487"/>
      <w:r>
        <w:lastRenderedPageBreak/>
        <w:t xml:space="preserve">Figura </w:t>
      </w:r>
      <w:fldSimple w:instr=" SEQ Figura \* ARABIC ">
        <w:r w:rsidR="001C1872">
          <w:rPr>
            <w:noProof/>
          </w:rPr>
          <w:t>67</w:t>
        </w:r>
      </w:fldSimple>
      <w:r w:rsidR="001C46A6" w:rsidRPr="001C46A6">
        <w:rPr>
          <w:szCs w:val="24"/>
        </w:rPr>
        <w:t xml:space="preserve"> </w:t>
      </w:r>
      <w:r w:rsidR="001C46A6" w:rsidRPr="001C46A6">
        <w:t xml:space="preserve">– Resultado da </w:t>
      </w:r>
      <w:r w:rsidR="000A298B">
        <w:t>P</w:t>
      </w:r>
      <w:r w:rsidR="003660CB">
        <w:t>21</w:t>
      </w:r>
      <w:bookmarkEnd w:id="538"/>
    </w:p>
    <w:p w14:paraId="10F7D726" w14:textId="77777777" w:rsidR="00DA7887" w:rsidRDefault="00741649" w:rsidP="009F459B">
      <w:pPr>
        <w:pStyle w:val="TF-FIGURA"/>
      </w:pPr>
      <w:r>
        <w:rPr>
          <w:noProof/>
        </w:rPr>
        <w:drawing>
          <wp:inline distT="0" distB="0" distL="0" distR="0" wp14:anchorId="2FA5C352" wp14:editId="11709B8B">
            <wp:extent cx="4191443" cy="1762605"/>
            <wp:effectExtent l="19050" t="19050" r="19050" b="28575"/>
            <wp:docPr id="2064797361" name="Imagem 26" descr="Gráfico de respostas do Google Formulários. Título da pergunta: A navegabilidade da aplicação NÃO ajudou você a realizar as tarefas sem dificuldades ou erros?. Número de respostas: 3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Gráfico de respostas do Google Formulários. Título da pergunta: A navegabilidade da aplicação NÃO ajudou você a realizar as tarefas sem dificuldades ou erros?. Número de respostas: 33 respostas."/>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213058" cy="1771694"/>
                    </a:xfrm>
                    <a:prstGeom prst="rect">
                      <a:avLst/>
                    </a:prstGeom>
                    <a:noFill/>
                    <a:ln w="12700">
                      <a:solidFill>
                        <a:schemeClr val="tx1"/>
                      </a:solidFill>
                    </a:ln>
                  </pic:spPr>
                </pic:pic>
              </a:graphicData>
            </a:graphic>
          </wp:inline>
        </w:drawing>
      </w:r>
    </w:p>
    <w:p w14:paraId="61A7B6D5" w14:textId="521EAA3F" w:rsidR="009F459B" w:rsidRPr="003660CB" w:rsidRDefault="00DA7887" w:rsidP="003660CB">
      <w:pPr>
        <w:keepNext w:val="0"/>
        <w:keepLines w:val="0"/>
        <w:jc w:val="center"/>
        <w:rPr>
          <w:sz w:val="20"/>
          <w:szCs w:val="20"/>
        </w:rPr>
      </w:pPr>
      <w:r w:rsidRPr="00F60046">
        <w:rPr>
          <w:sz w:val="20"/>
          <w:szCs w:val="20"/>
        </w:rPr>
        <w:t>Fonte: elaborada pela autora (2025).</w:t>
      </w:r>
    </w:p>
    <w:p w14:paraId="7A1DFB44" w14:textId="0712C506" w:rsidR="009F459B" w:rsidRDefault="009F459B" w:rsidP="0058568E">
      <w:pPr>
        <w:pStyle w:val="TF-LEGENDA"/>
      </w:pPr>
      <w:bookmarkStart w:id="539" w:name="_Toc215432488"/>
      <w:r>
        <w:t xml:space="preserve">Figura </w:t>
      </w:r>
      <w:fldSimple w:instr=" SEQ Figura \* ARABIC ">
        <w:r w:rsidR="001C1872">
          <w:rPr>
            <w:noProof/>
          </w:rPr>
          <w:t>68</w:t>
        </w:r>
      </w:fldSimple>
      <w:r w:rsidR="001C46A6" w:rsidRPr="001C46A6">
        <w:rPr>
          <w:szCs w:val="24"/>
        </w:rPr>
        <w:t xml:space="preserve"> </w:t>
      </w:r>
      <w:r w:rsidR="001C46A6" w:rsidRPr="001C46A6">
        <w:t xml:space="preserve">– Resultado da </w:t>
      </w:r>
      <w:r w:rsidR="000A298B">
        <w:t>P</w:t>
      </w:r>
      <w:r w:rsidR="003660CB">
        <w:t>22</w:t>
      </w:r>
      <w:bookmarkEnd w:id="539"/>
    </w:p>
    <w:p w14:paraId="3304B3B5" w14:textId="77777777" w:rsidR="00DA7887" w:rsidRDefault="00741649" w:rsidP="009F459B">
      <w:pPr>
        <w:pStyle w:val="TF-FIGURA"/>
      </w:pPr>
      <w:r>
        <w:rPr>
          <w:noProof/>
        </w:rPr>
        <w:drawing>
          <wp:inline distT="0" distB="0" distL="0" distR="0" wp14:anchorId="4E99CA59" wp14:editId="3161D68D">
            <wp:extent cx="4117015" cy="1731307"/>
            <wp:effectExtent l="19050" t="19050" r="17145" b="21590"/>
            <wp:docPr id="939308284" name="Imagem 27" descr="Gráfico de respostas do Google Formulários. Título da pergunta: A organização das informações na tela foi clara e facilitou a compreensão das funcionalidades?. Número de respostas: 3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ráfico de respostas do Google Formulários. Título da pergunta: A organização das informações na tela foi clara e facilitou a compreensão das funcionalidades?. Número de respostas: 33 respostas."/>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144164" cy="1742724"/>
                    </a:xfrm>
                    <a:prstGeom prst="rect">
                      <a:avLst/>
                    </a:prstGeom>
                    <a:noFill/>
                    <a:ln w="12700">
                      <a:solidFill>
                        <a:schemeClr val="tx1"/>
                      </a:solidFill>
                    </a:ln>
                  </pic:spPr>
                </pic:pic>
              </a:graphicData>
            </a:graphic>
          </wp:inline>
        </w:drawing>
      </w:r>
    </w:p>
    <w:p w14:paraId="7CDE24C1" w14:textId="4FD38919" w:rsidR="009F459B" w:rsidRPr="00E65075" w:rsidRDefault="00DA7887" w:rsidP="00E65075">
      <w:pPr>
        <w:keepNext w:val="0"/>
        <w:keepLines w:val="0"/>
        <w:jc w:val="center"/>
        <w:rPr>
          <w:sz w:val="20"/>
          <w:szCs w:val="20"/>
        </w:rPr>
      </w:pPr>
      <w:r w:rsidRPr="00F60046">
        <w:rPr>
          <w:sz w:val="20"/>
          <w:szCs w:val="20"/>
        </w:rPr>
        <w:t>Fonte: elaborada pela autora (2025).</w:t>
      </w:r>
    </w:p>
    <w:p w14:paraId="7135075B" w14:textId="137371E1" w:rsidR="009F459B" w:rsidRDefault="009F459B" w:rsidP="0058568E">
      <w:pPr>
        <w:pStyle w:val="TF-LEGENDA"/>
      </w:pPr>
      <w:bookmarkStart w:id="540" w:name="_Toc215432489"/>
      <w:r>
        <w:t xml:space="preserve">Figura </w:t>
      </w:r>
      <w:fldSimple w:instr=" SEQ Figura \* ARABIC ">
        <w:r w:rsidR="001C1872">
          <w:rPr>
            <w:noProof/>
          </w:rPr>
          <w:t>69</w:t>
        </w:r>
      </w:fldSimple>
      <w:r w:rsidR="001C46A6" w:rsidRPr="001C46A6">
        <w:rPr>
          <w:szCs w:val="24"/>
        </w:rPr>
        <w:t xml:space="preserve"> </w:t>
      </w:r>
      <w:r w:rsidR="001C46A6" w:rsidRPr="001C46A6">
        <w:t xml:space="preserve">– Resultado da </w:t>
      </w:r>
      <w:r w:rsidR="000A298B">
        <w:t>P</w:t>
      </w:r>
      <w:r w:rsidR="003660CB">
        <w:t>23</w:t>
      </w:r>
      <w:bookmarkEnd w:id="540"/>
    </w:p>
    <w:p w14:paraId="4B9CF114" w14:textId="77777777" w:rsidR="00DA7887" w:rsidRDefault="00741649" w:rsidP="009F459B">
      <w:pPr>
        <w:pStyle w:val="TF-FIGURA"/>
      </w:pPr>
      <w:r>
        <w:rPr>
          <w:noProof/>
        </w:rPr>
        <w:drawing>
          <wp:inline distT="0" distB="0" distL="0" distR="0" wp14:anchorId="03E19288" wp14:editId="35C3BE21">
            <wp:extent cx="3989425" cy="1677652"/>
            <wp:effectExtent l="19050" t="19050" r="11430" b="18415"/>
            <wp:docPr id="1321144853" name="Imagem 28" descr="Gráfico de respostas do Google Formulários. Título da pergunta: Você encontrou facilidade para aprender a utilizar a aplicação mesmo sem instruções externas?. Número de respostas: 3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Gráfico de respostas do Google Formulários. Título da pergunta: Você encontrou facilidade para aprender a utilizar a aplicação mesmo sem instruções externas?. Número de respostas: 33 respostas."/>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010437" cy="1686488"/>
                    </a:xfrm>
                    <a:prstGeom prst="rect">
                      <a:avLst/>
                    </a:prstGeom>
                    <a:noFill/>
                    <a:ln w="12700">
                      <a:solidFill>
                        <a:schemeClr val="tx1"/>
                      </a:solidFill>
                    </a:ln>
                  </pic:spPr>
                </pic:pic>
              </a:graphicData>
            </a:graphic>
          </wp:inline>
        </w:drawing>
      </w:r>
    </w:p>
    <w:p w14:paraId="24BE3C37" w14:textId="51CFFB0D" w:rsidR="009F459B" w:rsidRPr="003660CB" w:rsidRDefault="00DA7887" w:rsidP="003660CB">
      <w:pPr>
        <w:keepNext w:val="0"/>
        <w:keepLines w:val="0"/>
        <w:jc w:val="center"/>
        <w:rPr>
          <w:sz w:val="20"/>
          <w:szCs w:val="20"/>
        </w:rPr>
      </w:pPr>
      <w:r w:rsidRPr="00F60046">
        <w:rPr>
          <w:sz w:val="20"/>
          <w:szCs w:val="20"/>
        </w:rPr>
        <w:t>Fonte: elaborada pela autora (2025).</w:t>
      </w:r>
    </w:p>
    <w:p w14:paraId="3118C6D3" w14:textId="6D55D263" w:rsidR="009F459B" w:rsidRDefault="009F459B" w:rsidP="0058568E">
      <w:pPr>
        <w:pStyle w:val="TF-LEGENDA"/>
      </w:pPr>
      <w:bookmarkStart w:id="541" w:name="_Toc215432490"/>
      <w:r>
        <w:t xml:space="preserve">Figura </w:t>
      </w:r>
      <w:fldSimple w:instr=" SEQ Figura \* ARABIC ">
        <w:r w:rsidR="001C1872">
          <w:rPr>
            <w:noProof/>
          </w:rPr>
          <w:t>70</w:t>
        </w:r>
      </w:fldSimple>
      <w:r w:rsidR="001C46A6" w:rsidRPr="001C46A6">
        <w:rPr>
          <w:szCs w:val="24"/>
        </w:rPr>
        <w:t xml:space="preserve"> </w:t>
      </w:r>
      <w:r w:rsidR="001C46A6" w:rsidRPr="001C46A6">
        <w:t xml:space="preserve">– Resultado da </w:t>
      </w:r>
      <w:r w:rsidR="000A298B">
        <w:t>P</w:t>
      </w:r>
      <w:r w:rsidR="003660CB">
        <w:t>24</w:t>
      </w:r>
      <w:bookmarkEnd w:id="541"/>
    </w:p>
    <w:p w14:paraId="02161B6C" w14:textId="77777777" w:rsidR="00DA7887" w:rsidRDefault="00741649" w:rsidP="009F459B">
      <w:pPr>
        <w:pStyle w:val="TF-FIGURA"/>
      </w:pPr>
      <w:r>
        <w:rPr>
          <w:noProof/>
        </w:rPr>
        <w:drawing>
          <wp:inline distT="0" distB="0" distL="0" distR="0" wp14:anchorId="2A51CAE6" wp14:editId="37543D63">
            <wp:extent cx="4127648" cy="1872729"/>
            <wp:effectExtent l="19050" t="19050" r="25400" b="13335"/>
            <wp:docPr id="1944607553" name="Imagem 29" descr="Gráfico de respostas do Google Formulários. Título da pergunta: A aplicação apresentou boa previsibilidade (ex.: você conseguia antecipar o que aconteceria ao clicar em um botão)?. Número de respostas: 3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Gráfico de respostas do Google Formulários. Título da pergunta: A aplicação apresentou boa previsibilidade (ex.: você conseguia antecipar o que aconteceria ao clicar em um botão)?. Número de respostas: 33 respostas."/>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159636" cy="1887242"/>
                    </a:xfrm>
                    <a:prstGeom prst="rect">
                      <a:avLst/>
                    </a:prstGeom>
                    <a:noFill/>
                    <a:ln w="12700">
                      <a:solidFill>
                        <a:schemeClr val="tx1"/>
                      </a:solidFill>
                    </a:ln>
                  </pic:spPr>
                </pic:pic>
              </a:graphicData>
            </a:graphic>
          </wp:inline>
        </w:drawing>
      </w:r>
    </w:p>
    <w:p w14:paraId="5DCF913D" w14:textId="604A6E1E" w:rsidR="009F459B" w:rsidRPr="00E65075" w:rsidRDefault="00DA7887" w:rsidP="00E65075">
      <w:pPr>
        <w:keepNext w:val="0"/>
        <w:keepLines w:val="0"/>
        <w:jc w:val="center"/>
        <w:rPr>
          <w:sz w:val="20"/>
          <w:szCs w:val="20"/>
        </w:rPr>
      </w:pPr>
      <w:r w:rsidRPr="00F60046">
        <w:rPr>
          <w:sz w:val="20"/>
          <w:szCs w:val="20"/>
        </w:rPr>
        <w:t>Fonte: elaborada pela autora (2025).</w:t>
      </w:r>
    </w:p>
    <w:p w14:paraId="4D606124" w14:textId="35F11082" w:rsidR="00CC4112" w:rsidRDefault="009F459B" w:rsidP="0058568E">
      <w:pPr>
        <w:pStyle w:val="TF-LEGENDA"/>
      </w:pPr>
      <w:bookmarkStart w:id="542" w:name="_Toc215432491"/>
      <w:r>
        <w:lastRenderedPageBreak/>
        <w:t xml:space="preserve">Figura </w:t>
      </w:r>
      <w:fldSimple w:instr=" SEQ Figura \* ARABIC ">
        <w:r w:rsidR="001C1872">
          <w:rPr>
            <w:noProof/>
          </w:rPr>
          <w:t>71</w:t>
        </w:r>
      </w:fldSimple>
      <w:r w:rsidR="001C46A6" w:rsidRPr="001C46A6">
        <w:rPr>
          <w:szCs w:val="24"/>
        </w:rPr>
        <w:t xml:space="preserve"> </w:t>
      </w:r>
      <w:r w:rsidR="001C46A6" w:rsidRPr="001C46A6">
        <w:t xml:space="preserve">– Resultado </w:t>
      </w:r>
      <w:r w:rsidR="009650AD">
        <w:t>da P</w:t>
      </w:r>
      <w:r w:rsidR="003660CB">
        <w:t>25</w:t>
      </w:r>
      <w:bookmarkEnd w:id="542"/>
    </w:p>
    <w:p w14:paraId="11F98A89" w14:textId="75E4632D" w:rsidR="009650AD" w:rsidRDefault="009650AD" w:rsidP="009650AD">
      <w:pPr>
        <w:pStyle w:val="TF-FIGURA"/>
      </w:pPr>
      <w:r>
        <w:rPr>
          <w:noProof/>
        </w:rPr>
        <w:drawing>
          <wp:inline distT="0" distB="0" distL="0" distR="0" wp14:anchorId="6C803A79" wp14:editId="25D6AA69">
            <wp:extent cx="4117015" cy="1732214"/>
            <wp:effectExtent l="19050" t="19050" r="17145" b="20955"/>
            <wp:docPr id="718367732" name="Imagem 28" descr="Gráfico de respostas do Google Formulários. Título da pergunta: 25 As mensagens de erro foram claras, úteis e ajudaram você a corrigir problemas rapidamente?. Número de respostas: 3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áfico de respostas do Google Formulários. Título da pergunta: 25 As mensagens de erro foram claras, úteis e ajudaram você a corrigir problemas rapidamente?. Número de respostas: 33 respostas."/>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136931" cy="1740594"/>
                    </a:xfrm>
                    <a:prstGeom prst="rect">
                      <a:avLst/>
                    </a:prstGeom>
                    <a:noFill/>
                    <a:ln w="12700">
                      <a:solidFill>
                        <a:schemeClr val="tx1"/>
                      </a:solidFill>
                    </a:ln>
                  </pic:spPr>
                </pic:pic>
              </a:graphicData>
            </a:graphic>
          </wp:inline>
        </w:drawing>
      </w:r>
    </w:p>
    <w:p w14:paraId="68B8A8C2" w14:textId="7D7A22D8" w:rsidR="009650AD" w:rsidRPr="009650AD" w:rsidRDefault="009650AD" w:rsidP="009650AD">
      <w:pPr>
        <w:keepNext w:val="0"/>
        <w:keepLines w:val="0"/>
        <w:jc w:val="center"/>
        <w:rPr>
          <w:sz w:val="20"/>
          <w:szCs w:val="20"/>
        </w:rPr>
      </w:pPr>
      <w:r w:rsidRPr="00F60046">
        <w:rPr>
          <w:sz w:val="20"/>
          <w:szCs w:val="20"/>
        </w:rPr>
        <w:t>Fonte: elaborada pela autora (2025).</w:t>
      </w:r>
    </w:p>
    <w:p w14:paraId="7BE3EE64" w14:textId="083A0D58" w:rsidR="009F459B" w:rsidRDefault="009F459B" w:rsidP="0058568E">
      <w:pPr>
        <w:pStyle w:val="TF-LEGENDA"/>
      </w:pPr>
      <w:bookmarkStart w:id="543" w:name="_Toc215432492"/>
      <w:r>
        <w:t xml:space="preserve">Figura </w:t>
      </w:r>
      <w:fldSimple w:instr=" SEQ Figura \* ARABIC ">
        <w:r w:rsidR="001C1872">
          <w:rPr>
            <w:noProof/>
          </w:rPr>
          <w:t>72</w:t>
        </w:r>
      </w:fldSimple>
      <w:r w:rsidR="001C46A6" w:rsidRPr="001C46A6">
        <w:rPr>
          <w:szCs w:val="24"/>
        </w:rPr>
        <w:t xml:space="preserve"> </w:t>
      </w:r>
      <w:r w:rsidR="001C46A6" w:rsidRPr="001C46A6">
        <w:t xml:space="preserve">– Resultado da </w:t>
      </w:r>
      <w:r w:rsidR="009650AD">
        <w:t>P</w:t>
      </w:r>
      <w:r w:rsidR="003660CB">
        <w:t>26</w:t>
      </w:r>
      <w:bookmarkEnd w:id="543"/>
    </w:p>
    <w:p w14:paraId="7B94CBEE" w14:textId="77777777" w:rsidR="00DA7887" w:rsidRDefault="00606090" w:rsidP="009F459B">
      <w:pPr>
        <w:pStyle w:val="TF-FIGURA"/>
      </w:pPr>
      <w:r>
        <w:rPr>
          <w:noProof/>
        </w:rPr>
        <w:drawing>
          <wp:inline distT="0" distB="0" distL="0" distR="0" wp14:anchorId="0A8AF291" wp14:editId="68372015">
            <wp:extent cx="4127647" cy="1872729"/>
            <wp:effectExtent l="19050" t="19050" r="25400" b="13335"/>
            <wp:docPr id="334526306" name="Imagem 31" descr="Gráfico de respostas do Google Formulários. Título da pergunta: Em algum momento, você teve dúvidas sobre como realizar determinada ação devido à interface NÃO ser clara?. Número de respostas: 3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Gráfico de respostas do Google Formulários. Título da pergunta: Em algum momento, você teve dúvidas sobre como realizar determinada ação devido à interface NÃO ser clara?. Número de respostas: 33 respostas."/>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148294" cy="1882097"/>
                    </a:xfrm>
                    <a:prstGeom prst="rect">
                      <a:avLst/>
                    </a:prstGeom>
                    <a:noFill/>
                    <a:ln w="12700">
                      <a:solidFill>
                        <a:schemeClr val="tx1"/>
                      </a:solidFill>
                    </a:ln>
                  </pic:spPr>
                </pic:pic>
              </a:graphicData>
            </a:graphic>
          </wp:inline>
        </w:drawing>
      </w:r>
    </w:p>
    <w:p w14:paraId="2B8830EF" w14:textId="1813E71B" w:rsidR="009F459B" w:rsidRPr="009650AD" w:rsidRDefault="00DA7887" w:rsidP="009650AD">
      <w:pPr>
        <w:keepNext w:val="0"/>
        <w:keepLines w:val="0"/>
        <w:jc w:val="center"/>
        <w:rPr>
          <w:sz w:val="20"/>
          <w:szCs w:val="20"/>
        </w:rPr>
      </w:pPr>
      <w:r w:rsidRPr="00F60046">
        <w:rPr>
          <w:sz w:val="20"/>
          <w:szCs w:val="20"/>
        </w:rPr>
        <w:t>Fonte: elaborada pela autora (2025).</w:t>
      </w:r>
    </w:p>
    <w:p w14:paraId="22CA150C" w14:textId="57C94CFB" w:rsidR="009F459B" w:rsidRDefault="009F459B" w:rsidP="0058568E">
      <w:pPr>
        <w:pStyle w:val="TF-LEGENDA"/>
      </w:pPr>
      <w:bookmarkStart w:id="544" w:name="_Toc215432493"/>
      <w:r>
        <w:t xml:space="preserve">Figura </w:t>
      </w:r>
      <w:fldSimple w:instr=" SEQ Figura \* ARABIC ">
        <w:r w:rsidR="001C1872">
          <w:rPr>
            <w:noProof/>
          </w:rPr>
          <w:t>73</w:t>
        </w:r>
      </w:fldSimple>
      <w:r w:rsidR="001C46A6" w:rsidRPr="001C46A6">
        <w:rPr>
          <w:szCs w:val="24"/>
        </w:rPr>
        <w:t xml:space="preserve"> </w:t>
      </w:r>
      <w:r w:rsidR="001C46A6" w:rsidRPr="001C46A6">
        <w:t xml:space="preserve">– Resultado da </w:t>
      </w:r>
      <w:r w:rsidR="009650AD">
        <w:t>P</w:t>
      </w:r>
      <w:r w:rsidR="003660CB">
        <w:t>27</w:t>
      </w:r>
      <w:bookmarkEnd w:id="544"/>
    </w:p>
    <w:p w14:paraId="50B7E028" w14:textId="77777777" w:rsidR="00DA7887" w:rsidRDefault="00606090" w:rsidP="009F459B">
      <w:pPr>
        <w:pStyle w:val="TF-FIGURA"/>
      </w:pPr>
      <w:r>
        <w:rPr>
          <w:noProof/>
        </w:rPr>
        <w:drawing>
          <wp:inline distT="0" distB="0" distL="0" distR="0" wp14:anchorId="6A48336A" wp14:editId="355DBD62">
            <wp:extent cx="4202076" cy="1767077"/>
            <wp:effectExtent l="19050" t="19050" r="27305" b="24130"/>
            <wp:docPr id="87786085" name="Imagem 32" descr="Gráfico de respostas do Google Formulários. Título da pergunta: A distribuição dos elementos na tela (botões, textos, ícones) facilitou a interação?. Número de respostas: 3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Gráfico de respostas do Google Formulários. Título da pergunta: A distribuição dos elementos na tela (botões, textos, ícones) facilitou a interação?. Número de respostas: 33 respostas."/>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224533" cy="1776521"/>
                    </a:xfrm>
                    <a:prstGeom prst="rect">
                      <a:avLst/>
                    </a:prstGeom>
                    <a:noFill/>
                    <a:ln w="12700">
                      <a:solidFill>
                        <a:schemeClr val="tx1"/>
                      </a:solidFill>
                    </a:ln>
                  </pic:spPr>
                </pic:pic>
              </a:graphicData>
            </a:graphic>
          </wp:inline>
        </w:drawing>
      </w:r>
    </w:p>
    <w:p w14:paraId="42E8C8FA" w14:textId="2158A071" w:rsidR="009F459B" w:rsidRPr="003660CB" w:rsidRDefault="00DA7887" w:rsidP="003660CB">
      <w:pPr>
        <w:keepNext w:val="0"/>
        <w:keepLines w:val="0"/>
        <w:jc w:val="center"/>
        <w:rPr>
          <w:sz w:val="20"/>
          <w:szCs w:val="20"/>
        </w:rPr>
      </w:pPr>
      <w:r w:rsidRPr="00F60046">
        <w:rPr>
          <w:sz w:val="20"/>
          <w:szCs w:val="20"/>
        </w:rPr>
        <w:t>Fonte: elaborada pela autora (2025)</w:t>
      </w:r>
      <w:r w:rsidR="003660CB">
        <w:rPr>
          <w:sz w:val="20"/>
          <w:szCs w:val="20"/>
        </w:rPr>
        <w:t>.</w:t>
      </w:r>
    </w:p>
    <w:p w14:paraId="7772FC07" w14:textId="7FECB41D" w:rsidR="009F459B" w:rsidRDefault="009F459B" w:rsidP="0058568E">
      <w:pPr>
        <w:pStyle w:val="TF-LEGENDA"/>
      </w:pPr>
      <w:bookmarkStart w:id="545" w:name="_Toc215432494"/>
      <w:r>
        <w:t xml:space="preserve">Figura </w:t>
      </w:r>
      <w:fldSimple w:instr=" SEQ Figura \* ARABIC ">
        <w:r w:rsidR="001C1872">
          <w:rPr>
            <w:noProof/>
          </w:rPr>
          <w:t>74</w:t>
        </w:r>
      </w:fldSimple>
      <w:r w:rsidR="001C46A6" w:rsidRPr="001C46A6">
        <w:rPr>
          <w:szCs w:val="24"/>
        </w:rPr>
        <w:t xml:space="preserve"> </w:t>
      </w:r>
      <w:r w:rsidR="001C46A6" w:rsidRPr="001C46A6">
        <w:t xml:space="preserve">– Resultado da </w:t>
      </w:r>
      <w:r w:rsidR="009650AD">
        <w:t>P</w:t>
      </w:r>
      <w:r w:rsidR="003660CB">
        <w:t>28</w:t>
      </w:r>
      <w:bookmarkEnd w:id="545"/>
    </w:p>
    <w:p w14:paraId="3B81737A" w14:textId="77777777" w:rsidR="00DA7887" w:rsidRDefault="00606090" w:rsidP="009F459B">
      <w:pPr>
        <w:pStyle w:val="TF-FIGURA"/>
      </w:pPr>
      <w:r>
        <w:rPr>
          <w:noProof/>
        </w:rPr>
        <w:drawing>
          <wp:inline distT="0" distB="0" distL="0" distR="0" wp14:anchorId="0E1BDFF6" wp14:editId="63BBC411">
            <wp:extent cx="4276194" cy="1798245"/>
            <wp:effectExtent l="19050" t="19050" r="10160" b="12065"/>
            <wp:docPr id="967168399" name="Imagem 33" descr="Gráfico de respostas do Google Formulários. Título da pergunta: A aplicação respondeu às suas ações de forma rápida e adequada, sem gerar confusão?. Número de respostas: 3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Gráfico de respostas do Google Formulários. Título da pergunta: A aplicação respondeu às suas ações de forma rápida e adequada, sem gerar confusão?. Número de respostas: 33 respostas."/>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301251" cy="1808782"/>
                    </a:xfrm>
                    <a:prstGeom prst="rect">
                      <a:avLst/>
                    </a:prstGeom>
                    <a:noFill/>
                    <a:ln w="12700">
                      <a:solidFill>
                        <a:schemeClr val="tx1"/>
                      </a:solidFill>
                    </a:ln>
                  </pic:spPr>
                </pic:pic>
              </a:graphicData>
            </a:graphic>
          </wp:inline>
        </w:drawing>
      </w:r>
    </w:p>
    <w:p w14:paraId="7037E3D6" w14:textId="77777777" w:rsidR="00DA7887" w:rsidRPr="00F60046" w:rsidRDefault="00DA7887" w:rsidP="00DA7887">
      <w:pPr>
        <w:keepNext w:val="0"/>
        <w:keepLines w:val="0"/>
        <w:jc w:val="center"/>
        <w:rPr>
          <w:sz w:val="20"/>
          <w:szCs w:val="20"/>
        </w:rPr>
      </w:pPr>
      <w:r w:rsidRPr="00F60046">
        <w:rPr>
          <w:sz w:val="20"/>
          <w:szCs w:val="20"/>
        </w:rPr>
        <w:t>Fonte: elaborada pela autora (2025).</w:t>
      </w:r>
    </w:p>
    <w:p w14:paraId="6FDCBD31" w14:textId="51B58378" w:rsidR="009F459B" w:rsidRDefault="00606090" w:rsidP="009F459B">
      <w:pPr>
        <w:pStyle w:val="TF-FIGURA"/>
      </w:pPr>
      <w:r w:rsidRPr="00606090">
        <w:lastRenderedPageBreak/>
        <w:t xml:space="preserve"> </w:t>
      </w:r>
    </w:p>
    <w:p w14:paraId="0252F8FD" w14:textId="3391275C" w:rsidR="009F459B" w:rsidRDefault="009F459B" w:rsidP="0058568E">
      <w:pPr>
        <w:pStyle w:val="TF-LEGENDA"/>
      </w:pPr>
      <w:bookmarkStart w:id="546" w:name="_Toc215432495"/>
      <w:r>
        <w:t xml:space="preserve">Figura </w:t>
      </w:r>
      <w:fldSimple w:instr=" SEQ Figura \* ARABIC ">
        <w:r w:rsidR="001C1872">
          <w:rPr>
            <w:noProof/>
          </w:rPr>
          <w:t>75</w:t>
        </w:r>
      </w:fldSimple>
      <w:r w:rsidR="001C46A6" w:rsidRPr="001C46A6">
        <w:rPr>
          <w:szCs w:val="24"/>
        </w:rPr>
        <w:t xml:space="preserve"> </w:t>
      </w:r>
      <w:r w:rsidR="001C46A6" w:rsidRPr="001C46A6">
        <w:t xml:space="preserve">– Resultado da </w:t>
      </w:r>
      <w:r w:rsidR="009650AD">
        <w:t>P</w:t>
      </w:r>
      <w:r w:rsidR="003660CB">
        <w:t>29</w:t>
      </w:r>
      <w:bookmarkEnd w:id="546"/>
    </w:p>
    <w:p w14:paraId="1C1F5580" w14:textId="77777777" w:rsidR="00DA7887" w:rsidRDefault="00606090" w:rsidP="009F459B">
      <w:pPr>
        <w:pStyle w:val="TF-FIGURA"/>
      </w:pPr>
      <w:r>
        <w:rPr>
          <w:noProof/>
        </w:rPr>
        <w:drawing>
          <wp:inline distT="0" distB="0" distL="0" distR="0" wp14:anchorId="01F1ADB0" wp14:editId="08C409E1">
            <wp:extent cx="4084940" cy="1717819"/>
            <wp:effectExtent l="19050" t="19050" r="11430" b="15875"/>
            <wp:docPr id="534693900" name="Imagem 34" descr="Gráfico de respostas do Google Formulários. Título da pergunta: A experiência geral de uso foi intuitiva e agradável?. Número de respostas: 3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Gráfico de respostas do Google Formulários. Título da pergunta: A experiência geral de uso foi intuitiva e agradável?. Número de respostas: 33 respostas."/>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127464" cy="1735702"/>
                    </a:xfrm>
                    <a:prstGeom prst="rect">
                      <a:avLst/>
                    </a:prstGeom>
                    <a:noFill/>
                    <a:ln w="12700">
                      <a:solidFill>
                        <a:schemeClr val="tx1"/>
                      </a:solidFill>
                    </a:ln>
                  </pic:spPr>
                </pic:pic>
              </a:graphicData>
            </a:graphic>
          </wp:inline>
        </w:drawing>
      </w:r>
    </w:p>
    <w:p w14:paraId="378C2A94" w14:textId="31CD5843" w:rsidR="009F459B" w:rsidRPr="003660CB" w:rsidRDefault="00DA7887" w:rsidP="003660CB">
      <w:pPr>
        <w:keepNext w:val="0"/>
        <w:keepLines w:val="0"/>
        <w:jc w:val="center"/>
        <w:rPr>
          <w:sz w:val="20"/>
          <w:szCs w:val="20"/>
        </w:rPr>
      </w:pPr>
      <w:r w:rsidRPr="00F60046">
        <w:rPr>
          <w:sz w:val="20"/>
          <w:szCs w:val="20"/>
        </w:rPr>
        <w:t>Fonte: elaborada pela autora (2025).</w:t>
      </w:r>
    </w:p>
    <w:p w14:paraId="174A481C" w14:textId="47CD3C12" w:rsidR="009F459B" w:rsidRDefault="009F459B" w:rsidP="0058568E">
      <w:pPr>
        <w:pStyle w:val="TF-LEGENDA"/>
      </w:pPr>
      <w:bookmarkStart w:id="547" w:name="_Toc215432496"/>
      <w:r>
        <w:t xml:space="preserve">Figura </w:t>
      </w:r>
      <w:fldSimple w:instr=" SEQ Figura \* ARABIC ">
        <w:r w:rsidR="001C1872">
          <w:rPr>
            <w:noProof/>
          </w:rPr>
          <w:t>76</w:t>
        </w:r>
      </w:fldSimple>
      <w:r w:rsidR="001C46A6" w:rsidRPr="001C46A6">
        <w:rPr>
          <w:szCs w:val="24"/>
        </w:rPr>
        <w:t xml:space="preserve"> </w:t>
      </w:r>
      <w:r w:rsidR="001C46A6" w:rsidRPr="001C46A6">
        <w:t xml:space="preserve">– Resultado da </w:t>
      </w:r>
      <w:r w:rsidR="009650AD">
        <w:t>P</w:t>
      </w:r>
      <w:r w:rsidR="003660CB">
        <w:t>30</w:t>
      </w:r>
      <w:bookmarkEnd w:id="547"/>
    </w:p>
    <w:p w14:paraId="661F6EEB" w14:textId="77777777" w:rsidR="00DA7887" w:rsidRDefault="00606090" w:rsidP="009F459B">
      <w:pPr>
        <w:pStyle w:val="TF-FIGURA"/>
      </w:pPr>
      <w:r>
        <w:rPr>
          <w:noProof/>
        </w:rPr>
        <w:drawing>
          <wp:inline distT="0" distB="0" distL="0" distR="0" wp14:anchorId="35616948" wp14:editId="26F7BABF">
            <wp:extent cx="4042587" cy="1700006"/>
            <wp:effectExtent l="19050" t="19050" r="15240" b="14605"/>
            <wp:docPr id="1005942404" name="Imagem 35" descr="Gráfico de respostas do Google Formulários. Título da pergunta: A interface deixou claro em qual tela você estava durante a navegação?. Número de respostas: 3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Gráfico de respostas do Google Formulários. Título da pergunta: A interface deixou claro em qual tela você estava durante a navegação?. Número de respostas: 33 respostas."/>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078737" cy="1715208"/>
                    </a:xfrm>
                    <a:prstGeom prst="rect">
                      <a:avLst/>
                    </a:prstGeom>
                    <a:noFill/>
                    <a:ln w="12700">
                      <a:solidFill>
                        <a:schemeClr val="tx1"/>
                      </a:solidFill>
                    </a:ln>
                  </pic:spPr>
                </pic:pic>
              </a:graphicData>
            </a:graphic>
          </wp:inline>
        </w:drawing>
      </w:r>
    </w:p>
    <w:p w14:paraId="24F80DCC" w14:textId="547C938F" w:rsidR="009F459B" w:rsidRPr="003660CB" w:rsidRDefault="00DA7887" w:rsidP="003660CB">
      <w:pPr>
        <w:keepNext w:val="0"/>
        <w:keepLines w:val="0"/>
        <w:jc w:val="center"/>
        <w:rPr>
          <w:sz w:val="20"/>
          <w:szCs w:val="20"/>
        </w:rPr>
      </w:pPr>
      <w:r w:rsidRPr="00F60046">
        <w:rPr>
          <w:sz w:val="20"/>
          <w:szCs w:val="20"/>
        </w:rPr>
        <w:t>Fonte: elaborada pela autora (2025).</w:t>
      </w:r>
    </w:p>
    <w:p w14:paraId="5B360D92" w14:textId="665A0CDE" w:rsidR="009F459B" w:rsidRDefault="009F459B" w:rsidP="0058568E">
      <w:pPr>
        <w:pStyle w:val="TF-LEGENDA"/>
      </w:pPr>
      <w:bookmarkStart w:id="548" w:name="_Toc215432497"/>
      <w:r>
        <w:t xml:space="preserve">Figura </w:t>
      </w:r>
      <w:fldSimple w:instr=" SEQ Figura \* ARABIC ">
        <w:r w:rsidR="001C1872">
          <w:rPr>
            <w:noProof/>
          </w:rPr>
          <w:t>77</w:t>
        </w:r>
      </w:fldSimple>
      <w:r w:rsidR="001C46A6" w:rsidRPr="001C46A6">
        <w:rPr>
          <w:szCs w:val="24"/>
        </w:rPr>
        <w:t xml:space="preserve"> </w:t>
      </w:r>
      <w:r w:rsidR="001C46A6" w:rsidRPr="001C46A6">
        <w:t xml:space="preserve">– Resultado da </w:t>
      </w:r>
      <w:r w:rsidR="009650AD">
        <w:t>P</w:t>
      </w:r>
      <w:r w:rsidR="003660CB">
        <w:t>31</w:t>
      </w:r>
      <w:bookmarkEnd w:id="548"/>
    </w:p>
    <w:p w14:paraId="4218489E" w14:textId="77777777" w:rsidR="009F459B" w:rsidRDefault="00606090" w:rsidP="009F459B">
      <w:pPr>
        <w:pStyle w:val="TF-FIGURA"/>
      </w:pPr>
      <w:r>
        <w:rPr>
          <w:noProof/>
        </w:rPr>
        <w:drawing>
          <wp:inline distT="0" distB="0" distL="0" distR="0" wp14:anchorId="468B1EAC" wp14:editId="0FC22AFC">
            <wp:extent cx="3989424" cy="1810018"/>
            <wp:effectExtent l="19050" t="19050" r="11430" b="19050"/>
            <wp:docPr id="479828275" name="Imagem 36" descr="Gráfico de respostas do Google Formulários. Título da pergunta: As mensagens de feedback (sucesso ou erro) foram suficientes para entender o resultado das suas ações?. Número de respostas: 3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Gráfico de respostas do Google Formulários. Título da pergunta: As mensagens de feedback (sucesso ou erro) foram suficientes para entender o resultado das suas ações?. Número de respostas: 33 respostas."/>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021106" cy="1824392"/>
                    </a:xfrm>
                    <a:prstGeom prst="rect">
                      <a:avLst/>
                    </a:prstGeom>
                    <a:noFill/>
                    <a:ln w="12700">
                      <a:solidFill>
                        <a:schemeClr val="tx1"/>
                      </a:solidFill>
                    </a:ln>
                  </pic:spPr>
                </pic:pic>
              </a:graphicData>
            </a:graphic>
          </wp:inline>
        </w:drawing>
      </w:r>
      <w:r w:rsidRPr="00606090">
        <w:t xml:space="preserve"> </w:t>
      </w:r>
    </w:p>
    <w:p w14:paraId="01031703" w14:textId="6A12BF81" w:rsidR="00DA7887" w:rsidRPr="003660CB" w:rsidRDefault="00DA7887" w:rsidP="003660CB">
      <w:pPr>
        <w:keepNext w:val="0"/>
        <w:keepLines w:val="0"/>
        <w:jc w:val="center"/>
        <w:rPr>
          <w:sz w:val="20"/>
          <w:szCs w:val="20"/>
        </w:rPr>
      </w:pPr>
      <w:r w:rsidRPr="00F60046">
        <w:rPr>
          <w:sz w:val="20"/>
          <w:szCs w:val="20"/>
        </w:rPr>
        <w:t>Fonte: elaborada pela autora (2025).</w:t>
      </w:r>
    </w:p>
    <w:p w14:paraId="38A6B8C1" w14:textId="3BB5F8AB" w:rsidR="009F459B" w:rsidRDefault="009F459B" w:rsidP="0058568E">
      <w:pPr>
        <w:pStyle w:val="TF-LEGENDA"/>
      </w:pPr>
      <w:bookmarkStart w:id="549" w:name="_Toc215432498"/>
      <w:r>
        <w:t xml:space="preserve">Figura </w:t>
      </w:r>
      <w:fldSimple w:instr=" SEQ Figura \* ARABIC ">
        <w:r w:rsidR="001C1872">
          <w:rPr>
            <w:noProof/>
          </w:rPr>
          <w:t>78</w:t>
        </w:r>
      </w:fldSimple>
      <w:r w:rsidR="001C46A6" w:rsidRPr="001C46A6">
        <w:rPr>
          <w:szCs w:val="24"/>
        </w:rPr>
        <w:t xml:space="preserve"> </w:t>
      </w:r>
      <w:r w:rsidR="001C46A6" w:rsidRPr="001C46A6">
        <w:t xml:space="preserve">– Resultado da </w:t>
      </w:r>
      <w:r w:rsidR="009650AD">
        <w:t>P</w:t>
      </w:r>
      <w:r w:rsidR="003660CB">
        <w:t>32</w:t>
      </w:r>
      <w:bookmarkEnd w:id="549"/>
    </w:p>
    <w:p w14:paraId="577AD0E7" w14:textId="77777777" w:rsidR="009F459B" w:rsidRDefault="00606090" w:rsidP="009F459B">
      <w:pPr>
        <w:pStyle w:val="TF-FIGURA"/>
      </w:pPr>
      <w:r>
        <w:rPr>
          <w:noProof/>
        </w:rPr>
        <w:drawing>
          <wp:inline distT="0" distB="0" distL="0" distR="0" wp14:anchorId="4BD59BFE" wp14:editId="56D6F6AD">
            <wp:extent cx="4148292" cy="1882096"/>
            <wp:effectExtent l="19050" t="19050" r="24130" b="23495"/>
            <wp:docPr id="685616644" name="Imagem 37" descr="Gráfico de respostas do Google Formulários. Título da pergunta: A interface exibiu indicações claras de carregamento durante operações importantes (como envio de ocorrência ou análise da IA)?. Número de respostas: 3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Gráfico de respostas do Google Formulários. Título da pergunta: A interface exibiu indicações claras de carregamento durante operações importantes (como envio de ocorrência ou análise da IA)?. Número de respostas: 33 respostas."/>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179595" cy="1896298"/>
                    </a:xfrm>
                    <a:prstGeom prst="rect">
                      <a:avLst/>
                    </a:prstGeom>
                    <a:noFill/>
                    <a:ln w="12700">
                      <a:solidFill>
                        <a:schemeClr val="tx1"/>
                      </a:solidFill>
                    </a:ln>
                  </pic:spPr>
                </pic:pic>
              </a:graphicData>
            </a:graphic>
          </wp:inline>
        </w:drawing>
      </w:r>
      <w:r w:rsidRPr="00606090">
        <w:t xml:space="preserve"> </w:t>
      </w:r>
    </w:p>
    <w:p w14:paraId="63B8249A" w14:textId="5C8F6236" w:rsidR="00DA7887" w:rsidRPr="00E0278F" w:rsidRDefault="00DA7887" w:rsidP="00E0278F">
      <w:pPr>
        <w:keepNext w:val="0"/>
        <w:keepLines w:val="0"/>
        <w:jc w:val="center"/>
        <w:rPr>
          <w:sz w:val="20"/>
          <w:szCs w:val="20"/>
        </w:rPr>
      </w:pPr>
      <w:r w:rsidRPr="00F60046">
        <w:rPr>
          <w:sz w:val="20"/>
          <w:szCs w:val="20"/>
        </w:rPr>
        <w:t>Fonte: elaborada pela autora (2025).</w:t>
      </w:r>
    </w:p>
    <w:p w14:paraId="1DAD128D" w14:textId="2A00D0D6" w:rsidR="009F459B" w:rsidRDefault="009F459B" w:rsidP="0058568E">
      <w:pPr>
        <w:pStyle w:val="TF-LEGENDA"/>
      </w:pPr>
      <w:bookmarkStart w:id="550" w:name="_Toc215432499"/>
      <w:r>
        <w:lastRenderedPageBreak/>
        <w:t xml:space="preserve">Figura </w:t>
      </w:r>
      <w:fldSimple w:instr=" SEQ Figura \* ARABIC ">
        <w:r w:rsidR="001C1872">
          <w:rPr>
            <w:noProof/>
          </w:rPr>
          <w:t>79</w:t>
        </w:r>
      </w:fldSimple>
      <w:r w:rsidR="001C46A6" w:rsidRPr="001C46A6">
        <w:rPr>
          <w:szCs w:val="24"/>
        </w:rPr>
        <w:t xml:space="preserve"> </w:t>
      </w:r>
      <w:r w:rsidR="001C46A6" w:rsidRPr="001C46A6">
        <w:t xml:space="preserve">– Resultado da </w:t>
      </w:r>
      <w:r w:rsidR="009650AD">
        <w:t>P</w:t>
      </w:r>
      <w:r w:rsidR="003660CB">
        <w:t>33</w:t>
      </w:r>
      <w:bookmarkEnd w:id="550"/>
    </w:p>
    <w:p w14:paraId="6477F193" w14:textId="77777777" w:rsidR="009F459B" w:rsidRDefault="00606090" w:rsidP="009F459B">
      <w:pPr>
        <w:pStyle w:val="TF-FIGURA"/>
      </w:pPr>
      <w:r>
        <w:rPr>
          <w:noProof/>
        </w:rPr>
        <w:drawing>
          <wp:inline distT="0" distB="0" distL="0" distR="0" wp14:anchorId="1A380741" wp14:editId="7006FAF8">
            <wp:extent cx="4275411" cy="1797917"/>
            <wp:effectExtent l="19050" t="19050" r="11430" b="12065"/>
            <wp:docPr id="1957542300" name="Imagem 38" descr="Gráfico de respostas do Google Formulários. Título da pergunta: A linguagem utilizada nas telas foi simples, objetiva e fácil de entender?. Número de respostas: 3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Gráfico de respostas do Google Formulários. Título da pergunta: A linguagem utilizada nas telas foi simples, objetiva e fácil de entender?. Número de respostas: 33 respostas."/>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314766" cy="1814467"/>
                    </a:xfrm>
                    <a:prstGeom prst="rect">
                      <a:avLst/>
                    </a:prstGeom>
                    <a:noFill/>
                    <a:ln w="12700">
                      <a:solidFill>
                        <a:schemeClr val="tx1"/>
                      </a:solidFill>
                    </a:ln>
                  </pic:spPr>
                </pic:pic>
              </a:graphicData>
            </a:graphic>
          </wp:inline>
        </w:drawing>
      </w:r>
      <w:r w:rsidRPr="00606090">
        <w:t xml:space="preserve"> </w:t>
      </w:r>
    </w:p>
    <w:p w14:paraId="62739161" w14:textId="7C640492" w:rsidR="00DA7887" w:rsidRPr="00E0278F" w:rsidRDefault="00DA7887" w:rsidP="00E0278F">
      <w:pPr>
        <w:keepNext w:val="0"/>
        <w:keepLines w:val="0"/>
        <w:jc w:val="center"/>
        <w:rPr>
          <w:sz w:val="20"/>
          <w:szCs w:val="20"/>
        </w:rPr>
      </w:pPr>
      <w:r w:rsidRPr="00F60046">
        <w:rPr>
          <w:sz w:val="20"/>
          <w:szCs w:val="20"/>
        </w:rPr>
        <w:t>Fonte: elaborada pela autora (2025).</w:t>
      </w:r>
    </w:p>
    <w:p w14:paraId="687B81B8" w14:textId="157D9B86" w:rsidR="009F459B" w:rsidRDefault="009F459B" w:rsidP="0058568E">
      <w:pPr>
        <w:pStyle w:val="TF-LEGENDA"/>
      </w:pPr>
      <w:bookmarkStart w:id="551" w:name="_Toc215432500"/>
      <w:r>
        <w:t xml:space="preserve">Figura </w:t>
      </w:r>
      <w:fldSimple w:instr=" SEQ Figura \* ARABIC ">
        <w:r w:rsidR="001C1872">
          <w:rPr>
            <w:noProof/>
          </w:rPr>
          <w:t>80</w:t>
        </w:r>
      </w:fldSimple>
      <w:r w:rsidR="001C46A6" w:rsidRPr="001C46A6">
        <w:rPr>
          <w:szCs w:val="24"/>
        </w:rPr>
        <w:t xml:space="preserve"> </w:t>
      </w:r>
      <w:r w:rsidR="001C46A6" w:rsidRPr="001C46A6">
        <w:t xml:space="preserve">– Resultado da </w:t>
      </w:r>
      <w:r w:rsidR="009650AD">
        <w:t>P</w:t>
      </w:r>
      <w:r w:rsidR="003660CB">
        <w:t>34</w:t>
      </w:r>
      <w:bookmarkEnd w:id="551"/>
    </w:p>
    <w:p w14:paraId="2FA2D2B2" w14:textId="77777777" w:rsidR="009F459B" w:rsidRDefault="00606090" w:rsidP="009F459B">
      <w:pPr>
        <w:pStyle w:val="TF-FIGURA"/>
      </w:pPr>
      <w:r>
        <w:rPr>
          <w:noProof/>
        </w:rPr>
        <w:drawing>
          <wp:inline distT="0" distB="0" distL="0" distR="0" wp14:anchorId="4A380153" wp14:editId="12700F48">
            <wp:extent cx="4211025" cy="1770841"/>
            <wp:effectExtent l="19050" t="19050" r="18415" b="20320"/>
            <wp:docPr id="1548928804" name="Imagem 39" descr="Gráfico de respostas do Google Formulários. Título da pergunta: As informações exibidas nas telas eram apenas as necessárias para realizar cada tarefa?. Número de respostas: 3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Gráfico de respostas do Google Formulários. Título da pergunta: As informações exibidas nas telas eram apenas as necessárias para realizar cada tarefa?. Número de respostas: 33 respostas."/>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247779" cy="1786297"/>
                    </a:xfrm>
                    <a:prstGeom prst="rect">
                      <a:avLst/>
                    </a:prstGeom>
                    <a:noFill/>
                    <a:ln w="12700">
                      <a:solidFill>
                        <a:schemeClr val="tx1"/>
                      </a:solidFill>
                    </a:ln>
                  </pic:spPr>
                </pic:pic>
              </a:graphicData>
            </a:graphic>
          </wp:inline>
        </w:drawing>
      </w:r>
      <w:r w:rsidRPr="00606090">
        <w:t xml:space="preserve"> </w:t>
      </w:r>
    </w:p>
    <w:p w14:paraId="3C89AB9D" w14:textId="424D9DD5" w:rsidR="00DA7887" w:rsidRPr="00E0278F" w:rsidRDefault="00DA7887" w:rsidP="00E0278F">
      <w:pPr>
        <w:keepNext w:val="0"/>
        <w:keepLines w:val="0"/>
        <w:jc w:val="center"/>
        <w:rPr>
          <w:sz w:val="20"/>
          <w:szCs w:val="20"/>
        </w:rPr>
      </w:pPr>
      <w:r w:rsidRPr="00F60046">
        <w:rPr>
          <w:sz w:val="20"/>
          <w:szCs w:val="20"/>
        </w:rPr>
        <w:t>Fonte: elaborada pela autora (2025).</w:t>
      </w:r>
    </w:p>
    <w:p w14:paraId="1479CE8F" w14:textId="5A9A60C8" w:rsidR="009F459B" w:rsidRDefault="009F459B" w:rsidP="0058568E">
      <w:pPr>
        <w:pStyle w:val="TF-LEGENDA"/>
      </w:pPr>
      <w:bookmarkStart w:id="552" w:name="_Toc215432501"/>
      <w:r>
        <w:t xml:space="preserve">Figura </w:t>
      </w:r>
      <w:fldSimple w:instr=" SEQ Figura \* ARABIC ">
        <w:r w:rsidR="001C1872">
          <w:rPr>
            <w:noProof/>
          </w:rPr>
          <w:t>81</w:t>
        </w:r>
      </w:fldSimple>
      <w:r w:rsidR="001C46A6" w:rsidRPr="001C46A6">
        <w:rPr>
          <w:szCs w:val="24"/>
        </w:rPr>
        <w:t xml:space="preserve"> </w:t>
      </w:r>
      <w:r w:rsidR="001C46A6" w:rsidRPr="001C46A6">
        <w:t xml:space="preserve">– Resultado da </w:t>
      </w:r>
      <w:r w:rsidR="009650AD">
        <w:t>P</w:t>
      </w:r>
      <w:r w:rsidR="003660CB">
        <w:t>35</w:t>
      </w:r>
      <w:bookmarkEnd w:id="552"/>
    </w:p>
    <w:p w14:paraId="2E165778" w14:textId="77777777" w:rsidR="009F459B" w:rsidRDefault="00606090" w:rsidP="009F459B">
      <w:pPr>
        <w:pStyle w:val="TF-FIGURA"/>
      </w:pPr>
      <w:r>
        <w:rPr>
          <w:noProof/>
        </w:rPr>
        <w:drawing>
          <wp:inline distT="0" distB="0" distL="0" distR="0" wp14:anchorId="6EBA9E6C" wp14:editId="78D159D4">
            <wp:extent cx="4170178" cy="1753662"/>
            <wp:effectExtent l="19050" t="19050" r="20955" b="18415"/>
            <wp:docPr id="1559699863" name="Imagem 40" descr="Gráfico de respostas do Google Formulários. Título da pergunta: Houve algum momento em que as opções da aplicação pareceram confusas ou mal organizadas?. Número de respostas: 3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Gráfico de respostas do Google Formulários. Título da pergunta: Houve algum momento em que as opções da aplicação pareceram confusas ou mal organizadas?. Número de respostas: 33 respostas."/>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197160" cy="1765009"/>
                    </a:xfrm>
                    <a:prstGeom prst="rect">
                      <a:avLst/>
                    </a:prstGeom>
                    <a:noFill/>
                    <a:ln w="12700">
                      <a:solidFill>
                        <a:schemeClr val="tx1"/>
                      </a:solidFill>
                    </a:ln>
                  </pic:spPr>
                </pic:pic>
              </a:graphicData>
            </a:graphic>
          </wp:inline>
        </w:drawing>
      </w:r>
      <w:r w:rsidRPr="00606090">
        <w:t xml:space="preserve"> </w:t>
      </w:r>
    </w:p>
    <w:p w14:paraId="367C9E80" w14:textId="123A9A34" w:rsidR="00DA7887" w:rsidRPr="00E0278F" w:rsidRDefault="00DA7887" w:rsidP="00E0278F">
      <w:pPr>
        <w:keepNext w:val="0"/>
        <w:keepLines w:val="0"/>
        <w:jc w:val="center"/>
        <w:rPr>
          <w:sz w:val="20"/>
          <w:szCs w:val="20"/>
        </w:rPr>
      </w:pPr>
      <w:r w:rsidRPr="00F60046">
        <w:rPr>
          <w:sz w:val="20"/>
          <w:szCs w:val="20"/>
        </w:rPr>
        <w:t>Fonte: elaborada pela autora (2025).</w:t>
      </w:r>
    </w:p>
    <w:p w14:paraId="2A265563" w14:textId="72C888F6" w:rsidR="009F459B" w:rsidRDefault="009F459B" w:rsidP="0058568E">
      <w:pPr>
        <w:pStyle w:val="TF-LEGENDA"/>
      </w:pPr>
      <w:bookmarkStart w:id="553" w:name="_Toc215432502"/>
      <w:r>
        <w:t xml:space="preserve">Figura </w:t>
      </w:r>
      <w:fldSimple w:instr=" SEQ Figura \* ARABIC ">
        <w:r w:rsidR="001C1872">
          <w:rPr>
            <w:noProof/>
          </w:rPr>
          <w:t>82</w:t>
        </w:r>
      </w:fldSimple>
      <w:r w:rsidR="001C46A6" w:rsidRPr="001C46A6">
        <w:rPr>
          <w:szCs w:val="24"/>
        </w:rPr>
        <w:t xml:space="preserve"> </w:t>
      </w:r>
      <w:r w:rsidR="001C46A6" w:rsidRPr="001C46A6">
        <w:t xml:space="preserve">– Resultado da </w:t>
      </w:r>
      <w:r w:rsidR="009650AD">
        <w:t>P</w:t>
      </w:r>
      <w:r w:rsidR="003660CB">
        <w:t>36</w:t>
      </w:r>
      <w:bookmarkEnd w:id="553"/>
    </w:p>
    <w:p w14:paraId="434F9BFA" w14:textId="77777777" w:rsidR="009F459B" w:rsidRDefault="00606090" w:rsidP="009F459B">
      <w:pPr>
        <w:pStyle w:val="TF-FIGURA"/>
      </w:pPr>
      <w:r>
        <w:rPr>
          <w:noProof/>
        </w:rPr>
        <w:drawing>
          <wp:inline distT="0" distB="0" distL="0" distR="0" wp14:anchorId="545F1B3D" wp14:editId="22BAF18C">
            <wp:extent cx="4106012" cy="1862913"/>
            <wp:effectExtent l="19050" t="19050" r="8890" b="23495"/>
            <wp:docPr id="355836578" name="Imagem 41" descr="Gráfico de respostas do Google Formulários. Título da pergunta: Houve mensagens CONFUSAS ou INSUFICIENTES que deixaram dúvida sobre o que estava acontecendo ou como proceder?. Número de respostas: 3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Gráfico de respostas do Google Formulários. Título da pergunta: Houve mensagens CONFUSAS ou INSUFICIENTES que deixaram dúvida sobre o que estava acontecendo ou como proceder?. Número de respostas: 33 respostas."/>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146502" cy="1881284"/>
                    </a:xfrm>
                    <a:prstGeom prst="rect">
                      <a:avLst/>
                    </a:prstGeom>
                    <a:noFill/>
                    <a:ln w="12700">
                      <a:solidFill>
                        <a:schemeClr val="tx1"/>
                      </a:solidFill>
                    </a:ln>
                  </pic:spPr>
                </pic:pic>
              </a:graphicData>
            </a:graphic>
          </wp:inline>
        </w:drawing>
      </w:r>
      <w:r w:rsidR="008349AA" w:rsidRPr="008349AA">
        <w:t xml:space="preserve"> </w:t>
      </w:r>
    </w:p>
    <w:p w14:paraId="6195D80D" w14:textId="557F2F4E" w:rsidR="00DA7887" w:rsidRPr="009650AD" w:rsidRDefault="00DA7887" w:rsidP="009650AD">
      <w:pPr>
        <w:keepNext w:val="0"/>
        <w:keepLines w:val="0"/>
        <w:jc w:val="center"/>
        <w:rPr>
          <w:sz w:val="20"/>
          <w:szCs w:val="20"/>
        </w:rPr>
      </w:pPr>
      <w:r w:rsidRPr="00F60046">
        <w:rPr>
          <w:sz w:val="20"/>
          <w:szCs w:val="20"/>
        </w:rPr>
        <w:t>Fonte: elaborada pela autora (2025).</w:t>
      </w:r>
    </w:p>
    <w:p w14:paraId="601F9218" w14:textId="3F757D1F" w:rsidR="009F459B" w:rsidRDefault="009F459B" w:rsidP="0058568E">
      <w:pPr>
        <w:pStyle w:val="TF-LEGENDA"/>
      </w:pPr>
      <w:bookmarkStart w:id="554" w:name="_Ref214696452"/>
      <w:bookmarkStart w:id="555" w:name="_Toc215432503"/>
      <w:r>
        <w:lastRenderedPageBreak/>
        <w:t xml:space="preserve">Figura </w:t>
      </w:r>
      <w:fldSimple w:instr=" SEQ Figura \* ARABIC ">
        <w:r w:rsidR="001C1872">
          <w:rPr>
            <w:noProof/>
          </w:rPr>
          <w:t>83</w:t>
        </w:r>
      </w:fldSimple>
      <w:bookmarkEnd w:id="554"/>
      <w:r w:rsidR="001C46A6" w:rsidRPr="001C46A6">
        <w:rPr>
          <w:szCs w:val="24"/>
        </w:rPr>
        <w:t xml:space="preserve"> </w:t>
      </w:r>
      <w:r w:rsidR="001C46A6" w:rsidRPr="001C46A6">
        <w:t xml:space="preserve">– Resultado da </w:t>
      </w:r>
      <w:r w:rsidR="009650AD">
        <w:t>P</w:t>
      </w:r>
      <w:r w:rsidR="003660CB">
        <w:t>37</w:t>
      </w:r>
      <w:bookmarkEnd w:id="555"/>
    </w:p>
    <w:p w14:paraId="2CE304B4" w14:textId="77777777" w:rsidR="009F459B" w:rsidRDefault="008349AA" w:rsidP="009F459B">
      <w:pPr>
        <w:pStyle w:val="TF-FIGURA"/>
      </w:pPr>
      <w:r>
        <w:rPr>
          <w:noProof/>
        </w:rPr>
        <w:drawing>
          <wp:inline distT="0" distB="0" distL="0" distR="0" wp14:anchorId="45DEAEFD" wp14:editId="4E2712BF">
            <wp:extent cx="4744615" cy="2152650"/>
            <wp:effectExtent l="19050" t="19050" r="18415" b="19050"/>
            <wp:docPr id="104573980" name="Imagem 42" descr="Gráfico de respostas do Google Formulários. Título da pergunta: A tela sobre (/help) fornece informações suficientes para entender e utilizar as funcionalidades da interface.. Número de respostas: 3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Gráfico de respostas do Google Formulários. Título da pergunta: A tela sobre (/help) fornece informações suficientes para entender e utilizar as funcionalidades da interface.. Número de respostas: 33 respostas."/>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749312" cy="2154781"/>
                    </a:xfrm>
                    <a:prstGeom prst="rect">
                      <a:avLst/>
                    </a:prstGeom>
                    <a:noFill/>
                    <a:ln w="12700">
                      <a:solidFill>
                        <a:schemeClr val="tx1"/>
                      </a:solidFill>
                    </a:ln>
                  </pic:spPr>
                </pic:pic>
              </a:graphicData>
            </a:graphic>
          </wp:inline>
        </w:drawing>
      </w:r>
      <w:r w:rsidRPr="008349AA">
        <w:t xml:space="preserve"> </w:t>
      </w:r>
    </w:p>
    <w:p w14:paraId="616E3804" w14:textId="750E57B6" w:rsidR="00DA7887" w:rsidRPr="009650AD" w:rsidRDefault="00DA7887" w:rsidP="009650AD">
      <w:pPr>
        <w:keepNext w:val="0"/>
        <w:keepLines w:val="0"/>
        <w:jc w:val="center"/>
        <w:rPr>
          <w:sz w:val="20"/>
          <w:szCs w:val="20"/>
        </w:rPr>
      </w:pPr>
      <w:r w:rsidRPr="00F60046">
        <w:rPr>
          <w:sz w:val="20"/>
          <w:szCs w:val="20"/>
        </w:rPr>
        <w:t>Fonte: elaborada pela autora (2025).</w:t>
      </w:r>
    </w:p>
    <w:p w14:paraId="1C384236" w14:textId="58A9B4FE" w:rsidR="009F459B" w:rsidRDefault="009F459B" w:rsidP="0058568E">
      <w:pPr>
        <w:pStyle w:val="TF-LEGENDA"/>
      </w:pPr>
      <w:bookmarkStart w:id="556" w:name="_Toc215432504"/>
      <w:r>
        <w:t xml:space="preserve">Figura </w:t>
      </w:r>
      <w:fldSimple w:instr=" SEQ Figura \* ARABIC ">
        <w:r w:rsidR="001C1872">
          <w:rPr>
            <w:noProof/>
          </w:rPr>
          <w:t>84</w:t>
        </w:r>
      </w:fldSimple>
      <w:r w:rsidR="001C46A6" w:rsidRPr="001C46A6">
        <w:rPr>
          <w:szCs w:val="24"/>
        </w:rPr>
        <w:t xml:space="preserve"> </w:t>
      </w:r>
      <w:r w:rsidR="001C46A6" w:rsidRPr="001C46A6">
        <w:t xml:space="preserve">– Resultado da pergunta – </w:t>
      </w:r>
      <w:r w:rsidR="00F22442" w:rsidRPr="00F22442">
        <w:t>De 0 a 13, sendo 0 a melhor e 13 a pior, qual expressão melhor retrata a sua experiência com a aplicação Rota Segura.</w:t>
      </w:r>
      <w:bookmarkEnd w:id="556"/>
    </w:p>
    <w:p w14:paraId="11C0EDC5" w14:textId="77777777" w:rsidR="009F459B" w:rsidRDefault="008349AA" w:rsidP="009F459B">
      <w:pPr>
        <w:pStyle w:val="TF-FIGURA"/>
      </w:pPr>
      <w:r>
        <w:rPr>
          <w:noProof/>
        </w:rPr>
        <w:drawing>
          <wp:inline distT="0" distB="0" distL="0" distR="0" wp14:anchorId="4FA43FF0" wp14:editId="4094EC0C">
            <wp:extent cx="4688632" cy="2127250"/>
            <wp:effectExtent l="19050" t="19050" r="17145" b="25400"/>
            <wp:docPr id="78365687" name="Imagem 43" descr="Gráfico de respostas do Google Formulários. Título da pergunta: De 0 a 13, sendo 0 a melhor e 13 a pior, qual expressão melhor retrata a sua experiência com a aplicação Rota Segura.. Número de respostas: 3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Gráfico de respostas do Google Formulários. Título da pergunta: De 0 a 13, sendo 0 a melhor e 13 a pior, qual expressão melhor retrata a sua experiência com a aplicação Rota Segura.. Número de respostas: 33 respostas."/>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692653" cy="2129075"/>
                    </a:xfrm>
                    <a:prstGeom prst="rect">
                      <a:avLst/>
                    </a:prstGeom>
                    <a:noFill/>
                    <a:ln w="12700">
                      <a:solidFill>
                        <a:schemeClr val="tx1"/>
                      </a:solidFill>
                    </a:ln>
                  </pic:spPr>
                </pic:pic>
              </a:graphicData>
            </a:graphic>
          </wp:inline>
        </w:drawing>
      </w:r>
      <w:r w:rsidRPr="008349AA">
        <w:t xml:space="preserve"> </w:t>
      </w:r>
    </w:p>
    <w:p w14:paraId="2E70F761" w14:textId="3191F209" w:rsidR="00DA7887" w:rsidRPr="00E0278F" w:rsidRDefault="00DA7887" w:rsidP="00E0278F">
      <w:pPr>
        <w:keepNext w:val="0"/>
        <w:keepLines w:val="0"/>
        <w:jc w:val="center"/>
        <w:rPr>
          <w:sz w:val="20"/>
          <w:szCs w:val="20"/>
        </w:rPr>
      </w:pPr>
      <w:r w:rsidRPr="00F60046">
        <w:rPr>
          <w:sz w:val="20"/>
          <w:szCs w:val="20"/>
        </w:rPr>
        <w:t>Fonte: elaborada pela autora (2025).</w:t>
      </w:r>
    </w:p>
    <w:p w14:paraId="316E5411" w14:textId="13C034D3" w:rsidR="009F459B" w:rsidRDefault="009F459B" w:rsidP="0058568E">
      <w:pPr>
        <w:pStyle w:val="TF-LEGENDA"/>
      </w:pPr>
      <w:bookmarkStart w:id="557" w:name="_Toc215432505"/>
      <w:r>
        <w:t xml:space="preserve">Figura </w:t>
      </w:r>
      <w:fldSimple w:instr=" SEQ Figura \* ARABIC ">
        <w:r w:rsidR="001C1872">
          <w:rPr>
            <w:noProof/>
          </w:rPr>
          <w:t>85</w:t>
        </w:r>
      </w:fldSimple>
      <w:r w:rsidR="001C46A6" w:rsidRPr="001C46A6">
        <w:rPr>
          <w:szCs w:val="24"/>
        </w:rPr>
        <w:t xml:space="preserve"> </w:t>
      </w:r>
      <w:r w:rsidR="001C46A6" w:rsidRPr="001C46A6">
        <w:t xml:space="preserve">– Resultado da pergunta – </w:t>
      </w:r>
      <w:r w:rsidR="00F22442" w:rsidRPr="00F22442">
        <w:t>De 0 a 13, sendo 0 a melhor e 13 a pior. Como você avaliaria a clareza das informações apresentadas pela IA sobre a veracidade do desastre</w:t>
      </w:r>
      <w:bookmarkEnd w:id="557"/>
    </w:p>
    <w:p w14:paraId="6DADD2AC" w14:textId="77777777" w:rsidR="009650AD" w:rsidRDefault="008349AA" w:rsidP="009650AD">
      <w:pPr>
        <w:pStyle w:val="TF-FONTE"/>
      </w:pPr>
      <w:r>
        <w:rPr>
          <w:noProof/>
        </w:rPr>
        <w:drawing>
          <wp:inline distT="0" distB="0" distL="0" distR="0" wp14:anchorId="44EDD19E" wp14:editId="11D658AB">
            <wp:extent cx="4716624" cy="2139950"/>
            <wp:effectExtent l="19050" t="19050" r="27305" b="12700"/>
            <wp:docPr id="126857383" name="Imagem 44" descr="Gráfico, Gráfico de pizz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7383" name="Imagem 44" descr="Gráfico, Gráfico de pizza&#10;&#10;O conteúdo gerado por IA pode estar incorreto."/>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720779" cy="2141835"/>
                    </a:xfrm>
                    <a:prstGeom prst="rect">
                      <a:avLst/>
                    </a:prstGeom>
                    <a:noFill/>
                    <a:ln w="12700">
                      <a:solidFill>
                        <a:schemeClr val="tx1"/>
                      </a:solidFill>
                    </a:ln>
                  </pic:spPr>
                </pic:pic>
              </a:graphicData>
            </a:graphic>
          </wp:inline>
        </w:drawing>
      </w:r>
      <w:r w:rsidRPr="008349AA">
        <w:t xml:space="preserve"> </w:t>
      </w:r>
    </w:p>
    <w:p w14:paraId="3B1C83EF" w14:textId="5F13FC5C" w:rsidR="009F459B" w:rsidRDefault="00DA7887" w:rsidP="00E0278F">
      <w:pPr>
        <w:pStyle w:val="TF-FONTE"/>
      </w:pPr>
      <w:r w:rsidRPr="00F60046">
        <w:t>Fonte: elaborada pela autora (2025).</w:t>
      </w:r>
    </w:p>
    <w:p w14:paraId="4FFE287D" w14:textId="52A4DCC0" w:rsidR="009F459B" w:rsidRDefault="009F459B" w:rsidP="0058568E">
      <w:pPr>
        <w:pStyle w:val="TF-LEGENDA"/>
      </w:pPr>
      <w:bookmarkStart w:id="558" w:name="_Toc215432506"/>
      <w:r>
        <w:lastRenderedPageBreak/>
        <w:t xml:space="preserve">Figura </w:t>
      </w:r>
      <w:fldSimple w:instr=" SEQ Figura \* ARABIC ">
        <w:r w:rsidR="001C1872">
          <w:rPr>
            <w:noProof/>
          </w:rPr>
          <w:t>86</w:t>
        </w:r>
      </w:fldSimple>
      <w:r w:rsidR="001C46A6" w:rsidRPr="001C46A6">
        <w:rPr>
          <w:szCs w:val="24"/>
        </w:rPr>
        <w:t xml:space="preserve"> </w:t>
      </w:r>
      <w:r w:rsidR="001C46A6" w:rsidRPr="001C46A6">
        <w:t xml:space="preserve">– Resultado da pergunta – </w:t>
      </w:r>
      <w:r w:rsidR="00F22442" w:rsidRPr="00F22442">
        <w:t>De 0 a 13, sendo 0 a melhor e 13 a pior, qual expressão melhor retrata a sua experiência ao relatar uma ocorrência.</w:t>
      </w:r>
      <w:bookmarkEnd w:id="558"/>
    </w:p>
    <w:p w14:paraId="2F200747" w14:textId="77777777" w:rsidR="009F459B" w:rsidRDefault="008349AA" w:rsidP="009F459B">
      <w:pPr>
        <w:pStyle w:val="TF-FIGURA"/>
      </w:pPr>
      <w:r>
        <w:rPr>
          <w:noProof/>
        </w:rPr>
        <w:drawing>
          <wp:inline distT="0" distB="0" distL="0" distR="0" wp14:anchorId="723BBFEA" wp14:editId="5DC1BDEB">
            <wp:extent cx="4883512" cy="2215668"/>
            <wp:effectExtent l="19050" t="19050" r="12700" b="13335"/>
            <wp:docPr id="1703506949" name="Imagem 45" descr="Gráfico de respostas do Google Formulários. Título da pergunta: De 0 a 13, sendo 0 a melhor e 13 a pior, qual expressão melhor retrata a sua experiência ao relatar uma ocorrência.. Número de respostas: 3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Gráfico de respostas do Google Formulários. Título da pergunta: De 0 a 13, sendo 0 a melhor e 13 a pior, qual expressão melhor retrata a sua experiência ao relatar uma ocorrência.. Número de respostas: 33 respostas."/>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896394" cy="2221513"/>
                    </a:xfrm>
                    <a:prstGeom prst="rect">
                      <a:avLst/>
                    </a:prstGeom>
                    <a:noFill/>
                    <a:ln w="12700">
                      <a:solidFill>
                        <a:schemeClr val="tx1"/>
                      </a:solidFill>
                    </a:ln>
                  </pic:spPr>
                </pic:pic>
              </a:graphicData>
            </a:graphic>
          </wp:inline>
        </w:drawing>
      </w:r>
      <w:r w:rsidRPr="008349AA">
        <w:t xml:space="preserve"> </w:t>
      </w:r>
    </w:p>
    <w:p w14:paraId="1739582D" w14:textId="77777777" w:rsidR="00DA7887" w:rsidRPr="00F60046" w:rsidRDefault="00DA7887" w:rsidP="00DA7887">
      <w:pPr>
        <w:keepNext w:val="0"/>
        <w:keepLines w:val="0"/>
        <w:jc w:val="center"/>
        <w:rPr>
          <w:sz w:val="20"/>
          <w:szCs w:val="20"/>
        </w:rPr>
      </w:pPr>
      <w:r w:rsidRPr="00F60046">
        <w:rPr>
          <w:sz w:val="20"/>
          <w:szCs w:val="20"/>
        </w:rPr>
        <w:t>Fonte: elaborada pela autora (2025).</w:t>
      </w:r>
    </w:p>
    <w:p w14:paraId="7AC3EBA2" w14:textId="32AE3344" w:rsidR="009F459B" w:rsidRDefault="009F459B" w:rsidP="0058568E">
      <w:pPr>
        <w:pStyle w:val="TF-LEGENDA"/>
      </w:pPr>
      <w:bookmarkStart w:id="559" w:name="_Toc215432507"/>
      <w:r>
        <w:t xml:space="preserve">Figura </w:t>
      </w:r>
      <w:fldSimple w:instr=" SEQ Figura \* ARABIC ">
        <w:r w:rsidR="001C1872">
          <w:rPr>
            <w:noProof/>
          </w:rPr>
          <w:t>87</w:t>
        </w:r>
      </w:fldSimple>
      <w:r w:rsidR="001C46A6" w:rsidRPr="001C46A6">
        <w:rPr>
          <w:szCs w:val="24"/>
        </w:rPr>
        <w:t xml:space="preserve"> </w:t>
      </w:r>
      <w:r w:rsidR="001C46A6" w:rsidRPr="001C46A6">
        <w:t xml:space="preserve">– Resultado da pergunta – </w:t>
      </w:r>
      <w:r w:rsidR="00647D75" w:rsidRPr="00647D75">
        <w:t>De 0 a 13, sendo 0 a melhor e 13 a pior, qual expressão melhor retrata a sua experiência ao procurar uma ocorrência nos reportes da comunidade.</w:t>
      </w:r>
      <w:bookmarkEnd w:id="559"/>
    </w:p>
    <w:p w14:paraId="251A8F1C" w14:textId="77777777" w:rsidR="009F459B" w:rsidRDefault="008349AA" w:rsidP="009F459B">
      <w:pPr>
        <w:pStyle w:val="TF-FIGURA"/>
      </w:pPr>
      <w:r>
        <w:rPr>
          <w:noProof/>
        </w:rPr>
        <w:drawing>
          <wp:inline distT="0" distB="0" distL="0" distR="0" wp14:anchorId="5A96B8F4" wp14:editId="27B94456">
            <wp:extent cx="4880763" cy="2214421"/>
            <wp:effectExtent l="19050" t="19050" r="15240" b="14605"/>
            <wp:docPr id="1548507328" name="Imagem 46" descr="Gráfico de respostas do Google Formulários. Título da pergunta: De 0 a 13, sendo 0 a melhor e 13 a pior, qual expressão melhor retrata a sua experiência ao procurar uma ocorrência nos reportes da comunidade.. Número de respostas: 3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Gráfico de respostas do Google Formulários. Título da pergunta: De 0 a 13, sendo 0 a melhor e 13 a pior, qual expressão melhor retrata a sua experiência ao procurar uma ocorrência nos reportes da comunidade.. Número de respostas: 33 respostas."/>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904106" cy="2225012"/>
                    </a:xfrm>
                    <a:prstGeom prst="rect">
                      <a:avLst/>
                    </a:prstGeom>
                    <a:noFill/>
                    <a:ln w="12700">
                      <a:solidFill>
                        <a:schemeClr val="tx1"/>
                      </a:solidFill>
                    </a:ln>
                  </pic:spPr>
                </pic:pic>
              </a:graphicData>
            </a:graphic>
          </wp:inline>
        </w:drawing>
      </w:r>
      <w:r w:rsidRPr="008349AA">
        <w:t xml:space="preserve"> </w:t>
      </w:r>
    </w:p>
    <w:p w14:paraId="4A2843E2" w14:textId="644F17F4" w:rsidR="00DA7887" w:rsidRPr="00DA7887" w:rsidRDefault="00DA7887" w:rsidP="00DA7887">
      <w:pPr>
        <w:keepNext w:val="0"/>
        <w:keepLines w:val="0"/>
        <w:jc w:val="center"/>
        <w:rPr>
          <w:sz w:val="20"/>
          <w:szCs w:val="20"/>
        </w:rPr>
      </w:pPr>
      <w:r w:rsidRPr="00F60046">
        <w:rPr>
          <w:sz w:val="20"/>
          <w:szCs w:val="20"/>
        </w:rPr>
        <w:t>Fonte: elaborada pela autora (2025).</w:t>
      </w:r>
    </w:p>
    <w:p w14:paraId="06F0F5B9" w14:textId="7FCBDD7C" w:rsidR="009F459B" w:rsidRDefault="009F459B" w:rsidP="0058568E">
      <w:pPr>
        <w:pStyle w:val="TF-LEGENDA"/>
      </w:pPr>
      <w:bookmarkStart w:id="560" w:name="_Toc215432508"/>
      <w:r>
        <w:t xml:space="preserve">Figura </w:t>
      </w:r>
      <w:fldSimple w:instr=" SEQ Figura \* ARABIC ">
        <w:r w:rsidR="001C1872">
          <w:rPr>
            <w:noProof/>
          </w:rPr>
          <w:t>88</w:t>
        </w:r>
      </w:fldSimple>
      <w:r w:rsidR="001C46A6" w:rsidRPr="001C46A6">
        <w:rPr>
          <w:szCs w:val="24"/>
        </w:rPr>
        <w:t xml:space="preserve"> </w:t>
      </w:r>
      <w:r w:rsidR="001C46A6" w:rsidRPr="001C46A6">
        <w:t xml:space="preserve">– Resultado da pergunta – </w:t>
      </w:r>
      <w:r w:rsidR="00647D75" w:rsidRPr="00647D75">
        <w:t>De 0 a 13, sendo 0 a melhor e 13 a pior, qual expressão melhor retrata a sua experiência ao procurar uma ocorrência no mapa de ocorrências.</w:t>
      </w:r>
      <w:bookmarkEnd w:id="560"/>
    </w:p>
    <w:p w14:paraId="01786158" w14:textId="72A0FD19" w:rsidR="00FA13D4" w:rsidRDefault="008349AA" w:rsidP="009F459B">
      <w:pPr>
        <w:pStyle w:val="TF-FIGURA"/>
      </w:pPr>
      <w:r>
        <w:rPr>
          <w:noProof/>
        </w:rPr>
        <w:drawing>
          <wp:inline distT="0" distB="0" distL="0" distR="0" wp14:anchorId="0D690938" wp14:editId="7BA48F63">
            <wp:extent cx="4823694" cy="2188527"/>
            <wp:effectExtent l="19050" t="19050" r="15240" b="21590"/>
            <wp:docPr id="1927259155" name="Imagem 47" descr="Gráfico de respostas do Google Formulários. Título da pergunta: De 0 a 13, sendo 0 a melhor e 13 a pior, qual expressão melhor retrata a sua experiência ao procurar uma ocorrência no mapa de ocorrências.. Número de respostas: 3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Gráfico de respostas do Google Formulários. Título da pergunta: De 0 a 13, sendo 0 a melhor e 13 a pior, qual expressão melhor retrata a sua experiência ao procurar uma ocorrência no mapa de ocorrências.. Número de respostas: 33 respostas."/>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852010" cy="2201374"/>
                    </a:xfrm>
                    <a:prstGeom prst="rect">
                      <a:avLst/>
                    </a:prstGeom>
                    <a:noFill/>
                    <a:ln w="12700">
                      <a:solidFill>
                        <a:schemeClr val="tx1"/>
                      </a:solidFill>
                    </a:ln>
                  </pic:spPr>
                </pic:pic>
              </a:graphicData>
            </a:graphic>
          </wp:inline>
        </w:drawing>
      </w:r>
    </w:p>
    <w:p w14:paraId="5825161A" w14:textId="0CF36E5C" w:rsidR="00FA13D4" w:rsidRPr="006E3CDC" w:rsidRDefault="00DA7887" w:rsidP="006E3CDC">
      <w:pPr>
        <w:keepNext w:val="0"/>
        <w:keepLines w:val="0"/>
        <w:jc w:val="center"/>
        <w:rPr>
          <w:sz w:val="20"/>
          <w:szCs w:val="20"/>
        </w:rPr>
      </w:pPr>
      <w:r w:rsidRPr="00F60046">
        <w:rPr>
          <w:sz w:val="20"/>
          <w:szCs w:val="20"/>
        </w:rPr>
        <w:t>Fonte: elaborada pela autora (2025).</w:t>
      </w:r>
    </w:p>
    <w:p w14:paraId="37CD55AC" w14:textId="77777777" w:rsidR="00F42F46" w:rsidRDefault="00F42F46">
      <w:pPr>
        <w:keepNext w:val="0"/>
        <w:keepLines w:val="0"/>
        <w:rPr>
          <w:szCs w:val="20"/>
        </w:rPr>
      </w:pPr>
      <w:bookmarkStart w:id="561" w:name="_Ref214696471"/>
      <w:bookmarkStart w:id="562" w:name="_Toc214542034"/>
      <w:r>
        <w:br w:type="page"/>
      </w:r>
    </w:p>
    <w:p w14:paraId="738AB0EB" w14:textId="23383DF9" w:rsidR="00F60046" w:rsidRPr="00F309DE" w:rsidRDefault="001C46A6" w:rsidP="00F309DE">
      <w:pPr>
        <w:pStyle w:val="TF-LEGENDA"/>
      </w:pPr>
      <w:bookmarkStart w:id="563" w:name="_Ref215427354"/>
      <w:bookmarkStart w:id="564" w:name="_Toc215432542"/>
      <w:r w:rsidRPr="00F309DE">
        <w:lastRenderedPageBreak/>
        <w:t xml:space="preserve">Quadro </w:t>
      </w:r>
      <w:fldSimple w:instr=" SEQ Quadro \* ARABIC ">
        <w:r w:rsidR="001C1872">
          <w:rPr>
            <w:noProof/>
          </w:rPr>
          <w:t>32</w:t>
        </w:r>
      </w:fldSimple>
      <w:bookmarkEnd w:id="561"/>
      <w:bookmarkEnd w:id="563"/>
      <w:r w:rsidRPr="00F309DE">
        <w:t xml:space="preserve"> </w:t>
      </w:r>
      <w:r w:rsidR="00F60046" w:rsidRPr="00F309DE">
        <w:t xml:space="preserve"> – Resultado da pergunta descritiva do que mais gostou n</w:t>
      </w:r>
      <w:r w:rsidR="00F309DE" w:rsidRPr="00F309DE">
        <w:t>a aplicação Rota Segura</w:t>
      </w:r>
      <w:bookmarkEnd w:id="562"/>
      <w:r w:rsidR="00DE3AF6">
        <w:t xml:space="preserve">, </w:t>
      </w:r>
      <w:r w:rsidR="00DE3AF6" w:rsidRPr="00DE3AF6">
        <w:rPr>
          <w:i/>
          <w:iCs/>
        </w:rPr>
        <w:t>sic</w:t>
      </w:r>
      <w:bookmarkEnd w:id="56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
        <w:gridCol w:w="8641"/>
      </w:tblGrid>
      <w:tr w:rsidR="00F60046" w:rsidRPr="00F60046" w14:paraId="18AD5E5D" w14:textId="77777777">
        <w:tc>
          <w:tcPr>
            <w:tcW w:w="421" w:type="dxa"/>
            <w:tcBorders>
              <w:top w:val="single" w:sz="4" w:space="0" w:color="000000"/>
              <w:left w:val="single" w:sz="4" w:space="0" w:color="000000"/>
              <w:bottom w:val="single" w:sz="4" w:space="0" w:color="auto"/>
              <w:right w:val="single" w:sz="8" w:space="0" w:color="FFFFFF"/>
            </w:tcBorders>
          </w:tcPr>
          <w:p w14:paraId="2AB210B9" w14:textId="77777777" w:rsidR="00F60046" w:rsidRPr="00F60046" w:rsidRDefault="00F60046" w:rsidP="00F60046">
            <w:pPr>
              <w:keepNext w:val="0"/>
              <w:keepLines w:val="0"/>
              <w:contextualSpacing/>
              <w:jc w:val="both"/>
              <w:rPr>
                <w:sz w:val="20"/>
                <w:szCs w:val="20"/>
              </w:rPr>
            </w:pPr>
          </w:p>
          <w:p w14:paraId="0C384BAC" w14:textId="77777777" w:rsidR="00F60046" w:rsidRPr="00F60046" w:rsidRDefault="00F60046" w:rsidP="00F60046">
            <w:pPr>
              <w:keepNext w:val="0"/>
              <w:keepLines w:val="0"/>
              <w:contextualSpacing/>
              <w:jc w:val="both"/>
              <w:rPr>
                <w:sz w:val="20"/>
                <w:szCs w:val="20"/>
              </w:rPr>
            </w:pPr>
            <w:r w:rsidRPr="00F60046">
              <w:rPr>
                <w:sz w:val="20"/>
                <w:szCs w:val="20"/>
              </w:rPr>
              <w:t>01</w:t>
            </w:r>
          </w:p>
          <w:p w14:paraId="66BBBD61" w14:textId="77777777" w:rsidR="00F60046" w:rsidRPr="00F60046" w:rsidRDefault="00F60046" w:rsidP="00F60046">
            <w:pPr>
              <w:keepNext w:val="0"/>
              <w:keepLines w:val="0"/>
              <w:contextualSpacing/>
              <w:jc w:val="both"/>
              <w:rPr>
                <w:sz w:val="20"/>
                <w:szCs w:val="20"/>
              </w:rPr>
            </w:pPr>
            <w:r w:rsidRPr="00F60046">
              <w:rPr>
                <w:sz w:val="20"/>
                <w:szCs w:val="20"/>
              </w:rPr>
              <w:t>02</w:t>
            </w:r>
          </w:p>
          <w:p w14:paraId="4B5D1F69" w14:textId="77777777" w:rsidR="00F60046" w:rsidRPr="00F60046" w:rsidRDefault="00F60046" w:rsidP="00F60046">
            <w:pPr>
              <w:keepNext w:val="0"/>
              <w:keepLines w:val="0"/>
              <w:contextualSpacing/>
              <w:jc w:val="both"/>
              <w:rPr>
                <w:sz w:val="20"/>
                <w:szCs w:val="20"/>
              </w:rPr>
            </w:pPr>
            <w:r w:rsidRPr="00F60046">
              <w:rPr>
                <w:sz w:val="20"/>
                <w:szCs w:val="20"/>
              </w:rPr>
              <w:t>03</w:t>
            </w:r>
          </w:p>
          <w:p w14:paraId="4E8ACB92" w14:textId="77777777" w:rsidR="00F60046" w:rsidRPr="00F60046" w:rsidRDefault="00F60046" w:rsidP="00F60046">
            <w:pPr>
              <w:keepNext w:val="0"/>
              <w:keepLines w:val="0"/>
              <w:contextualSpacing/>
              <w:jc w:val="both"/>
              <w:rPr>
                <w:sz w:val="20"/>
                <w:szCs w:val="20"/>
              </w:rPr>
            </w:pPr>
            <w:r w:rsidRPr="00F60046">
              <w:rPr>
                <w:sz w:val="20"/>
                <w:szCs w:val="20"/>
              </w:rPr>
              <w:t>04</w:t>
            </w:r>
          </w:p>
          <w:p w14:paraId="3DB0845E" w14:textId="77777777" w:rsidR="00F60046" w:rsidRPr="005907EA" w:rsidRDefault="00F60046" w:rsidP="00F60046">
            <w:pPr>
              <w:keepNext w:val="0"/>
              <w:keepLines w:val="0"/>
              <w:contextualSpacing/>
              <w:jc w:val="both"/>
              <w:rPr>
                <w:sz w:val="20"/>
                <w:szCs w:val="20"/>
              </w:rPr>
            </w:pPr>
            <w:r w:rsidRPr="00F60046">
              <w:rPr>
                <w:sz w:val="20"/>
                <w:szCs w:val="20"/>
              </w:rPr>
              <w:t>05</w:t>
            </w:r>
          </w:p>
          <w:p w14:paraId="485B37B2" w14:textId="77777777" w:rsidR="005907EA" w:rsidRPr="00F60046" w:rsidRDefault="005907EA" w:rsidP="00F60046">
            <w:pPr>
              <w:keepNext w:val="0"/>
              <w:keepLines w:val="0"/>
              <w:contextualSpacing/>
              <w:jc w:val="both"/>
              <w:rPr>
                <w:sz w:val="20"/>
                <w:szCs w:val="20"/>
              </w:rPr>
            </w:pPr>
          </w:p>
          <w:p w14:paraId="37D2EC4E" w14:textId="77777777" w:rsidR="00F60046" w:rsidRPr="00F60046" w:rsidRDefault="00F60046" w:rsidP="00F60046">
            <w:pPr>
              <w:keepNext w:val="0"/>
              <w:keepLines w:val="0"/>
              <w:contextualSpacing/>
              <w:jc w:val="both"/>
              <w:rPr>
                <w:sz w:val="20"/>
                <w:szCs w:val="20"/>
              </w:rPr>
            </w:pPr>
            <w:r w:rsidRPr="00F60046">
              <w:rPr>
                <w:sz w:val="20"/>
                <w:szCs w:val="20"/>
              </w:rPr>
              <w:t>06</w:t>
            </w:r>
          </w:p>
          <w:p w14:paraId="38064162" w14:textId="71CCAC89" w:rsidR="00F60046" w:rsidRPr="00F60046" w:rsidRDefault="00F60046" w:rsidP="00F60046">
            <w:pPr>
              <w:keepNext w:val="0"/>
              <w:keepLines w:val="0"/>
              <w:contextualSpacing/>
              <w:jc w:val="both"/>
              <w:rPr>
                <w:sz w:val="20"/>
                <w:szCs w:val="20"/>
              </w:rPr>
            </w:pPr>
            <w:r w:rsidRPr="00F60046">
              <w:rPr>
                <w:sz w:val="20"/>
                <w:szCs w:val="20"/>
              </w:rPr>
              <w:t>07</w:t>
            </w:r>
          </w:p>
          <w:p w14:paraId="63071E0C" w14:textId="77777777" w:rsidR="00F60046" w:rsidRPr="00F60046" w:rsidRDefault="00F60046" w:rsidP="00F60046">
            <w:pPr>
              <w:keepNext w:val="0"/>
              <w:keepLines w:val="0"/>
              <w:contextualSpacing/>
              <w:jc w:val="both"/>
              <w:rPr>
                <w:sz w:val="20"/>
                <w:szCs w:val="20"/>
              </w:rPr>
            </w:pPr>
            <w:r w:rsidRPr="00F60046">
              <w:rPr>
                <w:sz w:val="20"/>
                <w:szCs w:val="20"/>
              </w:rPr>
              <w:t>08</w:t>
            </w:r>
          </w:p>
          <w:p w14:paraId="23189D36" w14:textId="77777777" w:rsidR="00F60046" w:rsidRPr="00F60046" w:rsidRDefault="00F60046" w:rsidP="00F60046">
            <w:pPr>
              <w:keepNext w:val="0"/>
              <w:keepLines w:val="0"/>
              <w:contextualSpacing/>
              <w:jc w:val="both"/>
              <w:rPr>
                <w:sz w:val="20"/>
                <w:szCs w:val="20"/>
              </w:rPr>
            </w:pPr>
            <w:r w:rsidRPr="00F60046">
              <w:rPr>
                <w:sz w:val="20"/>
                <w:szCs w:val="20"/>
              </w:rPr>
              <w:t>09</w:t>
            </w:r>
          </w:p>
          <w:p w14:paraId="0253D4D9" w14:textId="77777777" w:rsidR="00F60046" w:rsidRPr="00F60046" w:rsidRDefault="00F60046" w:rsidP="00F60046">
            <w:pPr>
              <w:keepNext w:val="0"/>
              <w:keepLines w:val="0"/>
              <w:contextualSpacing/>
              <w:jc w:val="both"/>
              <w:rPr>
                <w:sz w:val="20"/>
                <w:szCs w:val="20"/>
              </w:rPr>
            </w:pPr>
            <w:r w:rsidRPr="00F60046">
              <w:rPr>
                <w:sz w:val="20"/>
                <w:szCs w:val="20"/>
              </w:rPr>
              <w:t>10</w:t>
            </w:r>
          </w:p>
          <w:p w14:paraId="65192D18" w14:textId="77777777" w:rsidR="00F60046" w:rsidRPr="00F60046" w:rsidRDefault="00F60046" w:rsidP="00F60046">
            <w:pPr>
              <w:keepNext w:val="0"/>
              <w:keepLines w:val="0"/>
              <w:contextualSpacing/>
              <w:jc w:val="both"/>
              <w:rPr>
                <w:sz w:val="20"/>
                <w:szCs w:val="20"/>
              </w:rPr>
            </w:pPr>
            <w:r w:rsidRPr="00F60046">
              <w:rPr>
                <w:sz w:val="20"/>
                <w:szCs w:val="20"/>
              </w:rPr>
              <w:t>11</w:t>
            </w:r>
          </w:p>
          <w:p w14:paraId="11E3EEA1" w14:textId="77777777" w:rsidR="00F60046" w:rsidRPr="00F60046" w:rsidRDefault="00F60046" w:rsidP="00F60046">
            <w:pPr>
              <w:keepNext w:val="0"/>
              <w:keepLines w:val="0"/>
              <w:contextualSpacing/>
              <w:jc w:val="both"/>
              <w:rPr>
                <w:sz w:val="20"/>
                <w:szCs w:val="20"/>
              </w:rPr>
            </w:pPr>
            <w:r w:rsidRPr="00F60046">
              <w:rPr>
                <w:sz w:val="20"/>
                <w:szCs w:val="20"/>
              </w:rPr>
              <w:t>12</w:t>
            </w:r>
          </w:p>
          <w:p w14:paraId="70465919" w14:textId="77777777" w:rsidR="00F60046" w:rsidRPr="00F60046" w:rsidRDefault="00F60046" w:rsidP="00F60046">
            <w:pPr>
              <w:keepNext w:val="0"/>
              <w:keepLines w:val="0"/>
              <w:contextualSpacing/>
              <w:jc w:val="both"/>
              <w:rPr>
                <w:sz w:val="20"/>
                <w:szCs w:val="20"/>
              </w:rPr>
            </w:pPr>
            <w:r w:rsidRPr="00F60046">
              <w:rPr>
                <w:sz w:val="20"/>
                <w:szCs w:val="20"/>
              </w:rPr>
              <w:t>13</w:t>
            </w:r>
          </w:p>
          <w:p w14:paraId="55D50047" w14:textId="77777777" w:rsidR="00F60046" w:rsidRPr="00F60046" w:rsidRDefault="00F60046" w:rsidP="00F60046">
            <w:pPr>
              <w:keepNext w:val="0"/>
              <w:keepLines w:val="0"/>
              <w:contextualSpacing/>
              <w:jc w:val="both"/>
              <w:rPr>
                <w:sz w:val="20"/>
                <w:szCs w:val="20"/>
              </w:rPr>
            </w:pPr>
            <w:r w:rsidRPr="00F60046">
              <w:rPr>
                <w:sz w:val="20"/>
                <w:szCs w:val="20"/>
              </w:rPr>
              <w:t>14</w:t>
            </w:r>
          </w:p>
          <w:p w14:paraId="677888B8" w14:textId="77777777" w:rsidR="00F60046" w:rsidRPr="00F60046" w:rsidRDefault="00F60046" w:rsidP="00F60046">
            <w:pPr>
              <w:keepNext w:val="0"/>
              <w:keepLines w:val="0"/>
              <w:contextualSpacing/>
              <w:jc w:val="both"/>
              <w:rPr>
                <w:sz w:val="20"/>
                <w:szCs w:val="20"/>
              </w:rPr>
            </w:pPr>
            <w:r w:rsidRPr="00F60046">
              <w:rPr>
                <w:sz w:val="20"/>
                <w:szCs w:val="20"/>
              </w:rPr>
              <w:t>15</w:t>
            </w:r>
          </w:p>
          <w:p w14:paraId="1621EE63" w14:textId="77777777" w:rsidR="00F60046" w:rsidRPr="00F60046" w:rsidRDefault="00F60046" w:rsidP="00F60046">
            <w:pPr>
              <w:keepNext w:val="0"/>
              <w:keepLines w:val="0"/>
              <w:contextualSpacing/>
              <w:jc w:val="both"/>
              <w:rPr>
                <w:sz w:val="20"/>
                <w:szCs w:val="20"/>
              </w:rPr>
            </w:pPr>
            <w:r w:rsidRPr="00F60046">
              <w:rPr>
                <w:sz w:val="20"/>
                <w:szCs w:val="20"/>
              </w:rPr>
              <w:t>16</w:t>
            </w:r>
          </w:p>
          <w:p w14:paraId="2EC302E3" w14:textId="77777777" w:rsidR="00F60046" w:rsidRPr="00F60046" w:rsidRDefault="00F60046" w:rsidP="00F60046">
            <w:pPr>
              <w:keepNext w:val="0"/>
              <w:keepLines w:val="0"/>
              <w:contextualSpacing/>
              <w:jc w:val="both"/>
              <w:rPr>
                <w:sz w:val="20"/>
                <w:szCs w:val="20"/>
              </w:rPr>
            </w:pPr>
            <w:r w:rsidRPr="00F60046">
              <w:rPr>
                <w:sz w:val="20"/>
                <w:szCs w:val="20"/>
              </w:rPr>
              <w:t>17</w:t>
            </w:r>
          </w:p>
          <w:p w14:paraId="0A529DC7" w14:textId="77777777" w:rsidR="00F60046" w:rsidRPr="00F60046" w:rsidRDefault="00F60046" w:rsidP="00F60046">
            <w:pPr>
              <w:keepNext w:val="0"/>
              <w:keepLines w:val="0"/>
              <w:contextualSpacing/>
              <w:jc w:val="both"/>
              <w:rPr>
                <w:sz w:val="20"/>
                <w:szCs w:val="20"/>
              </w:rPr>
            </w:pPr>
            <w:r w:rsidRPr="00F60046">
              <w:rPr>
                <w:sz w:val="20"/>
                <w:szCs w:val="20"/>
              </w:rPr>
              <w:t>18</w:t>
            </w:r>
          </w:p>
          <w:p w14:paraId="1E7B9092" w14:textId="77777777" w:rsidR="00F60046" w:rsidRPr="00F60046" w:rsidRDefault="00F60046" w:rsidP="00F60046">
            <w:pPr>
              <w:keepNext w:val="0"/>
              <w:keepLines w:val="0"/>
              <w:contextualSpacing/>
              <w:jc w:val="both"/>
              <w:rPr>
                <w:sz w:val="20"/>
                <w:szCs w:val="20"/>
              </w:rPr>
            </w:pPr>
            <w:r w:rsidRPr="00F60046">
              <w:rPr>
                <w:sz w:val="20"/>
                <w:szCs w:val="20"/>
              </w:rPr>
              <w:t>19</w:t>
            </w:r>
          </w:p>
          <w:p w14:paraId="0565EA23" w14:textId="77777777" w:rsidR="00F60046" w:rsidRPr="00F60046" w:rsidRDefault="00F60046" w:rsidP="00F60046">
            <w:pPr>
              <w:keepNext w:val="0"/>
              <w:keepLines w:val="0"/>
              <w:contextualSpacing/>
              <w:jc w:val="both"/>
              <w:rPr>
                <w:sz w:val="20"/>
                <w:szCs w:val="20"/>
              </w:rPr>
            </w:pPr>
            <w:r w:rsidRPr="00F60046">
              <w:rPr>
                <w:sz w:val="20"/>
                <w:szCs w:val="20"/>
              </w:rPr>
              <w:t>20</w:t>
            </w:r>
          </w:p>
          <w:p w14:paraId="31D403ED" w14:textId="77777777" w:rsidR="00F60046" w:rsidRPr="00F60046" w:rsidRDefault="00F60046" w:rsidP="00F60046">
            <w:pPr>
              <w:keepNext w:val="0"/>
              <w:keepLines w:val="0"/>
              <w:contextualSpacing/>
              <w:jc w:val="both"/>
              <w:rPr>
                <w:sz w:val="20"/>
                <w:szCs w:val="20"/>
              </w:rPr>
            </w:pPr>
            <w:r w:rsidRPr="00F60046">
              <w:rPr>
                <w:sz w:val="20"/>
                <w:szCs w:val="20"/>
              </w:rPr>
              <w:t>21</w:t>
            </w:r>
          </w:p>
          <w:p w14:paraId="2DA77251" w14:textId="77777777" w:rsidR="00F60046" w:rsidRPr="00F60046" w:rsidRDefault="00F60046" w:rsidP="00F60046">
            <w:pPr>
              <w:keepNext w:val="0"/>
              <w:keepLines w:val="0"/>
              <w:contextualSpacing/>
              <w:jc w:val="both"/>
              <w:rPr>
                <w:sz w:val="20"/>
                <w:szCs w:val="20"/>
              </w:rPr>
            </w:pPr>
            <w:r w:rsidRPr="00F60046">
              <w:rPr>
                <w:sz w:val="20"/>
                <w:szCs w:val="20"/>
              </w:rPr>
              <w:t>22</w:t>
            </w:r>
          </w:p>
          <w:p w14:paraId="0BD95164" w14:textId="77777777" w:rsidR="00F60046" w:rsidRPr="00F60046" w:rsidRDefault="00F60046" w:rsidP="00F60046">
            <w:pPr>
              <w:keepNext w:val="0"/>
              <w:keepLines w:val="0"/>
              <w:contextualSpacing/>
              <w:jc w:val="both"/>
              <w:rPr>
                <w:sz w:val="20"/>
                <w:szCs w:val="20"/>
              </w:rPr>
            </w:pPr>
            <w:r w:rsidRPr="00F60046">
              <w:rPr>
                <w:sz w:val="20"/>
                <w:szCs w:val="20"/>
              </w:rPr>
              <w:t>23</w:t>
            </w:r>
          </w:p>
          <w:p w14:paraId="3C2F0D31" w14:textId="061DD763" w:rsidR="00F60046" w:rsidRPr="00F60046" w:rsidRDefault="00F60046" w:rsidP="00F60046">
            <w:pPr>
              <w:keepNext w:val="0"/>
              <w:keepLines w:val="0"/>
              <w:contextualSpacing/>
              <w:jc w:val="both"/>
              <w:rPr>
                <w:sz w:val="20"/>
                <w:szCs w:val="20"/>
              </w:rPr>
            </w:pPr>
            <w:r w:rsidRPr="00F60046">
              <w:rPr>
                <w:sz w:val="20"/>
                <w:szCs w:val="20"/>
              </w:rPr>
              <w:t>24</w:t>
            </w:r>
          </w:p>
          <w:p w14:paraId="7419E4B8" w14:textId="77777777" w:rsidR="00F60046" w:rsidRPr="00F60046" w:rsidRDefault="00F60046" w:rsidP="00F60046">
            <w:pPr>
              <w:keepNext w:val="0"/>
              <w:keepLines w:val="0"/>
              <w:contextualSpacing/>
              <w:jc w:val="both"/>
              <w:rPr>
                <w:sz w:val="20"/>
                <w:szCs w:val="20"/>
              </w:rPr>
            </w:pPr>
            <w:r w:rsidRPr="00F60046">
              <w:rPr>
                <w:sz w:val="20"/>
                <w:szCs w:val="20"/>
              </w:rPr>
              <w:t>25</w:t>
            </w:r>
          </w:p>
          <w:p w14:paraId="20685178" w14:textId="77777777" w:rsidR="00F60046" w:rsidRPr="00F60046" w:rsidRDefault="00F60046" w:rsidP="00F60046">
            <w:pPr>
              <w:keepNext w:val="0"/>
              <w:keepLines w:val="0"/>
              <w:contextualSpacing/>
              <w:jc w:val="both"/>
              <w:rPr>
                <w:sz w:val="20"/>
                <w:szCs w:val="20"/>
              </w:rPr>
            </w:pPr>
            <w:r w:rsidRPr="00F60046">
              <w:rPr>
                <w:sz w:val="20"/>
                <w:szCs w:val="20"/>
              </w:rPr>
              <w:t>26</w:t>
            </w:r>
          </w:p>
          <w:p w14:paraId="5D0A2E5A" w14:textId="77777777" w:rsidR="00F60046" w:rsidRPr="00F60046" w:rsidRDefault="00F60046" w:rsidP="00F60046">
            <w:pPr>
              <w:keepNext w:val="0"/>
              <w:keepLines w:val="0"/>
              <w:contextualSpacing/>
              <w:jc w:val="both"/>
              <w:rPr>
                <w:sz w:val="20"/>
                <w:szCs w:val="20"/>
              </w:rPr>
            </w:pPr>
            <w:r w:rsidRPr="00F60046">
              <w:rPr>
                <w:sz w:val="20"/>
                <w:szCs w:val="20"/>
              </w:rPr>
              <w:t>27</w:t>
            </w:r>
          </w:p>
          <w:p w14:paraId="6AA110A7" w14:textId="77777777" w:rsidR="00F60046" w:rsidRPr="00F60046" w:rsidRDefault="00F60046" w:rsidP="00F60046">
            <w:pPr>
              <w:keepNext w:val="0"/>
              <w:keepLines w:val="0"/>
              <w:contextualSpacing/>
              <w:jc w:val="both"/>
              <w:rPr>
                <w:sz w:val="20"/>
                <w:szCs w:val="20"/>
              </w:rPr>
            </w:pPr>
            <w:r w:rsidRPr="00F60046">
              <w:rPr>
                <w:sz w:val="20"/>
                <w:szCs w:val="20"/>
              </w:rPr>
              <w:t>28</w:t>
            </w:r>
          </w:p>
          <w:p w14:paraId="4008CE54" w14:textId="77777777" w:rsidR="00F60046" w:rsidRPr="00F60046" w:rsidRDefault="00F60046" w:rsidP="00F60046">
            <w:pPr>
              <w:keepNext w:val="0"/>
              <w:keepLines w:val="0"/>
              <w:contextualSpacing/>
              <w:jc w:val="both"/>
              <w:rPr>
                <w:sz w:val="20"/>
                <w:szCs w:val="20"/>
              </w:rPr>
            </w:pPr>
            <w:r w:rsidRPr="00F60046">
              <w:rPr>
                <w:sz w:val="20"/>
                <w:szCs w:val="20"/>
              </w:rPr>
              <w:t>29</w:t>
            </w:r>
          </w:p>
          <w:p w14:paraId="2CE0496E" w14:textId="77777777" w:rsidR="00F60046" w:rsidRPr="00F60046" w:rsidRDefault="00F60046" w:rsidP="00F60046">
            <w:pPr>
              <w:keepNext w:val="0"/>
              <w:keepLines w:val="0"/>
              <w:contextualSpacing/>
              <w:jc w:val="both"/>
              <w:rPr>
                <w:sz w:val="20"/>
                <w:szCs w:val="20"/>
              </w:rPr>
            </w:pPr>
            <w:r w:rsidRPr="00F60046">
              <w:rPr>
                <w:sz w:val="20"/>
                <w:szCs w:val="20"/>
              </w:rPr>
              <w:t>30</w:t>
            </w:r>
          </w:p>
          <w:p w14:paraId="336DBD6E" w14:textId="77777777" w:rsidR="00F60046" w:rsidRPr="00F60046" w:rsidRDefault="00F60046" w:rsidP="00F60046">
            <w:pPr>
              <w:keepNext w:val="0"/>
              <w:keepLines w:val="0"/>
              <w:contextualSpacing/>
              <w:jc w:val="both"/>
              <w:rPr>
                <w:sz w:val="20"/>
                <w:szCs w:val="20"/>
              </w:rPr>
            </w:pPr>
            <w:r w:rsidRPr="00F60046">
              <w:rPr>
                <w:sz w:val="20"/>
                <w:szCs w:val="20"/>
              </w:rPr>
              <w:t>31</w:t>
            </w:r>
          </w:p>
          <w:p w14:paraId="1408EED8" w14:textId="77777777" w:rsidR="00F60046" w:rsidRPr="00F60046" w:rsidRDefault="00F60046" w:rsidP="00F60046">
            <w:pPr>
              <w:keepNext w:val="0"/>
              <w:keepLines w:val="0"/>
              <w:contextualSpacing/>
              <w:jc w:val="both"/>
              <w:rPr>
                <w:sz w:val="20"/>
                <w:szCs w:val="20"/>
              </w:rPr>
            </w:pPr>
            <w:r w:rsidRPr="00F60046">
              <w:rPr>
                <w:sz w:val="20"/>
                <w:szCs w:val="20"/>
              </w:rPr>
              <w:t>32</w:t>
            </w:r>
          </w:p>
          <w:p w14:paraId="4CD1FD29" w14:textId="1AD1839E" w:rsidR="00F60046" w:rsidRPr="00F60046" w:rsidRDefault="005907EA" w:rsidP="00F60046">
            <w:pPr>
              <w:keepNext w:val="0"/>
              <w:keepLines w:val="0"/>
              <w:contextualSpacing/>
              <w:jc w:val="both"/>
              <w:rPr>
                <w:sz w:val="20"/>
                <w:szCs w:val="20"/>
              </w:rPr>
            </w:pPr>
            <w:r w:rsidRPr="005907EA">
              <w:rPr>
                <w:sz w:val="20"/>
                <w:szCs w:val="20"/>
              </w:rPr>
              <w:t>33</w:t>
            </w:r>
          </w:p>
        </w:tc>
        <w:tc>
          <w:tcPr>
            <w:tcW w:w="8641" w:type="dxa"/>
            <w:tcBorders>
              <w:top w:val="single" w:sz="4" w:space="0" w:color="000000"/>
              <w:left w:val="single" w:sz="8" w:space="0" w:color="FFFFFF"/>
              <w:bottom w:val="single" w:sz="4" w:space="0" w:color="auto"/>
              <w:right w:val="single" w:sz="4" w:space="0" w:color="000000"/>
            </w:tcBorders>
            <w:vAlign w:val="center"/>
            <w:hideMark/>
          </w:tcPr>
          <w:p w14:paraId="44DC5C8C" w14:textId="77777777" w:rsidR="001B42F1" w:rsidRDefault="001B42F1" w:rsidP="005907EA">
            <w:pPr>
              <w:keepNext w:val="0"/>
              <w:keepLines w:val="0"/>
              <w:contextualSpacing/>
              <w:rPr>
                <w:b/>
                <w:bCs/>
                <w:sz w:val="20"/>
                <w:szCs w:val="20"/>
              </w:rPr>
            </w:pPr>
            <w:r w:rsidRPr="001B42F1">
              <w:rPr>
                <w:b/>
                <w:bCs/>
                <w:sz w:val="20"/>
                <w:szCs w:val="20"/>
              </w:rPr>
              <w:t>O que você mais gostou ao utilizar a aplicação Rota Segura?</w:t>
            </w:r>
          </w:p>
          <w:p w14:paraId="10CA3CAD" w14:textId="47814261" w:rsidR="005907EA" w:rsidRPr="005907EA" w:rsidRDefault="005907EA" w:rsidP="005907EA">
            <w:pPr>
              <w:keepNext w:val="0"/>
              <w:keepLines w:val="0"/>
              <w:contextualSpacing/>
              <w:rPr>
                <w:sz w:val="20"/>
                <w:szCs w:val="20"/>
              </w:rPr>
            </w:pPr>
            <w:r w:rsidRPr="005907EA">
              <w:rPr>
                <w:sz w:val="20"/>
                <w:szCs w:val="20"/>
              </w:rPr>
              <w:t>Responsividade e facilidade de acesso a informação</w:t>
            </w:r>
          </w:p>
          <w:p w14:paraId="39866295" w14:textId="77777777" w:rsidR="005907EA" w:rsidRPr="005907EA" w:rsidRDefault="005907EA" w:rsidP="005907EA">
            <w:pPr>
              <w:keepNext w:val="0"/>
              <w:keepLines w:val="0"/>
              <w:contextualSpacing/>
              <w:rPr>
                <w:sz w:val="20"/>
                <w:szCs w:val="20"/>
              </w:rPr>
            </w:pPr>
            <w:r w:rsidRPr="005907EA">
              <w:rPr>
                <w:sz w:val="20"/>
                <w:szCs w:val="20"/>
              </w:rPr>
              <w:t>O design</w:t>
            </w:r>
          </w:p>
          <w:p w14:paraId="7380CEA2" w14:textId="77777777" w:rsidR="005907EA" w:rsidRPr="005907EA" w:rsidRDefault="005907EA" w:rsidP="005907EA">
            <w:pPr>
              <w:keepNext w:val="0"/>
              <w:keepLines w:val="0"/>
              <w:contextualSpacing/>
              <w:rPr>
                <w:sz w:val="20"/>
                <w:szCs w:val="20"/>
              </w:rPr>
            </w:pPr>
            <w:r w:rsidRPr="005907EA">
              <w:rPr>
                <w:sz w:val="20"/>
                <w:szCs w:val="20"/>
              </w:rPr>
              <w:t>Reportar algum incidente</w:t>
            </w:r>
          </w:p>
          <w:p w14:paraId="2F841B42" w14:textId="77777777" w:rsidR="005907EA" w:rsidRPr="005907EA" w:rsidRDefault="005907EA" w:rsidP="005907EA">
            <w:pPr>
              <w:keepNext w:val="0"/>
              <w:keepLines w:val="0"/>
              <w:contextualSpacing/>
              <w:rPr>
                <w:sz w:val="20"/>
                <w:szCs w:val="20"/>
              </w:rPr>
            </w:pPr>
            <w:r w:rsidRPr="005907EA">
              <w:rPr>
                <w:sz w:val="20"/>
                <w:szCs w:val="20"/>
              </w:rPr>
              <w:t>Facilidade para localização no mapa</w:t>
            </w:r>
          </w:p>
          <w:p w14:paraId="7A1676EF" w14:textId="77777777" w:rsidR="005907EA" w:rsidRPr="005907EA" w:rsidRDefault="005907EA" w:rsidP="005907EA">
            <w:pPr>
              <w:keepNext w:val="0"/>
              <w:keepLines w:val="0"/>
              <w:contextualSpacing/>
              <w:rPr>
                <w:sz w:val="20"/>
                <w:szCs w:val="20"/>
              </w:rPr>
            </w:pPr>
            <w:r w:rsidRPr="005907EA">
              <w:rPr>
                <w:sz w:val="20"/>
                <w:szCs w:val="20"/>
              </w:rPr>
              <w:t>Foi fácil e rápido de registrar uma ocorrência e ao abrir o mapa foi simples indentificar o que estava acontecendo pela cidade.</w:t>
            </w:r>
          </w:p>
          <w:p w14:paraId="4ADDA55C" w14:textId="77777777" w:rsidR="005907EA" w:rsidRPr="005907EA" w:rsidRDefault="005907EA" w:rsidP="005907EA">
            <w:pPr>
              <w:keepNext w:val="0"/>
              <w:keepLines w:val="0"/>
              <w:contextualSpacing/>
              <w:rPr>
                <w:sz w:val="20"/>
                <w:szCs w:val="20"/>
              </w:rPr>
            </w:pPr>
            <w:r w:rsidRPr="005907EA">
              <w:rPr>
                <w:sz w:val="20"/>
                <w:szCs w:val="20"/>
              </w:rPr>
              <w:t>Design mt bonito e sistema intuitivo</w:t>
            </w:r>
          </w:p>
          <w:p w14:paraId="341DA20C" w14:textId="77777777" w:rsidR="005907EA" w:rsidRPr="005907EA" w:rsidRDefault="005907EA" w:rsidP="005907EA">
            <w:pPr>
              <w:keepNext w:val="0"/>
              <w:keepLines w:val="0"/>
              <w:contextualSpacing/>
              <w:rPr>
                <w:sz w:val="20"/>
                <w:szCs w:val="20"/>
              </w:rPr>
            </w:pPr>
            <w:r w:rsidRPr="005907EA">
              <w:rPr>
                <w:sz w:val="20"/>
                <w:szCs w:val="20"/>
              </w:rPr>
              <w:t>A facilidade de utilização, interface limpa e agilidade</w:t>
            </w:r>
          </w:p>
          <w:p w14:paraId="6FDE8837" w14:textId="77777777" w:rsidR="005907EA" w:rsidRPr="005907EA" w:rsidRDefault="005907EA" w:rsidP="005907EA">
            <w:pPr>
              <w:keepNext w:val="0"/>
              <w:keepLines w:val="0"/>
              <w:contextualSpacing/>
              <w:rPr>
                <w:sz w:val="20"/>
                <w:szCs w:val="20"/>
              </w:rPr>
            </w:pPr>
            <w:r w:rsidRPr="005907EA">
              <w:rPr>
                <w:sz w:val="20"/>
                <w:szCs w:val="20"/>
              </w:rPr>
              <w:t>Clareza dos reportes e gameficação.</w:t>
            </w:r>
          </w:p>
          <w:p w14:paraId="471C885C" w14:textId="77777777" w:rsidR="005907EA" w:rsidRPr="005907EA" w:rsidRDefault="005907EA" w:rsidP="005907EA">
            <w:pPr>
              <w:keepNext w:val="0"/>
              <w:keepLines w:val="0"/>
              <w:contextualSpacing/>
              <w:rPr>
                <w:sz w:val="20"/>
                <w:szCs w:val="20"/>
              </w:rPr>
            </w:pPr>
            <w:r w:rsidRPr="005907EA">
              <w:rPr>
                <w:sz w:val="20"/>
                <w:szCs w:val="20"/>
              </w:rPr>
              <w:t>A facilidade e simplicidade</w:t>
            </w:r>
          </w:p>
          <w:p w14:paraId="2CA81E4B" w14:textId="77777777" w:rsidR="005907EA" w:rsidRPr="005907EA" w:rsidRDefault="005907EA" w:rsidP="005907EA">
            <w:pPr>
              <w:keepNext w:val="0"/>
              <w:keepLines w:val="0"/>
              <w:contextualSpacing/>
              <w:rPr>
                <w:sz w:val="20"/>
                <w:szCs w:val="20"/>
              </w:rPr>
            </w:pPr>
            <w:r w:rsidRPr="005907EA">
              <w:rPr>
                <w:sz w:val="20"/>
                <w:szCs w:val="20"/>
              </w:rPr>
              <w:t>Observar o mapa das ocorrências e conseguir filtrar elas.</w:t>
            </w:r>
          </w:p>
          <w:p w14:paraId="489EFA2A" w14:textId="77777777" w:rsidR="005907EA" w:rsidRPr="005907EA" w:rsidRDefault="005907EA" w:rsidP="005907EA">
            <w:pPr>
              <w:keepNext w:val="0"/>
              <w:keepLines w:val="0"/>
              <w:contextualSpacing/>
              <w:rPr>
                <w:sz w:val="20"/>
                <w:szCs w:val="20"/>
              </w:rPr>
            </w:pPr>
            <w:r w:rsidRPr="005907EA">
              <w:rPr>
                <w:sz w:val="20"/>
                <w:szCs w:val="20"/>
              </w:rPr>
              <w:t>O mapa</w:t>
            </w:r>
          </w:p>
          <w:p w14:paraId="15EFEBB6" w14:textId="77777777" w:rsidR="005907EA" w:rsidRPr="005907EA" w:rsidRDefault="005907EA" w:rsidP="005907EA">
            <w:pPr>
              <w:keepNext w:val="0"/>
              <w:keepLines w:val="0"/>
              <w:contextualSpacing/>
              <w:rPr>
                <w:sz w:val="20"/>
                <w:szCs w:val="20"/>
              </w:rPr>
            </w:pPr>
            <w:r w:rsidRPr="005907EA">
              <w:rPr>
                <w:sz w:val="20"/>
                <w:szCs w:val="20"/>
              </w:rPr>
              <w:t>O aplicativo é muito fácil de utilizar</w:t>
            </w:r>
          </w:p>
          <w:p w14:paraId="30325F6A" w14:textId="77777777" w:rsidR="005907EA" w:rsidRPr="005907EA" w:rsidRDefault="005907EA" w:rsidP="005907EA">
            <w:pPr>
              <w:keepNext w:val="0"/>
              <w:keepLines w:val="0"/>
              <w:contextualSpacing/>
              <w:rPr>
                <w:sz w:val="20"/>
                <w:szCs w:val="20"/>
              </w:rPr>
            </w:pPr>
            <w:r w:rsidRPr="005907EA">
              <w:rPr>
                <w:sz w:val="20"/>
                <w:szCs w:val="20"/>
              </w:rPr>
              <w:t>A possibilidade de adicionar as fotos e definir o nível da ocorrência</w:t>
            </w:r>
          </w:p>
          <w:p w14:paraId="17832520" w14:textId="77777777" w:rsidR="005907EA" w:rsidRPr="005907EA" w:rsidRDefault="005907EA" w:rsidP="005907EA">
            <w:pPr>
              <w:keepNext w:val="0"/>
              <w:keepLines w:val="0"/>
              <w:contextualSpacing/>
              <w:rPr>
                <w:sz w:val="20"/>
                <w:szCs w:val="20"/>
              </w:rPr>
            </w:pPr>
            <w:r w:rsidRPr="005907EA">
              <w:rPr>
                <w:sz w:val="20"/>
                <w:szCs w:val="20"/>
              </w:rPr>
              <w:t>A mudança de cor ao apresentar a gravidade da situação</w:t>
            </w:r>
          </w:p>
          <w:p w14:paraId="1D33F845" w14:textId="77777777" w:rsidR="005907EA" w:rsidRPr="005907EA" w:rsidRDefault="005907EA" w:rsidP="005907EA">
            <w:pPr>
              <w:keepNext w:val="0"/>
              <w:keepLines w:val="0"/>
              <w:contextualSpacing/>
              <w:rPr>
                <w:sz w:val="20"/>
                <w:szCs w:val="20"/>
              </w:rPr>
            </w:pPr>
            <w:r w:rsidRPr="005907EA">
              <w:rPr>
                <w:sz w:val="20"/>
                <w:szCs w:val="20"/>
              </w:rPr>
              <w:t>Mapa de ocorrências</w:t>
            </w:r>
          </w:p>
          <w:p w14:paraId="6DC83905" w14:textId="77777777" w:rsidR="005907EA" w:rsidRPr="005907EA" w:rsidRDefault="005907EA" w:rsidP="005907EA">
            <w:pPr>
              <w:keepNext w:val="0"/>
              <w:keepLines w:val="0"/>
              <w:contextualSpacing/>
              <w:rPr>
                <w:sz w:val="20"/>
                <w:szCs w:val="20"/>
              </w:rPr>
            </w:pPr>
            <w:r w:rsidRPr="005907EA">
              <w:rPr>
                <w:sz w:val="20"/>
                <w:szCs w:val="20"/>
              </w:rPr>
              <w:t>Do ranking de ocorrências</w:t>
            </w:r>
          </w:p>
          <w:p w14:paraId="3540595F" w14:textId="77777777" w:rsidR="005907EA" w:rsidRPr="005907EA" w:rsidRDefault="005907EA" w:rsidP="005907EA">
            <w:pPr>
              <w:keepNext w:val="0"/>
              <w:keepLines w:val="0"/>
              <w:contextualSpacing/>
              <w:rPr>
                <w:sz w:val="20"/>
                <w:szCs w:val="20"/>
              </w:rPr>
            </w:pPr>
            <w:r w:rsidRPr="005907EA">
              <w:rPr>
                <w:sz w:val="20"/>
                <w:szCs w:val="20"/>
              </w:rPr>
              <w:t>Da utilização de IA para validar e categorizar corretamente a severidade das ocorrências</w:t>
            </w:r>
          </w:p>
          <w:p w14:paraId="00B1625D" w14:textId="77777777" w:rsidR="005907EA" w:rsidRPr="005907EA" w:rsidRDefault="005907EA" w:rsidP="005907EA">
            <w:pPr>
              <w:keepNext w:val="0"/>
              <w:keepLines w:val="0"/>
              <w:contextualSpacing/>
              <w:rPr>
                <w:sz w:val="20"/>
                <w:szCs w:val="20"/>
              </w:rPr>
            </w:pPr>
            <w:r w:rsidRPr="005907EA">
              <w:rPr>
                <w:sz w:val="20"/>
                <w:szCs w:val="20"/>
              </w:rPr>
              <w:t>A aplicabilidade na nossa regiao</w:t>
            </w:r>
          </w:p>
          <w:p w14:paraId="30173CE3" w14:textId="77777777" w:rsidR="005907EA" w:rsidRPr="005907EA" w:rsidRDefault="005907EA" w:rsidP="005907EA">
            <w:pPr>
              <w:keepNext w:val="0"/>
              <w:keepLines w:val="0"/>
              <w:contextualSpacing/>
              <w:rPr>
                <w:sz w:val="20"/>
                <w:szCs w:val="20"/>
              </w:rPr>
            </w:pPr>
            <w:r w:rsidRPr="005907EA">
              <w:rPr>
                <w:sz w:val="20"/>
                <w:szCs w:val="20"/>
              </w:rPr>
              <w:t>A forma intuitiva do layout e informações claras e diretas de como fazer o processo</w:t>
            </w:r>
          </w:p>
          <w:p w14:paraId="0687A5AA" w14:textId="77777777" w:rsidR="005907EA" w:rsidRPr="005907EA" w:rsidRDefault="005907EA" w:rsidP="005907EA">
            <w:pPr>
              <w:keepNext w:val="0"/>
              <w:keepLines w:val="0"/>
              <w:contextualSpacing/>
              <w:rPr>
                <w:sz w:val="20"/>
                <w:szCs w:val="20"/>
              </w:rPr>
            </w:pPr>
            <w:r w:rsidRPr="005907EA">
              <w:rPr>
                <w:sz w:val="20"/>
                <w:szCs w:val="20"/>
              </w:rPr>
              <w:t>Achei muito intuitiva e informativa, com boa visualização e compreensão dos reportes e suas localidades</w:t>
            </w:r>
          </w:p>
          <w:p w14:paraId="1CEB1788" w14:textId="77777777" w:rsidR="005907EA" w:rsidRPr="005907EA" w:rsidRDefault="005907EA" w:rsidP="005907EA">
            <w:pPr>
              <w:keepNext w:val="0"/>
              <w:keepLines w:val="0"/>
              <w:contextualSpacing/>
              <w:rPr>
                <w:sz w:val="20"/>
                <w:szCs w:val="20"/>
              </w:rPr>
            </w:pPr>
            <w:r w:rsidRPr="005907EA">
              <w:rPr>
                <w:sz w:val="20"/>
                <w:szCs w:val="20"/>
              </w:rPr>
              <w:t>Acessibilidade no site para pessoas cegas por meio de leitor de tela (android)</w:t>
            </w:r>
          </w:p>
          <w:p w14:paraId="01F2710C" w14:textId="77777777" w:rsidR="005907EA" w:rsidRPr="005907EA" w:rsidRDefault="005907EA" w:rsidP="005907EA">
            <w:pPr>
              <w:keepNext w:val="0"/>
              <w:keepLines w:val="0"/>
              <w:contextualSpacing/>
              <w:rPr>
                <w:sz w:val="20"/>
                <w:szCs w:val="20"/>
              </w:rPr>
            </w:pPr>
            <w:r w:rsidRPr="005907EA">
              <w:rPr>
                <w:sz w:val="20"/>
                <w:szCs w:val="20"/>
              </w:rPr>
              <w:t>A ideia e o objetivo do app</w:t>
            </w:r>
          </w:p>
          <w:p w14:paraId="4CE790C5" w14:textId="77777777" w:rsidR="005907EA" w:rsidRPr="005907EA" w:rsidRDefault="005907EA" w:rsidP="005907EA">
            <w:pPr>
              <w:keepNext w:val="0"/>
              <w:keepLines w:val="0"/>
              <w:contextualSpacing/>
              <w:rPr>
                <w:sz w:val="20"/>
                <w:szCs w:val="20"/>
              </w:rPr>
            </w:pPr>
            <w:r w:rsidRPr="005907EA">
              <w:rPr>
                <w:sz w:val="20"/>
                <w:szCs w:val="20"/>
              </w:rPr>
              <w:t>a ideia foi muito boa</w:t>
            </w:r>
          </w:p>
          <w:p w14:paraId="6AA9A8A0" w14:textId="77777777" w:rsidR="005907EA" w:rsidRPr="005907EA" w:rsidRDefault="005907EA" w:rsidP="005907EA">
            <w:pPr>
              <w:keepNext w:val="0"/>
              <w:keepLines w:val="0"/>
              <w:contextualSpacing/>
              <w:rPr>
                <w:sz w:val="20"/>
                <w:szCs w:val="20"/>
              </w:rPr>
            </w:pPr>
            <w:r w:rsidRPr="005907EA">
              <w:rPr>
                <w:sz w:val="20"/>
                <w:szCs w:val="20"/>
              </w:rPr>
              <w:t>A facilidade na navegação e em relatar.</w:t>
            </w:r>
          </w:p>
          <w:p w14:paraId="09B6ED20" w14:textId="77777777" w:rsidR="005907EA" w:rsidRPr="005907EA" w:rsidRDefault="005907EA" w:rsidP="005907EA">
            <w:pPr>
              <w:keepNext w:val="0"/>
              <w:keepLines w:val="0"/>
              <w:contextualSpacing/>
              <w:rPr>
                <w:sz w:val="20"/>
                <w:szCs w:val="20"/>
              </w:rPr>
            </w:pPr>
            <w:r w:rsidRPr="005907EA">
              <w:rPr>
                <w:sz w:val="20"/>
                <w:szCs w:val="20"/>
              </w:rPr>
              <w:t>Cadastrar as ocorrências</w:t>
            </w:r>
          </w:p>
          <w:p w14:paraId="49B3A6C9" w14:textId="77777777" w:rsidR="005907EA" w:rsidRPr="005907EA" w:rsidRDefault="005907EA" w:rsidP="005907EA">
            <w:pPr>
              <w:keepNext w:val="0"/>
              <w:keepLines w:val="0"/>
              <w:contextualSpacing/>
              <w:rPr>
                <w:sz w:val="20"/>
                <w:szCs w:val="20"/>
              </w:rPr>
            </w:pPr>
            <w:r w:rsidRPr="005907EA">
              <w:rPr>
                <w:sz w:val="20"/>
                <w:szCs w:val="20"/>
              </w:rPr>
              <w:t>Facilidade de uso no app</w:t>
            </w:r>
          </w:p>
          <w:p w14:paraId="0C1255C6" w14:textId="77777777" w:rsidR="005907EA" w:rsidRPr="005907EA" w:rsidRDefault="005907EA" w:rsidP="005907EA">
            <w:pPr>
              <w:keepNext w:val="0"/>
              <w:keepLines w:val="0"/>
              <w:contextualSpacing/>
              <w:rPr>
                <w:sz w:val="20"/>
                <w:szCs w:val="20"/>
              </w:rPr>
            </w:pPr>
            <w:r w:rsidRPr="005907EA">
              <w:rPr>
                <w:sz w:val="20"/>
                <w:szCs w:val="20"/>
              </w:rPr>
              <w:t>A interface e a usabilidade</w:t>
            </w:r>
          </w:p>
          <w:p w14:paraId="36713DDC" w14:textId="77777777" w:rsidR="005907EA" w:rsidRPr="005907EA" w:rsidRDefault="005907EA" w:rsidP="005907EA">
            <w:pPr>
              <w:keepNext w:val="0"/>
              <w:keepLines w:val="0"/>
              <w:contextualSpacing/>
              <w:rPr>
                <w:sz w:val="20"/>
                <w:szCs w:val="20"/>
              </w:rPr>
            </w:pPr>
            <w:r w:rsidRPr="005907EA">
              <w:rPr>
                <w:sz w:val="20"/>
                <w:szCs w:val="20"/>
              </w:rPr>
              <w:t>A usabilidade</w:t>
            </w:r>
          </w:p>
          <w:p w14:paraId="315EEBDA" w14:textId="77777777" w:rsidR="005907EA" w:rsidRPr="005907EA" w:rsidRDefault="005907EA" w:rsidP="005907EA">
            <w:pPr>
              <w:keepNext w:val="0"/>
              <w:keepLines w:val="0"/>
              <w:contextualSpacing/>
              <w:rPr>
                <w:sz w:val="20"/>
                <w:szCs w:val="20"/>
              </w:rPr>
            </w:pPr>
            <w:r w:rsidRPr="005907EA">
              <w:rPr>
                <w:sz w:val="20"/>
                <w:szCs w:val="20"/>
              </w:rPr>
              <w:t>A listagem de ocorrências</w:t>
            </w:r>
          </w:p>
          <w:p w14:paraId="218AD640" w14:textId="77777777" w:rsidR="005907EA" w:rsidRPr="005907EA" w:rsidRDefault="005907EA" w:rsidP="005907EA">
            <w:pPr>
              <w:keepNext w:val="0"/>
              <w:keepLines w:val="0"/>
              <w:contextualSpacing/>
              <w:rPr>
                <w:sz w:val="20"/>
                <w:szCs w:val="20"/>
              </w:rPr>
            </w:pPr>
            <w:r w:rsidRPr="005907EA">
              <w:rPr>
                <w:sz w:val="20"/>
                <w:szCs w:val="20"/>
              </w:rPr>
              <w:t>A clareza do conteúdo</w:t>
            </w:r>
          </w:p>
          <w:p w14:paraId="664A16BC" w14:textId="77777777" w:rsidR="005907EA" w:rsidRPr="005907EA" w:rsidRDefault="005907EA" w:rsidP="005907EA">
            <w:pPr>
              <w:keepNext w:val="0"/>
              <w:keepLines w:val="0"/>
              <w:contextualSpacing/>
              <w:rPr>
                <w:sz w:val="20"/>
                <w:szCs w:val="20"/>
              </w:rPr>
            </w:pPr>
            <w:r w:rsidRPr="005907EA">
              <w:rPr>
                <w:sz w:val="20"/>
                <w:szCs w:val="20"/>
              </w:rPr>
              <w:t>Sim</w:t>
            </w:r>
          </w:p>
          <w:p w14:paraId="4357210F" w14:textId="77777777" w:rsidR="005907EA" w:rsidRPr="005907EA" w:rsidRDefault="005907EA" w:rsidP="005907EA">
            <w:pPr>
              <w:keepNext w:val="0"/>
              <w:keepLines w:val="0"/>
              <w:contextualSpacing/>
              <w:rPr>
                <w:sz w:val="20"/>
                <w:szCs w:val="20"/>
              </w:rPr>
            </w:pPr>
            <w:r w:rsidRPr="005907EA">
              <w:rPr>
                <w:sz w:val="20"/>
                <w:szCs w:val="20"/>
              </w:rPr>
              <w:t>Cadastrar ocorrências</w:t>
            </w:r>
          </w:p>
          <w:p w14:paraId="2F66E008" w14:textId="17D2CD9C" w:rsidR="00F60046" w:rsidRPr="00F60046" w:rsidRDefault="005907EA" w:rsidP="00F60046">
            <w:pPr>
              <w:keepNext w:val="0"/>
              <w:keepLines w:val="0"/>
              <w:contextualSpacing/>
              <w:rPr>
                <w:sz w:val="20"/>
                <w:szCs w:val="20"/>
              </w:rPr>
            </w:pPr>
            <w:r w:rsidRPr="005907EA">
              <w:rPr>
                <w:sz w:val="20"/>
                <w:szCs w:val="20"/>
              </w:rPr>
              <w:t>A praticidade e facilidade ao usar o sistema</w:t>
            </w:r>
          </w:p>
        </w:tc>
      </w:tr>
    </w:tbl>
    <w:p w14:paraId="4E09C5E3" w14:textId="599B8BF7" w:rsidR="00F60046" w:rsidRPr="00F60046" w:rsidRDefault="00F60046" w:rsidP="00F60046">
      <w:pPr>
        <w:keepNext w:val="0"/>
        <w:keepLines w:val="0"/>
        <w:jc w:val="center"/>
        <w:rPr>
          <w:sz w:val="20"/>
          <w:szCs w:val="20"/>
        </w:rPr>
      </w:pPr>
      <w:bookmarkStart w:id="565" w:name="_Hlk214667403"/>
      <w:r w:rsidRPr="00F60046">
        <w:rPr>
          <w:sz w:val="20"/>
          <w:szCs w:val="20"/>
        </w:rPr>
        <w:t>Fonte: elaborada pela autora (2025).</w:t>
      </w:r>
    </w:p>
    <w:p w14:paraId="67F986D4" w14:textId="3736AB11" w:rsidR="00F60046" w:rsidRPr="00F309DE" w:rsidRDefault="001C46A6" w:rsidP="00F309DE">
      <w:pPr>
        <w:pStyle w:val="TF-LEGENDA"/>
        <w:rPr>
          <w:i/>
          <w:iCs/>
        </w:rPr>
      </w:pPr>
      <w:bookmarkStart w:id="566" w:name="_Ref214696487"/>
      <w:bookmarkStart w:id="567" w:name="_Toc214542035"/>
      <w:bookmarkStart w:id="568" w:name="_Toc215432543"/>
      <w:bookmarkEnd w:id="565"/>
      <w:r w:rsidRPr="00F309DE">
        <w:t xml:space="preserve">Quadro </w:t>
      </w:r>
      <w:fldSimple w:instr=" SEQ Quadro \* ARABIC ">
        <w:r w:rsidR="001C1872">
          <w:rPr>
            <w:noProof/>
          </w:rPr>
          <w:t>33</w:t>
        </w:r>
      </w:fldSimple>
      <w:bookmarkEnd w:id="566"/>
      <w:r w:rsidR="00F60046" w:rsidRPr="00F309DE">
        <w:t xml:space="preserve"> – Resultado da pergunta descritiva do que menos gostou </w:t>
      </w:r>
      <w:r w:rsidR="00F309DE" w:rsidRPr="00F309DE">
        <w:t>na aplicação Rota Segura</w:t>
      </w:r>
      <w:bookmarkEnd w:id="567"/>
      <w:r w:rsidR="00DE3AF6">
        <w:t>,</w:t>
      </w:r>
      <w:r w:rsidR="00DE3AF6" w:rsidRPr="00DE3AF6">
        <w:t xml:space="preserve"> </w:t>
      </w:r>
      <w:r w:rsidR="00DE3AF6" w:rsidRPr="00DE3AF6">
        <w:rPr>
          <w:i/>
          <w:iCs/>
        </w:rPr>
        <w:t>sic</w:t>
      </w:r>
      <w:bookmarkEnd w:id="56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
        <w:gridCol w:w="8641"/>
      </w:tblGrid>
      <w:tr w:rsidR="00191F6C" w:rsidRPr="00F60046" w14:paraId="62ACDA5C" w14:textId="77777777" w:rsidTr="006A30E5">
        <w:tc>
          <w:tcPr>
            <w:tcW w:w="421" w:type="dxa"/>
            <w:tcBorders>
              <w:top w:val="single" w:sz="4" w:space="0" w:color="000000"/>
              <w:left w:val="single" w:sz="4" w:space="0" w:color="000000"/>
              <w:bottom w:val="single" w:sz="4" w:space="0" w:color="auto"/>
              <w:right w:val="single" w:sz="8" w:space="0" w:color="FFFFFF"/>
            </w:tcBorders>
          </w:tcPr>
          <w:p w14:paraId="3EC28452" w14:textId="77777777" w:rsidR="00191F6C" w:rsidRPr="00F60046" w:rsidRDefault="00191F6C" w:rsidP="006A30E5">
            <w:pPr>
              <w:keepNext w:val="0"/>
              <w:keepLines w:val="0"/>
              <w:contextualSpacing/>
              <w:jc w:val="both"/>
              <w:rPr>
                <w:sz w:val="20"/>
                <w:szCs w:val="20"/>
              </w:rPr>
            </w:pPr>
          </w:p>
          <w:p w14:paraId="475B1861" w14:textId="77777777" w:rsidR="00191F6C" w:rsidRPr="00F60046" w:rsidRDefault="00191F6C" w:rsidP="006A30E5">
            <w:pPr>
              <w:keepNext w:val="0"/>
              <w:keepLines w:val="0"/>
              <w:contextualSpacing/>
              <w:jc w:val="both"/>
              <w:rPr>
                <w:sz w:val="20"/>
                <w:szCs w:val="20"/>
              </w:rPr>
            </w:pPr>
            <w:r w:rsidRPr="00F60046">
              <w:rPr>
                <w:sz w:val="20"/>
                <w:szCs w:val="20"/>
              </w:rPr>
              <w:t>01</w:t>
            </w:r>
          </w:p>
          <w:p w14:paraId="0CC30BDF" w14:textId="77777777" w:rsidR="00191F6C" w:rsidRPr="00F60046" w:rsidRDefault="00191F6C" w:rsidP="006A30E5">
            <w:pPr>
              <w:keepNext w:val="0"/>
              <w:keepLines w:val="0"/>
              <w:contextualSpacing/>
              <w:jc w:val="both"/>
              <w:rPr>
                <w:sz w:val="20"/>
                <w:szCs w:val="20"/>
              </w:rPr>
            </w:pPr>
            <w:r w:rsidRPr="00F60046">
              <w:rPr>
                <w:sz w:val="20"/>
                <w:szCs w:val="20"/>
              </w:rPr>
              <w:t>02</w:t>
            </w:r>
          </w:p>
          <w:p w14:paraId="31AB1A31" w14:textId="77777777" w:rsidR="00191F6C" w:rsidRPr="00F60046" w:rsidRDefault="00191F6C" w:rsidP="006A30E5">
            <w:pPr>
              <w:keepNext w:val="0"/>
              <w:keepLines w:val="0"/>
              <w:contextualSpacing/>
              <w:jc w:val="both"/>
              <w:rPr>
                <w:sz w:val="20"/>
                <w:szCs w:val="20"/>
              </w:rPr>
            </w:pPr>
            <w:r w:rsidRPr="00F60046">
              <w:rPr>
                <w:sz w:val="20"/>
                <w:szCs w:val="20"/>
              </w:rPr>
              <w:t>03</w:t>
            </w:r>
          </w:p>
          <w:p w14:paraId="0C189BC7" w14:textId="77777777" w:rsidR="00191F6C" w:rsidRPr="00F60046" w:rsidRDefault="00191F6C" w:rsidP="006A30E5">
            <w:pPr>
              <w:keepNext w:val="0"/>
              <w:keepLines w:val="0"/>
              <w:contextualSpacing/>
              <w:jc w:val="both"/>
              <w:rPr>
                <w:sz w:val="20"/>
                <w:szCs w:val="20"/>
              </w:rPr>
            </w:pPr>
            <w:r w:rsidRPr="00F60046">
              <w:rPr>
                <w:sz w:val="20"/>
                <w:szCs w:val="20"/>
              </w:rPr>
              <w:t>04</w:t>
            </w:r>
          </w:p>
          <w:p w14:paraId="1677AE1F" w14:textId="53664941" w:rsidR="00191F6C" w:rsidRPr="00F60046" w:rsidRDefault="00191F6C" w:rsidP="006A30E5">
            <w:pPr>
              <w:keepNext w:val="0"/>
              <w:keepLines w:val="0"/>
              <w:contextualSpacing/>
              <w:jc w:val="both"/>
              <w:rPr>
                <w:sz w:val="20"/>
                <w:szCs w:val="20"/>
              </w:rPr>
            </w:pPr>
            <w:r w:rsidRPr="00F60046">
              <w:rPr>
                <w:sz w:val="20"/>
                <w:szCs w:val="20"/>
              </w:rPr>
              <w:t>05</w:t>
            </w:r>
          </w:p>
          <w:p w14:paraId="085FA884" w14:textId="77777777" w:rsidR="00191F6C" w:rsidRPr="00F60046" w:rsidRDefault="00191F6C" w:rsidP="006A30E5">
            <w:pPr>
              <w:keepNext w:val="0"/>
              <w:keepLines w:val="0"/>
              <w:contextualSpacing/>
              <w:jc w:val="both"/>
              <w:rPr>
                <w:sz w:val="20"/>
                <w:szCs w:val="20"/>
              </w:rPr>
            </w:pPr>
            <w:r w:rsidRPr="00F60046">
              <w:rPr>
                <w:sz w:val="20"/>
                <w:szCs w:val="20"/>
              </w:rPr>
              <w:t>06</w:t>
            </w:r>
          </w:p>
          <w:p w14:paraId="58D08DD8" w14:textId="77777777" w:rsidR="00191F6C" w:rsidRPr="00F60046" w:rsidRDefault="00191F6C" w:rsidP="006A30E5">
            <w:pPr>
              <w:keepNext w:val="0"/>
              <w:keepLines w:val="0"/>
              <w:contextualSpacing/>
              <w:jc w:val="both"/>
              <w:rPr>
                <w:sz w:val="20"/>
                <w:szCs w:val="20"/>
              </w:rPr>
            </w:pPr>
            <w:r w:rsidRPr="00F60046">
              <w:rPr>
                <w:sz w:val="20"/>
                <w:szCs w:val="20"/>
              </w:rPr>
              <w:t>07</w:t>
            </w:r>
          </w:p>
          <w:p w14:paraId="53DE72A8" w14:textId="77777777" w:rsidR="00191F6C" w:rsidRPr="00F60046" w:rsidRDefault="00191F6C" w:rsidP="006A30E5">
            <w:pPr>
              <w:keepNext w:val="0"/>
              <w:keepLines w:val="0"/>
              <w:contextualSpacing/>
              <w:jc w:val="both"/>
              <w:rPr>
                <w:sz w:val="20"/>
                <w:szCs w:val="20"/>
              </w:rPr>
            </w:pPr>
            <w:r w:rsidRPr="00F60046">
              <w:rPr>
                <w:sz w:val="20"/>
                <w:szCs w:val="20"/>
              </w:rPr>
              <w:t>08</w:t>
            </w:r>
          </w:p>
          <w:p w14:paraId="17E1730C" w14:textId="77777777" w:rsidR="00191F6C" w:rsidRPr="00F60046" w:rsidRDefault="00191F6C" w:rsidP="006A30E5">
            <w:pPr>
              <w:keepNext w:val="0"/>
              <w:keepLines w:val="0"/>
              <w:contextualSpacing/>
              <w:jc w:val="both"/>
              <w:rPr>
                <w:sz w:val="20"/>
                <w:szCs w:val="20"/>
              </w:rPr>
            </w:pPr>
            <w:r w:rsidRPr="00F60046">
              <w:rPr>
                <w:sz w:val="20"/>
                <w:szCs w:val="20"/>
              </w:rPr>
              <w:t>09</w:t>
            </w:r>
          </w:p>
          <w:p w14:paraId="3F0748EF" w14:textId="77777777" w:rsidR="00191F6C" w:rsidRPr="00F60046" w:rsidRDefault="00191F6C" w:rsidP="006A30E5">
            <w:pPr>
              <w:keepNext w:val="0"/>
              <w:keepLines w:val="0"/>
              <w:contextualSpacing/>
              <w:jc w:val="both"/>
              <w:rPr>
                <w:sz w:val="20"/>
                <w:szCs w:val="20"/>
              </w:rPr>
            </w:pPr>
            <w:r w:rsidRPr="00F60046">
              <w:rPr>
                <w:sz w:val="20"/>
                <w:szCs w:val="20"/>
              </w:rPr>
              <w:t>10</w:t>
            </w:r>
          </w:p>
          <w:p w14:paraId="1585CDCC" w14:textId="77777777" w:rsidR="00191F6C" w:rsidRPr="00F60046" w:rsidRDefault="00191F6C" w:rsidP="006A30E5">
            <w:pPr>
              <w:keepNext w:val="0"/>
              <w:keepLines w:val="0"/>
              <w:contextualSpacing/>
              <w:jc w:val="both"/>
              <w:rPr>
                <w:sz w:val="20"/>
                <w:szCs w:val="20"/>
              </w:rPr>
            </w:pPr>
            <w:r w:rsidRPr="00F60046">
              <w:rPr>
                <w:sz w:val="20"/>
                <w:szCs w:val="20"/>
              </w:rPr>
              <w:t>11</w:t>
            </w:r>
          </w:p>
          <w:p w14:paraId="4934BDD6" w14:textId="77777777" w:rsidR="00191F6C" w:rsidRPr="00F60046" w:rsidRDefault="00191F6C" w:rsidP="006A30E5">
            <w:pPr>
              <w:keepNext w:val="0"/>
              <w:keepLines w:val="0"/>
              <w:contextualSpacing/>
              <w:jc w:val="both"/>
              <w:rPr>
                <w:sz w:val="20"/>
                <w:szCs w:val="20"/>
              </w:rPr>
            </w:pPr>
            <w:r w:rsidRPr="00F60046">
              <w:rPr>
                <w:sz w:val="20"/>
                <w:szCs w:val="20"/>
              </w:rPr>
              <w:t>12</w:t>
            </w:r>
          </w:p>
          <w:p w14:paraId="07639376" w14:textId="77777777" w:rsidR="00191F6C" w:rsidRPr="00F60046" w:rsidRDefault="00191F6C" w:rsidP="006A30E5">
            <w:pPr>
              <w:keepNext w:val="0"/>
              <w:keepLines w:val="0"/>
              <w:contextualSpacing/>
              <w:jc w:val="both"/>
              <w:rPr>
                <w:sz w:val="20"/>
                <w:szCs w:val="20"/>
              </w:rPr>
            </w:pPr>
            <w:r w:rsidRPr="00F60046">
              <w:rPr>
                <w:sz w:val="20"/>
                <w:szCs w:val="20"/>
              </w:rPr>
              <w:t>13</w:t>
            </w:r>
          </w:p>
          <w:p w14:paraId="121CCBBE" w14:textId="77777777" w:rsidR="00191F6C" w:rsidRPr="00F60046" w:rsidRDefault="00191F6C" w:rsidP="006A30E5">
            <w:pPr>
              <w:keepNext w:val="0"/>
              <w:keepLines w:val="0"/>
              <w:contextualSpacing/>
              <w:jc w:val="both"/>
              <w:rPr>
                <w:sz w:val="20"/>
                <w:szCs w:val="20"/>
              </w:rPr>
            </w:pPr>
            <w:r w:rsidRPr="00F60046">
              <w:rPr>
                <w:sz w:val="20"/>
                <w:szCs w:val="20"/>
              </w:rPr>
              <w:t>14</w:t>
            </w:r>
          </w:p>
          <w:p w14:paraId="75C10280" w14:textId="77777777" w:rsidR="00191F6C" w:rsidRPr="00F60046" w:rsidRDefault="00191F6C" w:rsidP="006A30E5">
            <w:pPr>
              <w:keepNext w:val="0"/>
              <w:keepLines w:val="0"/>
              <w:contextualSpacing/>
              <w:jc w:val="both"/>
              <w:rPr>
                <w:sz w:val="20"/>
                <w:szCs w:val="20"/>
              </w:rPr>
            </w:pPr>
            <w:r w:rsidRPr="00F60046">
              <w:rPr>
                <w:sz w:val="20"/>
                <w:szCs w:val="20"/>
              </w:rPr>
              <w:t>15</w:t>
            </w:r>
          </w:p>
          <w:p w14:paraId="0889D779" w14:textId="77777777" w:rsidR="00191F6C" w:rsidRPr="00F60046" w:rsidRDefault="00191F6C" w:rsidP="006A30E5">
            <w:pPr>
              <w:keepNext w:val="0"/>
              <w:keepLines w:val="0"/>
              <w:contextualSpacing/>
              <w:jc w:val="both"/>
              <w:rPr>
                <w:sz w:val="20"/>
                <w:szCs w:val="20"/>
              </w:rPr>
            </w:pPr>
            <w:r w:rsidRPr="00F60046">
              <w:rPr>
                <w:sz w:val="20"/>
                <w:szCs w:val="20"/>
              </w:rPr>
              <w:t>16</w:t>
            </w:r>
          </w:p>
          <w:p w14:paraId="2B1BF0E2" w14:textId="77777777" w:rsidR="00191F6C" w:rsidRPr="00F60046" w:rsidRDefault="00191F6C" w:rsidP="006A30E5">
            <w:pPr>
              <w:keepNext w:val="0"/>
              <w:keepLines w:val="0"/>
              <w:contextualSpacing/>
              <w:jc w:val="both"/>
              <w:rPr>
                <w:sz w:val="20"/>
                <w:szCs w:val="20"/>
              </w:rPr>
            </w:pPr>
            <w:r w:rsidRPr="00F60046">
              <w:rPr>
                <w:sz w:val="20"/>
                <w:szCs w:val="20"/>
              </w:rPr>
              <w:t>17</w:t>
            </w:r>
          </w:p>
          <w:p w14:paraId="69F4E338" w14:textId="77777777" w:rsidR="00191F6C" w:rsidRDefault="00191F6C" w:rsidP="006A30E5">
            <w:pPr>
              <w:keepNext w:val="0"/>
              <w:keepLines w:val="0"/>
              <w:contextualSpacing/>
              <w:jc w:val="both"/>
              <w:rPr>
                <w:sz w:val="20"/>
                <w:szCs w:val="20"/>
              </w:rPr>
            </w:pPr>
            <w:r w:rsidRPr="00F60046">
              <w:rPr>
                <w:sz w:val="20"/>
                <w:szCs w:val="20"/>
              </w:rPr>
              <w:t>18</w:t>
            </w:r>
          </w:p>
          <w:p w14:paraId="48A8D14D" w14:textId="77777777" w:rsidR="00247C1D" w:rsidRDefault="00247C1D" w:rsidP="006A30E5">
            <w:pPr>
              <w:keepNext w:val="0"/>
              <w:keepLines w:val="0"/>
              <w:contextualSpacing/>
              <w:jc w:val="both"/>
              <w:rPr>
                <w:sz w:val="20"/>
                <w:szCs w:val="20"/>
              </w:rPr>
            </w:pPr>
          </w:p>
          <w:p w14:paraId="469A75A7" w14:textId="77777777" w:rsidR="00247C1D" w:rsidRPr="00F60046" w:rsidRDefault="00247C1D" w:rsidP="006A30E5">
            <w:pPr>
              <w:keepNext w:val="0"/>
              <w:keepLines w:val="0"/>
              <w:contextualSpacing/>
              <w:jc w:val="both"/>
              <w:rPr>
                <w:sz w:val="20"/>
                <w:szCs w:val="20"/>
              </w:rPr>
            </w:pPr>
          </w:p>
          <w:p w14:paraId="72BDC25E" w14:textId="77777777" w:rsidR="00191F6C" w:rsidRPr="00F60046" w:rsidRDefault="00191F6C" w:rsidP="006A30E5">
            <w:pPr>
              <w:keepNext w:val="0"/>
              <w:keepLines w:val="0"/>
              <w:contextualSpacing/>
              <w:jc w:val="both"/>
              <w:rPr>
                <w:sz w:val="20"/>
                <w:szCs w:val="20"/>
              </w:rPr>
            </w:pPr>
            <w:r w:rsidRPr="00F60046">
              <w:rPr>
                <w:sz w:val="20"/>
                <w:szCs w:val="20"/>
              </w:rPr>
              <w:t>19</w:t>
            </w:r>
          </w:p>
          <w:p w14:paraId="74D686FB" w14:textId="77777777" w:rsidR="00191F6C" w:rsidRPr="00F60046" w:rsidRDefault="00191F6C" w:rsidP="006A30E5">
            <w:pPr>
              <w:keepNext w:val="0"/>
              <w:keepLines w:val="0"/>
              <w:contextualSpacing/>
              <w:jc w:val="both"/>
              <w:rPr>
                <w:sz w:val="20"/>
                <w:szCs w:val="20"/>
              </w:rPr>
            </w:pPr>
            <w:r w:rsidRPr="00F60046">
              <w:rPr>
                <w:sz w:val="20"/>
                <w:szCs w:val="20"/>
              </w:rPr>
              <w:t>20</w:t>
            </w:r>
          </w:p>
          <w:p w14:paraId="65054EAE" w14:textId="77777777" w:rsidR="00191F6C" w:rsidRPr="00F60046" w:rsidRDefault="00191F6C" w:rsidP="006A30E5">
            <w:pPr>
              <w:keepNext w:val="0"/>
              <w:keepLines w:val="0"/>
              <w:contextualSpacing/>
              <w:jc w:val="both"/>
              <w:rPr>
                <w:sz w:val="20"/>
                <w:szCs w:val="20"/>
              </w:rPr>
            </w:pPr>
            <w:r w:rsidRPr="00F60046">
              <w:rPr>
                <w:sz w:val="20"/>
                <w:szCs w:val="20"/>
              </w:rPr>
              <w:t>21</w:t>
            </w:r>
          </w:p>
          <w:p w14:paraId="17A86106" w14:textId="77777777" w:rsidR="00191F6C" w:rsidRPr="00F60046" w:rsidRDefault="00191F6C" w:rsidP="006A30E5">
            <w:pPr>
              <w:keepNext w:val="0"/>
              <w:keepLines w:val="0"/>
              <w:contextualSpacing/>
              <w:jc w:val="both"/>
              <w:rPr>
                <w:sz w:val="20"/>
                <w:szCs w:val="20"/>
              </w:rPr>
            </w:pPr>
            <w:r w:rsidRPr="00F60046">
              <w:rPr>
                <w:sz w:val="20"/>
                <w:szCs w:val="20"/>
              </w:rPr>
              <w:t>22</w:t>
            </w:r>
          </w:p>
          <w:p w14:paraId="319EE7AA" w14:textId="77777777" w:rsidR="00191F6C" w:rsidRPr="00F60046" w:rsidRDefault="00191F6C" w:rsidP="006A30E5">
            <w:pPr>
              <w:keepNext w:val="0"/>
              <w:keepLines w:val="0"/>
              <w:contextualSpacing/>
              <w:jc w:val="both"/>
              <w:rPr>
                <w:sz w:val="20"/>
                <w:szCs w:val="20"/>
              </w:rPr>
            </w:pPr>
            <w:r w:rsidRPr="00F60046">
              <w:rPr>
                <w:sz w:val="20"/>
                <w:szCs w:val="20"/>
              </w:rPr>
              <w:t>23</w:t>
            </w:r>
          </w:p>
          <w:p w14:paraId="382A3F59" w14:textId="77777777" w:rsidR="00191F6C" w:rsidRPr="00F60046" w:rsidRDefault="00191F6C" w:rsidP="006A30E5">
            <w:pPr>
              <w:keepNext w:val="0"/>
              <w:keepLines w:val="0"/>
              <w:contextualSpacing/>
              <w:jc w:val="both"/>
              <w:rPr>
                <w:sz w:val="20"/>
                <w:szCs w:val="20"/>
              </w:rPr>
            </w:pPr>
            <w:r w:rsidRPr="00F60046">
              <w:rPr>
                <w:sz w:val="20"/>
                <w:szCs w:val="20"/>
              </w:rPr>
              <w:t>24</w:t>
            </w:r>
          </w:p>
          <w:p w14:paraId="47CD03F6" w14:textId="77777777" w:rsidR="00191F6C" w:rsidRPr="00F60046" w:rsidRDefault="00191F6C" w:rsidP="006A30E5">
            <w:pPr>
              <w:keepNext w:val="0"/>
              <w:keepLines w:val="0"/>
              <w:contextualSpacing/>
              <w:jc w:val="both"/>
              <w:rPr>
                <w:sz w:val="20"/>
                <w:szCs w:val="20"/>
              </w:rPr>
            </w:pPr>
            <w:r w:rsidRPr="00F60046">
              <w:rPr>
                <w:sz w:val="20"/>
                <w:szCs w:val="20"/>
              </w:rPr>
              <w:t>25</w:t>
            </w:r>
          </w:p>
          <w:p w14:paraId="1F1DCAE9" w14:textId="77777777" w:rsidR="00191F6C" w:rsidRPr="00F60046" w:rsidRDefault="00191F6C" w:rsidP="006A30E5">
            <w:pPr>
              <w:keepNext w:val="0"/>
              <w:keepLines w:val="0"/>
              <w:contextualSpacing/>
              <w:jc w:val="both"/>
              <w:rPr>
                <w:sz w:val="20"/>
                <w:szCs w:val="20"/>
              </w:rPr>
            </w:pPr>
            <w:r w:rsidRPr="00F60046">
              <w:rPr>
                <w:sz w:val="20"/>
                <w:szCs w:val="20"/>
              </w:rPr>
              <w:t>26</w:t>
            </w:r>
          </w:p>
          <w:p w14:paraId="54FE1E9D" w14:textId="77777777" w:rsidR="00191F6C" w:rsidRPr="00F60046" w:rsidRDefault="00191F6C" w:rsidP="006A30E5">
            <w:pPr>
              <w:keepNext w:val="0"/>
              <w:keepLines w:val="0"/>
              <w:contextualSpacing/>
              <w:jc w:val="both"/>
              <w:rPr>
                <w:sz w:val="20"/>
                <w:szCs w:val="20"/>
              </w:rPr>
            </w:pPr>
            <w:r w:rsidRPr="00F60046">
              <w:rPr>
                <w:sz w:val="20"/>
                <w:szCs w:val="20"/>
              </w:rPr>
              <w:t>27</w:t>
            </w:r>
          </w:p>
          <w:p w14:paraId="33E9624D" w14:textId="77777777" w:rsidR="00191F6C" w:rsidRPr="00F60046" w:rsidRDefault="00191F6C" w:rsidP="006A30E5">
            <w:pPr>
              <w:keepNext w:val="0"/>
              <w:keepLines w:val="0"/>
              <w:contextualSpacing/>
              <w:jc w:val="both"/>
              <w:rPr>
                <w:sz w:val="20"/>
                <w:szCs w:val="20"/>
              </w:rPr>
            </w:pPr>
            <w:r w:rsidRPr="00F60046">
              <w:rPr>
                <w:sz w:val="20"/>
                <w:szCs w:val="20"/>
              </w:rPr>
              <w:t>28</w:t>
            </w:r>
          </w:p>
          <w:p w14:paraId="1B6CE1B7" w14:textId="77777777" w:rsidR="00191F6C" w:rsidRPr="00F60046" w:rsidRDefault="00191F6C" w:rsidP="006A30E5">
            <w:pPr>
              <w:keepNext w:val="0"/>
              <w:keepLines w:val="0"/>
              <w:contextualSpacing/>
              <w:jc w:val="both"/>
              <w:rPr>
                <w:sz w:val="20"/>
                <w:szCs w:val="20"/>
              </w:rPr>
            </w:pPr>
            <w:r w:rsidRPr="00F60046">
              <w:rPr>
                <w:sz w:val="20"/>
                <w:szCs w:val="20"/>
              </w:rPr>
              <w:t>29</w:t>
            </w:r>
          </w:p>
          <w:p w14:paraId="3B1BF6BB" w14:textId="77777777" w:rsidR="00191F6C" w:rsidRPr="00F60046" w:rsidRDefault="00191F6C" w:rsidP="006A30E5">
            <w:pPr>
              <w:keepNext w:val="0"/>
              <w:keepLines w:val="0"/>
              <w:contextualSpacing/>
              <w:jc w:val="both"/>
              <w:rPr>
                <w:sz w:val="20"/>
                <w:szCs w:val="20"/>
              </w:rPr>
            </w:pPr>
            <w:r w:rsidRPr="00F60046">
              <w:rPr>
                <w:sz w:val="20"/>
                <w:szCs w:val="20"/>
              </w:rPr>
              <w:t>30</w:t>
            </w:r>
          </w:p>
          <w:p w14:paraId="3AD54830" w14:textId="77777777" w:rsidR="00191F6C" w:rsidRPr="00F60046" w:rsidRDefault="00191F6C" w:rsidP="006A30E5">
            <w:pPr>
              <w:keepNext w:val="0"/>
              <w:keepLines w:val="0"/>
              <w:contextualSpacing/>
              <w:jc w:val="both"/>
              <w:rPr>
                <w:sz w:val="20"/>
                <w:szCs w:val="20"/>
              </w:rPr>
            </w:pPr>
            <w:r w:rsidRPr="00F60046">
              <w:rPr>
                <w:sz w:val="20"/>
                <w:szCs w:val="20"/>
              </w:rPr>
              <w:t>31</w:t>
            </w:r>
          </w:p>
          <w:p w14:paraId="233F34A1" w14:textId="77777777" w:rsidR="00191F6C" w:rsidRPr="00F60046" w:rsidRDefault="00191F6C" w:rsidP="006A30E5">
            <w:pPr>
              <w:keepNext w:val="0"/>
              <w:keepLines w:val="0"/>
              <w:contextualSpacing/>
              <w:jc w:val="both"/>
              <w:rPr>
                <w:sz w:val="20"/>
                <w:szCs w:val="20"/>
              </w:rPr>
            </w:pPr>
            <w:r w:rsidRPr="00F60046">
              <w:rPr>
                <w:sz w:val="20"/>
                <w:szCs w:val="20"/>
              </w:rPr>
              <w:t>32</w:t>
            </w:r>
          </w:p>
          <w:p w14:paraId="4AD2BA23" w14:textId="77777777" w:rsidR="00191F6C" w:rsidRPr="00F60046" w:rsidRDefault="00191F6C" w:rsidP="006A30E5">
            <w:pPr>
              <w:keepNext w:val="0"/>
              <w:keepLines w:val="0"/>
              <w:contextualSpacing/>
              <w:jc w:val="both"/>
              <w:rPr>
                <w:sz w:val="20"/>
                <w:szCs w:val="20"/>
              </w:rPr>
            </w:pPr>
            <w:r w:rsidRPr="005907EA">
              <w:rPr>
                <w:sz w:val="20"/>
                <w:szCs w:val="20"/>
              </w:rPr>
              <w:t>33</w:t>
            </w:r>
          </w:p>
        </w:tc>
        <w:tc>
          <w:tcPr>
            <w:tcW w:w="8641" w:type="dxa"/>
            <w:tcBorders>
              <w:top w:val="single" w:sz="4" w:space="0" w:color="000000"/>
              <w:left w:val="single" w:sz="8" w:space="0" w:color="FFFFFF"/>
              <w:bottom w:val="single" w:sz="4" w:space="0" w:color="auto"/>
              <w:right w:val="single" w:sz="4" w:space="0" w:color="000000"/>
            </w:tcBorders>
            <w:vAlign w:val="center"/>
            <w:hideMark/>
          </w:tcPr>
          <w:p w14:paraId="113BACA8" w14:textId="1C7187E7" w:rsidR="00191F6C" w:rsidRDefault="00191F6C" w:rsidP="006A30E5">
            <w:pPr>
              <w:keepNext w:val="0"/>
              <w:keepLines w:val="0"/>
              <w:contextualSpacing/>
              <w:rPr>
                <w:b/>
                <w:bCs/>
                <w:sz w:val="20"/>
                <w:szCs w:val="20"/>
              </w:rPr>
            </w:pPr>
            <w:r w:rsidRPr="001B42F1">
              <w:rPr>
                <w:b/>
                <w:bCs/>
                <w:sz w:val="20"/>
                <w:szCs w:val="20"/>
              </w:rPr>
              <w:lastRenderedPageBreak/>
              <w:t xml:space="preserve">O que você </w:t>
            </w:r>
            <w:r w:rsidR="00F309DE">
              <w:rPr>
                <w:b/>
                <w:bCs/>
                <w:sz w:val="20"/>
                <w:szCs w:val="20"/>
              </w:rPr>
              <w:t>menos</w:t>
            </w:r>
            <w:r w:rsidRPr="001B42F1">
              <w:rPr>
                <w:b/>
                <w:bCs/>
                <w:sz w:val="20"/>
                <w:szCs w:val="20"/>
              </w:rPr>
              <w:t xml:space="preserve"> gostou ao utilizar a aplicação Rota Segura?</w:t>
            </w:r>
          </w:p>
          <w:p w14:paraId="777BA51A" w14:textId="77777777" w:rsidR="00247C1D" w:rsidRPr="00247C1D" w:rsidRDefault="00247C1D" w:rsidP="00247C1D">
            <w:pPr>
              <w:keepNext w:val="0"/>
              <w:keepLines w:val="0"/>
              <w:contextualSpacing/>
              <w:rPr>
                <w:sz w:val="20"/>
                <w:szCs w:val="20"/>
              </w:rPr>
            </w:pPr>
            <w:r w:rsidRPr="00247C1D">
              <w:rPr>
                <w:sz w:val="20"/>
                <w:szCs w:val="20"/>
              </w:rPr>
              <w:t>Nada</w:t>
            </w:r>
          </w:p>
          <w:p w14:paraId="5D79C09E" w14:textId="77777777" w:rsidR="00247C1D" w:rsidRPr="00247C1D" w:rsidRDefault="00247C1D" w:rsidP="00247C1D">
            <w:pPr>
              <w:keepNext w:val="0"/>
              <w:keepLines w:val="0"/>
              <w:contextualSpacing/>
              <w:rPr>
                <w:sz w:val="20"/>
                <w:szCs w:val="20"/>
              </w:rPr>
            </w:pPr>
            <w:r w:rsidRPr="00247C1D">
              <w:rPr>
                <w:sz w:val="20"/>
                <w:szCs w:val="20"/>
              </w:rPr>
              <w:t xml:space="preserve">gostei de tudo </w:t>
            </w:r>
          </w:p>
          <w:p w14:paraId="22DF5613" w14:textId="77777777" w:rsidR="00247C1D" w:rsidRPr="00247C1D" w:rsidRDefault="00247C1D" w:rsidP="00247C1D">
            <w:pPr>
              <w:keepNext w:val="0"/>
              <w:keepLines w:val="0"/>
              <w:contextualSpacing/>
              <w:rPr>
                <w:sz w:val="20"/>
                <w:szCs w:val="20"/>
              </w:rPr>
            </w:pPr>
            <w:r w:rsidRPr="00247C1D">
              <w:rPr>
                <w:sz w:val="20"/>
                <w:szCs w:val="20"/>
              </w:rPr>
              <w:t>nada</w:t>
            </w:r>
          </w:p>
          <w:p w14:paraId="6CF5E739" w14:textId="77777777" w:rsidR="00247C1D" w:rsidRPr="00247C1D" w:rsidRDefault="00247C1D" w:rsidP="00247C1D">
            <w:pPr>
              <w:keepNext w:val="0"/>
              <w:keepLines w:val="0"/>
              <w:contextualSpacing/>
              <w:rPr>
                <w:sz w:val="20"/>
                <w:szCs w:val="20"/>
              </w:rPr>
            </w:pPr>
            <w:r w:rsidRPr="00247C1D">
              <w:rPr>
                <w:sz w:val="20"/>
                <w:szCs w:val="20"/>
              </w:rPr>
              <w:t>Pesquisa de ocorrências relatadas</w:t>
            </w:r>
          </w:p>
          <w:p w14:paraId="30B46B1F" w14:textId="77777777" w:rsidR="00247C1D" w:rsidRPr="00247C1D" w:rsidRDefault="00247C1D" w:rsidP="00247C1D">
            <w:pPr>
              <w:keepNext w:val="0"/>
              <w:keepLines w:val="0"/>
              <w:contextualSpacing/>
              <w:rPr>
                <w:sz w:val="20"/>
                <w:szCs w:val="20"/>
              </w:rPr>
            </w:pPr>
            <w:r w:rsidRPr="00247C1D">
              <w:rPr>
                <w:sz w:val="20"/>
                <w:szCs w:val="20"/>
              </w:rPr>
              <w:t>Não houve nada em que não me agradou</w:t>
            </w:r>
          </w:p>
          <w:p w14:paraId="147E5004" w14:textId="77777777" w:rsidR="00247C1D" w:rsidRPr="00247C1D" w:rsidRDefault="00247C1D" w:rsidP="00247C1D">
            <w:pPr>
              <w:keepNext w:val="0"/>
              <w:keepLines w:val="0"/>
              <w:contextualSpacing/>
              <w:rPr>
                <w:sz w:val="20"/>
                <w:szCs w:val="20"/>
              </w:rPr>
            </w:pPr>
            <w:r w:rsidRPr="00247C1D">
              <w:rPr>
                <w:sz w:val="20"/>
                <w:szCs w:val="20"/>
              </w:rPr>
              <w:t xml:space="preserve">Nada </w:t>
            </w:r>
          </w:p>
          <w:p w14:paraId="4CD0756E" w14:textId="77777777" w:rsidR="00247C1D" w:rsidRPr="00247C1D" w:rsidRDefault="00247C1D" w:rsidP="00247C1D">
            <w:pPr>
              <w:keepNext w:val="0"/>
              <w:keepLines w:val="0"/>
              <w:contextualSpacing/>
              <w:rPr>
                <w:sz w:val="20"/>
                <w:szCs w:val="20"/>
              </w:rPr>
            </w:pPr>
            <w:r w:rsidRPr="00247C1D">
              <w:rPr>
                <w:sz w:val="20"/>
                <w:szCs w:val="20"/>
              </w:rPr>
              <w:t>A responsividade do mapa estava um pouco pequena.</w:t>
            </w:r>
          </w:p>
          <w:p w14:paraId="7435DDD7" w14:textId="77777777" w:rsidR="00247C1D" w:rsidRPr="00247C1D" w:rsidRDefault="00247C1D" w:rsidP="00247C1D">
            <w:pPr>
              <w:keepNext w:val="0"/>
              <w:keepLines w:val="0"/>
              <w:contextualSpacing/>
              <w:rPr>
                <w:sz w:val="20"/>
                <w:szCs w:val="20"/>
              </w:rPr>
            </w:pPr>
            <w:r w:rsidRPr="00247C1D">
              <w:rPr>
                <w:sz w:val="20"/>
                <w:szCs w:val="20"/>
              </w:rPr>
              <w:t>Não tenho nada a reclamar, gostei de tudo na aplicação</w:t>
            </w:r>
          </w:p>
          <w:p w14:paraId="518C7BFD" w14:textId="77777777" w:rsidR="00247C1D" w:rsidRPr="00247C1D" w:rsidRDefault="00247C1D" w:rsidP="00247C1D">
            <w:pPr>
              <w:keepNext w:val="0"/>
              <w:keepLines w:val="0"/>
              <w:contextualSpacing/>
              <w:rPr>
                <w:sz w:val="20"/>
                <w:szCs w:val="20"/>
              </w:rPr>
            </w:pPr>
            <w:r w:rsidRPr="00247C1D">
              <w:rPr>
                <w:sz w:val="20"/>
                <w:szCs w:val="20"/>
              </w:rPr>
              <w:t>Nada</w:t>
            </w:r>
          </w:p>
          <w:p w14:paraId="157D6E8E" w14:textId="77777777" w:rsidR="00247C1D" w:rsidRPr="00247C1D" w:rsidRDefault="00247C1D" w:rsidP="00247C1D">
            <w:pPr>
              <w:keepNext w:val="0"/>
              <w:keepLines w:val="0"/>
              <w:contextualSpacing/>
              <w:rPr>
                <w:sz w:val="20"/>
                <w:szCs w:val="20"/>
              </w:rPr>
            </w:pPr>
            <w:r w:rsidRPr="00247C1D">
              <w:rPr>
                <w:sz w:val="20"/>
                <w:szCs w:val="20"/>
              </w:rPr>
              <w:t>Gostei de tudo</w:t>
            </w:r>
          </w:p>
          <w:p w14:paraId="080708AB" w14:textId="77777777" w:rsidR="00247C1D" w:rsidRPr="00247C1D" w:rsidRDefault="00247C1D" w:rsidP="00247C1D">
            <w:pPr>
              <w:keepNext w:val="0"/>
              <w:keepLines w:val="0"/>
              <w:contextualSpacing/>
              <w:rPr>
                <w:sz w:val="20"/>
                <w:szCs w:val="20"/>
              </w:rPr>
            </w:pPr>
            <w:r w:rsidRPr="00247C1D">
              <w:rPr>
                <w:sz w:val="20"/>
                <w:szCs w:val="20"/>
              </w:rPr>
              <w:t>A navegação entre as telas poderia ter um indicador melhor na barra</w:t>
            </w:r>
          </w:p>
          <w:p w14:paraId="10E43BC0" w14:textId="77777777" w:rsidR="00247C1D" w:rsidRPr="00247C1D" w:rsidRDefault="00247C1D" w:rsidP="00247C1D">
            <w:pPr>
              <w:keepNext w:val="0"/>
              <w:keepLines w:val="0"/>
              <w:contextualSpacing/>
              <w:rPr>
                <w:sz w:val="20"/>
                <w:szCs w:val="20"/>
              </w:rPr>
            </w:pPr>
            <w:r w:rsidRPr="00247C1D">
              <w:rPr>
                <w:sz w:val="20"/>
                <w:szCs w:val="20"/>
              </w:rPr>
              <w:t>A lentidão (as vezes)</w:t>
            </w:r>
          </w:p>
          <w:p w14:paraId="1ED4EDFF" w14:textId="77777777" w:rsidR="00247C1D" w:rsidRPr="00247C1D" w:rsidRDefault="00247C1D" w:rsidP="00247C1D">
            <w:pPr>
              <w:keepNext w:val="0"/>
              <w:keepLines w:val="0"/>
              <w:contextualSpacing/>
              <w:rPr>
                <w:sz w:val="20"/>
                <w:szCs w:val="20"/>
              </w:rPr>
            </w:pPr>
            <w:r w:rsidRPr="00247C1D">
              <w:rPr>
                <w:sz w:val="20"/>
                <w:szCs w:val="20"/>
              </w:rPr>
              <w:t>Nao</w:t>
            </w:r>
          </w:p>
          <w:p w14:paraId="69BB20C8" w14:textId="77777777" w:rsidR="00247C1D" w:rsidRPr="00247C1D" w:rsidRDefault="00247C1D" w:rsidP="00247C1D">
            <w:pPr>
              <w:keepNext w:val="0"/>
              <w:keepLines w:val="0"/>
              <w:contextualSpacing/>
              <w:rPr>
                <w:sz w:val="20"/>
                <w:szCs w:val="20"/>
              </w:rPr>
            </w:pPr>
            <w:r w:rsidRPr="00247C1D">
              <w:rPr>
                <w:sz w:val="20"/>
                <w:szCs w:val="20"/>
              </w:rPr>
              <w:t>Nada</w:t>
            </w:r>
          </w:p>
          <w:p w14:paraId="4AE58DFE" w14:textId="77777777" w:rsidR="00247C1D" w:rsidRPr="00247C1D" w:rsidRDefault="00247C1D" w:rsidP="00247C1D">
            <w:pPr>
              <w:keepNext w:val="0"/>
              <w:keepLines w:val="0"/>
              <w:contextualSpacing/>
              <w:rPr>
                <w:sz w:val="20"/>
                <w:szCs w:val="20"/>
              </w:rPr>
            </w:pPr>
            <w:r w:rsidRPr="00247C1D">
              <w:rPr>
                <w:sz w:val="20"/>
                <w:szCs w:val="20"/>
              </w:rPr>
              <w:t>O perfil de usuário</w:t>
            </w:r>
          </w:p>
          <w:p w14:paraId="63853458" w14:textId="77777777" w:rsidR="00247C1D" w:rsidRPr="00247C1D" w:rsidRDefault="00247C1D" w:rsidP="00247C1D">
            <w:pPr>
              <w:keepNext w:val="0"/>
              <w:keepLines w:val="0"/>
              <w:contextualSpacing/>
              <w:rPr>
                <w:sz w:val="20"/>
                <w:szCs w:val="20"/>
              </w:rPr>
            </w:pPr>
            <w:r w:rsidRPr="00247C1D">
              <w:rPr>
                <w:sz w:val="20"/>
                <w:szCs w:val="20"/>
              </w:rPr>
              <w:t>Nada</w:t>
            </w:r>
          </w:p>
          <w:p w14:paraId="08360377" w14:textId="77777777" w:rsidR="00247C1D" w:rsidRPr="00247C1D" w:rsidRDefault="00247C1D" w:rsidP="00247C1D">
            <w:pPr>
              <w:keepNext w:val="0"/>
              <w:keepLines w:val="0"/>
              <w:contextualSpacing/>
              <w:rPr>
                <w:sz w:val="20"/>
                <w:szCs w:val="20"/>
              </w:rPr>
            </w:pPr>
            <w:r w:rsidRPr="00247C1D">
              <w:rPr>
                <w:sz w:val="20"/>
                <w:szCs w:val="20"/>
              </w:rPr>
              <w:t>Nada</w:t>
            </w:r>
          </w:p>
          <w:p w14:paraId="1B2FAA80" w14:textId="77777777" w:rsidR="00247C1D" w:rsidRPr="00247C1D" w:rsidRDefault="00247C1D" w:rsidP="00247C1D">
            <w:pPr>
              <w:keepNext w:val="0"/>
              <w:keepLines w:val="0"/>
              <w:contextualSpacing/>
              <w:rPr>
                <w:sz w:val="20"/>
                <w:szCs w:val="20"/>
              </w:rPr>
            </w:pPr>
            <w:r w:rsidRPr="00247C1D">
              <w:rPr>
                <w:sz w:val="20"/>
                <w:szCs w:val="20"/>
              </w:rPr>
              <w:t>Não tenho nada a reclamar, gostei bastante da aplicação.</w:t>
            </w:r>
          </w:p>
          <w:p w14:paraId="0EACA1CE" w14:textId="77777777" w:rsidR="00247C1D" w:rsidRPr="00247C1D" w:rsidRDefault="00247C1D" w:rsidP="00247C1D">
            <w:pPr>
              <w:keepNext w:val="0"/>
              <w:keepLines w:val="0"/>
              <w:contextualSpacing/>
              <w:rPr>
                <w:sz w:val="20"/>
                <w:szCs w:val="20"/>
              </w:rPr>
            </w:pPr>
            <w:r w:rsidRPr="00247C1D">
              <w:rPr>
                <w:sz w:val="20"/>
                <w:szCs w:val="20"/>
              </w:rPr>
              <w:lastRenderedPageBreak/>
              <w:t xml:space="preserve">A tela de mapa quando eu clico em um ponto nao direciona para a ocorrência e também quando clico no meu perfil ele buga exibindo outras informações, apos um tempo mostra devidamente as infos das minhas ocorrências </w:t>
            </w:r>
          </w:p>
          <w:p w14:paraId="0FC8233F" w14:textId="77777777" w:rsidR="00247C1D" w:rsidRPr="00247C1D" w:rsidRDefault="00247C1D" w:rsidP="00247C1D">
            <w:pPr>
              <w:keepNext w:val="0"/>
              <w:keepLines w:val="0"/>
              <w:contextualSpacing/>
              <w:rPr>
                <w:sz w:val="20"/>
                <w:szCs w:val="20"/>
              </w:rPr>
            </w:pPr>
            <w:r w:rsidRPr="00247C1D">
              <w:rPr>
                <w:sz w:val="20"/>
                <w:szCs w:val="20"/>
              </w:rPr>
              <w:t>Nenhuma</w:t>
            </w:r>
          </w:p>
          <w:p w14:paraId="0BFCDF56" w14:textId="77777777" w:rsidR="00247C1D" w:rsidRPr="00247C1D" w:rsidRDefault="00247C1D" w:rsidP="00247C1D">
            <w:pPr>
              <w:keepNext w:val="0"/>
              <w:keepLines w:val="0"/>
              <w:contextualSpacing/>
              <w:rPr>
                <w:sz w:val="20"/>
                <w:szCs w:val="20"/>
              </w:rPr>
            </w:pPr>
            <w:r w:rsidRPr="00247C1D">
              <w:rPr>
                <w:sz w:val="20"/>
                <w:szCs w:val="20"/>
              </w:rPr>
              <w:t>Gostei de tudo :)</w:t>
            </w:r>
          </w:p>
          <w:p w14:paraId="7F10A999" w14:textId="77777777" w:rsidR="00247C1D" w:rsidRPr="00247C1D" w:rsidRDefault="00247C1D" w:rsidP="00247C1D">
            <w:pPr>
              <w:keepNext w:val="0"/>
              <w:keepLines w:val="0"/>
              <w:contextualSpacing/>
              <w:rPr>
                <w:sz w:val="20"/>
                <w:szCs w:val="20"/>
              </w:rPr>
            </w:pPr>
            <w:r w:rsidRPr="00247C1D">
              <w:rPr>
                <w:sz w:val="20"/>
                <w:szCs w:val="20"/>
              </w:rPr>
              <w:t>interface</w:t>
            </w:r>
          </w:p>
          <w:p w14:paraId="3D475E19" w14:textId="77777777" w:rsidR="00247C1D" w:rsidRPr="00247C1D" w:rsidRDefault="00247C1D" w:rsidP="00247C1D">
            <w:pPr>
              <w:keepNext w:val="0"/>
              <w:keepLines w:val="0"/>
              <w:contextualSpacing/>
              <w:rPr>
                <w:sz w:val="20"/>
                <w:szCs w:val="20"/>
              </w:rPr>
            </w:pPr>
            <w:r w:rsidRPr="00247C1D">
              <w:rPr>
                <w:sz w:val="20"/>
                <w:szCs w:val="20"/>
              </w:rPr>
              <w:t>não teve nada que me desagradou</w:t>
            </w:r>
          </w:p>
          <w:p w14:paraId="75F1C74F" w14:textId="77777777" w:rsidR="00247C1D" w:rsidRPr="00247C1D" w:rsidRDefault="00247C1D" w:rsidP="00247C1D">
            <w:pPr>
              <w:keepNext w:val="0"/>
              <w:keepLines w:val="0"/>
              <w:contextualSpacing/>
              <w:rPr>
                <w:sz w:val="20"/>
                <w:szCs w:val="20"/>
              </w:rPr>
            </w:pPr>
            <w:r w:rsidRPr="00247C1D">
              <w:rPr>
                <w:sz w:val="20"/>
                <w:szCs w:val="20"/>
              </w:rPr>
              <w:t>Não tem algo que eu não tenha gostado</w:t>
            </w:r>
          </w:p>
          <w:p w14:paraId="577826EC" w14:textId="77777777" w:rsidR="00247C1D" w:rsidRPr="00247C1D" w:rsidRDefault="00247C1D" w:rsidP="00247C1D">
            <w:pPr>
              <w:keepNext w:val="0"/>
              <w:keepLines w:val="0"/>
              <w:contextualSpacing/>
              <w:rPr>
                <w:sz w:val="20"/>
                <w:szCs w:val="20"/>
              </w:rPr>
            </w:pPr>
            <w:r w:rsidRPr="00247C1D">
              <w:rPr>
                <w:sz w:val="20"/>
                <w:szCs w:val="20"/>
              </w:rPr>
              <w:t>A jornada como um todo</w:t>
            </w:r>
          </w:p>
          <w:p w14:paraId="377A0413" w14:textId="77777777" w:rsidR="00247C1D" w:rsidRPr="00247C1D" w:rsidRDefault="00247C1D" w:rsidP="00247C1D">
            <w:pPr>
              <w:keepNext w:val="0"/>
              <w:keepLines w:val="0"/>
              <w:contextualSpacing/>
              <w:rPr>
                <w:sz w:val="20"/>
                <w:szCs w:val="20"/>
              </w:rPr>
            </w:pPr>
            <w:r w:rsidRPr="00247C1D">
              <w:rPr>
                <w:sz w:val="20"/>
                <w:szCs w:val="20"/>
              </w:rPr>
              <w:t>n/a</w:t>
            </w:r>
          </w:p>
          <w:p w14:paraId="5EFB2CA9" w14:textId="77777777" w:rsidR="00247C1D" w:rsidRPr="00247C1D" w:rsidRDefault="00247C1D" w:rsidP="00247C1D">
            <w:pPr>
              <w:keepNext w:val="0"/>
              <w:keepLines w:val="0"/>
              <w:contextualSpacing/>
              <w:rPr>
                <w:sz w:val="20"/>
                <w:szCs w:val="20"/>
              </w:rPr>
            </w:pPr>
            <w:r w:rsidRPr="00247C1D">
              <w:rPr>
                <w:sz w:val="20"/>
                <w:szCs w:val="20"/>
              </w:rPr>
              <w:t xml:space="preserve">A princípio não vi pontos negativos </w:t>
            </w:r>
          </w:p>
          <w:p w14:paraId="64ED2E7A" w14:textId="77777777" w:rsidR="00247C1D" w:rsidRPr="00247C1D" w:rsidRDefault="00247C1D" w:rsidP="00247C1D">
            <w:pPr>
              <w:keepNext w:val="0"/>
              <w:keepLines w:val="0"/>
              <w:contextualSpacing/>
              <w:rPr>
                <w:sz w:val="20"/>
                <w:szCs w:val="20"/>
              </w:rPr>
            </w:pPr>
            <w:r w:rsidRPr="00247C1D">
              <w:rPr>
                <w:sz w:val="20"/>
                <w:szCs w:val="20"/>
              </w:rPr>
              <w:t xml:space="preserve">Nada que me incomodou </w:t>
            </w:r>
          </w:p>
          <w:p w14:paraId="7A1CEB6A" w14:textId="77777777" w:rsidR="00247C1D" w:rsidRPr="00247C1D" w:rsidRDefault="00247C1D" w:rsidP="00247C1D">
            <w:pPr>
              <w:keepNext w:val="0"/>
              <w:keepLines w:val="0"/>
              <w:contextualSpacing/>
              <w:rPr>
                <w:sz w:val="20"/>
                <w:szCs w:val="20"/>
              </w:rPr>
            </w:pPr>
            <w:r w:rsidRPr="00247C1D">
              <w:rPr>
                <w:sz w:val="20"/>
                <w:szCs w:val="20"/>
              </w:rPr>
              <w:t>Nada</w:t>
            </w:r>
          </w:p>
          <w:p w14:paraId="42802D54" w14:textId="77777777" w:rsidR="00247C1D" w:rsidRPr="00247C1D" w:rsidRDefault="00247C1D" w:rsidP="00247C1D">
            <w:pPr>
              <w:keepNext w:val="0"/>
              <w:keepLines w:val="0"/>
              <w:contextualSpacing/>
              <w:rPr>
                <w:sz w:val="20"/>
                <w:szCs w:val="20"/>
              </w:rPr>
            </w:pPr>
            <w:r w:rsidRPr="00247C1D">
              <w:rPr>
                <w:sz w:val="20"/>
                <w:szCs w:val="20"/>
              </w:rPr>
              <w:t>Nenhum ponto negativo a comentar</w:t>
            </w:r>
          </w:p>
          <w:p w14:paraId="4A57D80A" w14:textId="77777777" w:rsidR="00247C1D" w:rsidRPr="00247C1D" w:rsidRDefault="00247C1D" w:rsidP="00247C1D">
            <w:pPr>
              <w:keepNext w:val="0"/>
              <w:keepLines w:val="0"/>
              <w:contextualSpacing/>
              <w:rPr>
                <w:sz w:val="20"/>
                <w:szCs w:val="20"/>
              </w:rPr>
            </w:pPr>
            <w:r w:rsidRPr="00247C1D">
              <w:rPr>
                <w:sz w:val="20"/>
                <w:szCs w:val="20"/>
              </w:rPr>
              <w:t>Gostei de tudo</w:t>
            </w:r>
          </w:p>
          <w:p w14:paraId="2707E062" w14:textId="77777777" w:rsidR="00247C1D" w:rsidRPr="00247C1D" w:rsidRDefault="00247C1D" w:rsidP="00247C1D">
            <w:pPr>
              <w:keepNext w:val="0"/>
              <w:keepLines w:val="0"/>
              <w:contextualSpacing/>
              <w:rPr>
                <w:sz w:val="20"/>
                <w:szCs w:val="20"/>
              </w:rPr>
            </w:pPr>
            <w:r w:rsidRPr="00247C1D">
              <w:rPr>
                <w:sz w:val="20"/>
                <w:szCs w:val="20"/>
              </w:rPr>
              <w:t>gostei de tudo</w:t>
            </w:r>
          </w:p>
          <w:p w14:paraId="24155D66" w14:textId="7437E6E4" w:rsidR="00191F6C" w:rsidRPr="00F60046" w:rsidRDefault="00247C1D" w:rsidP="00247C1D">
            <w:pPr>
              <w:keepNext w:val="0"/>
              <w:keepLines w:val="0"/>
              <w:contextualSpacing/>
              <w:rPr>
                <w:sz w:val="20"/>
                <w:szCs w:val="20"/>
              </w:rPr>
            </w:pPr>
            <w:r w:rsidRPr="00247C1D">
              <w:rPr>
                <w:sz w:val="20"/>
                <w:szCs w:val="20"/>
              </w:rPr>
              <w:t>Nada identificável</w:t>
            </w:r>
          </w:p>
        </w:tc>
      </w:tr>
    </w:tbl>
    <w:p w14:paraId="6D7864DE" w14:textId="6EFA3DC3" w:rsidR="00191F6C" w:rsidRPr="00F60046" w:rsidRDefault="00247C1D" w:rsidP="00247C1D">
      <w:pPr>
        <w:keepNext w:val="0"/>
        <w:keepLines w:val="0"/>
        <w:jc w:val="center"/>
        <w:rPr>
          <w:sz w:val="20"/>
          <w:szCs w:val="20"/>
        </w:rPr>
      </w:pPr>
      <w:r w:rsidRPr="00F60046">
        <w:rPr>
          <w:sz w:val="20"/>
          <w:szCs w:val="20"/>
        </w:rPr>
        <w:lastRenderedPageBreak/>
        <w:t>Fonte: elaborada pela autora (2025).</w:t>
      </w:r>
    </w:p>
    <w:p w14:paraId="236F8E7F" w14:textId="2AAAED35" w:rsidR="00F309DE" w:rsidRDefault="00F309DE" w:rsidP="0038214F">
      <w:pPr>
        <w:pStyle w:val="TF-LEGENDA"/>
      </w:pPr>
      <w:bookmarkStart w:id="569" w:name="_Ref214696507"/>
      <w:bookmarkStart w:id="570" w:name="_Toc215432509"/>
      <w:r>
        <w:t xml:space="preserve">Figura </w:t>
      </w:r>
      <w:fldSimple w:instr=" SEQ Figura \* ARABIC ">
        <w:r w:rsidR="001C1872">
          <w:rPr>
            <w:noProof/>
          </w:rPr>
          <w:t>89</w:t>
        </w:r>
      </w:fldSimple>
      <w:bookmarkEnd w:id="569"/>
      <w:r w:rsidR="0038214F" w:rsidRPr="0038214F">
        <w:rPr>
          <w:b/>
          <w:bCs/>
          <w:szCs w:val="24"/>
        </w:rPr>
        <w:t xml:space="preserve"> </w:t>
      </w:r>
      <w:r w:rsidR="0038214F" w:rsidRPr="0038214F">
        <w:t>– Resultado da pergunta –</w:t>
      </w:r>
      <w:r w:rsidR="00647D75">
        <w:t xml:space="preserve"> </w:t>
      </w:r>
      <w:r w:rsidR="00647D75" w:rsidRPr="00647D75">
        <w:t>Você usaria a aplicação Rota Segura?</w:t>
      </w:r>
      <w:bookmarkEnd w:id="570"/>
    </w:p>
    <w:p w14:paraId="2DFFFF31" w14:textId="77777777" w:rsidR="00F309DE" w:rsidRDefault="001B6B3D" w:rsidP="003660CB">
      <w:pPr>
        <w:pStyle w:val="TF-FIGURA"/>
      </w:pPr>
      <w:r>
        <w:rPr>
          <w:noProof/>
        </w:rPr>
        <w:drawing>
          <wp:inline distT="0" distB="0" distL="0" distR="0" wp14:anchorId="7EFB7777" wp14:editId="36A1CE89">
            <wp:extent cx="4797498" cy="2017466"/>
            <wp:effectExtent l="19050" t="19050" r="22225" b="20955"/>
            <wp:docPr id="60015660" name="Imagem 49" descr="Gráfico de respostas do Google Formulários. Título da pergunta: Você recomendaria a aplicação Rota Segura?. Número de respostas: 3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Gráfico de respostas do Google Formulários. Título da pergunta: Você recomendaria a aplicação Rota Segura?. Número de respostas: 33 respostas."/>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834406" cy="2032987"/>
                    </a:xfrm>
                    <a:prstGeom prst="rect">
                      <a:avLst/>
                    </a:prstGeom>
                    <a:noFill/>
                    <a:ln w="12700">
                      <a:solidFill>
                        <a:schemeClr val="tx1"/>
                      </a:solidFill>
                    </a:ln>
                  </pic:spPr>
                </pic:pic>
              </a:graphicData>
            </a:graphic>
          </wp:inline>
        </w:drawing>
      </w:r>
    </w:p>
    <w:p w14:paraId="50EDB7CB" w14:textId="77777777" w:rsidR="00F309DE" w:rsidRPr="00F60046" w:rsidRDefault="00F309DE" w:rsidP="00F309DE">
      <w:pPr>
        <w:keepNext w:val="0"/>
        <w:keepLines w:val="0"/>
        <w:jc w:val="center"/>
        <w:rPr>
          <w:sz w:val="20"/>
          <w:szCs w:val="20"/>
        </w:rPr>
      </w:pPr>
      <w:r w:rsidRPr="00F60046">
        <w:rPr>
          <w:sz w:val="20"/>
          <w:szCs w:val="20"/>
        </w:rPr>
        <w:t>Fonte: elaborada pela autora (2025).</w:t>
      </w:r>
    </w:p>
    <w:p w14:paraId="7CEE792D" w14:textId="33BFDF7D" w:rsidR="00F309DE" w:rsidRDefault="00F309DE" w:rsidP="0038214F">
      <w:pPr>
        <w:pStyle w:val="TF-LEGENDA"/>
      </w:pPr>
      <w:bookmarkStart w:id="571" w:name="_Ref214696514"/>
      <w:bookmarkStart w:id="572" w:name="_Toc215432510"/>
      <w:r>
        <w:t xml:space="preserve">Figura </w:t>
      </w:r>
      <w:fldSimple w:instr=" SEQ Figura \* ARABIC ">
        <w:r w:rsidR="001C1872">
          <w:rPr>
            <w:noProof/>
          </w:rPr>
          <w:t>90</w:t>
        </w:r>
      </w:fldSimple>
      <w:bookmarkEnd w:id="571"/>
      <w:r w:rsidR="0038214F" w:rsidRPr="0038214F">
        <w:rPr>
          <w:b/>
          <w:bCs/>
          <w:szCs w:val="24"/>
        </w:rPr>
        <w:t xml:space="preserve"> </w:t>
      </w:r>
      <w:r w:rsidR="0038214F" w:rsidRPr="0038214F">
        <w:t>– Resultado da pergunta –</w:t>
      </w:r>
      <w:r w:rsidR="00647D75">
        <w:t xml:space="preserve"> </w:t>
      </w:r>
      <w:r w:rsidR="00647D75" w:rsidRPr="00647D75">
        <w:t>Você recomendaria a aplicação Rota Segura?</w:t>
      </w:r>
      <w:bookmarkEnd w:id="572"/>
    </w:p>
    <w:p w14:paraId="55177496" w14:textId="22D3AF7C" w:rsidR="00CB6B1F" w:rsidRDefault="001B6B3D" w:rsidP="003660CB">
      <w:pPr>
        <w:pStyle w:val="TF-FIGURA"/>
      </w:pPr>
      <w:r>
        <w:rPr>
          <w:noProof/>
        </w:rPr>
        <w:drawing>
          <wp:inline distT="0" distB="0" distL="0" distR="0" wp14:anchorId="1C0FA2D6" wp14:editId="5157F6BF">
            <wp:extent cx="4829396" cy="2030881"/>
            <wp:effectExtent l="19050" t="19050" r="9525" b="26670"/>
            <wp:docPr id="1766637908" name="Imagem 48" descr="Gráfico de respostas do Google Formulários. Título da pergunta: Você usaria a aplicação Rota Segura?. Número de respostas: 3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Gráfico de respostas do Google Formulários. Título da pergunta: Você usaria a aplicação Rota Segura?. Número de respostas: 33 respostas."/>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846464" cy="2038059"/>
                    </a:xfrm>
                    <a:prstGeom prst="rect">
                      <a:avLst/>
                    </a:prstGeom>
                    <a:noFill/>
                    <a:ln w="12700">
                      <a:solidFill>
                        <a:schemeClr val="tx1"/>
                      </a:solidFill>
                    </a:ln>
                  </pic:spPr>
                </pic:pic>
              </a:graphicData>
            </a:graphic>
          </wp:inline>
        </w:drawing>
      </w:r>
    </w:p>
    <w:p w14:paraId="6826CB0E" w14:textId="5AAE8405" w:rsidR="00F255FC" w:rsidRPr="00C73B41" w:rsidRDefault="00F309DE" w:rsidP="00C73B41">
      <w:pPr>
        <w:keepNext w:val="0"/>
        <w:keepLines w:val="0"/>
        <w:jc w:val="center"/>
        <w:rPr>
          <w:sz w:val="20"/>
          <w:szCs w:val="20"/>
        </w:rPr>
      </w:pPr>
      <w:r w:rsidRPr="00F60046">
        <w:rPr>
          <w:sz w:val="20"/>
          <w:szCs w:val="20"/>
        </w:rPr>
        <w:t>Fonte: elaborada pela autora (2025).</w:t>
      </w:r>
      <w:bookmarkEnd w:id="481"/>
      <w:bookmarkEnd w:id="483"/>
    </w:p>
    <w:sectPr w:rsidR="00F255FC" w:rsidRPr="00C73B41" w:rsidSect="00E9731C">
      <w:headerReference w:type="default" r:id="rId119"/>
      <w:pgSz w:w="11907" w:h="16840" w:code="9"/>
      <w:pgMar w:top="1701" w:right="1134" w:bottom="1134" w:left="1701" w:header="720" w:footer="720"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Dalton Solano dos Reis" w:date="2025-12-07T16:40:00Z" w:initials="DS">
    <w:p w14:paraId="163F05F5" w14:textId="77777777" w:rsidR="00DC712A" w:rsidRDefault="00DC712A" w:rsidP="00DC712A">
      <w:r>
        <w:rPr>
          <w:rStyle w:val="Refdecomentrio"/>
        </w:rPr>
        <w:annotationRef/>
      </w:r>
      <w:r>
        <w:rPr>
          <w:sz w:val="20"/>
          <w:szCs w:val="20"/>
        </w:rPr>
        <w:t>É esse mesmo o texto certo?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63F05F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E9F4CF9" w16cex:dateUtc="2025-12-07T19: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63F05F5" w16cid:durableId="2E9F4CF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11E6FE" w14:textId="77777777" w:rsidR="003A086E" w:rsidRDefault="003A086E">
      <w:r>
        <w:separator/>
      </w:r>
    </w:p>
    <w:p w14:paraId="7ED76F44" w14:textId="77777777" w:rsidR="003A086E" w:rsidRDefault="003A086E"/>
  </w:endnote>
  <w:endnote w:type="continuationSeparator" w:id="0">
    <w:p w14:paraId="5ADD758B" w14:textId="77777777" w:rsidR="003A086E" w:rsidRDefault="003A086E">
      <w:r>
        <w:continuationSeparator/>
      </w:r>
    </w:p>
    <w:p w14:paraId="7CF3443D" w14:textId="77777777" w:rsidR="003A086E" w:rsidRDefault="003A086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w:altName w:val="Sylfaen"/>
    <w:panose1 w:val="00000500000000020000"/>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0000000000000000000"/>
    <w:charset w:val="00"/>
    <w:family w:val="modern"/>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4002E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 w:name="Merriweather Sans">
    <w:panose1 w:val="00000000000000000000"/>
    <w:charset w:val="4D"/>
    <w:family w:val="auto"/>
    <w:pitch w:val="variable"/>
    <w:sig w:usb0="A00004FF" w:usb1="4000207B" w:usb2="00000000" w:usb3="00000000" w:csb0="00000193"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840A6B" w14:textId="77777777" w:rsidR="00F530D7" w:rsidRDefault="00F530D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8CB374" w14:textId="77777777" w:rsidR="003A086E" w:rsidRDefault="003A086E">
      <w:r>
        <w:separator/>
      </w:r>
    </w:p>
    <w:p w14:paraId="3BCD1A72" w14:textId="77777777" w:rsidR="003A086E" w:rsidRDefault="003A086E"/>
  </w:footnote>
  <w:footnote w:type="continuationSeparator" w:id="0">
    <w:p w14:paraId="29E8AC1A" w14:textId="77777777" w:rsidR="003A086E" w:rsidRDefault="003A086E">
      <w:r>
        <w:continuationSeparator/>
      </w:r>
    </w:p>
    <w:p w14:paraId="5E1F24CE" w14:textId="77777777" w:rsidR="003A086E" w:rsidRDefault="003A086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36C34F" w14:textId="77777777" w:rsidR="00F530D7" w:rsidRDefault="00F530D7">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27EF88E4" w14:textId="77777777" w:rsidR="00F530D7" w:rsidRDefault="00F530D7">
    <w:pPr>
      <w:ind w:right="360"/>
    </w:pPr>
  </w:p>
  <w:p w14:paraId="2B63487A" w14:textId="77777777" w:rsidR="00F530D7" w:rsidRDefault="00F530D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DA54F2" w14:textId="77777777" w:rsidR="00F530D7" w:rsidRDefault="00F530D7">
    <w:pPr>
      <w:pStyle w:val="Cabealho"/>
      <w:tabs>
        <w:tab w:val="clear" w:pos="8640"/>
        <w:tab w:val="right" w:pos="8789"/>
      </w:tabs>
      <w:ind w:right="141"/>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A27C13" w14:textId="77777777" w:rsidR="00F530D7" w:rsidRDefault="00F530D7">
    <w:pPr>
      <w:pStyle w:val="Cabealho"/>
      <w:tabs>
        <w:tab w:val="clear" w:pos="8640"/>
        <w:tab w:val="right" w:pos="8931"/>
      </w:tabs>
      <w:ind w:right="141"/>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B63D83" w14:textId="77777777" w:rsidR="00F530D7" w:rsidRDefault="00F530D7">
    <w:pPr>
      <w:pStyle w:val="Cabealho"/>
      <w:tabs>
        <w:tab w:val="clear" w:pos="8640"/>
        <w:tab w:val="right" w:pos="8931"/>
      </w:tabs>
      <w:ind w:right="141"/>
      <w:jc w:val="right"/>
      <w:rPr>
        <w:rStyle w:val="Nmerodepgina"/>
      </w:rPr>
    </w:pPr>
  </w:p>
  <w:p w14:paraId="006272C1" w14:textId="77777777" w:rsidR="00F530D7" w:rsidRDefault="00F530D7">
    <w:pPr>
      <w:pStyle w:val="Cabealho"/>
      <w:framePr w:wrap="around" w:vAnchor="text" w:hAnchor="page" w:x="10544" w:y="-5"/>
      <w:rPr>
        <w:rStyle w:val="Nmerodepgina"/>
      </w:rPr>
    </w:pPr>
    <w:r>
      <w:rPr>
        <w:rStyle w:val="Nmerodepgina"/>
      </w:rPr>
      <w:fldChar w:fldCharType="begin"/>
    </w:r>
    <w:r>
      <w:rPr>
        <w:rStyle w:val="Nmerodepgina"/>
      </w:rPr>
      <w:instrText xml:space="preserve">PAGE  </w:instrText>
    </w:r>
    <w:r>
      <w:rPr>
        <w:rStyle w:val="Nmerodepgina"/>
      </w:rPr>
      <w:fldChar w:fldCharType="separate"/>
    </w:r>
    <w:r w:rsidR="001A2D50">
      <w:rPr>
        <w:rStyle w:val="Nmerodepgina"/>
        <w:noProof/>
      </w:rPr>
      <w:t>13</w:t>
    </w:r>
    <w:r>
      <w:rPr>
        <w:rStyle w:val="Nmerodepgina"/>
      </w:rPr>
      <w:fldChar w:fldCharType="end"/>
    </w:r>
  </w:p>
  <w:p w14:paraId="5BD91760" w14:textId="77777777" w:rsidR="00F530D7" w:rsidRDefault="00F530D7">
    <w:pPr>
      <w:pStyle w:val="Cabealho"/>
      <w:tabs>
        <w:tab w:val="clear" w:pos="8640"/>
        <w:tab w:val="right" w:pos="8931"/>
      </w:tabs>
      <w:ind w:right="141"/>
    </w:pPr>
  </w:p>
  <w:p w14:paraId="32629FBC" w14:textId="77777777" w:rsidR="00F530D7" w:rsidRDefault="00F530D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98EE918E"/>
    <w:lvl w:ilvl="0">
      <w:start w:val="1"/>
      <w:numFmt w:val="decimal"/>
      <w:pStyle w:val="Ttulo1"/>
      <w:lvlText w:val="%1"/>
      <w:legacy w:legacy="1" w:legacySpace="144" w:legacyIndent="0"/>
      <w:lvlJc w:val="left"/>
    </w:lvl>
    <w:lvl w:ilvl="1">
      <w:start w:val="1"/>
      <w:numFmt w:val="decimal"/>
      <w:pStyle w:val="Ttulo2"/>
      <w:lvlText w:val="%1.%2"/>
      <w:legacy w:legacy="1" w:legacySpace="144" w:legacyIndent="0"/>
      <w:lvlJc w:val="left"/>
    </w:lvl>
    <w:lvl w:ilvl="2">
      <w:start w:val="1"/>
      <w:numFmt w:val="decimal"/>
      <w:pStyle w:val="Ttulo3"/>
      <w:lvlText w:val="%1.%2.%3"/>
      <w:legacy w:legacy="1" w:legacySpace="144" w:legacyIndent="0"/>
      <w:lvlJc w:val="left"/>
    </w:lvl>
    <w:lvl w:ilvl="3">
      <w:start w:val="1"/>
      <w:numFmt w:val="decimal"/>
      <w:pStyle w:val="Ttulo4"/>
      <w:lvlText w:val="%1.%2.%3.%4"/>
      <w:legacy w:legacy="1" w:legacySpace="144" w:legacyIndent="0"/>
      <w:lvlJc w:val="left"/>
    </w:lvl>
    <w:lvl w:ilvl="4">
      <w:start w:val="1"/>
      <w:numFmt w:val="decimal"/>
      <w:pStyle w:val="Ttulo5"/>
      <w:lvlText w:val="%1.%2.%3.%4.%5"/>
      <w:legacy w:legacy="1" w:legacySpace="144" w:legacyIndent="0"/>
      <w:lvlJc w:val="left"/>
    </w:lvl>
    <w:lvl w:ilvl="5">
      <w:start w:val="1"/>
      <w:numFmt w:val="decimal"/>
      <w:pStyle w:val="Ttulo6"/>
      <w:lvlText w:val="%1.%2.%3.%4.%5.%6"/>
      <w:legacy w:legacy="1" w:legacySpace="144" w:legacyIndent="0"/>
      <w:lvlJc w:val="left"/>
    </w:lvl>
    <w:lvl w:ilvl="6">
      <w:start w:val="1"/>
      <w:numFmt w:val="decimal"/>
      <w:pStyle w:val="Ttulo7"/>
      <w:lvlText w:val="%1.%2.%3.%4.%5.%6.%7"/>
      <w:legacy w:legacy="1" w:legacySpace="144" w:legacyIndent="0"/>
      <w:lvlJc w:val="left"/>
    </w:lvl>
    <w:lvl w:ilvl="7">
      <w:start w:val="1"/>
      <w:numFmt w:val="decimal"/>
      <w:pStyle w:val="Ttulo8"/>
      <w:lvlText w:val="%1.%2.%3.%4.%5.%6.%7.%8"/>
      <w:legacy w:legacy="1" w:legacySpace="144" w:legacyIndent="0"/>
      <w:lvlJc w:val="left"/>
    </w:lvl>
    <w:lvl w:ilvl="8">
      <w:start w:val="1"/>
      <w:numFmt w:val="decimal"/>
      <w:pStyle w:val="Ttulo9"/>
      <w:lvlText w:val="%1.%2.%3.%4.%5.%6.%7.%8.%9"/>
      <w:legacy w:legacy="1" w:legacySpace="144" w:legacyIndent="0"/>
      <w:lvlJc w:val="left"/>
    </w:lvl>
  </w:abstractNum>
  <w:abstractNum w:abstractNumId="1" w15:restartNumberingAfterBreak="0">
    <w:nsid w:val="03A16169"/>
    <w:multiLevelType w:val="multilevel"/>
    <w:tmpl w:val="F830E660"/>
    <w:lvl w:ilvl="0">
      <w:start w:val="1"/>
      <w:numFmt w:val="lowerLetter"/>
      <w:lvlText w:val="%1)"/>
      <w:lvlJc w:val="left"/>
      <w:pPr>
        <w:tabs>
          <w:tab w:val="num" w:pos="1040"/>
        </w:tabs>
        <w:ind w:left="992" w:hanging="312"/>
      </w:pPr>
      <w:rPr>
        <w:rFonts w:hint="default"/>
      </w:rPr>
    </w:lvl>
    <w:lvl w:ilvl="1">
      <w:start w:val="1"/>
      <w:numFmt w:val="none"/>
      <w:lvlText w:val="-"/>
      <w:lvlJc w:val="left"/>
      <w:pPr>
        <w:tabs>
          <w:tab w:val="num" w:pos="1398"/>
        </w:tabs>
        <w:ind w:left="1134" w:hanging="96"/>
      </w:pPr>
      <w:rPr>
        <w:rFonts w:hint="default"/>
      </w:rPr>
    </w:lvl>
    <w:lvl w:ilvl="2">
      <w:start w:val="1"/>
      <w:numFmt w:val="none"/>
      <w:lvlText w:val="%3-"/>
      <w:lvlJc w:val="left"/>
      <w:pPr>
        <w:tabs>
          <w:tab w:val="num" w:pos="1721"/>
        </w:tabs>
        <w:ind w:left="1588" w:hanging="22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2" w15:restartNumberingAfterBreak="0">
    <w:nsid w:val="07DB1DAC"/>
    <w:multiLevelType w:val="hybridMultilevel"/>
    <w:tmpl w:val="0D9EE42A"/>
    <w:lvl w:ilvl="0" w:tplc="9B7445AC">
      <w:start w:val="1"/>
      <w:numFmt w:val="lowerLetter"/>
      <w:lvlText w:val="%1)"/>
      <w:lvlJc w:val="left"/>
      <w:pPr>
        <w:ind w:left="1069" w:hanging="360"/>
      </w:p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3" w15:restartNumberingAfterBreak="0">
    <w:nsid w:val="090B24F6"/>
    <w:multiLevelType w:val="multilevel"/>
    <w:tmpl w:val="6B76F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9A1E83"/>
    <w:multiLevelType w:val="hybridMultilevel"/>
    <w:tmpl w:val="64FED036"/>
    <w:lvl w:ilvl="0" w:tplc="04160017">
      <w:start w:val="1"/>
      <w:numFmt w:val="lowerLetter"/>
      <w:lvlText w:val="%1)"/>
      <w:lvlJc w:val="left"/>
      <w:pPr>
        <w:ind w:left="1400" w:hanging="360"/>
      </w:p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5" w15:restartNumberingAfterBreak="0">
    <w:nsid w:val="0D7F68A2"/>
    <w:multiLevelType w:val="multilevel"/>
    <w:tmpl w:val="4906BE08"/>
    <w:lvl w:ilvl="0">
      <w:start w:val="1"/>
      <w:numFmt w:val="lowerLetter"/>
      <w:pStyle w:val="TF-ALNEA"/>
      <w:lvlText w:val="%1)"/>
      <w:lvlJc w:val="left"/>
      <w:pPr>
        <w:tabs>
          <w:tab w:val="num" w:pos="1106"/>
        </w:tabs>
        <w:ind w:left="1106" w:hanging="397"/>
      </w:pPr>
    </w:lvl>
    <w:lvl w:ilvl="1">
      <w:start w:val="1"/>
      <w:numFmt w:val="none"/>
      <w:pStyle w:val="TF-SUBALNEAnvel1"/>
      <w:lvlText w:val="-"/>
      <w:lvlJc w:val="left"/>
      <w:pPr>
        <w:tabs>
          <w:tab w:val="num" w:pos="1418"/>
        </w:tabs>
        <w:ind w:left="1418" w:hanging="380"/>
      </w:pPr>
      <w:rPr>
        <w:rFonts w:hint="default"/>
      </w:rPr>
    </w:lvl>
    <w:lvl w:ilvl="2">
      <w:start w:val="1"/>
      <w:numFmt w:val="none"/>
      <w:pStyle w:val="TF-SUBALNEAnvel2"/>
      <w:lvlText w:val="%3-"/>
      <w:lvlJc w:val="left"/>
      <w:pPr>
        <w:tabs>
          <w:tab w:val="num" w:pos="1758"/>
        </w:tabs>
        <w:ind w:left="1758" w:hanging="39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6" w15:restartNumberingAfterBreak="0">
    <w:nsid w:val="11854808"/>
    <w:multiLevelType w:val="hybridMultilevel"/>
    <w:tmpl w:val="C534CDA2"/>
    <w:lvl w:ilvl="0" w:tplc="47528200">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41A634A"/>
    <w:multiLevelType w:val="multilevel"/>
    <w:tmpl w:val="BD96B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8064A3"/>
    <w:multiLevelType w:val="multilevel"/>
    <w:tmpl w:val="324C1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B75F11"/>
    <w:multiLevelType w:val="multilevel"/>
    <w:tmpl w:val="B232B1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580843"/>
    <w:multiLevelType w:val="multilevel"/>
    <w:tmpl w:val="4FC81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F10650"/>
    <w:multiLevelType w:val="hybridMultilevel"/>
    <w:tmpl w:val="D1B6D52C"/>
    <w:lvl w:ilvl="0" w:tplc="7C7E4F78">
      <w:start w:val="1"/>
      <w:numFmt w:val="lowerLetter"/>
      <w:lvlText w:val="%1)"/>
      <w:lvlJc w:val="left"/>
      <w:pPr>
        <w:ind w:left="1040" w:hanging="360"/>
      </w:pPr>
      <w:rPr>
        <w:rFonts w:ascii="Times New Roman" w:hAnsi="Times New Roman" w:cs="Times New Roman" w:hint="default"/>
        <w:sz w:val="24"/>
        <w:szCs w:val="24"/>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12" w15:restartNumberingAfterBreak="0">
    <w:nsid w:val="4DEE787F"/>
    <w:multiLevelType w:val="hybridMultilevel"/>
    <w:tmpl w:val="D8EEC700"/>
    <w:lvl w:ilvl="0" w:tplc="FFFFFFFF">
      <w:start w:val="2003"/>
      <w:numFmt w:val="bullet"/>
      <w:lvlText w:val=""/>
      <w:lvlJc w:val="left"/>
      <w:pPr>
        <w:tabs>
          <w:tab w:val="num" w:pos="720"/>
        </w:tabs>
        <w:ind w:left="720" w:hanging="360"/>
      </w:pPr>
      <w:rPr>
        <w:rFonts w:ascii="Symbol" w:eastAsia="Times New Roman" w:hAnsi="Symbol" w:cs="Times New Roman"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D4613A5"/>
    <w:multiLevelType w:val="multilevel"/>
    <w:tmpl w:val="35E06464"/>
    <w:lvl w:ilvl="0">
      <w:start w:val="1"/>
      <w:numFmt w:val="lowerLetter"/>
      <w:lvlText w:val="%1)"/>
      <w:lvlJc w:val="left"/>
      <w:pPr>
        <w:tabs>
          <w:tab w:val="num" w:pos="1106"/>
        </w:tabs>
        <w:ind w:left="1106" w:hanging="397"/>
      </w:pPr>
    </w:lvl>
    <w:lvl w:ilvl="1">
      <w:start w:val="1"/>
      <w:numFmt w:val="none"/>
      <w:lvlText w:val="-"/>
      <w:lvlJc w:val="left"/>
      <w:pPr>
        <w:tabs>
          <w:tab w:val="num" w:pos="1418"/>
        </w:tabs>
        <w:ind w:left="1418" w:hanging="380"/>
      </w:pPr>
      <w:rPr>
        <w:rFonts w:hint="default"/>
      </w:rPr>
    </w:lvl>
    <w:lvl w:ilvl="2">
      <w:start w:val="1"/>
      <w:numFmt w:val="none"/>
      <w:lvlText w:val="%3-"/>
      <w:lvlJc w:val="left"/>
      <w:pPr>
        <w:tabs>
          <w:tab w:val="num" w:pos="1758"/>
        </w:tabs>
        <w:ind w:left="1758" w:hanging="39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14" w15:restartNumberingAfterBreak="0">
    <w:nsid w:val="6B20755C"/>
    <w:multiLevelType w:val="multilevel"/>
    <w:tmpl w:val="41F24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FB71D53"/>
    <w:multiLevelType w:val="hybridMultilevel"/>
    <w:tmpl w:val="B8843F7C"/>
    <w:lvl w:ilvl="0" w:tplc="A8380F2E">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734E40BD"/>
    <w:multiLevelType w:val="hybridMultilevel"/>
    <w:tmpl w:val="A2286B86"/>
    <w:lvl w:ilvl="0" w:tplc="04160017">
      <w:start w:val="1"/>
      <w:numFmt w:val="lowerLetter"/>
      <w:lvlText w:val="%1)"/>
      <w:lvlJc w:val="left"/>
      <w:pPr>
        <w:ind w:left="1430" w:hanging="360"/>
      </w:pPr>
    </w:lvl>
    <w:lvl w:ilvl="1" w:tplc="04160019" w:tentative="1">
      <w:start w:val="1"/>
      <w:numFmt w:val="lowerLetter"/>
      <w:lvlText w:val="%2."/>
      <w:lvlJc w:val="left"/>
      <w:pPr>
        <w:ind w:left="2150" w:hanging="360"/>
      </w:pPr>
    </w:lvl>
    <w:lvl w:ilvl="2" w:tplc="0416001B" w:tentative="1">
      <w:start w:val="1"/>
      <w:numFmt w:val="lowerRoman"/>
      <w:lvlText w:val="%3."/>
      <w:lvlJc w:val="right"/>
      <w:pPr>
        <w:ind w:left="2870" w:hanging="180"/>
      </w:pPr>
    </w:lvl>
    <w:lvl w:ilvl="3" w:tplc="0416000F" w:tentative="1">
      <w:start w:val="1"/>
      <w:numFmt w:val="decimal"/>
      <w:lvlText w:val="%4."/>
      <w:lvlJc w:val="left"/>
      <w:pPr>
        <w:ind w:left="3590" w:hanging="360"/>
      </w:pPr>
    </w:lvl>
    <w:lvl w:ilvl="4" w:tplc="04160019" w:tentative="1">
      <w:start w:val="1"/>
      <w:numFmt w:val="lowerLetter"/>
      <w:lvlText w:val="%5."/>
      <w:lvlJc w:val="left"/>
      <w:pPr>
        <w:ind w:left="4310" w:hanging="360"/>
      </w:pPr>
    </w:lvl>
    <w:lvl w:ilvl="5" w:tplc="0416001B" w:tentative="1">
      <w:start w:val="1"/>
      <w:numFmt w:val="lowerRoman"/>
      <w:lvlText w:val="%6."/>
      <w:lvlJc w:val="right"/>
      <w:pPr>
        <w:ind w:left="5030" w:hanging="180"/>
      </w:pPr>
    </w:lvl>
    <w:lvl w:ilvl="6" w:tplc="0416000F" w:tentative="1">
      <w:start w:val="1"/>
      <w:numFmt w:val="decimal"/>
      <w:lvlText w:val="%7."/>
      <w:lvlJc w:val="left"/>
      <w:pPr>
        <w:ind w:left="5750" w:hanging="360"/>
      </w:pPr>
    </w:lvl>
    <w:lvl w:ilvl="7" w:tplc="04160019" w:tentative="1">
      <w:start w:val="1"/>
      <w:numFmt w:val="lowerLetter"/>
      <w:lvlText w:val="%8."/>
      <w:lvlJc w:val="left"/>
      <w:pPr>
        <w:ind w:left="6470" w:hanging="360"/>
      </w:pPr>
    </w:lvl>
    <w:lvl w:ilvl="8" w:tplc="0416001B" w:tentative="1">
      <w:start w:val="1"/>
      <w:numFmt w:val="lowerRoman"/>
      <w:lvlText w:val="%9."/>
      <w:lvlJc w:val="right"/>
      <w:pPr>
        <w:ind w:left="7190" w:hanging="180"/>
      </w:pPr>
    </w:lvl>
  </w:abstractNum>
  <w:abstractNum w:abstractNumId="17" w15:restartNumberingAfterBreak="0">
    <w:nsid w:val="73DA3831"/>
    <w:multiLevelType w:val="multilevel"/>
    <w:tmpl w:val="D9D0B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877420D"/>
    <w:multiLevelType w:val="multilevel"/>
    <w:tmpl w:val="1B700AA8"/>
    <w:lvl w:ilvl="0">
      <w:start w:val="1"/>
      <w:numFmt w:val="lowerLetter"/>
      <w:lvlText w:val="%1)"/>
      <w:lvlJc w:val="left"/>
      <w:pPr>
        <w:tabs>
          <w:tab w:val="num" w:pos="1106"/>
        </w:tabs>
        <w:ind w:left="1106" w:hanging="397"/>
      </w:pPr>
    </w:lvl>
    <w:lvl w:ilvl="1">
      <w:start w:val="1"/>
      <w:numFmt w:val="none"/>
      <w:lvlText w:val="-"/>
      <w:lvlJc w:val="left"/>
      <w:pPr>
        <w:tabs>
          <w:tab w:val="num" w:pos="1418"/>
        </w:tabs>
        <w:ind w:left="1418" w:hanging="380"/>
      </w:pPr>
      <w:rPr>
        <w:rFonts w:hint="default"/>
      </w:rPr>
    </w:lvl>
    <w:lvl w:ilvl="2">
      <w:start w:val="1"/>
      <w:numFmt w:val="none"/>
      <w:lvlText w:val="%3-"/>
      <w:lvlJc w:val="left"/>
      <w:pPr>
        <w:tabs>
          <w:tab w:val="num" w:pos="1758"/>
        </w:tabs>
        <w:ind w:left="1758" w:hanging="39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19" w15:restartNumberingAfterBreak="0">
    <w:nsid w:val="7A43357B"/>
    <w:multiLevelType w:val="multilevel"/>
    <w:tmpl w:val="FBCC6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D53259A"/>
    <w:multiLevelType w:val="multilevel"/>
    <w:tmpl w:val="85E8A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4410970">
    <w:abstractNumId w:val="0"/>
  </w:num>
  <w:num w:numId="2" w16cid:durableId="1175606504">
    <w:abstractNumId w:val="5"/>
  </w:num>
  <w:num w:numId="3" w16cid:durableId="124868513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584219565">
    <w:abstractNumId w:val="1"/>
  </w:num>
  <w:num w:numId="5" w16cid:durableId="66952494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9387013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45053062">
    <w:abstractNumId w:val="12"/>
  </w:num>
  <w:num w:numId="8" w16cid:durableId="171792583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116892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86560716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66608772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536041389">
    <w:abstractNumId w:val="9"/>
  </w:num>
  <w:num w:numId="13" w16cid:durableId="1585915268">
    <w:abstractNumId w:val="17"/>
  </w:num>
  <w:num w:numId="14" w16cid:durableId="188031509">
    <w:abstractNumId w:val="14"/>
  </w:num>
  <w:num w:numId="15" w16cid:durableId="1830437867">
    <w:abstractNumId w:val="8"/>
  </w:num>
  <w:num w:numId="16" w16cid:durableId="1195969243">
    <w:abstractNumId w:val="6"/>
  </w:num>
  <w:num w:numId="17" w16cid:durableId="1236739931">
    <w:abstractNumId w:val="2"/>
  </w:num>
  <w:num w:numId="18" w16cid:durableId="400181220">
    <w:abstractNumId w:val="11"/>
  </w:num>
  <w:num w:numId="19" w16cid:durableId="339936597">
    <w:abstractNumId w:val="5"/>
    <w:lvlOverride w:ilvl="0">
      <w:startOverride w:val="1"/>
    </w:lvlOverride>
  </w:num>
  <w:num w:numId="20" w16cid:durableId="1232423850">
    <w:abstractNumId w:val="3"/>
  </w:num>
  <w:num w:numId="21" w16cid:durableId="441342187">
    <w:abstractNumId w:val="16"/>
  </w:num>
  <w:num w:numId="22" w16cid:durableId="924146533">
    <w:abstractNumId w:val="4"/>
  </w:num>
  <w:num w:numId="23" w16cid:durableId="1711567379">
    <w:abstractNumId w:val="13"/>
  </w:num>
  <w:num w:numId="24" w16cid:durableId="2022194972">
    <w:abstractNumId w:val="10"/>
  </w:num>
  <w:num w:numId="25" w16cid:durableId="2039162168">
    <w:abstractNumId w:val="20"/>
  </w:num>
  <w:num w:numId="26" w16cid:durableId="987245577">
    <w:abstractNumId w:val="7"/>
  </w:num>
  <w:num w:numId="27" w16cid:durableId="160059943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993097885">
    <w:abstractNumId w:val="0"/>
    <w:lvlOverride w:ilvl="0">
      <w:startOverride w:val="3"/>
    </w:lvlOverride>
    <w:lvlOverride w:ilvl="1">
      <w:startOverride w:val="3"/>
    </w:lvlOverride>
    <w:lvlOverride w:ilvl="2">
      <w:startOverride w:val="2"/>
    </w:lvlOverride>
  </w:num>
  <w:num w:numId="29" w16cid:durableId="691607854">
    <w:abstractNumId w:val="19"/>
  </w:num>
  <w:num w:numId="30" w16cid:durableId="800078831">
    <w:abstractNumId w:val="18"/>
  </w:num>
  <w:num w:numId="31" w16cid:durableId="1218516294">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alton Solano dos Reis">
    <w15:presenceInfo w15:providerId="AD" w15:userId="S::dalton@furb.br::6af4c44a-d9df-45de-a1b2-d9ee411f495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2"/>
  <w:defaultTabStop w:val="709"/>
  <w:hyphenationZone w:val="425"/>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4240"/>
    <w:rsid w:val="00000D31"/>
    <w:rsid w:val="00002146"/>
    <w:rsid w:val="0000275F"/>
    <w:rsid w:val="00004214"/>
    <w:rsid w:val="00004B1E"/>
    <w:rsid w:val="0000561F"/>
    <w:rsid w:val="00006952"/>
    <w:rsid w:val="0000738B"/>
    <w:rsid w:val="0001018C"/>
    <w:rsid w:val="0001092B"/>
    <w:rsid w:val="000114CF"/>
    <w:rsid w:val="0001179B"/>
    <w:rsid w:val="00012922"/>
    <w:rsid w:val="00012EE0"/>
    <w:rsid w:val="00013956"/>
    <w:rsid w:val="000143AC"/>
    <w:rsid w:val="000144B1"/>
    <w:rsid w:val="000146D7"/>
    <w:rsid w:val="00015300"/>
    <w:rsid w:val="00015619"/>
    <w:rsid w:val="0001575C"/>
    <w:rsid w:val="00017B51"/>
    <w:rsid w:val="000204E7"/>
    <w:rsid w:val="00021D79"/>
    <w:rsid w:val="00023FA0"/>
    <w:rsid w:val="00023FD7"/>
    <w:rsid w:val="00024221"/>
    <w:rsid w:val="00024D2A"/>
    <w:rsid w:val="00024DC6"/>
    <w:rsid w:val="00025476"/>
    <w:rsid w:val="000256F0"/>
    <w:rsid w:val="00025B5B"/>
    <w:rsid w:val="0002602F"/>
    <w:rsid w:val="0002628C"/>
    <w:rsid w:val="000278CF"/>
    <w:rsid w:val="00027A56"/>
    <w:rsid w:val="00027D2F"/>
    <w:rsid w:val="000305EB"/>
    <w:rsid w:val="000307B5"/>
    <w:rsid w:val="00030E4A"/>
    <w:rsid w:val="00030FE3"/>
    <w:rsid w:val="00031A27"/>
    <w:rsid w:val="000329A5"/>
    <w:rsid w:val="00033777"/>
    <w:rsid w:val="000337DE"/>
    <w:rsid w:val="000339C7"/>
    <w:rsid w:val="000347B3"/>
    <w:rsid w:val="00034CCD"/>
    <w:rsid w:val="0003584A"/>
    <w:rsid w:val="00035F5E"/>
    <w:rsid w:val="00036C7A"/>
    <w:rsid w:val="00036C7D"/>
    <w:rsid w:val="00036EB6"/>
    <w:rsid w:val="000370D6"/>
    <w:rsid w:val="00040D57"/>
    <w:rsid w:val="0004101B"/>
    <w:rsid w:val="000424F0"/>
    <w:rsid w:val="000425C8"/>
    <w:rsid w:val="00043B3B"/>
    <w:rsid w:val="00045D72"/>
    <w:rsid w:val="00046A6B"/>
    <w:rsid w:val="000477BE"/>
    <w:rsid w:val="00047F52"/>
    <w:rsid w:val="00052A05"/>
    <w:rsid w:val="00053C45"/>
    <w:rsid w:val="00054EAC"/>
    <w:rsid w:val="000553C5"/>
    <w:rsid w:val="0005586A"/>
    <w:rsid w:val="000570BB"/>
    <w:rsid w:val="00057BC7"/>
    <w:rsid w:val="000605B2"/>
    <w:rsid w:val="000608E9"/>
    <w:rsid w:val="00062AE9"/>
    <w:rsid w:val="00062BD7"/>
    <w:rsid w:val="00062CAB"/>
    <w:rsid w:val="00062E7B"/>
    <w:rsid w:val="00063621"/>
    <w:rsid w:val="00063768"/>
    <w:rsid w:val="00063BC8"/>
    <w:rsid w:val="000642CE"/>
    <w:rsid w:val="000644A9"/>
    <w:rsid w:val="00064CC9"/>
    <w:rsid w:val="00064F1C"/>
    <w:rsid w:val="000667DF"/>
    <w:rsid w:val="00066D0C"/>
    <w:rsid w:val="00066E43"/>
    <w:rsid w:val="00070C7B"/>
    <w:rsid w:val="00071BDB"/>
    <w:rsid w:val="0007203E"/>
    <w:rsid w:val="000722CE"/>
    <w:rsid w:val="0007234A"/>
    <w:rsid w:val="000740B2"/>
    <w:rsid w:val="00074E56"/>
    <w:rsid w:val="00075792"/>
    <w:rsid w:val="00075A5A"/>
    <w:rsid w:val="00075D8D"/>
    <w:rsid w:val="00076D31"/>
    <w:rsid w:val="0007791A"/>
    <w:rsid w:val="00077F0D"/>
    <w:rsid w:val="000806C7"/>
    <w:rsid w:val="000814AA"/>
    <w:rsid w:val="00081615"/>
    <w:rsid w:val="00081820"/>
    <w:rsid w:val="00081AF7"/>
    <w:rsid w:val="000834A8"/>
    <w:rsid w:val="00083540"/>
    <w:rsid w:val="0008390B"/>
    <w:rsid w:val="00083958"/>
    <w:rsid w:val="000839A6"/>
    <w:rsid w:val="00083C3C"/>
    <w:rsid w:val="00083FF8"/>
    <w:rsid w:val="000840E3"/>
    <w:rsid w:val="00084E2D"/>
    <w:rsid w:val="00086040"/>
    <w:rsid w:val="000862F4"/>
    <w:rsid w:val="00086319"/>
    <w:rsid w:val="0009002D"/>
    <w:rsid w:val="000909F1"/>
    <w:rsid w:val="00090E61"/>
    <w:rsid w:val="000912DE"/>
    <w:rsid w:val="00092238"/>
    <w:rsid w:val="00092612"/>
    <w:rsid w:val="00093D39"/>
    <w:rsid w:val="00093F1D"/>
    <w:rsid w:val="00094879"/>
    <w:rsid w:val="00095CA4"/>
    <w:rsid w:val="00096CFC"/>
    <w:rsid w:val="00097095"/>
    <w:rsid w:val="000976F7"/>
    <w:rsid w:val="00097832"/>
    <w:rsid w:val="000A0E30"/>
    <w:rsid w:val="000A104C"/>
    <w:rsid w:val="000A263A"/>
    <w:rsid w:val="000A286C"/>
    <w:rsid w:val="000A298B"/>
    <w:rsid w:val="000A3A9A"/>
    <w:rsid w:val="000A3D53"/>
    <w:rsid w:val="000A3EAB"/>
    <w:rsid w:val="000A3F15"/>
    <w:rsid w:val="000A4058"/>
    <w:rsid w:val="000A5914"/>
    <w:rsid w:val="000A76A9"/>
    <w:rsid w:val="000A7E87"/>
    <w:rsid w:val="000B0010"/>
    <w:rsid w:val="000B0298"/>
    <w:rsid w:val="000B0693"/>
    <w:rsid w:val="000B0F49"/>
    <w:rsid w:val="000B15ED"/>
    <w:rsid w:val="000B1EA3"/>
    <w:rsid w:val="000B206A"/>
    <w:rsid w:val="000B2536"/>
    <w:rsid w:val="000B33BD"/>
    <w:rsid w:val="000B3868"/>
    <w:rsid w:val="000B6731"/>
    <w:rsid w:val="000B7198"/>
    <w:rsid w:val="000B74D2"/>
    <w:rsid w:val="000B7629"/>
    <w:rsid w:val="000B775F"/>
    <w:rsid w:val="000B78B5"/>
    <w:rsid w:val="000B78EC"/>
    <w:rsid w:val="000C00F5"/>
    <w:rsid w:val="000C06CF"/>
    <w:rsid w:val="000C1926"/>
    <w:rsid w:val="000C1A18"/>
    <w:rsid w:val="000C1C2F"/>
    <w:rsid w:val="000C2405"/>
    <w:rsid w:val="000C248E"/>
    <w:rsid w:val="000C2ED0"/>
    <w:rsid w:val="000C35DF"/>
    <w:rsid w:val="000C4398"/>
    <w:rsid w:val="000C4B58"/>
    <w:rsid w:val="000C4D5B"/>
    <w:rsid w:val="000D0DD8"/>
    <w:rsid w:val="000D1B42"/>
    <w:rsid w:val="000D1C78"/>
    <w:rsid w:val="000D1CD4"/>
    <w:rsid w:val="000D3119"/>
    <w:rsid w:val="000D3ACB"/>
    <w:rsid w:val="000D3D70"/>
    <w:rsid w:val="000D4269"/>
    <w:rsid w:val="000D5262"/>
    <w:rsid w:val="000D5ADD"/>
    <w:rsid w:val="000D6D9F"/>
    <w:rsid w:val="000D751F"/>
    <w:rsid w:val="000E0270"/>
    <w:rsid w:val="000E039E"/>
    <w:rsid w:val="000E076E"/>
    <w:rsid w:val="000E0E0B"/>
    <w:rsid w:val="000E0EC8"/>
    <w:rsid w:val="000E1E3D"/>
    <w:rsid w:val="000E27F9"/>
    <w:rsid w:val="000E2B1E"/>
    <w:rsid w:val="000E2BD7"/>
    <w:rsid w:val="000E2EFA"/>
    <w:rsid w:val="000E311F"/>
    <w:rsid w:val="000E3A68"/>
    <w:rsid w:val="000E4C8E"/>
    <w:rsid w:val="000E525B"/>
    <w:rsid w:val="000E5722"/>
    <w:rsid w:val="000E5B8D"/>
    <w:rsid w:val="000E6CE0"/>
    <w:rsid w:val="000F01CB"/>
    <w:rsid w:val="000F0500"/>
    <w:rsid w:val="000F0A03"/>
    <w:rsid w:val="000F0EB0"/>
    <w:rsid w:val="000F1827"/>
    <w:rsid w:val="000F2038"/>
    <w:rsid w:val="000F303A"/>
    <w:rsid w:val="000F3FC1"/>
    <w:rsid w:val="000F4307"/>
    <w:rsid w:val="000F5119"/>
    <w:rsid w:val="000F77E3"/>
    <w:rsid w:val="000F7A2A"/>
    <w:rsid w:val="001007F8"/>
    <w:rsid w:val="0010094F"/>
    <w:rsid w:val="00100C65"/>
    <w:rsid w:val="00100CBF"/>
    <w:rsid w:val="00100CD3"/>
    <w:rsid w:val="00100F0F"/>
    <w:rsid w:val="0010300B"/>
    <w:rsid w:val="00103185"/>
    <w:rsid w:val="0010406B"/>
    <w:rsid w:val="00104367"/>
    <w:rsid w:val="00104624"/>
    <w:rsid w:val="001046DF"/>
    <w:rsid w:val="00104D02"/>
    <w:rsid w:val="00104DBC"/>
    <w:rsid w:val="00105BA6"/>
    <w:rsid w:val="00107A38"/>
    <w:rsid w:val="00107B02"/>
    <w:rsid w:val="001125B4"/>
    <w:rsid w:val="00112F57"/>
    <w:rsid w:val="0011461A"/>
    <w:rsid w:val="00115E7F"/>
    <w:rsid w:val="001164FE"/>
    <w:rsid w:val="001168BE"/>
    <w:rsid w:val="001173BD"/>
    <w:rsid w:val="00117421"/>
    <w:rsid w:val="00117728"/>
    <w:rsid w:val="00122BCD"/>
    <w:rsid w:val="00122BF0"/>
    <w:rsid w:val="00122E01"/>
    <w:rsid w:val="00123451"/>
    <w:rsid w:val="0012453E"/>
    <w:rsid w:val="00125CC7"/>
    <w:rsid w:val="00125F0B"/>
    <w:rsid w:val="00131A95"/>
    <w:rsid w:val="00132A08"/>
    <w:rsid w:val="00132C93"/>
    <w:rsid w:val="00132E3E"/>
    <w:rsid w:val="0013471C"/>
    <w:rsid w:val="00134D87"/>
    <w:rsid w:val="00135506"/>
    <w:rsid w:val="0013790E"/>
    <w:rsid w:val="0014069E"/>
    <w:rsid w:val="00141515"/>
    <w:rsid w:val="00141823"/>
    <w:rsid w:val="00142E14"/>
    <w:rsid w:val="0014335D"/>
    <w:rsid w:val="00143EA1"/>
    <w:rsid w:val="001441E6"/>
    <w:rsid w:val="00144F1D"/>
    <w:rsid w:val="00145F4F"/>
    <w:rsid w:val="00146AA3"/>
    <w:rsid w:val="00147B62"/>
    <w:rsid w:val="00147E20"/>
    <w:rsid w:val="00150E7D"/>
    <w:rsid w:val="00151983"/>
    <w:rsid w:val="00152902"/>
    <w:rsid w:val="00152D1A"/>
    <w:rsid w:val="00152E82"/>
    <w:rsid w:val="00152EDF"/>
    <w:rsid w:val="00153730"/>
    <w:rsid w:val="00153A7C"/>
    <w:rsid w:val="001542C7"/>
    <w:rsid w:val="0015455C"/>
    <w:rsid w:val="001546FB"/>
    <w:rsid w:val="001549D5"/>
    <w:rsid w:val="001554E9"/>
    <w:rsid w:val="00155E76"/>
    <w:rsid w:val="00157672"/>
    <w:rsid w:val="00157CDF"/>
    <w:rsid w:val="00162BF1"/>
    <w:rsid w:val="00164528"/>
    <w:rsid w:val="00164AF1"/>
    <w:rsid w:val="0016560C"/>
    <w:rsid w:val="00170ADB"/>
    <w:rsid w:val="0017138F"/>
    <w:rsid w:val="00171665"/>
    <w:rsid w:val="0017185A"/>
    <w:rsid w:val="00171CB2"/>
    <w:rsid w:val="00173A62"/>
    <w:rsid w:val="00173D92"/>
    <w:rsid w:val="00173E02"/>
    <w:rsid w:val="001751DB"/>
    <w:rsid w:val="0017542F"/>
    <w:rsid w:val="001764F5"/>
    <w:rsid w:val="00181C93"/>
    <w:rsid w:val="00182135"/>
    <w:rsid w:val="00182E5A"/>
    <w:rsid w:val="00186E71"/>
    <w:rsid w:val="001870DF"/>
    <w:rsid w:val="00187CDA"/>
    <w:rsid w:val="0019028E"/>
    <w:rsid w:val="00191F6C"/>
    <w:rsid w:val="001929C0"/>
    <w:rsid w:val="00192C95"/>
    <w:rsid w:val="00193C13"/>
    <w:rsid w:val="0019423E"/>
    <w:rsid w:val="001954D6"/>
    <w:rsid w:val="0019568A"/>
    <w:rsid w:val="00196ACC"/>
    <w:rsid w:val="0019701A"/>
    <w:rsid w:val="001972E5"/>
    <w:rsid w:val="001A0E2F"/>
    <w:rsid w:val="001A2D50"/>
    <w:rsid w:val="001A2D5A"/>
    <w:rsid w:val="001A2E3D"/>
    <w:rsid w:val="001A3FEC"/>
    <w:rsid w:val="001A47BA"/>
    <w:rsid w:val="001A561A"/>
    <w:rsid w:val="001A5DDA"/>
    <w:rsid w:val="001A5ED6"/>
    <w:rsid w:val="001A6292"/>
    <w:rsid w:val="001A6A5F"/>
    <w:rsid w:val="001A6E8E"/>
    <w:rsid w:val="001A7639"/>
    <w:rsid w:val="001B26D1"/>
    <w:rsid w:val="001B2F1E"/>
    <w:rsid w:val="001B3D0E"/>
    <w:rsid w:val="001B4039"/>
    <w:rsid w:val="001B42F1"/>
    <w:rsid w:val="001B4B6C"/>
    <w:rsid w:val="001B55BA"/>
    <w:rsid w:val="001B5765"/>
    <w:rsid w:val="001B6A45"/>
    <w:rsid w:val="001B6B3D"/>
    <w:rsid w:val="001B7A50"/>
    <w:rsid w:val="001C0191"/>
    <w:rsid w:val="001C0E22"/>
    <w:rsid w:val="001C1257"/>
    <w:rsid w:val="001C1473"/>
    <w:rsid w:val="001C1872"/>
    <w:rsid w:val="001C1BAB"/>
    <w:rsid w:val="001C2B85"/>
    <w:rsid w:val="001C2BBD"/>
    <w:rsid w:val="001C36F3"/>
    <w:rsid w:val="001C43C1"/>
    <w:rsid w:val="001C46A6"/>
    <w:rsid w:val="001C523A"/>
    <w:rsid w:val="001C5769"/>
    <w:rsid w:val="001C5CBB"/>
    <w:rsid w:val="001C6722"/>
    <w:rsid w:val="001C6AC4"/>
    <w:rsid w:val="001C6DBB"/>
    <w:rsid w:val="001C75AF"/>
    <w:rsid w:val="001C7ADC"/>
    <w:rsid w:val="001D0521"/>
    <w:rsid w:val="001D08A6"/>
    <w:rsid w:val="001D2407"/>
    <w:rsid w:val="001D2EE0"/>
    <w:rsid w:val="001D35CC"/>
    <w:rsid w:val="001D3E19"/>
    <w:rsid w:val="001D4262"/>
    <w:rsid w:val="001D42D9"/>
    <w:rsid w:val="001D58AB"/>
    <w:rsid w:val="001D7F3B"/>
    <w:rsid w:val="001E0DF5"/>
    <w:rsid w:val="001E4DF0"/>
    <w:rsid w:val="001E4E1A"/>
    <w:rsid w:val="001E5D19"/>
    <w:rsid w:val="001E6CAA"/>
    <w:rsid w:val="001F0244"/>
    <w:rsid w:val="001F07E6"/>
    <w:rsid w:val="001F157C"/>
    <w:rsid w:val="001F162A"/>
    <w:rsid w:val="001F1AB6"/>
    <w:rsid w:val="001F2204"/>
    <w:rsid w:val="001F32D1"/>
    <w:rsid w:val="001F331B"/>
    <w:rsid w:val="001F5DE0"/>
    <w:rsid w:val="001F60C3"/>
    <w:rsid w:val="001F6F5A"/>
    <w:rsid w:val="001F7474"/>
    <w:rsid w:val="001F7963"/>
    <w:rsid w:val="001F7E9A"/>
    <w:rsid w:val="0020154B"/>
    <w:rsid w:val="002015C7"/>
    <w:rsid w:val="00201CB2"/>
    <w:rsid w:val="00202847"/>
    <w:rsid w:val="00202A9A"/>
    <w:rsid w:val="00202F3F"/>
    <w:rsid w:val="00203541"/>
    <w:rsid w:val="00204145"/>
    <w:rsid w:val="0020496D"/>
    <w:rsid w:val="002057A7"/>
    <w:rsid w:val="00205B77"/>
    <w:rsid w:val="002068BB"/>
    <w:rsid w:val="00206FD8"/>
    <w:rsid w:val="0020722C"/>
    <w:rsid w:val="00210B07"/>
    <w:rsid w:val="00210DD1"/>
    <w:rsid w:val="00213A12"/>
    <w:rsid w:val="002153F4"/>
    <w:rsid w:val="00215872"/>
    <w:rsid w:val="00216896"/>
    <w:rsid w:val="00216C54"/>
    <w:rsid w:val="00216D12"/>
    <w:rsid w:val="00216D5C"/>
    <w:rsid w:val="002170BE"/>
    <w:rsid w:val="00217888"/>
    <w:rsid w:val="002178E4"/>
    <w:rsid w:val="00220B61"/>
    <w:rsid w:val="00221FE8"/>
    <w:rsid w:val="0022282B"/>
    <w:rsid w:val="002233CF"/>
    <w:rsid w:val="00224AD8"/>
    <w:rsid w:val="00224BB2"/>
    <w:rsid w:val="0022630C"/>
    <w:rsid w:val="0022717B"/>
    <w:rsid w:val="002271DA"/>
    <w:rsid w:val="00227A07"/>
    <w:rsid w:val="00230102"/>
    <w:rsid w:val="00230A3F"/>
    <w:rsid w:val="00230C7C"/>
    <w:rsid w:val="00232141"/>
    <w:rsid w:val="00232865"/>
    <w:rsid w:val="00232A49"/>
    <w:rsid w:val="00235240"/>
    <w:rsid w:val="00235D9E"/>
    <w:rsid w:val="002367BF"/>
    <w:rsid w:val="002368FD"/>
    <w:rsid w:val="00237B25"/>
    <w:rsid w:val="00241499"/>
    <w:rsid w:val="00242D0D"/>
    <w:rsid w:val="00243FC3"/>
    <w:rsid w:val="002440B0"/>
    <w:rsid w:val="0024479F"/>
    <w:rsid w:val="00244E67"/>
    <w:rsid w:val="002462B1"/>
    <w:rsid w:val="002465D6"/>
    <w:rsid w:val="00246C02"/>
    <w:rsid w:val="002477BF"/>
    <w:rsid w:val="00247C1D"/>
    <w:rsid w:val="00250286"/>
    <w:rsid w:val="00251A81"/>
    <w:rsid w:val="002527E3"/>
    <w:rsid w:val="00252EDE"/>
    <w:rsid w:val="002536C6"/>
    <w:rsid w:val="002537F0"/>
    <w:rsid w:val="0025443D"/>
    <w:rsid w:val="00255694"/>
    <w:rsid w:val="00256207"/>
    <w:rsid w:val="00256286"/>
    <w:rsid w:val="00256C2D"/>
    <w:rsid w:val="00256F17"/>
    <w:rsid w:val="002600AC"/>
    <w:rsid w:val="00260AC0"/>
    <w:rsid w:val="00260E97"/>
    <w:rsid w:val="002612E7"/>
    <w:rsid w:val="00262058"/>
    <w:rsid w:val="00262210"/>
    <w:rsid w:val="002632BF"/>
    <w:rsid w:val="00265D52"/>
    <w:rsid w:val="00265E79"/>
    <w:rsid w:val="0026656E"/>
    <w:rsid w:val="00266E49"/>
    <w:rsid w:val="00266E60"/>
    <w:rsid w:val="00267749"/>
    <w:rsid w:val="00271169"/>
    <w:rsid w:val="0027199B"/>
    <w:rsid w:val="00271EAC"/>
    <w:rsid w:val="002723C0"/>
    <w:rsid w:val="00273908"/>
    <w:rsid w:val="0027426D"/>
    <w:rsid w:val="00274EE8"/>
    <w:rsid w:val="00275EBE"/>
    <w:rsid w:val="00276544"/>
    <w:rsid w:val="002772E6"/>
    <w:rsid w:val="00281878"/>
    <w:rsid w:val="00281BD0"/>
    <w:rsid w:val="002823F6"/>
    <w:rsid w:val="00282A26"/>
    <w:rsid w:val="00283075"/>
    <w:rsid w:val="002830EB"/>
    <w:rsid w:val="00283B2E"/>
    <w:rsid w:val="00285057"/>
    <w:rsid w:val="00285271"/>
    <w:rsid w:val="0028617A"/>
    <w:rsid w:val="00287EFB"/>
    <w:rsid w:val="0029218A"/>
    <w:rsid w:val="002921C1"/>
    <w:rsid w:val="0029377B"/>
    <w:rsid w:val="00293BD1"/>
    <w:rsid w:val="00295E99"/>
    <w:rsid w:val="0029608A"/>
    <w:rsid w:val="002961E3"/>
    <w:rsid w:val="002962A2"/>
    <w:rsid w:val="00297095"/>
    <w:rsid w:val="00297AC5"/>
    <w:rsid w:val="00297D90"/>
    <w:rsid w:val="00297F76"/>
    <w:rsid w:val="002A0709"/>
    <w:rsid w:val="002A0F0A"/>
    <w:rsid w:val="002A1C92"/>
    <w:rsid w:val="002A2052"/>
    <w:rsid w:val="002A272A"/>
    <w:rsid w:val="002A2912"/>
    <w:rsid w:val="002A2DC7"/>
    <w:rsid w:val="002A3758"/>
    <w:rsid w:val="002A5544"/>
    <w:rsid w:val="002A63DF"/>
    <w:rsid w:val="002A67BE"/>
    <w:rsid w:val="002A6F6E"/>
    <w:rsid w:val="002A6F70"/>
    <w:rsid w:val="002A734D"/>
    <w:rsid w:val="002B0B0A"/>
    <w:rsid w:val="002B18D3"/>
    <w:rsid w:val="002B362E"/>
    <w:rsid w:val="002B4718"/>
    <w:rsid w:val="002B4B4B"/>
    <w:rsid w:val="002B4B5E"/>
    <w:rsid w:val="002B4D49"/>
    <w:rsid w:val="002B525B"/>
    <w:rsid w:val="002B56E5"/>
    <w:rsid w:val="002B64A2"/>
    <w:rsid w:val="002B7083"/>
    <w:rsid w:val="002C070D"/>
    <w:rsid w:val="002C087F"/>
    <w:rsid w:val="002C266E"/>
    <w:rsid w:val="002C2893"/>
    <w:rsid w:val="002C2CF2"/>
    <w:rsid w:val="002C407E"/>
    <w:rsid w:val="002C4696"/>
    <w:rsid w:val="002C588C"/>
    <w:rsid w:val="002C6D3F"/>
    <w:rsid w:val="002D0287"/>
    <w:rsid w:val="002D03FE"/>
    <w:rsid w:val="002D147E"/>
    <w:rsid w:val="002D29A9"/>
    <w:rsid w:val="002D2FE6"/>
    <w:rsid w:val="002D5047"/>
    <w:rsid w:val="002D53C4"/>
    <w:rsid w:val="002D5450"/>
    <w:rsid w:val="002D5AAB"/>
    <w:rsid w:val="002D5E24"/>
    <w:rsid w:val="002D79FF"/>
    <w:rsid w:val="002E0153"/>
    <w:rsid w:val="002E0778"/>
    <w:rsid w:val="002E0800"/>
    <w:rsid w:val="002E1359"/>
    <w:rsid w:val="002E21C9"/>
    <w:rsid w:val="002E396F"/>
    <w:rsid w:val="002E3B2A"/>
    <w:rsid w:val="002E52EA"/>
    <w:rsid w:val="002E6DD1"/>
    <w:rsid w:val="002E7713"/>
    <w:rsid w:val="002F027E"/>
    <w:rsid w:val="002F02B9"/>
    <w:rsid w:val="002F0AA8"/>
    <w:rsid w:val="002F1315"/>
    <w:rsid w:val="002F152F"/>
    <w:rsid w:val="002F1C35"/>
    <w:rsid w:val="002F1F0B"/>
    <w:rsid w:val="002F2D9D"/>
    <w:rsid w:val="002F3766"/>
    <w:rsid w:val="002F5335"/>
    <w:rsid w:val="002F5BB7"/>
    <w:rsid w:val="002F710A"/>
    <w:rsid w:val="0030236C"/>
    <w:rsid w:val="003025EA"/>
    <w:rsid w:val="003026D3"/>
    <w:rsid w:val="00302BA9"/>
    <w:rsid w:val="00302E1E"/>
    <w:rsid w:val="003048DA"/>
    <w:rsid w:val="00305B61"/>
    <w:rsid w:val="00305C5E"/>
    <w:rsid w:val="0030664D"/>
    <w:rsid w:val="003076E1"/>
    <w:rsid w:val="00311524"/>
    <w:rsid w:val="00311997"/>
    <w:rsid w:val="00312CEA"/>
    <w:rsid w:val="003136C1"/>
    <w:rsid w:val="0031371F"/>
    <w:rsid w:val="003139AA"/>
    <w:rsid w:val="003162BB"/>
    <w:rsid w:val="0031718A"/>
    <w:rsid w:val="00317435"/>
    <w:rsid w:val="003176AC"/>
    <w:rsid w:val="003176CC"/>
    <w:rsid w:val="00317796"/>
    <w:rsid w:val="00317FE7"/>
    <w:rsid w:val="00320722"/>
    <w:rsid w:val="003217C4"/>
    <w:rsid w:val="00322393"/>
    <w:rsid w:val="003225F7"/>
    <w:rsid w:val="00322685"/>
    <w:rsid w:val="0032457C"/>
    <w:rsid w:val="00325251"/>
    <w:rsid w:val="003253B8"/>
    <w:rsid w:val="0032631D"/>
    <w:rsid w:val="00326385"/>
    <w:rsid w:val="0032706B"/>
    <w:rsid w:val="00327144"/>
    <w:rsid w:val="00327881"/>
    <w:rsid w:val="00330C9B"/>
    <w:rsid w:val="00330E98"/>
    <w:rsid w:val="00330F72"/>
    <w:rsid w:val="00331252"/>
    <w:rsid w:val="00331636"/>
    <w:rsid w:val="003317A1"/>
    <w:rsid w:val="00331C06"/>
    <w:rsid w:val="003349B5"/>
    <w:rsid w:val="00335048"/>
    <w:rsid w:val="003353E1"/>
    <w:rsid w:val="00335662"/>
    <w:rsid w:val="003357DF"/>
    <w:rsid w:val="003362DF"/>
    <w:rsid w:val="00336C5D"/>
    <w:rsid w:val="00340813"/>
    <w:rsid w:val="00340B6D"/>
    <w:rsid w:val="0034405A"/>
    <w:rsid w:val="00344540"/>
    <w:rsid w:val="00345609"/>
    <w:rsid w:val="00345C6A"/>
    <w:rsid w:val="00345DFC"/>
    <w:rsid w:val="00347343"/>
    <w:rsid w:val="00347629"/>
    <w:rsid w:val="00350AA2"/>
    <w:rsid w:val="00350E08"/>
    <w:rsid w:val="0035100A"/>
    <w:rsid w:val="0035146B"/>
    <w:rsid w:val="003522AE"/>
    <w:rsid w:val="00353215"/>
    <w:rsid w:val="00353BBC"/>
    <w:rsid w:val="00354B35"/>
    <w:rsid w:val="00355F68"/>
    <w:rsid w:val="003562F9"/>
    <w:rsid w:val="00356A0D"/>
    <w:rsid w:val="00356E04"/>
    <w:rsid w:val="00356F49"/>
    <w:rsid w:val="0035796F"/>
    <w:rsid w:val="003608BA"/>
    <w:rsid w:val="00360F36"/>
    <w:rsid w:val="00361E75"/>
    <w:rsid w:val="003620AA"/>
    <w:rsid w:val="00362443"/>
    <w:rsid w:val="00362548"/>
    <w:rsid w:val="003631E4"/>
    <w:rsid w:val="0036350A"/>
    <w:rsid w:val="00363817"/>
    <w:rsid w:val="00363A1E"/>
    <w:rsid w:val="00364211"/>
    <w:rsid w:val="00364303"/>
    <w:rsid w:val="00364541"/>
    <w:rsid w:val="0036523A"/>
    <w:rsid w:val="003660CB"/>
    <w:rsid w:val="0036650E"/>
    <w:rsid w:val="003679BC"/>
    <w:rsid w:val="00367EBB"/>
    <w:rsid w:val="00370732"/>
    <w:rsid w:val="00370C05"/>
    <w:rsid w:val="00372329"/>
    <w:rsid w:val="00372F8B"/>
    <w:rsid w:val="00376ABE"/>
    <w:rsid w:val="00377208"/>
    <w:rsid w:val="00380C92"/>
    <w:rsid w:val="00381095"/>
    <w:rsid w:val="00381807"/>
    <w:rsid w:val="0038195C"/>
    <w:rsid w:val="0038214F"/>
    <w:rsid w:val="00383074"/>
    <w:rsid w:val="00383087"/>
    <w:rsid w:val="0038455E"/>
    <w:rsid w:val="003856AE"/>
    <w:rsid w:val="00385FE2"/>
    <w:rsid w:val="003860BA"/>
    <w:rsid w:val="003869B1"/>
    <w:rsid w:val="00387598"/>
    <w:rsid w:val="00391418"/>
    <w:rsid w:val="00391806"/>
    <w:rsid w:val="00391926"/>
    <w:rsid w:val="0039225B"/>
    <w:rsid w:val="003925CE"/>
    <w:rsid w:val="00394120"/>
    <w:rsid w:val="00394873"/>
    <w:rsid w:val="0039540F"/>
    <w:rsid w:val="00395B51"/>
    <w:rsid w:val="0039683F"/>
    <w:rsid w:val="003A07F7"/>
    <w:rsid w:val="003A086E"/>
    <w:rsid w:val="003A0B10"/>
    <w:rsid w:val="003A0E28"/>
    <w:rsid w:val="003A0E71"/>
    <w:rsid w:val="003A1374"/>
    <w:rsid w:val="003A1A77"/>
    <w:rsid w:val="003A249F"/>
    <w:rsid w:val="003A2A12"/>
    <w:rsid w:val="003A2B7D"/>
    <w:rsid w:val="003A4A75"/>
    <w:rsid w:val="003A50D4"/>
    <w:rsid w:val="003A5EA0"/>
    <w:rsid w:val="003A611F"/>
    <w:rsid w:val="003A62C4"/>
    <w:rsid w:val="003A6FB6"/>
    <w:rsid w:val="003A762D"/>
    <w:rsid w:val="003B225C"/>
    <w:rsid w:val="003B31EF"/>
    <w:rsid w:val="003B32EF"/>
    <w:rsid w:val="003B4A7B"/>
    <w:rsid w:val="003B5546"/>
    <w:rsid w:val="003B6451"/>
    <w:rsid w:val="003B647A"/>
    <w:rsid w:val="003B6CB6"/>
    <w:rsid w:val="003B714A"/>
    <w:rsid w:val="003B718B"/>
    <w:rsid w:val="003B7586"/>
    <w:rsid w:val="003C28D4"/>
    <w:rsid w:val="003C3A8E"/>
    <w:rsid w:val="003C3B59"/>
    <w:rsid w:val="003C55AF"/>
    <w:rsid w:val="003C5759"/>
    <w:rsid w:val="003C6AA8"/>
    <w:rsid w:val="003C7075"/>
    <w:rsid w:val="003C7321"/>
    <w:rsid w:val="003C7490"/>
    <w:rsid w:val="003C7D96"/>
    <w:rsid w:val="003C7E27"/>
    <w:rsid w:val="003D0E40"/>
    <w:rsid w:val="003D384E"/>
    <w:rsid w:val="003D3A93"/>
    <w:rsid w:val="003D426F"/>
    <w:rsid w:val="003D4BEC"/>
    <w:rsid w:val="003D588E"/>
    <w:rsid w:val="003D5D21"/>
    <w:rsid w:val="003D6066"/>
    <w:rsid w:val="003D6936"/>
    <w:rsid w:val="003D73AF"/>
    <w:rsid w:val="003D7F97"/>
    <w:rsid w:val="003E06E8"/>
    <w:rsid w:val="003E10A2"/>
    <w:rsid w:val="003E36DB"/>
    <w:rsid w:val="003E496A"/>
    <w:rsid w:val="003E4F19"/>
    <w:rsid w:val="003E4FEC"/>
    <w:rsid w:val="003E5CA5"/>
    <w:rsid w:val="003E6547"/>
    <w:rsid w:val="003E70F1"/>
    <w:rsid w:val="003E72E2"/>
    <w:rsid w:val="003E7C22"/>
    <w:rsid w:val="003F09BC"/>
    <w:rsid w:val="003F1745"/>
    <w:rsid w:val="003F3512"/>
    <w:rsid w:val="003F3FE4"/>
    <w:rsid w:val="003F46A8"/>
    <w:rsid w:val="003F582B"/>
    <w:rsid w:val="003F5B7F"/>
    <w:rsid w:val="003F677A"/>
    <w:rsid w:val="003F6C32"/>
    <w:rsid w:val="00401AA3"/>
    <w:rsid w:val="00402767"/>
    <w:rsid w:val="00403BF3"/>
    <w:rsid w:val="0040436D"/>
    <w:rsid w:val="0040462F"/>
    <w:rsid w:val="00405745"/>
    <w:rsid w:val="00405DA4"/>
    <w:rsid w:val="00406D86"/>
    <w:rsid w:val="00407401"/>
    <w:rsid w:val="00410543"/>
    <w:rsid w:val="0041094D"/>
    <w:rsid w:val="00411415"/>
    <w:rsid w:val="00411ADB"/>
    <w:rsid w:val="00412AA5"/>
    <w:rsid w:val="00414E3B"/>
    <w:rsid w:val="004173CC"/>
    <w:rsid w:val="00417D62"/>
    <w:rsid w:val="00420B00"/>
    <w:rsid w:val="00421081"/>
    <w:rsid w:val="0042157D"/>
    <w:rsid w:val="00421F6A"/>
    <w:rsid w:val="00421FB6"/>
    <w:rsid w:val="00422C90"/>
    <w:rsid w:val="00422E6A"/>
    <w:rsid w:val="00423315"/>
    <w:rsid w:val="00423443"/>
    <w:rsid w:val="0042356B"/>
    <w:rsid w:val="00423646"/>
    <w:rsid w:val="00424230"/>
    <w:rsid w:val="004243CD"/>
    <w:rsid w:val="004243D2"/>
    <w:rsid w:val="00424610"/>
    <w:rsid w:val="00424F39"/>
    <w:rsid w:val="004260B4"/>
    <w:rsid w:val="0043017A"/>
    <w:rsid w:val="0043077B"/>
    <w:rsid w:val="0043101A"/>
    <w:rsid w:val="00431503"/>
    <w:rsid w:val="0043184D"/>
    <w:rsid w:val="00431BB0"/>
    <w:rsid w:val="00432731"/>
    <w:rsid w:val="00432B7A"/>
    <w:rsid w:val="00433AA2"/>
    <w:rsid w:val="0043430F"/>
    <w:rsid w:val="004352FC"/>
    <w:rsid w:val="004357A0"/>
    <w:rsid w:val="00435BE5"/>
    <w:rsid w:val="00437C66"/>
    <w:rsid w:val="00437F39"/>
    <w:rsid w:val="004402E5"/>
    <w:rsid w:val="0044150B"/>
    <w:rsid w:val="004421DA"/>
    <w:rsid w:val="004426E5"/>
    <w:rsid w:val="0044453A"/>
    <w:rsid w:val="004446D3"/>
    <w:rsid w:val="00445FCD"/>
    <w:rsid w:val="00446401"/>
    <w:rsid w:val="00446DBD"/>
    <w:rsid w:val="00447834"/>
    <w:rsid w:val="00450754"/>
    <w:rsid w:val="00450876"/>
    <w:rsid w:val="00450B78"/>
    <w:rsid w:val="004525BD"/>
    <w:rsid w:val="00452907"/>
    <w:rsid w:val="00454736"/>
    <w:rsid w:val="00454E99"/>
    <w:rsid w:val="00455BF1"/>
    <w:rsid w:val="0045627E"/>
    <w:rsid w:val="00460765"/>
    <w:rsid w:val="00462311"/>
    <w:rsid w:val="004624A3"/>
    <w:rsid w:val="00462C32"/>
    <w:rsid w:val="00462F42"/>
    <w:rsid w:val="0046368F"/>
    <w:rsid w:val="00470291"/>
    <w:rsid w:val="00470411"/>
    <w:rsid w:val="00470725"/>
    <w:rsid w:val="00470B84"/>
    <w:rsid w:val="00470C68"/>
    <w:rsid w:val="004710FD"/>
    <w:rsid w:val="0047184A"/>
    <w:rsid w:val="0047225E"/>
    <w:rsid w:val="0047366A"/>
    <w:rsid w:val="004737C9"/>
    <w:rsid w:val="00473D38"/>
    <w:rsid w:val="004741BC"/>
    <w:rsid w:val="004750C3"/>
    <w:rsid w:val="00475439"/>
    <w:rsid w:val="00475674"/>
    <w:rsid w:val="00476631"/>
    <w:rsid w:val="004766AD"/>
    <w:rsid w:val="00476C78"/>
    <w:rsid w:val="0047773C"/>
    <w:rsid w:val="004777EF"/>
    <w:rsid w:val="00477BBC"/>
    <w:rsid w:val="00480766"/>
    <w:rsid w:val="004808B5"/>
    <w:rsid w:val="00480C9B"/>
    <w:rsid w:val="00480F3E"/>
    <w:rsid w:val="004830FF"/>
    <w:rsid w:val="00483A59"/>
    <w:rsid w:val="00484DE0"/>
    <w:rsid w:val="00485090"/>
    <w:rsid w:val="0048576D"/>
    <w:rsid w:val="00485B05"/>
    <w:rsid w:val="00486077"/>
    <w:rsid w:val="00487042"/>
    <w:rsid w:val="004875FC"/>
    <w:rsid w:val="0048761F"/>
    <w:rsid w:val="004876D7"/>
    <w:rsid w:val="00490C45"/>
    <w:rsid w:val="00490D33"/>
    <w:rsid w:val="004910C1"/>
    <w:rsid w:val="00492846"/>
    <w:rsid w:val="004936D0"/>
    <w:rsid w:val="004939BC"/>
    <w:rsid w:val="0049495C"/>
    <w:rsid w:val="00495715"/>
    <w:rsid w:val="0049662B"/>
    <w:rsid w:val="0049710F"/>
    <w:rsid w:val="00497836"/>
    <w:rsid w:val="00497EF6"/>
    <w:rsid w:val="00497FD1"/>
    <w:rsid w:val="004A02F3"/>
    <w:rsid w:val="004A0565"/>
    <w:rsid w:val="004A05B1"/>
    <w:rsid w:val="004A132E"/>
    <w:rsid w:val="004A1A43"/>
    <w:rsid w:val="004A2BAC"/>
    <w:rsid w:val="004A2C64"/>
    <w:rsid w:val="004A312C"/>
    <w:rsid w:val="004A3470"/>
    <w:rsid w:val="004A3659"/>
    <w:rsid w:val="004A3A50"/>
    <w:rsid w:val="004A4312"/>
    <w:rsid w:val="004A509B"/>
    <w:rsid w:val="004A5F8E"/>
    <w:rsid w:val="004A7B60"/>
    <w:rsid w:val="004B1292"/>
    <w:rsid w:val="004B1B05"/>
    <w:rsid w:val="004B1DE0"/>
    <w:rsid w:val="004B2BAD"/>
    <w:rsid w:val="004B30AC"/>
    <w:rsid w:val="004B340E"/>
    <w:rsid w:val="004B41AF"/>
    <w:rsid w:val="004B5ADF"/>
    <w:rsid w:val="004B5FE0"/>
    <w:rsid w:val="004B641E"/>
    <w:rsid w:val="004B6B8F"/>
    <w:rsid w:val="004B7511"/>
    <w:rsid w:val="004B77E2"/>
    <w:rsid w:val="004B79B2"/>
    <w:rsid w:val="004B7CED"/>
    <w:rsid w:val="004C001A"/>
    <w:rsid w:val="004C0256"/>
    <w:rsid w:val="004C0948"/>
    <w:rsid w:val="004C227B"/>
    <w:rsid w:val="004C2817"/>
    <w:rsid w:val="004C301D"/>
    <w:rsid w:val="004C5257"/>
    <w:rsid w:val="004C5766"/>
    <w:rsid w:val="004C58CD"/>
    <w:rsid w:val="004C598E"/>
    <w:rsid w:val="004C5C58"/>
    <w:rsid w:val="004C68F0"/>
    <w:rsid w:val="004C69E4"/>
    <w:rsid w:val="004C7EB0"/>
    <w:rsid w:val="004C7FB9"/>
    <w:rsid w:val="004D0724"/>
    <w:rsid w:val="004D0C07"/>
    <w:rsid w:val="004D1563"/>
    <w:rsid w:val="004D1707"/>
    <w:rsid w:val="004D1728"/>
    <w:rsid w:val="004D1DA1"/>
    <w:rsid w:val="004D2C7B"/>
    <w:rsid w:val="004D547E"/>
    <w:rsid w:val="004D594A"/>
    <w:rsid w:val="004D5B62"/>
    <w:rsid w:val="004D5EC2"/>
    <w:rsid w:val="004D6EA5"/>
    <w:rsid w:val="004D7487"/>
    <w:rsid w:val="004D7F7A"/>
    <w:rsid w:val="004E02E7"/>
    <w:rsid w:val="004E1EB2"/>
    <w:rsid w:val="004E2AC5"/>
    <w:rsid w:val="004E300B"/>
    <w:rsid w:val="004E381D"/>
    <w:rsid w:val="004E3A86"/>
    <w:rsid w:val="004E4AD0"/>
    <w:rsid w:val="004E678B"/>
    <w:rsid w:val="004E6B13"/>
    <w:rsid w:val="004E7CB6"/>
    <w:rsid w:val="004E7E5D"/>
    <w:rsid w:val="004F031E"/>
    <w:rsid w:val="004F2F11"/>
    <w:rsid w:val="004F30B4"/>
    <w:rsid w:val="004F4BEA"/>
    <w:rsid w:val="004F51BE"/>
    <w:rsid w:val="004F59F8"/>
    <w:rsid w:val="004F5C04"/>
    <w:rsid w:val="004F5F50"/>
    <w:rsid w:val="004F7D97"/>
    <w:rsid w:val="004F7F21"/>
    <w:rsid w:val="00500EE8"/>
    <w:rsid w:val="0050106A"/>
    <w:rsid w:val="00501752"/>
    <w:rsid w:val="00501DF4"/>
    <w:rsid w:val="00502A6F"/>
    <w:rsid w:val="00503373"/>
    <w:rsid w:val="00503BA6"/>
    <w:rsid w:val="00507582"/>
    <w:rsid w:val="00507D78"/>
    <w:rsid w:val="00510D48"/>
    <w:rsid w:val="0051173F"/>
    <w:rsid w:val="005124A9"/>
    <w:rsid w:val="0051258F"/>
    <w:rsid w:val="00512B54"/>
    <w:rsid w:val="00513525"/>
    <w:rsid w:val="00514257"/>
    <w:rsid w:val="005142F2"/>
    <w:rsid w:val="00514C6A"/>
    <w:rsid w:val="005156AB"/>
    <w:rsid w:val="00515B92"/>
    <w:rsid w:val="00515CA9"/>
    <w:rsid w:val="00516358"/>
    <w:rsid w:val="00516744"/>
    <w:rsid w:val="00516B5E"/>
    <w:rsid w:val="00516E77"/>
    <w:rsid w:val="00517CE1"/>
    <w:rsid w:val="005206CA"/>
    <w:rsid w:val="005209EC"/>
    <w:rsid w:val="00520EEE"/>
    <w:rsid w:val="00520FDC"/>
    <w:rsid w:val="00521AEA"/>
    <w:rsid w:val="005227C6"/>
    <w:rsid w:val="00523511"/>
    <w:rsid w:val="00523706"/>
    <w:rsid w:val="005237B6"/>
    <w:rsid w:val="00523999"/>
    <w:rsid w:val="0052410A"/>
    <w:rsid w:val="00524571"/>
    <w:rsid w:val="00525695"/>
    <w:rsid w:val="00525A70"/>
    <w:rsid w:val="00525D75"/>
    <w:rsid w:val="0052610A"/>
    <w:rsid w:val="005262E2"/>
    <w:rsid w:val="005267AF"/>
    <w:rsid w:val="00527881"/>
    <w:rsid w:val="005311B7"/>
    <w:rsid w:val="005314BD"/>
    <w:rsid w:val="005348D6"/>
    <w:rsid w:val="00534AED"/>
    <w:rsid w:val="00536336"/>
    <w:rsid w:val="00541074"/>
    <w:rsid w:val="005415F3"/>
    <w:rsid w:val="005419B9"/>
    <w:rsid w:val="00541DE1"/>
    <w:rsid w:val="005427FA"/>
    <w:rsid w:val="005428D2"/>
    <w:rsid w:val="00542ED7"/>
    <w:rsid w:val="00543A62"/>
    <w:rsid w:val="005444A5"/>
    <w:rsid w:val="005507DE"/>
    <w:rsid w:val="00550D4A"/>
    <w:rsid w:val="005512AC"/>
    <w:rsid w:val="0055220F"/>
    <w:rsid w:val="005529DD"/>
    <w:rsid w:val="005531D8"/>
    <w:rsid w:val="005534FA"/>
    <w:rsid w:val="00553B68"/>
    <w:rsid w:val="00554470"/>
    <w:rsid w:val="0055460F"/>
    <w:rsid w:val="005549C9"/>
    <w:rsid w:val="00555807"/>
    <w:rsid w:val="005567C3"/>
    <w:rsid w:val="005568A9"/>
    <w:rsid w:val="0055691C"/>
    <w:rsid w:val="00556CB9"/>
    <w:rsid w:val="00556FBE"/>
    <w:rsid w:val="0056087E"/>
    <w:rsid w:val="00561274"/>
    <w:rsid w:val="005627C8"/>
    <w:rsid w:val="00564A29"/>
    <w:rsid w:val="00564FBC"/>
    <w:rsid w:val="00565123"/>
    <w:rsid w:val="0056565D"/>
    <w:rsid w:val="005665AE"/>
    <w:rsid w:val="005666F2"/>
    <w:rsid w:val="00566C1E"/>
    <w:rsid w:val="00566C93"/>
    <w:rsid w:val="00567817"/>
    <w:rsid w:val="005705A9"/>
    <w:rsid w:val="005708C5"/>
    <w:rsid w:val="00570AFF"/>
    <w:rsid w:val="00571170"/>
    <w:rsid w:val="00571732"/>
    <w:rsid w:val="00572864"/>
    <w:rsid w:val="00572A9C"/>
    <w:rsid w:val="00572E01"/>
    <w:rsid w:val="005734BD"/>
    <w:rsid w:val="0057353E"/>
    <w:rsid w:val="0057449C"/>
    <w:rsid w:val="00574D68"/>
    <w:rsid w:val="005757B5"/>
    <w:rsid w:val="00576327"/>
    <w:rsid w:val="0057648B"/>
    <w:rsid w:val="00576798"/>
    <w:rsid w:val="0057793E"/>
    <w:rsid w:val="00577DF0"/>
    <w:rsid w:val="00580AE5"/>
    <w:rsid w:val="0058147D"/>
    <w:rsid w:val="00581B91"/>
    <w:rsid w:val="00582159"/>
    <w:rsid w:val="00582F1C"/>
    <w:rsid w:val="00583470"/>
    <w:rsid w:val="00583520"/>
    <w:rsid w:val="00583BE1"/>
    <w:rsid w:val="00583BFF"/>
    <w:rsid w:val="005847D5"/>
    <w:rsid w:val="0058568E"/>
    <w:rsid w:val="00585EDB"/>
    <w:rsid w:val="0058618A"/>
    <w:rsid w:val="00587C36"/>
    <w:rsid w:val="00587EE4"/>
    <w:rsid w:val="005907EA"/>
    <w:rsid w:val="00590A24"/>
    <w:rsid w:val="0059349F"/>
    <w:rsid w:val="00593CD2"/>
    <w:rsid w:val="00594654"/>
    <w:rsid w:val="00594F1F"/>
    <w:rsid w:val="005965BB"/>
    <w:rsid w:val="00597C7B"/>
    <w:rsid w:val="005A04DC"/>
    <w:rsid w:val="005A084E"/>
    <w:rsid w:val="005A0F66"/>
    <w:rsid w:val="005A12B4"/>
    <w:rsid w:val="005A1ABA"/>
    <w:rsid w:val="005A2598"/>
    <w:rsid w:val="005A309A"/>
    <w:rsid w:val="005A30AA"/>
    <w:rsid w:val="005A469A"/>
    <w:rsid w:val="005A4952"/>
    <w:rsid w:val="005A4E35"/>
    <w:rsid w:val="005A5833"/>
    <w:rsid w:val="005A714A"/>
    <w:rsid w:val="005B030A"/>
    <w:rsid w:val="005B159F"/>
    <w:rsid w:val="005B1DCD"/>
    <w:rsid w:val="005B20A1"/>
    <w:rsid w:val="005B2411"/>
    <w:rsid w:val="005B2478"/>
    <w:rsid w:val="005B2B65"/>
    <w:rsid w:val="005B30F7"/>
    <w:rsid w:val="005B377B"/>
    <w:rsid w:val="005B4DA1"/>
    <w:rsid w:val="005B5292"/>
    <w:rsid w:val="005B5347"/>
    <w:rsid w:val="005B55EE"/>
    <w:rsid w:val="005B689D"/>
    <w:rsid w:val="005B6B04"/>
    <w:rsid w:val="005B7356"/>
    <w:rsid w:val="005B796F"/>
    <w:rsid w:val="005C0549"/>
    <w:rsid w:val="005C0614"/>
    <w:rsid w:val="005C0D7B"/>
    <w:rsid w:val="005C112A"/>
    <w:rsid w:val="005C1EE8"/>
    <w:rsid w:val="005C244E"/>
    <w:rsid w:val="005C270A"/>
    <w:rsid w:val="005C31A5"/>
    <w:rsid w:val="005C36E1"/>
    <w:rsid w:val="005C37F2"/>
    <w:rsid w:val="005C41FF"/>
    <w:rsid w:val="005C4CDC"/>
    <w:rsid w:val="005C4E45"/>
    <w:rsid w:val="005C52F8"/>
    <w:rsid w:val="005C54E4"/>
    <w:rsid w:val="005C5DA9"/>
    <w:rsid w:val="005C7541"/>
    <w:rsid w:val="005D080C"/>
    <w:rsid w:val="005D1374"/>
    <w:rsid w:val="005D1445"/>
    <w:rsid w:val="005D2B39"/>
    <w:rsid w:val="005D4044"/>
    <w:rsid w:val="005D4B8C"/>
    <w:rsid w:val="005D7747"/>
    <w:rsid w:val="005E08CE"/>
    <w:rsid w:val="005E1377"/>
    <w:rsid w:val="005E1ED5"/>
    <w:rsid w:val="005E2971"/>
    <w:rsid w:val="005E29A5"/>
    <w:rsid w:val="005E2A8E"/>
    <w:rsid w:val="005E3079"/>
    <w:rsid w:val="005E35EF"/>
    <w:rsid w:val="005E35F3"/>
    <w:rsid w:val="005E3756"/>
    <w:rsid w:val="005E400D"/>
    <w:rsid w:val="005E4B67"/>
    <w:rsid w:val="005E5C5C"/>
    <w:rsid w:val="005E5E63"/>
    <w:rsid w:val="005E698D"/>
    <w:rsid w:val="005F09F1"/>
    <w:rsid w:val="005F2A4D"/>
    <w:rsid w:val="005F2B09"/>
    <w:rsid w:val="005F47FE"/>
    <w:rsid w:val="005F5D66"/>
    <w:rsid w:val="005F610E"/>
    <w:rsid w:val="005F617B"/>
    <w:rsid w:val="005F645A"/>
    <w:rsid w:val="005F67F5"/>
    <w:rsid w:val="005F6EBD"/>
    <w:rsid w:val="00600A90"/>
    <w:rsid w:val="006011CA"/>
    <w:rsid w:val="006012A1"/>
    <w:rsid w:val="0060291F"/>
    <w:rsid w:val="006038F9"/>
    <w:rsid w:val="006039F9"/>
    <w:rsid w:val="00603F31"/>
    <w:rsid w:val="0060512D"/>
    <w:rsid w:val="00606090"/>
    <w:rsid w:val="006069B5"/>
    <w:rsid w:val="006075B6"/>
    <w:rsid w:val="00607B0E"/>
    <w:rsid w:val="00607C34"/>
    <w:rsid w:val="006118D1"/>
    <w:rsid w:val="00611965"/>
    <w:rsid w:val="006139F8"/>
    <w:rsid w:val="00615535"/>
    <w:rsid w:val="0061681E"/>
    <w:rsid w:val="006168F9"/>
    <w:rsid w:val="00617285"/>
    <w:rsid w:val="00617CB7"/>
    <w:rsid w:val="006200B3"/>
    <w:rsid w:val="00620D70"/>
    <w:rsid w:val="00620D93"/>
    <w:rsid w:val="00621028"/>
    <w:rsid w:val="00621671"/>
    <w:rsid w:val="00621F2B"/>
    <w:rsid w:val="0062234A"/>
    <w:rsid w:val="006225CA"/>
    <w:rsid w:val="00623168"/>
    <w:rsid w:val="0062459A"/>
    <w:rsid w:val="0062572B"/>
    <w:rsid w:val="0062576D"/>
    <w:rsid w:val="00625788"/>
    <w:rsid w:val="00625B48"/>
    <w:rsid w:val="00625B65"/>
    <w:rsid w:val="00625D2F"/>
    <w:rsid w:val="00626C01"/>
    <w:rsid w:val="00630F12"/>
    <w:rsid w:val="00631C8F"/>
    <w:rsid w:val="0063277E"/>
    <w:rsid w:val="006327DE"/>
    <w:rsid w:val="00632B79"/>
    <w:rsid w:val="0063414B"/>
    <w:rsid w:val="0063493C"/>
    <w:rsid w:val="006355BF"/>
    <w:rsid w:val="006362C6"/>
    <w:rsid w:val="00637189"/>
    <w:rsid w:val="00637744"/>
    <w:rsid w:val="00637D49"/>
    <w:rsid w:val="00640486"/>
    <w:rsid w:val="00640BCC"/>
    <w:rsid w:val="0064122E"/>
    <w:rsid w:val="006426D5"/>
    <w:rsid w:val="00643055"/>
    <w:rsid w:val="00643126"/>
    <w:rsid w:val="00643200"/>
    <w:rsid w:val="006432F7"/>
    <w:rsid w:val="00643900"/>
    <w:rsid w:val="00644AF9"/>
    <w:rsid w:val="00644C1C"/>
    <w:rsid w:val="006460EE"/>
    <w:rsid w:val="006466FF"/>
    <w:rsid w:val="0064757C"/>
    <w:rsid w:val="00647D75"/>
    <w:rsid w:val="006506F4"/>
    <w:rsid w:val="006508A9"/>
    <w:rsid w:val="006514BE"/>
    <w:rsid w:val="00652C69"/>
    <w:rsid w:val="00652E08"/>
    <w:rsid w:val="00653284"/>
    <w:rsid w:val="00656B5F"/>
    <w:rsid w:val="00656C00"/>
    <w:rsid w:val="00657A9D"/>
    <w:rsid w:val="00657B0C"/>
    <w:rsid w:val="006606FA"/>
    <w:rsid w:val="006609D4"/>
    <w:rsid w:val="0066105C"/>
    <w:rsid w:val="00661299"/>
    <w:rsid w:val="00661967"/>
    <w:rsid w:val="00662B5F"/>
    <w:rsid w:val="00664742"/>
    <w:rsid w:val="00664EF0"/>
    <w:rsid w:val="006707EC"/>
    <w:rsid w:val="006708F7"/>
    <w:rsid w:val="00671346"/>
    <w:rsid w:val="00671B49"/>
    <w:rsid w:val="0067206E"/>
    <w:rsid w:val="006722C7"/>
    <w:rsid w:val="0067315E"/>
    <w:rsid w:val="00673FC9"/>
    <w:rsid w:val="00674185"/>
    <w:rsid w:val="00674CF9"/>
    <w:rsid w:val="0067506F"/>
    <w:rsid w:val="00675584"/>
    <w:rsid w:val="00675A15"/>
    <w:rsid w:val="0067667B"/>
    <w:rsid w:val="0067667C"/>
    <w:rsid w:val="00677372"/>
    <w:rsid w:val="00677D53"/>
    <w:rsid w:val="00680357"/>
    <w:rsid w:val="00680614"/>
    <w:rsid w:val="006811CE"/>
    <w:rsid w:val="00681B6F"/>
    <w:rsid w:val="0068296F"/>
    <w:rsid w:val="00682C06"/>
    <w:rsid w:val="00682C50"/>
    <w:rsid w:val="00685324"/>
    <w:rsid w:val="00685494"/>
    <w:rsid w:val="00685737"/>
    <w:rsid w:val="00685D35"/>
    <w:rsid w:val="00687889"/>
    <w:rsid w:val="00687AB8"/>
    <w:rsid w:val="00690537"/>
    <w:rsid w:val="0069187A"/>
    <w:rsid w:val="00692916"/>
    <w:rsid w:val="00693411"/>
    <w:rsid w:val="00693A64"/>
    <w:rsid w:val="00693D39"/>
    <w:rsid w:val="00694A70"/>
    <w:rsid w:val="00695745"/>
    <w:rsid w:val="00696320"/>
    <w:rsid w:val="00697174"/>
    <w:rsid w:val="006973CE"/>
    <w:rsid w:val="00697927"/>
    <w:rsid w:val="006A0078"/>
    <w:rsid w:val="006A06EF"/>
    <w:rsid w:val="006A0935"/>
    <w:rsid w:val="006A0A1A"/>
    <w:rsid w:val="006A1990"/>
    <w:rsid w:val="006A1FFE"/>
    <w:rsid w:val="006A260D"/>
    <w:rsid w:val="006A2845"/>
    <w:rsid w:val="006A3343"/>
    <w:rsid w:val="006A34C3"/>
    <w:rsid w:val="006A360F"/>
    <w:rsid w:val="006A3B91"/>
    <w:rsid w:val="006A5103"/>
    <w:rsid w:val="006A52B9"/>
    <w:rsid w:val="006A6460"/>
    <w:rsid w:val="006A7B65"/>
    <w:rsid w:val="006B062B"/>
    <w:rsid w:val="006B104E"/>
    <w:rsid w:val="006B1101"/>
    <w:rsid w:val="006B1D8C"/>
    <w:rsid w:val="006B26E8"/>
    <w:rsid w:val="006B3370"/>
    <w:rsid w:val="006B3B81"/>
    <w:rsid w:val="006B3E69"/>
    <w:rsid w:val="006B4239"/>
    <w:rsid w:val="006B5AEA"/>
    <w:rsid w:val="006B6383"/>
    <w:rsid w:val="006B640D"/>
    <w:rsid w:val="006B7640"/>
    <w:rsid w:val="006C29EB"/>
    <w:rsid w:val="006C2BDC"/>
    <w:rsid w:val="006C2F37"/>
    <w:rsid w:val="006C3BBB"/>
    <w:rsid w:val="006C4863"/>
    <w:rsid w:val="006C4933"/>
    <w:rsid w:val="006C5368"/>
    <w:rsid w:val="006C5AC3"/>
    <w:rsid w:val="006C61FA"/>
    <w:rsid w:val="006C7424"/>
    <w:rsid w:val="006C7758"/>
    <w:rsid w:val="006D0896"/>
    <w:rsid w:val="006D09F3"/>
    <w:rsid w:val="006D10BD"/>
    <w:rsid w:val="006D12C8"/>
    <w:rsid w:val="006D179A"/>
    <w:rsid w:val="006D24BD"/>
    <w:rsid w:val="006D4803"/>
    <w:rsid w:val="006D4D81"/>
    <w:rsid w:val="006D4E64"/>
    <w:rsid w:val="006D4F06"/>
    <w:rsid w:val="006D51C9"/>
    <w:rsid w:val="006D6076"/>
    <w:rsid w:val="006D65DD"/>
    <w:rsid w:val="006D6D4C"/>
    <w:rsid w:val="006D7539"/>
    <w:rsid w:val="006E007A"/>
    <w:rsid w:val="006E05AC"/>
    <w:rsid w:val="006E0E0B"/>
    <w:rsid w:val="006E157F"/>
    <w:rsid w:val="006E1DF6"/>
    <w:rsid w:val="006E3209"/>
    <w:rsid w:val="006E3475"/>
    <w:rsid w:val="006E3CDC"/>
    <w:rsid w:val="006E3D5D"/>
    <w:rsid w:val="006E3E60"/>
    <w:rsid w:val="006E58A4"/>
    <w:rsid w:val="006E5E35"/>
    <w:rsid w:val="006E606C"/>
    <w:rsid w:val="006E72C7"/>
    <w:rsid w:val="006E7E83"/>
    <w:rsid w:val="006F0468"/>
    <w:rsid w:val="006F1671"/>
    <w:rsid w:val="006F2D6C"/>
    <w:rsid w:val="006F359F"/>
    <w:rsid w:val="006F3D18"/>
    <w:rsid w:val="006F4352"/>
    <w:rsid w:val="006F5822"/>
    <w:rsid w:val="006F70FD"/>
    <w:rsid w:val="007000F9"/>
    <w:rsid w:val="007003D3"/>
    <w:rsid w:val="00700B5A"/>
    <w:rsid w:val="00700F92"/>
    <w:rsid w:val="00702BB3"/>
    <w:rsid w:val="0070391A"/>
    <w:rsid w:val="00704704"/>
    <w:rsid w:val="007047BD"/>
    <w:rsid w:val="0070495F"/>
    <w:rsid w:val="00706486"/>
    <w:rsid w:val="0070776A"/>
    <w:rsid w:val="0071010A"/>
    <w:rsid w:val="00711A9C"/>
    <w:rsid w:val="00712315"/>
    <w:rsid w:val="007125DF"/>
    <w:rsid w:val="0071553E"/>
    <w:rsid w:val="00716BD8"/>
    <w:rsid w:val="00717776"/>
    <w:rsid w:val="0071788C"/>
    <w:rsid w:val="007204C3"/>
    <w:rsid w:val="00721D8C"/>
    <w:rsid w:val="00722958"/>
    <w:rsid w:val="00723E1E"/>
    <w:rsid w:val="00725368"/>
    <w:rsid w:val="007267C8"/>
    <w:rsid w:val="00726DB2"/>
    <w:rsid w:val="007272C2"/>
    <w:rsid w:val="00727A57"/>
    <w:rsid w:val="007304E5"/>
    <w:rsid w:val="007304F3"/>
    <w:rsid w:val="00730A65"/>
    <w:rsid w:val="00730CB9"/>
    <w:rsid w:val="00731254"/>
    <w:rsid w:val="00732224"/>
    <w:rsid w:val="00732D1A"/>
    <w:rsid w:val="0073392B"/>
    <w:rsid w:val="00733F9A"/>
    <w:rsid w:val="00733FF9"/>
    <w:rsid w:val="0073420D"/>
    <w:rsid w:val="00734301"/>
    <w:rsid w:val="00734500"/>
    <w:rsid w:val="007349B6"/>
    <w:rsid w:val="00736B50"/>
    <w:rsid w:val="00737665"/>
    <w:rsid w:val="007400FC"/>
    <w:rsid w:val="00741649"/>
    <w:rsid w:val="007421F4"/>
    <w:rsid w:val="00743042"/>
    <w:rsid w:val="007435F0"/>
    <w:rsid w:val="0074369A"/>
    <w:rsid w:val="007440AC"/>
    <w:rsid w:val="0074530D"/>
    <w:rsid w:val="007458E5"/>
    <w:rsid w:val="0074596C"/>
    <w:rsid w:val="00747D6E"/>
    <w:rsid w:val="00747F39"/>
    <w:rsid w:val="00750554"/>
    <w:rsid w:val="00750A2D"/>
    <w:rsid w:val="00750B95"/>
    <w:rsid w:val="00751330"/>
    <w:rsid w:val="007520E5"/>
    <w:rsid w:val="00753242"/>
    <w:rsid w:val="00754169"/>
    <w:rsid w:val="00754E20"/>
    <w:rsid w:val="00755361"/>
    <w:rsid w:val="007554DF"/>
    <w:rsid w:val="0075693D"/>
    <w:rsid w:val="0075776D"/>
    <w:rsid w:val="00760935"/>
    <w:rsid w:val="00760E4C"/>
    <w:rsid w:val="00761149"/>
    <w:rsid w:val="007613FB"/>
    <w:rsid w:val="00761448"/>
    <w:rsid w:val="007625A5"/>
    <w:rsid w:val="00762E30"/>
    <w:rsid w:val="007630A3"/>
    <w:rsid w:val="007641C6"/>
    <w:rsid w:val="0076498E"/>
    <w:rsid w:val="00765B0F"/>
    <w:rsid w:val="00766636"/>
    <w:rsid w:val="00766AE1"/>
    <w:rsid w:val="0076785F"/>
    <w:rsid w:val="00767ADC"/>
    <w:rsid w:val="00770CA6"/>
    <w:rsid w:val="00771F04"/>
    <w:rsid w:val="007722BF"/>
    <w:rsid w:val="007747E7"/>
    <w:rsid w:val="00774EC0"/>
    <w:rsid w:val="0077537B"/>
    <w:rsid w:val="007756F7"/>
    <w:rsid w:val="00776637"/>
    <w:rsid w:val="00776D30"/>
    <w:rsid w:val="0077743D"/>
    <w:rsid w:val="00777456"/>
    <w:rsid w:val="00781322"/>
    <w:rsid w:val="00782BE1"/>
    <w:rsid w:val="00782C86"/>
    <w:rsid w:val="00783112"/>
    <w:rsid w:val="0078323E"/>
    <w:rsid w:val="00783752"/>
    <w:rsid w:val="007838FF"/>
    <w:rsid w:val="00784B96"/>
    <w:rsid w:val="007850C7"/>
    <w:rsid w:val="007854B3"/>
    <w:rsid w:val="00785A01"/>
    <w:rsid w:val="0078787D"/>
    <w:rsid w:val="00787CC2"/>
    <w:rsid w:val="00787FA8"/>
    <w:rsid w:val="007906E4"/>
    <w:rsid w:val="007923CF"/>
    <w:rsid w:val="00794A99"/>
    <w:rsid w:val="00794BC9"/>
    <w:rsid w:val="00795163"/>
    <w:rsid w:val="0079542E"/>
    <w:rsid w:val="00797304"/>
    <w:rsid w:val="00797AB3"/>
    <w:rsid w:val="00797E35"/>
    <w:rsid w:val="007A010B"/>
    <w:rsid w:val="007A0C72"/>
    <w:rsid w:val="007A1E2C"/>
    <w:rsid w:val="007A20AE"/>
    <w:rsid w:val="007A2117"/>
    <w:rsid w:val="007A32D2"/>
    <w:rsid w:val="007A4C7E"/>
    <w:rsid w:val="007A60F9"/>
    <w:rsid w:val="007A6E34"/>
    <w:rsid w:val="007B11EF"/>
    <w:rsid w:val="007B16BF"/>
    <w:rsid w:val="007B1880"/>
    <w:rsid w:val="007B2373"/>
    <w:rsid w:val="007B311A"/>
    <w:rsid w:val="007B3200"/>
    <w:rsid w:val="007B4AE1"/>
    <w:rsid w:val="007B5434"/>
    <w:rsid w:val="007B5D13"/>
    <w:rsid w:val="007B65F6"/>
    <w:rsid w:val="007B7762"/>
    <w:rsid w:val="007B77D2"/>
    <w:rsid w:val="007C033D"/>
    <w:rsid w:val="007C0B95"/>
    <w:rsid w:val="007C1974"/>
    <w:rsid w:val="007C32D6"/>
    <w:rsid w:val="007C3350"/>
    <w:rsid w:val="007C3BF3"/>
    <w:rsid w:val="007C4EF9"/>
    <w:rsid w:val="007C50D0"/>
    <w:rsid w:val="007C52F9"/>
    <w:rsid w:val="007C537E"/>
    <w:rsid w:val="007C5E24"/>
    <w:rsid w:val="007C65CD"/>
    <w:rsid w:val="007C6EDC"/>
    <w:rsid w:val="007C77CB"/>
    <w:rsid w:val="007C7E24"/>
    <w:rsid w:val="007D10DD"/>
    <w:rsid w:val="007D10F2"/>
    <w:rsid w:val="007D1189"/>
    <w:rsid w:val="007D13AC"/>
    <w:rsid w:val="007D23B5"/>
    <w:rsid w:val="007D392B"/>
    <w:rsid w:val="007D3B2E"/>
    <w:rsid w:val="007D4FC4"/>
    <w:rsid w:val="007D61CA"/>
    <w:rsid w:val="007E11A6"/>
    <w:rsid w:val="007E292F"/>
    <w:rsid w:val="007E2D22"/>
    <w:rsid w:val="007E2F23"/>
    <w:rsid w:val="007E3867"/>
    <w:rsid w:val="007E406B"/>
    <w:rsid w:val="007E49E2"/>
    <w:rsid w:val="007E51F6"/>
    <w:rsid w:val="007E5202"/>
    <w:rsid w:val="007E68F3"/>
    <w:rsid w:val="007E730D"/>
    <w:rsid w:val="007E7685"/>
    <w:rsid w:val="007E7969"/>
    <w:rsid w:val="007E796F"/>
    <w:rsid w:val="007E7BBC"/>
    <w:rsid w:val="007F06E4"/>
    <w:rsid w:val="007F1B1F"/>
    <w:rsid w:val="007F2225"/>
    <w:rsid w:val="007F31F2"/>
    <w:rsid w:val="007F3217"/>
    <w:rsid w:val="007F38D2"/>
    <w:rsid w:val="007F403E"/>
    <w:rsid w:val="007F431B"/>
    <w:rsid w:val="007F5BA5"/>
    <w:rsid w:val="007F5ED3"/>
    <w:rsid w:val="007F77DD"/>
    <w:rsid w:val="007F7F4B"/>
    <w:rsid w:val="00801CBD"/>
    <w:rsid w:val="00801D2F"/>
    <w:rsid w:val="00804FB6"/>
    <w:rsid w:val="00805335"/>
    <w:rsid w:val="0080549E"/>
    <w:rsid w:val="00805F8B"/>
    <w:rsid w:val="00806EC2"/>
    <w:rsid w:val="00807FF5"/>
    <w:rsid w:val="008106E4"/>
    <w:rsid w:val="00810CDE"/>
    <w:rsid w:val="00810CEA"/>
    <w:rsid w:val="00812702"/>
    <w:rsid w:val="00812D47"/>
    <w:rsid w:val="00813139"/>
    <w:rsid w:val="00813B8D"/>
    <w:rsid w:val="008149E1"/>
    <w:rsid w:val="00815079"/>
    <w:rsid w:val="00815173"/>
    <w:rsid w:val="00815905"/>
    <w:rsid w:val="00815F27"/>
    <w:rsid w:val="00816051"/>
    <w:rsid w:val="00816891"/>
    <w:rsid w:val="00816A37"/>
    <w:rsid w:val="00816D24"/>
    <w:rsid w:val="00816D2F"/>
    <w:rsid w:val="00817C51"/>
    <w:rsid w:val="00820E6A"/>
    <w:rsid w:val="00820FD6"/>
    <w:rsid w:val="00821786"/>
    <w:rsid w:val="00821985"/>
    <w:rsid w:val="00821B3E"/>
    <w:rsid w:val="00821C29"/>
    <w:rsid w:val="008228A6"/>
    <w:rsid w:val="00822C56"/>
    <w:rsid w:val="008233E5"/>
    <w:rsid w:val="00825325"/>
    <w:rsid w:val="008259E4"/>
    <w:rsid w:val="00825C31"/>
    <w:rsid w:val="00826B7A"/>
    <w:rsid w:val="0082703E"/>
    <w:rsid w:val="0082732B"/>
    <w:rsid w:val="00827936"/>
    <w:rsid w:val="00831BB9"/>
    <w:rsid w:val="00833152"/>
    <w:rsid w:val="00833BE0"/>
    <w:rsid w:val="00833DE8"/>
    <w:rsid w:val="00833F47"/>
    <w:rsid w:val="008340B3"/>
    <w:rsid w:val="008340BA"/>
    <w:rsid w:val="008348C3"/>
    <w:rsid w:val="008349AA"/>
    <w:rsid w:val="00834D31"/>
    <w:rsid w:val="008354C6"/>
    <w:rsid w:val="00836516"/>
    <w:rsid w:val="008365C5"/>
    <w:rsid w:val="0083662F"/>
    <w:rsid w:val="008373B4"/>
    <w:rsid w:val="00840391"/>
    <w:rsid w:val="008406D2"/>
    <w:rsid w:val="0084171B"/>
    <w:rsid w:val="0084233F"/>
    <w:rsid w:val="00844282"/>
    <w:rsid w:val="00844343"/>
    <w:rsid w:val="0084564E"/>
    <w:rsid w:val="00845AEC"/>
    <w:rsid w:val="00846924"/>
    <w:rsid w:val="00847D37"/>
    <w:rsid w:val="00850003"/>
    <w:rsid w:val="008509A8"/>
    <w:rsid w:val="00851F6A"/>
    <w:rsid w:val="008524D1"/>
    <w:rsid w:val="00854242"/>
    <w:rsid w:val="00856C6F"/>
    <w:rsid w:val="00856FA4"/>
    <w:rsid w:val="00857233"/>
    <w:rsid w:val="0085723D"/>
    <w:rsid w:val="0085746C"/>
    <w:rsid w:val="00860B20"/>
    <w:rsid w:val="00861498"/>
    <w:rsid w:val="0086369A"/>
    <w:rsid w:val="00863C3F"/>
    <w:rsid w:val="00864CDD"/>
    <w:rsid w:val="0086515D"/>
    <w:rsid w:val="00865276"/>
    <w:rsid w:val="008657FF"/>
    <w:rsid w:val="00865DB5"/>
    <w:rsid w:val="00865F33"/>
    <w:rsid w:val="00867176"/>
    <w:rsid w:val="00870D35"/>
    <w:rsid w:val="00870F2C"/>
    <w:rsid w:val="00871470"/>
    <w:rsid w:val="00871475"/>
    <w:rsid w:val="00871A41"/>
    <w:rsid w:val="008728CB"/>
    <w:rsid w:val="008729B8"/>
    <w:rsid w:val="00872A54"/>
    <w:rsid w:val="008740FE"/>
    <w:rsid w:val="00874357"/>
    <w:rsid w:val="00874B2A"/>
    <w:rsid w:val="00874EC1"/>
    <w:rsid w:val="008762FA"/>
    <w:rsid w:val="008771B8"/>
    <w:rsid w:val="00877AB4"/>
    <w:rsid w:val="0088077B"/>
    <w:rsid w:val="00882807"/>
    <w:rsid w:val="00882F42"/>
    <w:rsid w:val="008831A5"/>
    <w:rsid w:val="0088335A"/>
    <w:rsid w:val="00883D8F"/>
    <w:rsid w:val="00883E4E"/>
    <w:rsid w:val="00885794"/>
    <w:rsid w:val="00886D76"/>
    <w:rsid w:val="00887349"/>
    <w:rsid w:val="008877C2"/>
    <w:rsid w:val="00887A66"/>
    <w:rsid w:val="008905DE"/>
    <w:rsid w:val="0089111D"/>
    <w:rsid w:val="00891351"/>
    <w:rsid w:val="0089136B"/>
    <w:rsid w:val="008916E2"/>
    <w:rsid w:val="008921C4"/>
    <w:rsid w:val="00892749"/>
    <w:rsid w:val="00893115"/>
    <w:rsid w:val="00893367"/>
    <w:rsid w:val="00893480"/>
    <w:rsid w:val="00893F15"/>
    <w:rsid w:val="00893F4F"/>
    <w:rsid w:val="008949CF"/>
    <w:rsid w:val="00894B8A"/>
    <w:rsid w:val="00894CFA"/>
    <w:rsid w:val="008950A1"/>
    <w:rsid w:val="008976BC"/>
    <w:rsid w:val="008977A0"/>
    <w:rsid w:val="00897DC2"/>
    <w:rsid w:val="008A04DA"/>
    <w:rsid w:val="008A1158"/>
    <w:rsid w:val="008A2218"/>
    <w:rsid w:val="008A26B6"/>
    <w:rsid w:val="008A2FDD"/>
    <w:rsid w:val="008A309D"/>
    <w:rsid w:val="008A4A67"/>
    <w:rsid w:val="008A4B0E"/>
    <w:rsid w:val="008A63A8"/>
    <w:rsid w:val="008A68E7"/>
    <w:rsid w:val="008A6DD5"/>
    <w:rsid w:val="008B0A07"/>
    <w:rsid w:val="008B13D2"/>
    <w:rsid w:val="008B16CD"/>
    <w:rsid w:val="008B17BA"/>
    <w:rsid w:val="008B2730"/>
    <w:rsid w:val="008B3E6D"/>
    <w:rsid w:val="008B3F2D"/>
    <w:rsid w:val="008B4332"/>
    <w:rsid w:val="008B44B1"/>
    <w:rsid w:val="008B46B9"/>
    <w:rsid w:val="008B5709"/>
    <w:rsid w:val="008B6130"/>
    <w:rsid w:val="008B7017"/>
    <w:rsid w:val="008B7042"/>
    <w:rsid w:val="008B7115"/>
    <w:rsid w:val="008B77FF"/>
    <w:rsid w:val="008B782B"/>
    <w:rsid w:val="008B7FF3"/>
    <w:rsid w:val="008C1495"/>
    <w:rsid w:val="008C5B18"/>
    <w:rsid w:val="008C5E2A"/>
    <w:rsid w:val="008C6108"/>
    <w:rsid w:val="008C61F1"/>
    <w:rsid w:val="008C672E"/>
    <w:rsid w:val="008C6A13"/>
    <w:rsid w:val="008C7758"/>
    <w:rsid w:val="008C777D"/>
    <w:rsid w:val="008C7D24"/>
    <w:rsid w:val="008D13AA"/>
    <w:rsid w:val="008D1802"/>
    <w:rsid w:val="008D22BB"/>
    <w:rsid w:val="008D2672"/>
    <w:rsid w:val="008D31AF"/>
    <w:rsid w:val="008D39BA"/>
    <w:rsid w:val="008D4564"/>
    <w:rsid w:val="008D69C5"/>
    <w:rsid w:val="008D6DCC"/>
    <w:rsid w:val="008D737D"/>
    <w:rsid w:val="008D7404"/>
    <w:rsid w:val="008E02FB"/>
    <w:rsid w:val="008E0AD9"/>
    <w:rsid w:val="008E3E28"/>
    <w:rsid w:val="008E4273"/>
    <w:rsid w:val="008E4EF9"/>
    <w:rsid w:val="008E5099"/>
    <w:rsid w:val="008E58C0"/>
    <w:rsid w:val="008E76CF"/>
    <w:rsid w:val="008E7C45"/>
    <w:rsid w:val="008F121E"/>
    <w:rsid w:val="008F1C0D"/>
    <w:rsid w:val="008F24FD"/>
    <w:rsid w:val="008F2CD2"/>
    <w:rsid w:val="008F3059"/>
    <w:rsid w:val="008F3254"/>
    <w:rsid w:val="008F3E34"/>
    <w:rsid w:val="008F46E1"/>
    <w:rsid w:val="008F496D"/>
    <w:rsid w:val="008F70AD"/>
    <w:rsid w:val="008F723F"/>
    <w:rsid w:val="008F73E9"/>
    <w:rsid w:val="008F7A66"/>
    <w:rsid w:val="008F7AC0"/>
    <w:rsid w:val="008F7BB4"/>
    <w:rsid w:val="009022BF"/>
    <w:rsid w:val="009025D2"/>
    <w:rsid w:val="00902DE1"/>
    <w:rsid w:val="009036DA"/>
    <w:rsid w:val="00903B9C"/>
    <w:rsid w:val="00904BF8"/>
    <w:rsid w:val="009053E3"/>
    <w:rsid w:val="00905E52"/>
    <w:rsid w:val="00907237"/>
    <w:rsid w:val="0090760E"/>
    <w:rsid w:val="00907694"/>
    <w:rsid w:val="0091056F"/>
    <w:rsid w:val="00911CD9"/>
    <w:rsid w:val="00912B71"/>
    <w:rsid w:val="00913304"/>
    <w:rsid w:val="0091403F"/>
    <w:rsid w:val="009144FD"/>
    <w:rsid w:val="00914A41"/>
    <w:rsid w:val="00914D45"/>
    <w:rsid w:val="009160F7"/>
    <w:rsid w:val="0091610A"/>
    <w:rsid w:val="00916DAD"/>
    <w:rsid w:val="00917027"/>
    <w:rsid w:val="00917758"/>
    <w:rsid w:val="0092057D"/>
    <w:rsid w:val="009206A8"/>
    <w:rsid w:val="0092142A"/>
    <w:rsid w:val="0092201D"/>
    <w:rsid w:val="009220FD"/>
    <w:rsid w:val="00923F0F"/>
    <w:rsid w:val="0092408A"/>
    <w:rsid w:val="009241C6"/>
    <w:rsid w:val="009246EA"/>
    <w:rsid w:val="00924846"/>
    <w:rsid w:val="009249E3"/>
    <w:rsid w:val="00925770"/>
    <w:rsid w:val="00926666"/>
    <w:rsid w:val="0092701A"/>
    <w:rsid w:val="00927C21"/>
    <w:rsid w:val="009309E5"/>
    <w:rsid w:val="0093121D"/>
    <w:rsid w:val="00931632"/>
    <w:rsid w:val="00931D03"/>
    <w:rsid w:val="009325DF"/>
    <w:rsid w:val="00932940"/>
    <w:rsid w:val="00932C92"/>
    <w:rsid w:val="0093421D"/>
    <w:rsid w:val="009357D3"/>
    <w:rsid w:val="00935BFA"/>
    <w:rsid w:val="00935C29"/>
    <w:rsid w:val="00937271"/>
    <w:rsid w:val="00937AEA"/>
    <w:rsid w:val="00937DC7"/>
    <w:rsid w:val="00940E73"/>
    <w:rsid w:val="00941C0A"/>
    <w:rsid w:val="00943192"/>
    <w:rsid w:val="009434B2"/>
    <w:rsid w:val="00943882"/>
    <w:rsid w:val="009454E4"/>
    <w:rsid w:val="009505D7"/>
    <w:rsid w:val="00950FE6"/>
    <w:rsid w:val="0095335A"/>
    <w:rsid w:val="009538AF"/>
    <w:rsid w:val="0095433E"/>
    <w:rsid w:val="00954A3C"/>
    <w:rsid w:val="00954C7D"/>
    <w:rsid w:val="009557D5"/>
    <w:rsid w:val="00955E23"/>
    <w:rsid w:val="009561A0"/>
    <w:rsid w:val="00957059"/>
    <w:rsid w:val="00957921"/>
    <w:rsid w:val="00957E2C"/>
    <w:rsid w:val="009606FA"/>
    <w:rsid w:val="009623C9"/>
    <w:rsid w:val="009624AC"/>
    <w:rsid w:val="0096316A"/>
    <w:rsid w:val="009636EA"/>
    <w:rsid w:val="00964304"/>
    <w:rsid w:val="00964C10"/>
    <w:rsid w:val="009650AD"/>
    <w:rsid w:val="00966320"/>
    <w:rsid w:val="009665C3"/>
    <w:rsid w:val="0096683A"/>
    <w:rsid w:val="009668D2"/>
    <w:rsid w:val="00967407"/>
    <w:rsid w:val="00967E09"/>
    <w:rsid w:val="00967E54"/>
    <w:rsid w:val="00972FDF"/>
    <w:rsid w:val="009739FC"/>
    <w:rsid w:val="0097448C"/>
    <w:rsid w:val="00976FDF"/>
    <w:rsid w:val="009771FE"/>
    <w:rsid w:val="0097724D"/>
    <w:rsid w:val="00980BF1"/>
    <w:rsid w:val="00980EE7"/>
    <w:rsid w:val="009825E7"/>
    <w:rsid w:val="00982C75"/>
    <w:rsid w:val="009834A8"/>
    <w:rsid w:val="00984240"/>
    <w:rsid w:val="00985803"/>
    <w:rsid w:val="00985CA6"/>
    <w:rsid w:val="00986A84"/>
    <w:rsid w:val="00986B68"/>
    <w:rsid w:val="00986E6B"/>
    <w:rsid w:val="00986F91"/>
    <w:rsid w:val="0098729F"/>
    <w:rsid w:val="00987AD6"/>
    <w:rsid w:val="0099045C"/>
    <w:rsid w:val="0099071B"/>
    <w:rsid w:val="0099088A"/>
    <w:rsid w:val="0099143E"/>
    <w:rsid w:val="0099368F"/>
    <w:rsid w:val="009943AC"/>
    <w:rsid w:val="0099492B"/>
    <w:rsid w:val="00995249"/>
    <w:rsid w:val="00995A7B"/>
    <w:rsid w:val="00995B07"/>
    <w:rsid w:val="00995EB3"/>
    <w:rsid w:val="0099698A"/>
    <w:rsid w:val="009A00BA"/>
    <w:rsid w:val="009A0AE7"/>
    <w:rsid w:val="009A0F69"/>
    <w:rsid w:val="009A1681"/>
    <w:rsid w:val="009A2619"/>
    <w:rsid w:val="009A2BEA"/>
    <w:rsid w:val="009A3251"/>
    <w:rsid w:val="009A36FB"/>
    <w:rsid w:val="009A3FBA"/>
    <w:rsid w:val="009A4151"/>
    <w:rsid w:val="009A4379"/>
    <w:rsid w:val="009A5225"/>
    <w:rsid w:val="009A556D"/>
    <w:rsid w:val="009A5DE3"/>
    <w:rsid w:val="009A62AA"/>
    <w:rsid w:val="009A7C04"/>
    <w:rsid w:val="009B0025"/>
    <w:rsid w:val="009B10D6"/>
    <w:rsid w:val="009B1785"/>
    <w:rsid w:val="009B2929"/>
    <w:rsid w:val="009B39C6"/>
    <w:rsid w:val="009B3C29"/>
    <w:rsid w:val="009B4232"/>
    <w:rsid w:val="009B4ECE"/>
    <w:rsid w:val="009B5D1C"/>
    <w:rsid w:val="009B6D04"/>
    <w:rsid w:val="009C17F1"/>
    <w:rsid w:val="009C1AC9"/>
    <w:rsid w:val="009C2935"/>
    <w:rsid w:val="009C2E20"/>
    <w:rsid w:val="009C40C8"/>
    <w:rsid w:val="009C59CD"/>
    <w:rsid w:val="009D0A68"/>
    <w:rsid w:val="009D0E06"/>
    <w:rsid w:val="009D0E16"/>
    <w:rsid w:val="009D2230"/>
    <w:rsid w:val="009D23EA"/>
    <w:rsid w:val="009D30BB"/>
    <w:rsid w:val="009D30FA"/>
    <w:rsid w:val="009D3163"/>
    <w:rsid w:val="009D3235"/>
    <w:rsid w:val="009D4B62"/>
    <w:rsid w:val="009D4C9B"/>
    <w:rsid w:val="009D5C05"/>
    <w:rsid w:val="009D64BD"/>
    <w:rsid w:val="009D65D0"/>
    <w:rsid w:val="009D6E7F"/>
    <w:rsid w:val="009D7E91"/>
    <w:rsid w:val="009E167B"/>
    <w:rsid w:val="009E2060"/>
    <w:rsid w:val="009E379D"/>
    <w:rsid w:val="009E54F4"/>
    <w:rsid w:val="009E5B16"/>
    <w:rsid w:val="009E6C6F"/>
    <w:rsid w:val="009E6EDD"/>
    <w:rsid w:val="009E6F54"/>
    <w:rsid w:val="009E71EA"/>
    <w:rsid w:val="009F08F8"/>
    <w:rsid w:val="009F0A5E"/>
    <w:rsid w:val="009F195D"/>
    <w:rsid w:val="009F1B08"/>
    <w:rsid w:val="009F1EBE"/>
    <w:rsid w:val="009F21CA"/>
    <w:rsid w:val="009F2BFA"/>
    <w:rsid w:val="009F4004"/>
    <w:rsid w:val="009F43F2"/>
    <w:rsid w:val="009F459B"/>
    <w:rsid w:val="009F471B"/>
    <w:rsid w:val="009F4931"/>
    <w:rsid w:val="009F5F3A"/>
    <w:rsid w:val="00A00094"/>
    <w:rsid w:val="00A0051B"/>
    <w:rsid w:val="00A00AA4"/>
    <w:rsid w:val="00A00ED4"/>
    <w:rsid w:val="00A012E3"/>
    <w:rsid w:val="00A025CC"/>
    <w:rsid w:val="00A03287"/>
    <w:rsid w:val="00A03735"/>
    <w:rsid w:val="00A03A3D"/>
    <w:rsid w:val="00A03B6A"/>
    <w:rsid w:val="00A03CF9"/>
    <w:rsid w:val="00A03E04"/>
    <w:rsid w:val="00A03F5A"/>
    <w:rsid w:val="00A04354"/>
    <w:rsid w:val="00A04D01"/>
    <w:rsid w:val="00A06A69"/>
    <w:rsid w:val="00A07C9A"/>
    <w:rsid w:val="00A10F53"/>
    <w:rsid w:val="00A1184B"/>
    <w:rsid w:val="00A1287E"/>
    <w:rsid w:val="00A12D4C"/>
    <w:rsid w:val="00A136AA"/>
    <w:rsid w:val="00A13A38"/>
    <w:rsid w:val="00A152E3"/>
    <w:rsid w:val="00A163DC"/>
    <w:rsid w:val="00A16A97"/>
    <w:rsid w:val="00A1740E"/>
    <w:rsid w:val="00A174A9"/>
    <w:rsid w:val="00A2002A"/>
    <w:rsid w:val="00A203BA"/>
    <w:rsid w:val="00A20BF1"/>
    <w:rsid w:val="00A21B4B"/>
    <w:rsid w:val="00A21FFA"/>
    <w:rsid w:val="00A22177"/>
    <w:rsid w:val="00A224EF"/>
    <w:rsid w:val="00A2262B"/>
    <w:rsid w:val="00A24196"/>
    <w:rsid w:val="00A24C80"/>
    <w:rsid w:val="00A25D0C"/>
    <w:rsid w:val="00A265D1"/>
    <w:rsid w:val="00A26B32"/>
    <w:rsid w:val="00A272B7"/>
    <w:rsid w:val="00A2732F"/>
    <w:rsid w:val="00A27D59"/>
    <w:rsid w:val="00A27FC3"/>
    <w:rsid w:val="00A30287"/>
    <w:rsid w:val="00A30483"/>
    <w:rsid w:val="00A3085E"/>
    <w:rsid w:val="00A31306"/>
    <w:rsid w:val="00A31376"/>
    <w:rsid w:val="00A325F2"/>
    <w:rsid w:val="00A331DD"/>
    <w:rsid w:val="00A34010"/>
    <w:rsid w:val="00A34D08"/>
    <w:rsid w:val="00A34FB4"/>
    <w:rsid w:val="00A35078"/>
    <w:rsid w:val="00A350D7"/>
    <w:rsid w:val="00A35628"/>
    <w:rsid w:val="00A35E7A"/>
    <w:rsid w:val="00A35F9E"/>
    <w:rsid w:val="00A3629C"/>
    <w:rsid w:val="00A362B1"/>
    <w:rsid w:val="00A40863"/>
    <w:rsid w:val="00A408C9"/>
    <w:rsid w:val="00A40C35"/>
    <w:rsid w:val="00A419F0"/>
    <w:rsid w:val="00A42A22"/>
    <w:rsid w:val="00A431F4"/>
    <w:rsid w:val="00A433E0"/>
    <w:rsid w:val="00A44B4B"/>
    <w:rsid w:val="00A46B6B"/>
    <w:rsid w:val="00A46E7A"/>
    <w:rsid w:val="00A471FE"/>
    <w:rsid w:val="00A47BE4"/>
    <w:rsid w:val="00A47CDA"/>
    <w:rsid w:val="00A50376"/>
    <w:rsid w:val="00A508BD"/>
    <w:rsid w:val="00A50EAF"/>
    <w:rsid w:val="00A515D0"/>
    <w:rsid w:val="00A51ECE"/>
    <w:rsid w:val="00A52C50"/>
    <w:rsid w:val="00A534D0"/>
    <w:rsid w:val="00A54408"/>
    <w:rsid w:val="00A54842"/>
    <w:rsid w:val="00A57557"/>
    <w:rsid w:val="00A57643"/>
    <w:rsid w:val="00A602F9"/>
    <w:rsid w:val="00A60545"/>
    <w:rsid w:val="00A60AC2"/>
    <w:rsid w:val="00A60D07"/>
    <w:rsid w:val="00A6124A"/>
    <w:rsid w:val="00A615DD"/>
    <w:rsid w:val="00A62813"/>
    <w:rsid w:val="00A629FD"/>
    <w:rsid w:val="00A62B7D"/>
    <w:rsid w:val="00A63F07"/>
    <w:rsid w:val="00A6478A"/>
    <w:rsid w:val="00A64B7E"/>
    <w:rsid w:val="00A650EE"/>
    <w:rsid w:val="00A6537E"/>
    <w:rsid w:val="00A65A95"/>
    <w:rsid w:val="00A662C8"/>
    <w:rsid w:val="00A668C9"/>
    <w:rsid w:val="00A66B77"/>
    <w:rsid w:val="00A66D17"/>
    <w:rsid w:val="00A67836"/>
    <w:rsid w:val="00A67964"/>
    <w:rsid w:val="00A67DB6"/>
    <w:rsid w:val="00A708E5"/>
    <w:rsid w:val="00A7096F"/>
    <w:rsid w:val="00A71157"/>
    <w:rsid w:val="00A72161"/>
    <w:rsid w:val="00A72C33"/>
    <w:rsid w:val="00A75520"/>
    <w:rsid w:val="00A75677"/>
    <w:rsid w:val="00A75FF9"/>
    <w:rsid w:val="00A761D2"/>
    <w:rsid w:val="00A76AFF"/>
    <w:rsid w:val="00A8150C"/>
    <w:rsid w:val="00A822F8"/>
    <w:rsid w:val="00A82A6E"/>
    <w:rsid w:val="00A83552"/>
    <w:rsid w:val="00A837CB"/>
    <w:rsid w:val="00A83C7C"/>
    <w:rsid w:val="00A83D45"/>
    <w:rsid w:val="00A846AA"/>
    <w:rsid w:val="00A84DA7"/>
    <w:rsid w:val="00A863FF"/>
    <w:rsid w:val="00A86448"/>
    <w:rsid w:val="00A86515"/>
    <w:rsid w:val="00A86647"/>
    <w:rsid w:val="00A867C8"/>
    <w:rsid w:val="00A86851"/>
    <w:rsid w:val="00A87783"/>
    <w:rsid w:val="00A901EA"/>
    <w:rsid w:val="00A90249"/>
    <w:rsid w:val="00A90C0D"/>
    <w:rsid w:val="00A90C9D"/>
    <w:rsid w:val="00A9286C"/>
    <w:rsid w:val="00A93926"/>
    <w:rsid w:val="00A94734"/>
    <w:rsid w:val="00A94F36"/>
    <w:rsid w:val="00A95F9A"/>
    <w:rsid w:val="00A966E6"/>
    <w:rsid w:val="00A96765"/>
    <w:rsid w:val="00A96832"/>
    <w:rsid w:val="00A96D49"/>
    <w:rsid w:val="00A974B0"/>
    <w:rsid w:val="00A975F6"/>
    <w:rsid w:val="00A97622"/>
    <w:rsid w:val="00AA0B24"/>
    <w:rsid w:val="00AA2522"/>
    <w:rsid w:val="00AA290B"/>
    <w:rsid w:val="00AA37B9"/>
    <w:rsid w:val="00AA40F6"/>
    <w:rsid w:val="00AA4387"/>
    <w:rsid w:val="00AA43D3"/>
    <w:rsid w:val="00AA5253"/>
    <w:rsid w:val="00AA54BE"/>
    <w:rsid w:val="00AA64E3"/>
    <w:rsid w:val="00AA7B83"/>
    <w:rsid w:val="00AB0680"/>
    <w:rsid w:val="00AB06FF"/>
    <w:rsid w:val="00AB2BE3"/>
    <w:rsid w:val="00AB3B12"/>
    <w:rsid w:val="00AB550A"/>
    <w:rsid w:val="00AB59DB"/>
    <w:rsid w:val="00AB62CD"/>
    <w:rsid w:val="00AB69B7"/>
    <w:rsid w:val="00AB71A1"/>
    <w:rsid w:val="00AB7772"/>
    <w:rsid w:val="00AB7834"/>
    <w:rsid w:val="00AC01D0"/>
    <w:rsid w:val="00AC02D5"/>
    <w:rsid w:val="00AC02F4"/>
    <w:rsid w:val="00AC098A"/>
    <w:rsid w:val="00AC0BF1"/>
    <w:rsid w:val="00AC12BC"/>
    <w:rsid w:val="00AC182E"/>
    <w:rsid w:val="00AC3324"/>
    <w:rsid w:val="00AC3A51"/>
    <w:rsid w:val="00AC3BAD"/>
    <w:rsid w:val="00AC4D5F"/>
    <w:rsid w:val="00AC5125"/>
    <w:rsid w:val="00AC67F3"/>
    <w:rsid w:val="00AC73B1"/>
    <w:rsid w:val="00AC7524"/>
    <w:rsid w:val="00AD06EF"/>
    <w:rsid w:val="00AD0884"/>
    <w:rsid w:val="00AD0EE4"/>
    <w:rsid w:val="00AD1EA7"/>
    <w:rsid w:val="00AD285F"/>
    <w:rsid w:val="00AD450C"/>
    <w:rsid w:val="00AD4BD6"/>
    <w:rsid w:val="00AD65BF"/>
    <w:rsid w:val="00AD6CF5"/>
    <w:rsid w:val="00AD6DED"/>
    <w:rsid w:val="00AD712D"/>
    <w:rsid w:val="00AE03DE"/>
    <w:rsid w:val="00AE0791"/>
    <w:rsid w:val="00AE07C9"/>
    <w:rsid w:val="00AE08DB"/>
    <w:rsid w:val="00AE09EB"/>
    <w:rsid w:val="00AE0B7A"/>
    <w:rsid w:val="00AE1A84"/>
    <w:rsid w:val="00AE22D5"/>
    <w:rsid w:val="00AE231B"/>
    <w:rsid w:val="00AE2729"/>
    <w:rsid w:val="00AE2A67"/>
    <w:rsid w:val="00AE2C23"/>
    <w:rsid w:val="00AE3EEE"/>
    <w:rsid w:val="00AE4990"/>
    <w:rsid w:val="00AE5AE2"/>
    <w:rsid w:val="00AE7343"/>
    <w:rsid w:val="00AE7448"/>
    <w:rsid w:val="00AE74D1"/>
    <w:rsid w:val="00AE7D45"/>
    <w:rsid w:val="00AF0703"/>
    <w:rsid w:val="00AF090D"/>
    <w:rsid w:val="00AF1682"/>
    <w:rsid w:val="00AF2454"/>
    <w:rsid w:val="00AF38B8"/>
    <w:rsid w:val="00AF3E22"/>
    <w:rsid w:val="00AF40EB"/>
    <w:rsid w:val="00AF5C0F"/>
    <w:rsid w:val="00AF6C0D"/>
    <w:rsid w:val="00AF6EFF"/>
    <w:rsid w:val="00AF71FF"/>
    <w:rsid w:val="00AF73CF"/>
    <w:rsid w:val="00AF7B1F"/>
    <w:rsid w:val="00AF7CAE"/>
    <w:rsid w:val="00B00485"/>
    <w:rsid w:val="00B0093C"/>
    <w:rsid w:val="00B00B75"/>
    <w:rsid w:val="00B00DB9"/>
    <w:rsid w:val="00B00F5E"/>
    <w:rsid w:val="00B0157E"/>
    <w:rsid w:val="00B02151"/>
    <w:rsid w:val="00B02545"/>
    <w:rsid w:val="00B03E2A"/>
    <w:rsid w:val="00B03F40"/>
    <w:rsid w:val="00B05516"/>
    <w:rsid w:val="00B0595C"/>
    <w:rsid w:val="00B06499"/>
    <w:rsid w:val="00B07B23"/>
    <w:rsid w:val="00B07B2F"/>
    <w:rsid w:val="00B11667"/>
    <w:rsid w:val="00B119EE"/>
    <w:rsid w:val="00B12526"/>
    <w:rsid w:val="00B127A1"/>
    <w:rsid w:val="00B12F47"/>
    <w:rsid w:val="00B13843"/>
    <w:rsid w:val="00B13EE2"/>
    <w:rsid w:val="00B14114"/>
    <w:rsid w:val="00B1458E"/>
    <w:rsid w:val="00B14C51"/>
    <w:rsid w:val="00B15540"/>
    <w:rsid w:val="00B15589"/>
    <w:rsid w:val="00B16365"/>
    <w:rsid w:val="00B165D3"/>
    <w:rsid w:val="00B218A7"/>
    <w:rsid w:val="00B21E46"/>
    <w:rsid w:val="00B21F9C"/>
    <w:rsid w:val="00B223DA"/>
    <w:rsid w:val="00B242B0"/>
    <w:rsid w:val="00B2495D"/>
    <w:rsid w:val="00B24F97"/>
    <w:rsid w:val="00B2621C"/>
    <w:rsid w:val="00B266C2"/>
    <w:rsid w:val="00B27A58"/>
    <w:rsid w:val="00B30E21"/>
    <w:rsid w:val="00B311C8"/>
    <w:rsid w:val="00B3126D"/>
    <w:rsid w:val="00B31572"/>
    <w:rsid w:val="00B3172D"/>
    <w:rsid w:val="00B317F7"/>
    <w:rsid w:val="00B3332D"/>
    <w:rsid w:val="00B3375C"/>
    <w:rsid w:val="00B33E37"/>
    <w:rsid w:val="00B3450B"/>
    <w:rsid w:val="00B34665"/>
    <w:rsid w:val="00B35438"/>
    <w:rsid w:val="00B36F2E"/>
    <w:rsid w:val="00B3768E"/>
    <w:rsid w:val="00B37AB7"/>
    <w:rsid w:val="00B37DD8"/>
    <w:rsid w:val="00B37EC3"/>
    <w:rsid w:val="00B41BA6"/>
    <w:rsid w:val="00B428CD"/>
    <w:rsid w:val="00B42E09"/>
    <w:rsid w:val="00B43129"/>
    <w:rsid w:val="00B433FD"/>
    <w:rsid w:val="00B4403E"/>
    <w:rsid w:val="00B4471E"/>
    <w:rsid w:val="00B44B87"/>
    <w:rsid w:val="00B44F11"/>
    <w:rsid w:val="00B4638C"/>
    <w:rsid w:val="00B46AD9"/>
    <w:rsid w:val="00B46E39"/>
    <w:rsid w:val="00B521C4"/>
    <w:rsid w:val="00B52D70"/>
    <w:rsid w:val="00B52DDD"/>
    <w:rsid w:val="00B5349F"/>
    <w:rsid w:val="00B53F62"/>
    <w:rsid w:val="00B5493B"/>
    <w:rsid w:val="00B54A3A"/>
    <w:rsid w:val="00B54FFF"/>
    <w:rsid w:val="00B5524E"/>
    <w:rsid w:val="00B56389"/>
    <w:rsid w:val="00B57A35"/>
    <w:rsid w:val="00B609EB"/>
    <w:rsid w:val="00B60D21"/>
    <w:rsid w:val="00B60D55"/>
    <w:rsid w:val="00B6112A"/>
    <w:rsid w:val="00B61436"/>
    <w:rsid w:val="00B62979"/>
    <w:rsid w:val="00B63268"/>
    <w:rsid w:val="00B63618"/>
    <w:rsid w:val="00B63FEB"/>
    <w:rsid w:val="00B6439A"/>
    <w:rsid w:val="00B6452C"/>
    <w:rsid w:val="00B65371"/>
    <w:rsid w:val="00B6730C"/>
    <w:rsid w:val="00B67512"/>
    <w:rsid w:val="00B6752A"/>
    <w:rsid w:val="00B6753D"/>
    <w:rsid w:val="00B67562"/>
    <w:rsid w:val="00B67D13"/>
    <w:rsid w:val="00B67E65"/>
    <w:rsid w:val="00B70056"/>
    <w:rsid w:val="00B71DA4"/>
    <w:rsid w:val="00B73076"/>
    <w:rsid w:val="00B73198"/>
    <w:rsid w:val="00B735FB"/>
    <w:rsid w:val="00B75195"/>
    <w:rsid w:val="00B7552F"/>
    <w:rsid w:val="00B75B0C"/>
    <w:rsid w:val="00B76624"/>
    <w:rsid w:val="00B76895"/>
    <w:rsid w:val="00B769A1"/>
    <w:rsid w:val="00B76F28"/>
    <w:rsid w:val="00B775A3"/>
    <w:rsid w:val="00B77D76"/>
    <w:rsid w:val="00B8010C"/>
    <w:rsid w:val="00B80396"/>
    <w:rsid w:val="00B803FF"/>
    <w:rsid w:val="00B81955"/>
    <w:rsid w:val="00B82320"/>
    <w:rsid w:val="00B823A7"/>
    <w:rsid w:val="00B836CE"/>
    <w:rsid w:val="00B83AFC"/>
    <w:rsid w:val="00B8403C"/>
    <w:rsid w:val="00B84D2D"/>
    <w:rsid w:val="00B851D1"/>
    <w:rsid w:val="00B853D4"/>
    <w:rsid w:val="00B8691A"/>
    <w:rsid w:val="00B86BDF"/>
    <w:rsid w:val="00B8779C"/>
    <w:rsid w:val="00B90255"/>
    <w:rsid w:val="00B90664"/>
    <w:rsid w:val="00B90FA5"/>
    <w:rsid w:val="00B919F1"/>
    <w:rsid w:val="00B91DCB"/>
    <w:rsid w:val="00B92405"/>
    <w:rsid w:val="00B92433"/>
    <w:rsid w:val="00B9455B"/>
    <w:rsid w:val="00B945DF"/>
    <w:rsid w:val="00B95B12"/>
    <w:rsid w:val="00B95B57"/>
    <w:rsid w:val="00B963DB"/>
    <w:rsid w:val="00B9690F"/>
    <w:rsid w:val="00B97E62"/>
    <w:rsid w:val="00BA0EF5"/>
    <w:rsid w:val="00BA1CFF"/>
    <w:rsid w:val="00BA2305"/>
    <w:rsid w:val="00BA28D2"/>
    <w:rsid w:val="00BA2C68"/>
    <w:rsid w:val="00BA2FD5"/>
    <w:rsid w:val="00BA3B02"/>
    <w:rsid w:val="00BA522B"/>
    <w:rsid w:val="00BA5487"/>
    <w:rsid w:val="00BA621E"/>
    <w:rsid w:val="00BA6CBA"/>
    <w:rsid w:val="00BA737A"/>
    <w:rsid w:val="00BA755F"/>
    <w:rsid w:val="00BB0C8F"/>
    <w:rsid w:val="00BB1046"/>
    <w:rsid w:val="00BB114E"/>
    <w:rsid w:val="00BB1CBD"/>
    <w:rsid w:val="00BB20FE"/>
    <w:rsid w:val="00BB2877"/>
    <w:rsid w:val="00BB2FA2"/>
    <w:rsid w:val="00BB3A2F"/>
    <w:rsid w:val="00BB3EA5"/>
    <w:rsid w:val="00BB468D"/>
    <w:rsid w:val="00BB4BB9"/>
    <w:rsid w:val="00BB50E8"/>
    <w:rsid w:val="00BB535E"/>
    <w:rsid w:val="00BB596F"/>
    <w:rsid w:val="00BB638B"/>
    <w:rsid w:val="00BB6E5F"/>
    <w:rsid w:val="00BB72C1"/>
    <w:rsid w:val="00BB77FE"/>
    <w:rsid w:val="00BC0E2B"/>
    <w:rsid w:val="00BC0E8D"/>
    <w:rsid w:val="00BC215D"/>
    <w:rsid w:val="00BC250E"/>
    <w:rsid w:val="00BC272B"/>
    <w:rsid w:val="00BC2D52"/>
    <w:rsid w:val="00BC411F"/>
    <w:rsid w:val="00BC51FE"/>
    <w:rsid w:val="00BC5805"/>
    <w:rsid w:val="00BC58FF"/>
    <w:rsid w:val="00BD0503"/>
    <w:rsid w:val="00BD180D"/>
    <w:rsid w:val="00BD2BA8"/>
    <w:rsid w:val="00BD3041"/>
    <w:rsid w:val="00BD310A"/>
    <w:rsid w:val="00BD4152"/>
    <w:rsid w:val="00BD428D"/>
    <w:rsid w:val="00BD42A0"/>
    <w:rsid w:val="00BD4D60"/>
    <w:rsid w:val="00BD4DDA"/>
    <w:rsid w:val="00BD5739"/>
    <w:rsid w:val="00BD5983"/>
    <w:rsid w:val="00BD6861"/>
    <w:rsid w:val="00BD705C"/>
    <w:rsid w:val="00BD7F98"/>
    <w:rsid w:val="00BE0F6C"/>
    <w:rsid w:val="00BE15AE"/>
    <w:rsid w:val="00BE1A15"/>
    <w:rsid w:val="00BE1CD8"/>
    <w:rsid w:val="00BE2785"/>
    <w:rsid w:val="00BE305B"/>
    <w:rsid w:val="00BE339A"/>
    <w:rsid w:val="00BE3671"/>
    <w:rsid w:val="00BE4935"/>
    <w:rsid w:val="00BE4A05"/>
    <w:rsid w:val="00BE4B8F"/>
    <w:rsid w:val="00BE53A5"/>
    <w:rsid w:val="00BE53E9"/>
    <w:rsid w:val="00BE6551"/>
    <w:rsid w:val="00BE6D63"/>
    <w:rsid w:val="00BE7B9B"/>
    <w:rsid w:val="00BF03C6"/>
    <w:rsid w:val="00BF093B"/>
    <w:rsid w:val="00BF0EFE"/>
    <w:rsid w:val="00BF1101"/>
    <w:rsid w:val="00BF154E"/>
    <w:rsid w:val="00BF1924"/>
    <w:rsid w:val="00BF20AF"/>
    <w:rsid w:val="00BF25FE"/>
    <w:rsid w:val="00BF2680"/>
    <w:rsid w:val="00BF3635"/>
    <w:rsid w:val="00BF3A0E"/>
    <w:rsid w:val="00BF3F84"/>
    <w:rsid w:val="00BF5314"/>
    <w:rsid w:val="00BF629D"/>
    <w:rsid w:val="00BF63F8"/>
    <w:rsid w:val="00BF6647"/>
    <w:rsid w:val="00BF72AE"/>
    <w:rsid w:val="00BF73EC"/>
    <w:rsid w:val="00C00889"/>
    <w:rsid w:val="00C01B94"/>
    <w:rsid w:val="00C021D1"/>
    <w:rsid w:val="00C030AA"/>
    <w:rsid w:val="00C03996"/>
    <w:rsid w:val="00C05313"/>
    <w:rsid w:val="00C0531E"/>
    <w:rsid w:val="00C05E61"/>
    <w:rsid w:val="00C061C0"/>
    <w:rsid w:val="00C0629B"/>
    <w:rsid w:val="00C06A31"/>
    <w:rsid w:val="00C06B2A"/>
    <w:rsid w:val="00C07658"/>
    <w:rsid w:val="00C07A36"/>
    <w:rsid w:val="00C07B37"/>
    <w:rsid w:val="00C07BDC"/>
    <w:rsid w:val="00C10D00"/>
    <w:rsid w:val="00C12086"/>
    <w:rsid w:val="00C12287"/>
    <w:rsid w:val="00C12766"/>
    <w:rsid w:val="00C128F9"/>
    <w:rsid w:val="00C12B67"/>
    <w:rsid w:val="00C132D1"/>
    <w:rsid w:val="00C158B4"/>
    <w:rsid w:val="00C15C6D"/>
    <w:rsid w:val="00C161AB"/>
    <w:rsid w:val="00C16E01"/>
    <w:rsid w:val="00C176FE"/>
    <w:rsid w:val="00C17952"/>
    <w:rsid w:val="00C17F24"/>
    <w:rsid w:val="00C20054"/>
    <w:rsid w:val="00C20A22"/>
    <w:rsid w:val="00C20CE8"/>
    <w:rsid w:val="00C210D0"/>
    <w:rsid w:val="00C217AC"/>
    <w:rsid w:val="00C22B8A"/>
    <w:rsid w:val="00C23CBB"/>
    <w:rsid w:val="00C2476E"/>
    <w:rsid w:val="00C247BA"/>
    <w:rsid w:val="00C25902"/>
    <w:rsid w:val="00C303C0"/>
    <w:rsid w:val="00C30C39"/>
    <w:rsid w:val="00C30D51"/>
    <w:rsid w:val="00C328F7"/>
    <w:rsid w:val="00C33A96"/>
    <w:rsid w:val="00C348C6"/>
    <w:rsid w:val="00C34BA7"/>
    <w:rsid w:val="00C34F2A"/>
    <w:rsid w:val="00C3595B"/>
    <w:rsid w:val="00C35E64"/>
    <w:rsid w:val="00C37022"/>
    <w:rsid w:val="00C3781E"/>
    <w:rsid w:val="00C37966"/>
    <w:rsid w:val="00C37A07"/>
    <w:rsid w:val="00C4055B"/>
    <w:rsid w:val="00C4244F"/>
    <w:rsid w:val="00C42992"/>
    <w:rsid w:val="00C442EE"/>
    <w:rsid w:val="00C444DF"/>
    <w:rsid w:val="00C44BCE"/>
    <w:rsid w:val="00C44ED2"/>
    <w:rsid w:val="00C45D20"/>
    <w:rsid w:val="00C46251"/>
    <w:rsid w:val="00C47218"/>
    <w:rsid w:val="00C47569"/>
    <w:rsid w:val="00C47764"/>
    <w:rsid w:val="00C5051F"/>
    <w:rsid w:val="00C50587"/>
    <w:rsid w:val="00C51299"/>
    <w:rsid w:val="00C5218F"/>
    <w:rsid w:val="00C54D5B"/>
    <w:rsid w:val="00C55B71"/>
    <w:rsid w:val="00C5655D"/>
    <w:rsid w:val="00C56AA4"/>
    <w:rsid w:val="00C56B0A"/>
    <w:rsid w:val="00C57D5A"/>
    <w:rsid w:val="00C60DB8"/>
    <w:rsid w:val="00C61156"/>
    <w:rsid w:val="00C614CC"/>
    <w:rsid w:val="00C61C37"/>
    <w:rsid w:val="00C626A4"/>
    <w:rsid w:val="00C62F64"/>
    <w:rsid w:val="00C632ED"/>
    <w:rsid w:val="00C65A28"/>
    <w:rsid w:val="00C66150"/>
    <w:rsid w:val="00C678DD"/>
    <w:rsid w:val="00C70623"/>
    <w:rsid w:val="00C70EF5"/>
    <w:rsid w:val="00C71DEA"/>
    <w:rsid w:val="00C72EBB"/>
    <w:rsid w:val="00C7394F"/>
    <w:rsid w:val="00C73B41"/>
    <w:rsid w:val="00C73D92"/>
    <w:rsid w:val="00C7460E"/>
    <w:rsid w:val="00C74F25"/>
    <w:rsid w:val="00C754E4"/>
    <w:rsid w:val="00C756C5"/>
    <w:rsid w:val="00C7640F"/>
    <w:rsid w:val="00C81973"/>
    <w:rsid w:val="00C82052"/>
    <w:rsid w:val="00C82CAE"/>
    <w:rsid w:val="00C849AB"/>
    <w:rsid w:val="00C84E32"/>
    <w:rsid w:val="00C858D9"/>
    <w:rsid w:val="00C85AC0"/>
    <w:rsid w:val="00C87011"/>
    <w:rsid w:val="00C90439"/>
    <w:rsid w:val="00C907C0"/>
    <w:rsid w:val="00C930A8"/>
    <w:rsid w:val="00C94036"/>
    <w:rsid w:val="00C942C1"/>
    <w:rsid w:val="00C94A56"/>
    <w:rsid w:val="00C95175"/>
    <w:rsid w:val="00C957DD"/>
    <w:rsid w:val="00C95D04"/>
    <w:rsid w:val="00C96325"/>
    <w:rsid w:val="00C977D5"/>
    <w:rsid w:val="00CA012A"/>
    <w:rsid w:val="00CA01A1"/>
    <w:rsid w:val="00CA024B"/>
    <w:rsid w:val="00CA0459"/>
    <w:rsid w:val="00CA055E"/>
    <w:rsid w:val="00CA192D"/>
    <w:rsid w:val="00CA1D19"/>
    <w:rsid w:val="00CA2B46"/>
    <w:rsid w:val="00CA2B52"/>
    <w:rsid w:val="00CA2E52"/>
    <w:rsid w:val="00CA421E"/>
    <w:rsid w:val="00CA4362"/>
    <w:rsid w:val="00CA4560"/>
    <w:rsid w:val="00CA530B"/>
    <w:rsid w:val="00CA5374"/>
    <w:rsid w:val="00CA59DF"/>
    <w:rsid w:val="00CA67EF"/>
    <w:rsid w:val="00CA6CDB"/>
    <w:rsid w:val="00CA7069"/>
    <w:rsid w:val="00CA783C"/>
    <w:rsid w:val="00CA7D47"/>
    <w:rsid w:val="00CB1175"/>
    <w:rsid w:val="00CB25ED"/>
    <w:rsid w:val="00CB3BFE"/>
    <w:rsid w:val="00CB543F"/>
    <w:rsid w:val="00CB6B1F"/>
    <w:rsid w:val="00CB6B95"/>
    <w:rsid w:val="00CB7048"/>
    <w:rsid w:val="00CB75D0"/>
    <w:rsid w:val="00CB78B5"/>
    <w:rsid w:val="00CB7D19"/>
    <w:rsid w:val="00CC0C10"/>
    <w:rsid w:val="00CC15EB"/>
    <w:rsid w:val="00CC2695"/>
    <w:rsid w:val="00CC2819"/>
    <w:rsid w:val="00CC2844"/>
    <w:rsid w:val="00CC3524"/>
    <w:rsid w:val="00CC3D59"/>
    <w:rsid w:val="00CC3FC4"/>
    <w:rsid w:val="00CC4112"/>
    <w:rsid w:val="00CC5440"/>
    <w:rsid w:val="00CC5FF5"/>
    <w:rsid w:val="00CC6084"/>
    <w:rsid w:val="00CC67C4"/>
    <w:rsid w:val="00CD0146"/>
    <w:rsid w:val="00CD1740"/>
    <w:rsid w:val="00CD27BE"/>
    <w:rsid w:val="00CD286C"/>
    <w:rsid w:val="00CD66C7"/>
    <w:rsid w:val="00CD689A"/>
    <w:rsid w:val="00CD6F0F"/>
    <w:rsid w:val="00CD70C9"/>
    <w:rsid w:val="00CD7847"/>
    <w:rsid w:val="00CE02A0"/>
    <w:rsid w:val="00CE06F1"/>
    <w:rsid w:val="00CE0B8E"/>
    <w:rsid w:val="00CE0BB7"/>
    <w:rsid w:val="00CE0E5A"/>
    <w:rsid w:val="00CE17B2"/>
    <w:rsid w:val="00CE2957"/>
    <w:rsid w:val="00CE2C9C"/>
    <w:rsid w:val="00CE3E10"/>
    <w:rsid w:val="00CE3E9A"/>
    <w:rsid w:val="00CE4097"/>
    <w:rsid w:val="00CE4207"/>
    <w:rsid w:val="00CE4335"/>
    <w:rsid w:val="00CE526D"/>
    <w:rsid w:val="00CE5508"/>
    <w:rsid w:val="00CE5B7E"/>
    <w:rsid w:val="00CF0569"/>
    <w:rsid w:val="00CF217F"/>
    <w:rsid w:val="00CF334A"/>
    <w:rsid w:val="00CF43E3"/>
    <w:rsid w:val="00CF4508"/>
    <w:rsid w:val="00CF4656"/>
    <w:rsid w:val="00CF4DCF"/>
    <w:rsid w:val="00CF5D20"/>
    <w:rsid w:val="00CF6E39"/>
    <w:rsid w:val="00CF72AC"/>
    <w:rsid w:val="00CF72DA"/>
    <w:rsid w:val="00CF7D27"/>
    <w:rsid w:val="00D00FE9"/>
    <w:rsid w:val="00D01754"/>
    <w:rsid w:val="00D01B19"/>
    <w:rsid w:val="00D0206C"/>
    <w:rsid w:val="00D027ED"/>
    <w:rsid w:val="00D02ACF"/>
    <w:rsid w:val="00D03285"/>
    <w:rsid w:val="00D0373F"/>
    <w:rsid w:val="00D039D8"/>
    <w:rsid w:val="00D03F52"/>
    <w:rsid w:val="00D05C7C"/>
    <w:rsid w:val="00D0671F"/>
    <w:rsid w:val="00D06929"/>
    <w:rsid w:val="00D0718B"/>
    <w:rsid w:val="00D10681"/>
    <w:rsid w:val="00D11108"/>
    <w:rsid w:val="00D11481"/>
    <w:rsid w:val="00D11793"/>
    <w:rsid w:val="00D13152"/>
    <w:rsid w:val="00D1346B"/>
    <w:rsid w:val="00D15177"/>
    <w:rsid w:val="00D15A92"/>
    <w:rsid w:val="00D15B4E"/>
    <w:rsid w:val="00D15ECA"/>
    <w:rsid w:val="00D17539"/>
    <w:rsid w:val="00D17575"/>
    <w:rsid w:val="00D177E7"/>
    <w:rsid w:val="00D178AC"/>
    <w:rsid w:val="00D17CE3"/>
    <w:rsid w:val="00D17D80"/>
    <w:rsid w:val="00D2079F"/>
    <w:rsid w:val="00D20BA0"/>
    <w:rsid w:val="00D23FCC"/>
    <w:rsid w:val="00D24C32"/>
    <w:rsid w:val="00D26B71"/>
    <w:rsid w:val="00D27952"/>
    <w:rsid w:val="00D27A49"/>
    <w:rsid w:val="00D27F21"/>
    <w:rsid w:val="00D30361"/>
    <w:rsid w:val="00D30391"/>
    <w:rsid w:val="00D3066C"/>
    <w:rsid w:val="00D306DD"/>
    <w:rsid w:val="00D309B5"/>
    <w:rsid w:val="00D31BE6"/>
    <w:rsid w:val="00D32865"/>
    <w:rsid w:val="00D33149"/>
    <w:rsid w:val="00D3390B"/>
    <w:rsid w:val="00D34892"/>
    <w:rsid w:val="00D3554C"/>
    <w:rsid w:val="00D357D4"/>
    <w:rsid w:val="00D35B0C"/>
    <w:rsid w:val="00D35E77"/>
    <w:rsid w:val="00D360E7"/>
    <w:rsid w:val="00D36735"/>
    <w:rsid w:val="00D36C67"/>
    <w:rsid w:val="00D377E8"/>
    <w:rsid w:val="00D37EED"/>
    <w:rsid w:val="00D40B3A"/>
    <w:rsid w:val="00D40F25"/>
    <w:rsid w:val="00D41A41"/>
    <w:rsid w:val="00D41F90"/>
    <w:rsid w:val="00D42198"/>
    <w:rsid w:val="00D42BC6"/>
    <w:rsid w:val="00D441AC"/>
    <w:rsid w:val="00D447EF"/>
    <w:rsid w:val="00D44DB4"/>
    <w:rsid w:val="00D45BB1"/>
    <w:rsid w:val="00D45BDD"/>
    <w:rsid w:val="00D46060"/>
    <w:rsid w:val="00D46144"/>
    <w:rsid w:val="00D461DF"/>
    <w:rsid w:val="00D46A09"/>
    <w:rsid w:val="00D46CD2"/>
    <w:rsid w:val="00D46E47"/>
    <w:rsid w:val="00D47623"/>
    <w:rsid w:val="00D4764C"/>
    <w:rsid w:val="00D47FF3"/>
    <w:rsid w:val="00D505E2"/>
    <w:rsid w:val="00D51443"/>
    <w:rsid w:val="00D51C96"/>
    <w:rsid w:val="00D51D98"/>
    <w:rsid w:val="00D5285D"/>
    <w:rsid w:val="00D52A49"/>
    <w:rsid w:val="00D52C54"/>
    <w:rsid w:val="00D54BDB"/>
    <w:rsid w:val="00D55CD7"/>
    <w:rsid w:val="00D565C5"/>
    <w:rsid w:val="00D56C08"/>
    <w:rsid w:val="00D56DCB"/>
    <w:rsid w:val="00D57164"/>
    <w:rsid w:val="00D572B7"/>
    <w:rsid w:val="00D6068E"/>
    <w:rsid w:val="00D60C8B"/>
    <w:rsid w:val="00D61155"/>
    <w:rsid w:val="00D61980"/>
    <w:rsid w:val="00D6297C"/>
    <w:rsid w:val="00D63082"/>
    <w:rsid w:val="00D63F95"/>
    <w:rsid w:val="00D640DB"/>
    <w:rsid w:val="00D64928"/>
    <w:rsid w:val="00D6761D"/>
    <w:rsid w:val="00D67690"/>
    <w:rsid w:val="00D67F5C"/>
    <w:rsid w:val="00D7095A"/>
    <w:rsid w:val="00D7095C"/>
    <w:rsid w:val="00D72266"/>
    <w:rsid w:val="00D73739"/>
    <w:rsid w:val="00D73E15"/>
    <w:rsid w:val="00D74144"/>
    <w:rsid w:val="00D741A0"/>
    <w:rsid w:val="00D74473"/>
    <w:rsid w:val="00D7463D"/>
    <w:rsid w:val="00D753D1"/>
    <w:rsid w:val="00D75816"/>
    <w:rsid w:val="00D760DB"/>
    <w:rsid w:val="00D761B2"/>
    <w:rsid w:val="00D76DE0"/>
    <w:rsid w:val="00D77FB3"/>
    <w:rsid w:val="00D80F5A"/>
    <w:rsid w:val="00D810AC"/>
    <w:rsid w:val="00D813F0"/>
    <w:rsid w:val="00D81CDF"/>
    <w:rsid w:val="00D822CD"/>
    <w:rsid w:val="00D845E0"/>
    <w:rsid w:val="00D85C55"/>
    <w:rsid w:val="00D86705"/>
    <w:rsid w:val="00D869DA"/>
    <w:rsid w:val="00D86BA6"/>
    <w:rsid w:val="00D87AD4"/>
    <w:rsid w:val="00D87D39"/>
    <w:rsid w:val="00D902AC"/>
    <w:rsid w:val="00D90DAA"/>
    <w:rsid w:val="00D920AF"/>
    <w:rsid w:val="00D936F1"/>
    <w:rsid w:val="00D9381D"/>
    <w:rsid w:val="00D93AD6"/>
    <w:rsid w:val="00D94606"/>
    <w:rsid w:val="00D95A91"/>
    <w:rsid w:val="00D96738"/>
    <w:rsid w:val="00D96CB6"/>
    <w:rsid w:val="00DA0A8A"/>
    <w:rsid w:val="00DA164B"/>
    <w:rsid w:val="00DA2238"/>
    <w:rsid w:val="00DA2C63"/>
    <w:rsid w:val="00DA2DA4"/>
    <w:rsid w:val="00DA30DB"/>
    <w:rsid w:val="00DA33D6"/>
    <w:rsid w:val="00DA40A4"/>
    <w:rsid w:val="00DA4540"/>
    <w:rsid w:val="00DA5532"/>
    <w:rsid w:val="00DA587E"/>
    <w:rsid w:val="00DA645D"/>
    <w:rsid w:val="00DA726D"/>
    <w:rsid w:val="00DA7887"/>
    <w:rsid w:val="00DB0919"/>
    <w:rsid w:val="00DB0BD5"/>
    <w:rsid w:val="00DB1C47"/>
    <w:rsid w:val="00DB2093"/>
    <w:rsid w:val="00DB3052"/>
    <w:rsid w:val="00DB389C"/>
    <w:rsid w:val="00DB3FD0"/>
    <w:rsid w:val="00DB4264"/>
    <w:rsid w:val="00DB5D34"/>
    <w:rsid w:val="00DB66B6"/>
    <w:rsid w:val="00DB6C6A"/>
    <w:rsid w:val="00DB7669"/>
    <w:rsid w:val="00DB7C31"/>
    <w:rsid w:val="00DB7C6C"/>
    <w:rsid w:val="00DC023B"/>
    <w:rsid w:val="00DC0628"/>
    <w:rsid w:val="00DC0982"/>
    <w:rsid w:val="00DC2043"/>
    <w:rsid w:val="00DC22FF"/>
    <w:rsid w:val="00DC28D7"/>
    <w:rsid w:val="00DC2D17"/>
    <w:rsid w:val="00DC3440"/>
    <w:rsid w:val="00DC3D7E"/>
    <w:rsid w:val="00DC3EA5"/>
    <w:rsid w:val="00DC3F8D"/>
    <w:rsid w:val="00DC4762"/>
    <w:rsid w:val="00DC4841"/>
    <w:rsid w:val="00DC5715"/>
    <w:rsid w:val="00DC63DB"/>
    <w:rsid w:val="00DC712A"/>
    <w:rsid w:val="00DC715C"/>
    <w:rsid w:val="00DD0321"/>
    <w:rsid w:val="00DD04F3"/>
    <w:rsid w:val="00DD0516"/>
    <w:rsid w:val="00DD0D3A"/>
    <w:rsid w:val="00DD12F1"/>
    <w:rsid w:val="00DD2A82"/>
    <w:rsid w:val="00DD5C42"/>
    <w:rsid w:val="00DD5DC6"/>
    <w:rsid w:val="00DD7976"/>
    <w:rsid w:val="00DD79D2"/>
    <w:rsid w:val="00DE066B"/>
    <w:rsid w:val="00DE1CF3"/>
    <w:rsid w:val="00DE21EB"/>
    <w:rsid w:val="00DE23BF"/>
    <w:rsid w:val="00DE34FE"/>
    <w:rsid w:val="00DE3981"/>
    <w:rsid w:val="00DE3AF6"/>
    <w:rsid w:val="00DE3CBD"/>
    <w:rsid w:val="00DE40DD"/>
    <w:rsid w:val="00DE7026"/>
    <w:rsid w:val="00DE7755"/>
    <w:rsid w:val="00DE7C4C"/>
    <w:rsid w:val="00DF0022"/>
    <w:rsid w:val="00DF059A"/>
    <w:rsid w:val="00DF13F6"/>
    <w:rsid w:val="00DF249F"/>
    <w:rsid w:val="00DF2864"/>
    <w:rsid w:val="00DF3225"/>
    <w:rsid w:val="00DF35DB"/>
    <w:rsid w:val="00DF3881"/>
    <w:rsid w:val="00DF444F"/>
    <w:rsid w:val="00DF44EF"/>
    <w:rsid w:val="00DF465E"/>
    <w:rsid w:val="00DF4B30"/>
    <w:rsid w:val="00DF5184"/>
    <w:rsid w:val="00DF5FEE"/>
    <w:rsid w:val="00DF60E7"/>
    <w:rsid w:val="00DF6669"/>
    <w:rsid w:val="00DF6D19"/>
    <w:rsid w:val="00DF70F5"/>
    <w:rsid w:val="00DF7F55"/>
    <w:rsid w:val="00E00053"/>
    <w:rsid w:val="00E00FD5"/>
    <w:rsid w:val="00E0107D"/>
    <w:rsid w:val="00E013F0"/>
    <w:rsid w:val="00E0200A"/>
    <w:rsid w:val="00E02110"/>
    <w:rsid w:val="00E0278F"/>
    <w:rsid w:val="00E054E0"/>
    <w:rsid w:val="00E0668D"/>
    <w:rsid w:val="00E07581"/>
    <w:rsid w:val="00E10BC2"/>
    <w:rsid w:val="00E11B10"/>
    <w:rsid w:val="00E11CBD"/>
    <w:rsid w:val="00E13B5C"/>
    <w:rsid w:val="00E14074"/>
    <w:rsid w:val="00E1434B"/>
    <w:rsid w:val="00E14466"/>
    <w:rsid w:val="00E1456E"/>
    <w:rsid w:val="00E15CFE"/>
    <w:rsid w:val="00E16202"/>
    <w:rsid w:val="00E16E9D"/>
    <w:rsid w:val="00E17477"/>
    <w:rsid w:val="00E17515"/>
    <w:rsid w:val="00E17989"/>
    <w:rsid w:val="00E17A1A"/>
    <w:rsid w:val="00E17E54"/>
    <w:rsid w:val="00E2007F"/>
    <w:rsid w:val="00E20836"/>
    <w:rsid w:val="00E20C8B"/>
    <w:rsid w:val="00E2235A"/>
    <w:rsid w:val="00E22459"/>
    <w:rsid w:val="00E2252C"/>
    <w:rsid w:val="00E2461F"/>
    <w:rsid w:val="00E2578C"/>
    <w:rsid w:val="00E25ADE"/>
    <w:rsid w:val="00E26940"/>
    <w:rsid w:val="00E270C0"/>
    <w:rsid w:val="00E27BFA"/>
    <w:rsid w:val="00E30545"/>
    <w:rsid w:val="00E3121C"/>
    <w:rsid w:val="00E31AB1"/>
    <w:rsid w:val="00E31F56"/>
    <w:rsid w:val="00E31FAC"/>
    <w:rsid w:val="00E3351E"/>
    <w:rsid w:val="00E33D1A"/>
    <w:rsid w:val="00E353C0"/>
    <w:rsid w:val="00E3624C"/>
    <w:rsid w:val="00E36764"/>
    <w:rsid w:val="00E36D82"/>
    <w:rsid w:val="00E400B1"/>
    <w:rsid w:val="00E41DBC"/>
    <w:rsid w:val="00E41FB6"/>
    <w:rsid w:val="00E44BFF"/>
    <w:rsid w:val="00E456E6"/>
    <w:rsid w:val="00E45DBC"/>
    <w:rsid w:val="00E460B9"/>
    <w:rsid w:val="00E46244"/>
    <w:rsid w:val="00E47775"/>
    <w:rsid w:val="00E47DDC"/>
    <w:rsid w:val="00E505D8"/>
    <w:rsid w:val="00E5063E"/>
    <w:rsid w:val="00E5264D"/>
    <w:rsid w:val="00E53A5B"/>
    <w:rsid w:val="00E55E0B"/>
    <w:rsid w:val="00E56327"/>
    <w:rsid w:val="00E56334"/>
    <w:rsid w:val="00E56885"/>
    <w:rsid w:val="00E56CAA"/>
    <w:rsid w:val="00E56E51"/>
    <w:rsid w:val="00E573F0"/>
    <w:rsid w:val="00E575A9"/>
    <w:rsid w:val="00E60182"/>
    <w:rsid w:val="00E608B2"/>
    <w:rsid w:val="00E62C05"/>
    <w:rsid w:val="00E62FF2"/>
    <w:rsid w:val="00E63B0A"/>
    <w:rsid w:val="00E63BC3"/>
    <w:rsid w:val="00E63E81"/>
    <w:rsid w:val="00E64A21"/>
    <w:rsid w:val="00E65075"/>
    <w:rsid w:val="00E66372"/>
    <w:rsid w:val="00E66874"/>
    <w:rsid w:val="00E66AB3"/>
    <w:rsid w:val="00E67121"/>
    <w:rsid w:val="00E67AD2"/>
    <w:rsid w:val="00E7146A"/>
    <w:rsid w:val="00E7197D"/>
    <w:rsid w:val="00E7198D"/>
    <w:rsid w:val="00E720B6"/>
    <w:rsid w:val="00E72954"/>
    <w:rsid w:val="00E731FE"/>
    <w:rsid w:val="00E7329A"/>
    <w:rsid w:val="00E735AF"/>
    <w:rsid w:val="00E74CA6"/>
    <w:rsid w:val="00E754C7"/>
    <w:rsid w:val="00E75862"/>
    <w:rsid w:val="00E75E3D"/>
    <w:rsid w:val="00E75EE0"/>
    <w:rsid w:val="00E760F8"/>
    <w:rsid w:val="00E76E77"/>
    <w:rsid w:val="00E770E9"/>
    <w:rsid w:val="00E803E8"/>
    <w:rsid w:val="00E80403"/>
    <w:rsid w:val="00E8099C"/>
    <w:rsid w:val="00E81400"/>
    <w:rsid w:val="00E81E2B"/>
    <w:rsid w:val="00E82A06"/>
    <w:rsid w:val="00E83032"/>
    <w:rsid w:val="00E83118"/>
    <w:rsid w:val="00E83C64"/>
    <w:rsid w:val="00E8567D"/>
    <w:rsid w:val="00E87637"/>
    <w:rsid w:val="00E87DAE"/>
    <w:rsid w:val="00E90325"/>
    <w:rsid w:val="00E9169E"/>
    <w:rsid w:val="00E91A7A"/>
    <w:rsid w:val="00E92F39"/>
    <w:rsid w:val="00E93FFC"/>
    <w:rsid w:val="00E94483"/>
    <w:rsid w:val="00E958C1"/>
    <w:rsid w:val="00E9673E"/>
    <w:rsid w:val="00E97315"/>
    <w:rsid w:val="00E9731C"/>
    <w:rsid w:val="00E97C38"/>
    <w:rsid w:val="00EA16E0"/>
    <w:rsid w:val="00EA2498"/>
    <w:rsid w:val="00EA4164"/>
    <w:rsid w:val="00EA4184"/>
    <w:rsid w:val="00EA4614"/>
    <w:rsid w:val="00EA4848"/>
    <w:rsid w:val="00EA4E4C"/>
    <w:rsid w:val="00EA704C"/>
    <w:rsid w:val="00EA796A"/>
    <w:rsid w:val="00EB0115"/>
    <w:rsid w:val="00EB0725"/>
    <w:rsid w:val="00EB0C7C"/>
    <w:rsid w:val="00EB24A1"/>
    <w:rsid w:val="00EB2AD6"/>
    <w:rsid w:val="00EB2D23"/>
    <w:rsid w:val="00EB2D6B"/>
    <w:rsid w:val="00EB3221"/>
    <w:rsid w:val="00EB3A8F"/>
    <w:rsid w:val="00EB3C82"/>
    <w:rsid w:val="00EB66AA"/>
    <w:rsid w:val="00EB7D25"/>
    <w:rsid w:val="00EC0184"/>
    <w:rsid w:val="00EC03B1"/>
    <w:rsid w:val="00EC101B"/>
    <w:rsid w:val="00EC1DC7"/>
    <w:rsid w:val="00EC1E26"/>
    <w:rsid w:val="00EC22A4"/>
    <w:rsid w:val="00EC44CE"/>
    <w:rsid w:val="00EC5B43"/>
    <w:rsid w:val="00EC5F4A"/>
    <w:rsid w:val="00EC6284"/>
    <w:rsid w:val="00EC68F6"/>
    <w:rsid w:val="00EC7476"/>
    <w:rsid w:val="00EC75D6"/>
    <w:rsid w:val="00EC78CD"/>
    <w:rsid w:val="00EC7F4D"/>
    <w:rsid w:val="00ED2836"/>
    <w:rsid w:val="00ED3904"/>
    <w:rsid w:val="00ED3925"/>
    <w:rsid w:val="00ED3B1B"/>
    <w:rsid w:val="00ED5AA8"/>
    <w:rsid w:val="00ED5D06"/>
    <w:rsid w:val="00ED6075"/>
    <w:rsid w:val="00ED61BE"/>
    <w:rsid w:val="00ED676C"/>
    <w:rsid w:val="00ED6FB6"/>
    <w:rsid w:val="00EE094C"/>
    <w:rsid w:val="00EE167D"/>
    <w:rsid w:val="00EE188A"/>
    <w:rsid w:val="00EE1E45"/>
    <w:rsid w:val="00EE2217"/>
    <w:rsid w:val="00EE2C4E"/>
    <w:rsid w:val="00EE3EDB"/>
    <w:rsid w:val="00EE4C1A"/>
    <w:rsid w:val="00EE5386"/>
    <w:rsid w:val="00EE5406"/>
    <w:rsid w:val="00EE60BC"/>
    <w:rsid w:val="00EE612A"/>
    <w:rsid w:val="00EE6A20"/>
    <w:rsid w:val="00EF0377"/>
    <w:rsid w:val="00EF08E5"/>
    <w:rsid w:val="00EF21E0"/>
    <w:rsid w:val="00EF236E"/>
    <w:rsid w:val="00EF2815"/>
    <w:rsid w:val="00EF4075"/>
    <w:rsid w:val="00EF45E5"/>
    <w:rsid w:val="00EF4A8B"/>
    <w:rsid w:val="00EF6E2D"/>
    <w:rsid w:val="00EF7463"/>
    <w:rsid w:val="00F00E39"/>
    <w:rsid w:val="00F00FDF"/>
    <w:rsid w:val="00F01254"/>
    <w:rsid w:val="00F017AF"/>
    <w:rsid w:val="00F01D4A"/>
    <w:rsid w:val="00F02067"/>
    <w:rsid w:val="00F03FB1"/>
    <w:rsid w:val="00F041C4"/>
    <w:rsid w:val="00F049BC"/>
    <w:rsid w:val="00F04D88"/>
    <w:rsid w:val="00F055A9"/>
    <w:rsid w:val="00F05D67"/>
    <w:rsid w:val="00F05ED3"/>
    <w:rsid w:val="00F060A5"/>
    <w:rsid w:val="00F06317"/>
    <w:rsid w:val="00F064B0"/>
    <w:rsid w:val="00F1146E"/>
    <w:rsid w:val="00F11CE2"/>
    <w:rsid w:val="00F11E04"/>
    <w:rsid w:val="00F12DE6"/>
    <w:rsid w:val="00F13C6B"/>
    <w:rsid w:val="00F14D70"/>
    <w:rsid w:val="00F15879"/>
    <w:rsid w:val="00F1598C"/>
    <w:rsid w:val="00F15BD3"/>
    <w:rsid w:val="00F170A6"/>
    <w:rsid w:val="00F17830"/>
    <w:rsid w:val="00F2063A"/>
    <w:rsid w:val="00F20BC6"/>
    <w:rsid w:val="00F2199D"/>
    <w:rsid w:val="00F21CD7"/>
    <w:rsid w:val="00F22442"/>
    <w:rsid w:val="00F22F1B"/>
    <w:rsid w:val="00F233BF"/>
    <w:rsid w:val="00F23BC7"/>
    <w:rsid w:val="00F240A4"/>
    <w:rsid w:val="00F248EF"/>
    <w:rsid w:val="00F24B3F"/>
    <w:rsid w:val="00F25214"/>
    <w:rsid w:val="00F255FC"/>
    <w:rsid w:val="00F258B0"/>
    <w:rsid w:val="00F259B0"/>
    <w:rsid w:val="00F265C6"/>
    <w:rsid w:val="00F26800"/>
    <w:rsid w:val="00F26A20"/>
    <w:rsid w:val="00F271B7"/>
    <w:rsid w:val="00F276C9"/>
    <w:rsid w:val="00F27999"/>
    <w:rsid w:val="00F27B11"/>
    <w:rsid w:val="00F27C20"/>
    <w:rsid w:val="00F309DE"/>
    <w:rsid w:val="00F312CE"/>
    <w:rsid w:val="00F31D1D"/>
    <w:rsid w:val="00F3231C"/>
    <w:rsid w:val="00F3303B"/>
    <w:rsid w:val="00F33FEE"/>
    <w:rsid w:val="00F3418E"/>
    <w:rsid w:val="00F35758"/>
    <w:rsid w:val="00F36115"/>
    <w:rsid w:val="00F362A9"/>
    <w:rsid w:val="00F3699C"/>
    <w:rsid w:val="00F376AC"/>
    <w:rsid w:val="00F377BC"/>
    <w:rsid w:val="00F379C9"/>
    <w:rsid w:val="00F37D58"/>
    <w:rsid w:val="00F40690"/>
    <w:rsid w:val="00F40877"/>
    <w:rsid w:val="00F40C84"/>
    <w:rsid w:val="00F41B85"/>
    <w:rsid w:val="00F42465"/>
    <w:rsid w:val="00F42E26"/>
    <w:rsid w:val="00F42F46"/>
    <w:rsid w:val="00F43094"/>
    <w:rsid w:val="00F43B8F"/>
    <w:rsid w:val="00F44354"/>
    <w:rsid w:val="00F4666E"/>
    <w:rsid w:val="00F4729A"/>
    <w:rsid w:val="00F475D1"/>
    <w:rsid w:val="00F50A32"/>
    <w:rsid w:val="00F51785"/>
    <w:rsid w:val="00F52379"/>
    <w:rsid w:val="00F530D7"/>
    <w:rsid w:val="00F53513"/>
    <w:rsid w:val="00F541E6"/>
    <w:rsid w:val="00F5465D"/>
    <w:rsid w:val="00F547D2"/>
    <w:rsid w:val="00F55774"/>
    <w:rsid w:val="00F5630B"/>
    <w:rsid w:val="00F5652D"/>
    <w:rsid w:val="00F56C5E"/>
    <w:rsid w:val="00F57675"/>
    <w:rsid w:val="00F576C3"/>
    <w:rsid w:val="00F57A79"/>
    <w:rsid w:val="00F60046"/>
    <w:rsid w:val="00F60563"/>
    <w:rsid w:val="00F613B7"/>
    <w:rsid w:val="00F614DC"/>
    <w:rsid w:val="00F621A9"/>
    <w:rsid w:val="00F63084"/>
    <w:rsid w:val="00F640BF"/>
    <w:rsid w:val="00F6470B"/>
    <w:rsid w:val="00F64971"/>
    <w:rsid w:val="00F65076"/>
    <w:rsid w:val="00F66312"/>
    <w:rsid w:val="00F66473"/>
    <w:rsid w:val="00F66840"/>
    <w:rsid w:val="00F66EFB"/>
    <w:rsid w:val="00F67B3F"/>
    <w:rsid w:val="00F70754"/>
    <w:rsid w:val="00F70C15"/>
    <w:rsid w:val="00F711A1"/>
    <w:rsid w:val="00F713FA"/>
    <w:rsid w:val="00F71439"/>
    <w:rsid w:val="00F71500"/>
    <w:rsid w:val="00F71E25"/>
    <w:rsid w:val="00F71EDC"/>
    <w:rsid w:val="00F72355"/>
    <w:rsid w:val="00F7253C"/>
    <w:rsid w:val="00F73460"/>
    <w:rsid w:val="00F7376A"/>
    <w:rsid w:val="00F7378C"/>
    <w:rsid w:val="00F75CDB"/>
    <w:rsid w:val="00F7634B"/>
    <w:rsid w:val="00F765BE"/>
    <w:rsid w:val="00F76FCF"/>
    <w:rsid w:val="00F813F0"/>
    <w:rsid w:val="00F827EE"/>
    <w:rsid w:val="00F82DC5"/>
    <w:rsid w:val="00F834FB"/>
    <w:rsid w:val="00F84565"/>
    <w:rsid w:val="00F84950"/>
    <w:rsid w:val="00F85D34"/>
    <w:rsid w:val="00F86660"/>
    <w:rsid w:val="00F86CBC"/>
    <w:rsid w:val="00F8761C"/>
    <w:rsid w:val="00F87862"/>
    <w:rsid w:val="00F879A1"/>
    <w:rsid w:val="00F87EED"/>
    <w:rsid w:val="00F90282"/>
    <w:rsid w:val="00F9040A"/>
    <w:rsid w:val="00F9113E"/>
    <w:rsid w:val="00F914E3"/>
    <w:rsid w:val="00F91520"/>
    <w:rsid w:val="00F92FC4"/>
    <w:rsid w:val="00F943BE"/>
    <w:rsid w:val="00F950B1"/>
    <w:rsid w:val="00F96D97"/>
    <w:rsid w:val="00F978BB"/>
    <w:rsid w:val="00F9793C"/>
    <w:rsid w:val="00F979B4"/>
    <w:rsid w:val="00F97D57"/>
    <w:rsid w:val="00FA0C14"/>
    <w:rsid w:val="00FA13D4"/>
    <w:rsid w:val="00FA203F"/>
    <w:rsid w:val="00FA26A5"/>
    <w:rsid w:val="00FA37F8"/>
    <w:rsid w:val="00FA420A"/>
    <w:rsid w:val="00FA53DE"/>
    <w:rsid w:val="00FA5835"/>
    <w:rsid w:val="00FA66B8"/>
    <w:rsid w:val="00FA675E"/>
    <w:rsid w:val="00FA6F42"/>
    <w:rsid w:val="00FA73D3"/>
    <w:rsid w:val="00FB1C75"/>
    <w:rsid w:val="00FB32E9"/>
    <w:rsid w:val="00FB38C2"/>
    <w:rsid w:val="00FB3953"/>
    <w:rsid w:val="00FB4727"/>
    <w:rsid w:val="00FB4962"/>
    <w:rsid w:val="00FB4B02"/>
    <w:rsid w:val="00FB54CE"/>
    <w:rsid w:val="00FB565A"/>
    <w:rsid w:val="00FB5995"/>
    <w:rsid w:val="00FB59E2"/>
    <w:rsid w:val="00FB68AD"/>
    <w:rsid w:val="00FB7915"/>
    <w:rsid w:val="00FC0896"/>
    <w:rsid w:val="00FC0BA6"/>
    <w:rsid w:val="00FC293F"/>
    <w:rsid w:val="00FC2D03"/>
    <w:rsid w:val="00FC2D40"/>
    <w:rsid w:val="00FC32AC"/>
    <w:rsid w:val="00FC3600"/>
    <w:rsid w:val="00FC3A84"/>
    <w:rsid w:val="00FC565B"/>
    <w:rsid w:val="00FC685E"/>
    <w:rsid w:val="00FC6E27"/>
    <w:rsid w:val="00FC7D35"/>
    <w:rsid w:val="00FD0606"/>
    <w:rsid w:val="00FD0710"/>
    <w:rsid w:val="00FD094A"/>
    <w:rsid w:val="00FD256A"/>
    <w:rsid w:val="00FD303A"/>
    <w:rsid w:val="00FD3074"/>
    <w:rsid w:val="00FD3D17"/>
    <w:rsid w:val="00FD3E96"/>
    <w:rsid w:val="00FD46DE"/>
    <w:rsid w:val="00FD482B"/>
    <w:rsid w:val="00FD4E55"/>
    <w:rsid w:val="00FD57FC"/>
    <w:rsid w:val="00FD5804"/>
    <w:rsid w:val="00FD606C"/>
    <w:rsid w:val="00FD62E9"/>
    <w:rsid w:val="00FD6394"/>
    <w:rsid w:val="00FD64A7"/>
    <w:rsid w:val="00FD6965"/>
    <w:rsid w:val="00FD6C56"/>
    <w:rsid w:val="00FD6CF1"/>
    <w:rsid w:val="00FD7DDF"/>
    <w:rsid w:val="00FE006E"/>
    <w:rsid w:val="00FE0306"/>
    <w:rsid w:val="00FE0D3B"/>
    <w:rsid w:val="00FE100B"/>
    <w:rsid w:val="00FE15F3"/>
    <w:rsid w:val="00FE1A87"/>
    <w:rsid w:val="00FE20D0"/>
    <w:rsid w:val="00FE2C9F"/>
    <w:rsid w:val="00FE2D5A"/>
    <w:rsid w:val="00FE3281"/>
    <w:rsid w:val="00FE3D73"/>
    <w:rsid w:val="00FE3F50"/>
    <w:rsid w:val="00FE4347"/>
    <w:rsid w:val="00FE5180"/>
    <w:rsid w:val="00FE54D4"/>
    <w:rsid w:val="00FE5675"/>
    <w:rsid w:val="00FE5932"/>
    <w:rsid w:val="00FE6066"/>
    <w:rsid w:val="00FE6129"/>
    <w:rsid w:val="00FE75AE"/>
    <w:rsid w:val="00FF0A8D"/>
    <w:rsid w:val="00FF0DF1"/>
    <w:rsid w:val="00FF1297"/>
    <w:rsid w:val="00FF1F26"/>
    <w:rsid w:val="00FF2791"/>
    <w:rsid w:val="00FF3B04"/>
    <w:rsid w:val="00FF4A5D"/>
    <w:rsid w:val="00FF4E26"/>
    <w:rsid w:val="00FF53A7"/>
    <w:rsid w:val="00FF5E9D"/>
    <w:rsid w:val="013FB17B"/>
    <w:rsid w:val="014C1478"/>
    <w:rsid w:val="0326868E"/>
    <w:rsid w:val="06547DAC"/>
    <w:rsid w:val="09185C85"/>
    <w:rsid w:val="0AA70AD7"/>
    <w:rsid w:val="0B191265"/>
    <w:rsid w:val="0B482EAB"/>
    <w:rsid w:val="0BC3301F"/>
    <w:rsid w:val="0CF6E64C"/>
    <w:rsid w:val="0DA09850"/>
    <w:rsid w:val="0F496110"/>
    <w:rsid w:val="0FCBEF0B"/>
    <w:rsid w:val="1049E1BA"/>
    <w:rsid w:val="11347B13"/>
    <w:rsid w:val="12C96B32"/>
    <w:rsid w:val="13879CBF"/>
    <w:rsid w:val="155B2D32"/>
    <w:rsid w:val="15918212"/>
    <w:rsid w:val="16A916D4"/>
    <w:rsid w:val="17C55967"/>
    <w:rsid w:val="1B2F429D"/>
    <w:rsid w:val="1C084791"/>
    <w:rsid w:val="1C1AA8FA"/>
    <w:rsid w:val="1EB1C8E9"/>
    <w:rsid w:val="1EC54529"/>
    <w:rsid w:val="20191670"/>
    <w:rsid w:val="211CD6D4"/>
    <w:rsid w:val="243B4843"/>
    <w:rsid w:val="25B8E45F"/>
    <w:rsid w:val="286B689E"/>
    <w:rsid w:val="2BDEA3FD"/>
    <w:rsid w:val="2C35EC20"/>
    <w:rsid w:val="2C781C3F"/>
    <w:rsid w:val="2CAF8B70"/>
    <w:rsid w:val="2EB5988A"/>
    <w:rsid w:val="32F86D81"/>
    <w:rsid w:val="33EF11B4"/>
    <w:rsid w:val="34075C3F"/>
    <w:rsid w:val="35311E22"/>
    <w:rsid w:val="37DBB0FB"/>
    <w:rsid w:val="3BDA1D63"/>
    <w:rsid w:val="3E50D5AA"/>
    <w:rsid w:val="3F759FF1"/>
    <w:rsid w:val="4274FA17"/>
    <w:rsid w:val="427C5D23"/>
    <w:rsid w:val="435A94EE"/>
    <w:rsid w:val="441CB17C"/>
    <w:rsid w:val="444A167E"/>
    <w:rsid w:val="44EB9ACB"/>
    <w:rsid w:val="4509D0E5"/>
    <w:rsid w:val="48D3E2C2"/>
    <w:rsid w:val="4A1FC8FC"/>
    <w:rsid w:val="4B7E61C9"/>
    <w:rsid w:val="4BC8D53D"/>
    <w:rsid w:val="4F4DA0BF"/>
    <w:rsid w:val="4FFC81E5"/>
    <w:rsid w:val="50CA0C82"/>
    <w:rsid w:val="50DC2358"/>
    <w:rsid w:val="53A49AB7"/>
    <w:rsid w:val="53DB7969"/>
    <w:rsid w:val="53F575AE"/>
    <w:rsid w:val="5494E968"/>
    <w:rsid w:val="56ED5C2A"/>
    <w:rsid w:val="576FDDE7"/>
    <w:rsid w:val="58181377"/>
    <w:rsid w:val="5999E300"/>
    <w:rsid w:val="599B9635"/>
    <w:rsid w:val="5A5E7A3A"/>
    <w:rsid w:val="5B4BC8C3"/>
    <w:rsid w:val="5B8B8E02"/>
    <w:rsid w:val="5BA4E017"/>
    <w:rsid w:val="5C393D8E"/>
    <w:rsid w:val="5C8BD6BE"/>
    <w:rsid w:val="5D45DB29"/>
    <w:rsid w:val="5DDE2FE0"/>
    <w:rsid w:val="5F816122"/>
    <w:rsid w:val="6032A809"/>
    <w:rsid w:val="605C7BFC"/>
    <w:rsid w:val="617A5A0E"/>
    <w:rsid w:val="62ED97EE"/>
    <w:rsid w:val="66DDAB5B"/>
    <w:rsid w:val="67D194F8"/>
    <w:rsid w:val="68CA9CE5"/>
    <w:rsid w:val="69B7F7D9"/>
    <w:rsid w:val="6B35E7A5"/>
    <w:rsid w:val="6C710B0A"/>
    <w:rsid w:val="6C95F885"/>
    <w:rsid w:val="6DAB986F"/>
    <w:rsid w:val="6E08F3B2"/>
    <w:rsid w:val="6E4437F4"/>
    <w:rsid w:val="6FA23250"/>
    <w:rsid w:val="6FBB1A92"/>
    <w:rsid w:val="70B7573E"/>
    <w:rsid w:val="715A8202"/>
    <w:rsid w:val="7197FC2B"/>
    <w:rsid w:val="74203AFF"/>
    <w:rsid w:val="744448B9"/>
    <w:rsid w:val="7468D093"/>
    <w:rsid w:val="75229C43"/>
    <w:rsid w:val="754762C9"/>
    <w:rsid w:val="76A215DA"/>
    <w:rsid w:val="76C09992"/>
    <w:rsid w:val="7700D1D0"/>
    <w:rsid w:val="7AA5582E"/>
    <w:rsid w:val="7B22E325"/>
    <w:rsid w:val="7C1669A6"/>
    <w:rsid w:val="7ED8FA51"/>
    <w:rsid w:val="7F4A4348"/>
    <w:rsid w:val="7FFBC4DC"/>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6B2F784"/>
  <w15:chartTrackingRefBased/>
  <w15:docId w15:val="{DC918219-27AB-4007-85E2-D320A6BC2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650AD"/>
    <w:pPr>
      <w:keepNext/>
      <w:keepLines/>
    </w:pPr>
    <w:rPr>
      <w:sz w:val="24"/>
      <w:szCs w:val="24"/>
    </w:rPr>
  </w:style>
  <w:style w:type="paragraph" w:styleId="Ttulo1">
    <w:name w:val="heading 1"/>
    <w:aliases w:val="TF-TÍTULO 1"/>
    <w:basedOn w:val="Normal"/>
    <w:next w:val="TF-TEXTO"/>
    <w:link w:val="Ttulo1Char"/>
    <w:autoRedefine/>
    <w:qFormat/>
    <w:rsid w:val="007D10F2"/>
    <w:pPr>
      <w:pageBreakBefore/>
      <w:numPr>
        <w:numId w:val="1"/>
      </w:numPr>
      <w:tabs>
        <w:tab w:val="left" w:pos="284"/>
      </w:tabs>
      <w:spacing w:line="360" w:lineRule="auto"/>
      <w:ind w:left="284" w:hanging="284"/>
      <w:jc w:val="both"/>
      <w:outlineLvl w:val="0"/>
    </w:pPr>
    <w:rPr>
      <w:b/>
      <w:caps/>
    </w:rPr>
  </w:style>
  <w:style w:type="paragraph" w:styleId="Ttulo2">
    <w:name w:val="heading 2"/>
    <w:aliases w:val="TF-TÍTULO 2"/>
    <w:next w:val="TF-TEXTO"/>
    <w:link w:val="Ttulo2Char"/>
    <w:autoRedefine/>
    <w:qFormat/>
    <w:rsid w:val="001A2D50"/>
    <w:pPr>
      <w:keepNext/>
      <w:keepLines/>
      <w:numPr>
        <w:ilvl w:val="1"/>
        <w:numId w:val="1"/>
      </w:numPr>
      <w:spacing w:before="240" w:line="360" w:lineRule="auto"/>
      <w:ind w:left="567" w:hanging="567"/>
      <w:jc w:val="both"/>
      <w:outlineLvl w:val="1"/>
    </w:pPr>
    <w:rPr>
      <w:caps/>
      <w:color w:val="000000"/>
      <w:sz w:val="24"/>
    </w:rPr>
  </w:style>
  <w:style w:type="paragraph" w:styleId="Ttulo3">
    <w:name w:val="heading 3"/>
    <w:aliases w:val="TF-TÍTULO 3"/>
    <w:next w:val="TF-TEXTO"/>
    <w:link w:val="Ttulo3Char"/>
    <w:autoRedefine/>
    <w:qFormat/>
    <w:rsid w:val="009D7E91"/>
    <w:pPr>
      <w:keepNext/>
      <w:keepLines/>
      <w:numPr>
        <w:ilvl w:val="2"/>
        <w:numId w:val="1"/>
      </w:numPr>
      <w:spacing w:before="240" w:line="360" w:lineRule="auto"/>
      <w:ind w:left="851" w:hanging="851"/>
      <w:jc w:val="both"/>
      <w:outlineLvl w:val="2"/>
    </w:pPr>
    <w:rPr>
      <w:color w:val="000000"/>
      <w:sz w:val="24"/>
    </w:rPr>
  </w:style>
  <w:style w:type="paragraph" w:styleId="Ttulo4">
    <w:name w:val="heading 4"/>
    <w:aliases w:val="TF-TÍTULO 4"/>
    <w:next w:val="TF-TEXTO"/>
    <w:autoRedefine/>
    <w:qFormat/>
    <w:rsid w:val="009D7E91"/>
    <w:pPr>
      <w:keepNext/>
      <w:keepLines/>
      <w:numPr>
        <w:ilvl w:val="3"/>
        <w:numId w:val="1"/>
      </w:numPr>
      <w:spacing w:before="240" w:line="360" w:lineRule="auto"/>
      <w:ind w:left="992" w:hanging="992"/>
      <w:jc w:val="both"/>
      <w:outlineLvl w:val="3"/>
    </w:pPr>
    <w:rPr>
      <w:color w:val="000000"/>
      <w:sz w:val="24"/>
    </w:rPr>
  </w:style>
  <w:style w:type="paragraph" w:styleId="Ttulo5">
    <w:name w:val="heading 5"/>
    <w:aliases w:val="TF-TÍTULO 5"/>
    <w:next w:val="TF-TEXTO"/>
    <w:autoRedefine/>
    <w:qFormat/>
    <w:rsid w:val="009D7E91"/>
    <w:pPr>
      <w:keepNext/>
      <w:keepLines/>
      <w:numPr>
        <w:ilvl w:val="4"/>
        <w:numId w:val="1"/>
      </w:numPr>
      <w:spacing w:before="240" w:line="360" w:lineRule="auto"/>
      <w:ind w:left="1134" w:hanging="1134"/>
      <w:jc w:val="both"/>
      <w:outlineLvl w:val="4"/>
    </w:pPr>
    <w:rPr>
      <w:color w:val="000000"/>
      <w:sz w:val="24"/>
    </w:rPr>
  </w:style>
  <w:style w:type="paragraph" w:styleId="Ttulo6">
    <w:name w:val="heading 6"/>
    <w:next w:val="TF-TEXTO"/>
    <w:autoRedefine/>
    <w:qFormat/>
    <w:pPr>
      <w:keepNext/>
      <w:numPr>
        <w:ilvl w:val="5"/>
        <w:numId w:val="1"/>
      </w:numPr>
      <w:spacing w:before="360" w:after="240"/>
      <w:ind w:left="1276" w:hanging="1276"/>
      <w:jc w:val="both"/>
      <w:outlineLvl w:val="5"/>
    </w:pPr>
    <w:rPr>
      <w:noProof/>
      <w:color w:val="000000"/>
      <w:sz w:val="24"/>
    </w:rPr>
  </w:style>
  <w:style w:type="paragraph" w:styleId="Ttulo7">
    <w:name w:val="heading 7"/>
    <w:next w:val="TF-TEXTO"/>
    <w:autoRedefine/>
    <w:qFormat/>
    <w:pPr>
      <w:keepNext/>
      <w:numPr>
        <w:ilvl w:val="6"/>
        <w:numId w:val="1"/>
      </w:numPr>
      <w:spacing w:before="360" w:after="240"/>
      <w:ind w:left="1559" w:hanging="1559"/>
      <w:jc w:val="both"/>
      <w:outlineLvl w:val="6"/>
    </w:pPr>
    <w:rPr>
      <w:rFonts w:ascii="Times" w:hAnsi="Times"/>
      <w:sz w:val="24"/>
    </w:rPr>
  </w:style>
  <w:style w:type="paragraph" w:styleId="Ttulo8">
    <w:name w:val="heading 8"/>
    <w:next w:val="TF-TEXTO"/>
    <w:autoRedefine/>
    <w:qFormat/>
    <w:pPr>
      <w:keepNext/>
      <w:numPr>
        <w:ilvl w:val="7"/>
        <w:numId w:val="1"/>
      </w:numPr>
      <w:spacing w:before="360" w:after="240"/>
      <w:ind w:left="1843" w:hanging="1843"/>
      <w:jc w:val="both"/>
      <w:outlineLvl w:val="7"/>
    </w:pPr>
    <w:rPr>
      <w:rFonts w:ascii="Times" w:hAnsi="Times"/>
      <w:color w:val="000000"/>
      <w:sz w:val="24"/>
    </w:rPr>
  </w:style>
  <w:style w:type="paragraph" w:styleId="Ttulo9">
    <w:name w:val="heading 9"/>
    <w:next w:val="TF-TEXTO"/>
    <w:qFormat/>
    <w:pPr>
      <w:keepNext/>
      <w:numPr>
        <w:ilvl w:val="8"/>
        <w:numId w:val="1"/>
      </w:numPr>
      <w:spacing w:before="360" w:after="360"/>
      <w:ind w:left="1985" w:hanging="1985"/>
      <w:jc w:val="both"/>
      <w:outlineLvl w:val="8"/>
    </w:pPr>
    <w:rPr>
      <w:b/>
      <w:color w:val="000000"/>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F-TEXTO">
    <w:name w:val="TF-TEXTO"/>
    <w:qFormat/>
    <w:rsid w:val="008233E5"/>
    <w:pPr>
      <w:spacing w:before="120" w:line="360" w:lineRule="auto"/>
      <w:ind w:firstLine="680"/>
      <w:contextualSpacing/>
      <w:jc w:val="both"/>
    </w:pPr>
    <w:rPr>
      <w:sz w:val="24"/>
    </w:rPr>
  </w:style>
  <w:style w:type="paragraph" w:styleId="ndicedeilustraes">
    <w:name w:val="table of figures"/>
    <w:basedOn w:val="Normal"/>
    <w:next w:val="Normal"/>
    <w:uiPriority w:val="99"/>
    <w:rsid w:val="006426D5"/>
    <w:pPr>
      <w:keepNext w:val="0"/>
      <w:keepLines w:val="0"/>
      <w:spacing w:line="360" w:lineRule="auto"/>
      <w:ind w:left="1134" w:hanging="1134"/>
    </w:pPr>
  </w:style>
  <w:style w:type="paragraph" w:customStyle="1" w:styleId="TF-xpre-capaCABEALHO">
    <w:name w:val="TF-xpre-capa CABEÇALHO"/>
    <w:pPr>
      <w:spacing w:line="480" w:lineRule="auto"/>
      <w:jc w:val="center"/>
    </w:pPr>
    <w:rPr>
      <w:b/>
      <w:caps/>
      <w:sz w:val="24"/>
    </w:rPr>
  </w:style>
  <w:style w:type="paragraph" w:customStyle="1" w:styleId="TF-xpre-capaTTULO">
    <w:name w:val="TF-xpre-capa TÍTULO"/>
    <w:next w:val="TF-xpre-capaAUTOR"/>
    <w:pPr>
      <w:spacing w:before="4600" w:line="480" w:lineRule="auto"/>
      <w:jc w:val="center"/>
    </w:pPr>
    <w:rPr>
      <w:b/>
      <w:caps/>
      <w:sz w:val="32"/>
    </w:rPr>
  </w:style>
  <w:style w:type="paragraph" w:customStyle="1" w:styleId="TF-xpre-capaAUTOR">
    <w:name w:val="TF-xpre-capa AUTOR"/>
    <w:pPr>
      <w:spacing w:before="720"/>
      <w:jc w:val="right"/>
    </w:pPr>
    <w:rPr>
      <w:b/>
      <w:caps/>
      <w:sz w:val="24"/>
    </w:rPr>
  </w:style>
  <w:style w:type="paragraph" w:customStyle="1" w:styleId="TF-xpre-capaID">
    <w:name w:val="TF-xpre-capa ID"/>
    <w:pPr>
      <w:jc w:val="right"/>
    </w:pPr>
    <w:rPr>
      <w:b/>
      <w:caps/>
      <w:sz w:val="24"/>
    </w:rPr>
  </w:style>
  <w:style w:type="paragraph" w:customStyle="1" w:styleId="TF-xpre-folharostoAUTOR">
    <w:name w:val="TF-xpre-folha rosto AUTOR"/>
    <w:basedOn w:val="TF-xpre-capaAUTOR"/>
    <w:pPr>
      <w:widowControl w:val="0"/>
      <w:spacing w:before="0"/>
      <w:jc w:val="center"/>
    </w:pPr>
  </w:style>
  <w:style w:type="paragraph" w:customStyle="1" w:styleId="TF-xpre-folharostoFINALIDADE">
    <w:name w:val="TF-xpre-folha rosto FINALIDADE"/>
    <w:pPr>
      <w:spacing w:before="720"/>
      <w:ind w:left="4536"/>
      <w:jc w:val="both"/>
    </w:pPr>
    <w:rPr>
      <w:color w:val="000000"/>
      <w:sz w:val="24"/>
    </w:rPr>
  </w:style>
  <w:style w:type="paragraph" w:customStyle="1" w:styleId="TF-xpre-folharostoTTULO">
    <w:name w:val="TF-xpre-folha rosto TÍTULO"/>
    <w:basedOn w:val="TF-xpre-capaTTULO"/>
    <w:pPr>
      <w:spacing w:before="2000"/>
    </w:pPr>
  </w:style>
  <w:style w:type="paragraph" w:customStyle="1" w:styleId="TF-xpre-folharostoORIENTADOR">
    <w:name w:val="TF-xpre-folha rosto ORIENTADOR"/>
    <w:basedOn w:val="TF-xpre-folharostoFINALIDADE"/>
    <w:pPr>
      <w:keepNext/>
      <w:keepLines/>
      <w:spacing w:before="480"/>
      <w:ind w:left="0"/>
      <w:jc w:val="right"/>
    </w:pPr>
  </w:style>
  <w:style w:type="paragraph" w:customStyle="1" w:styleId="TF-xpre-folharostoANO">
    <w:name w:val="TF-xpre-folha rosto ANO"/>
    <w:next w:val="TF-xpre-folharostoID"/>
    <w:pPr>
      <w:jc w:val="center"/>
    </w:pPr>
    <w:rPr>
      <w:b/>
      <w:caps/>
      <w:color w:val="000000"/>
      <w:sz w:val="24"/>
    </w:rPr>
  </w:style>
  <w:style w:type="paragraph" w:customStyle="1" w:styleId="TF-xpre-folharostoID">
    <w:name w:val="TF-xpre-folha rosto ID"/>
    <w:basedOn w:val="TF-xpre-capaID"/>
  </w:style>
  <w:style w:type="paragraph" w:customStyle="1" w:styleId="TF-xpre-folhaaprovaoTTULO">
    <w:name w:val="TF-xpre-folha aprovação TÍTULO"/>
    <w:basedOn w:val="TF-xpre-capaTTULO"/>
    <w:pPr>
      <w:pageBreakBefore/>
      <w:spacing w:before="0"/>
    </w:pPr>
  </w:style>
  <w:style w:type="paragraph" w:customStyle="1" w:styleId="TF-xpre-folhaaprovaoPOR">
    <w:name w:val="TF-xpre-folha aprovação POR"/>
    <w:pPr>
      <w:spacing w:before="1000"/>
      <w:jc w:val="center"/>
    </w:pPr>
    <w:rPr>
      <w:color w:val="000000"/>
      <w:sz w:val="24"/>
    </w:rPr>
  </w:style>
  <w:style w:type="paragraph" w:customStyle="1" w:styleId="TF-xpre-folhaaprovaoAUTOR">
    <w:name w:val="TF-xpre-folha aprovação AUTOR"/>
    <w:pPr>
      <w:spacing w:before="1000"/>
      <w:jc w:val="center"/>
    </w:pPr>
    <w:rPr>
      <w:b/>
      <w:caps/>
      <w:sz w:val="24"/>
    </w:rPr>
  </w:style>
  <w:style w:type="paragraph" w:customStyle="1" w:styleId="TF-xpre-folhaaprovaoASSINATURA">
    <w:name w:val="TF-xpre-folha aprovação ASSINATURA"/>
    <w:pPr>
      <w:spacing w:before="360"/>
      <w:ind w:left="2268"/>
    </w:pPr>
    <w:rPr>
      <w:b/>
      <w:color w:val="000000"/>
      <w:sz w:val="24"/>
    </w:rPr>
  </w:style>
  <w:style w:type="paragraph" w:customStyle="1" w:styleId="TF-xpre-folhaaprovaoFUNO">
    <w:name w:val="TF-xpre-folha aprovação FUNÇÃO"/>
    <w:pPr>
      <w:tabs>
        <w:tab w:val="left" w:pos="2268"/>
      </w:tabs>
    </w:pPr>
    <w:rPr>
      <w:color w:val="000000"/>
      <w:sz w:val="24"/>
    </w:rPr>
  </w:style>
  <w:style w:type="paragraph" w:customStyle="1" w:styleId="TF-xpre-folhaaprovaoDATA">
    <w:name w:val="TF-xpre-folha aprovação DATA"/>
    <w:pPr>
      <w:keepLines/>
      <w:jc w:val="center"/>
    </w:pPr>
    <w:rPr>
      <w:color w:val="000000"/>
      <w:sz w:val="24"/>
    </w:rPr>
  </w:style>
  <w:style w:type="paragraph" w:customStyle="1" w:styleId="TF-xpre-folhaaprovaoFINALIDADE">
    <w:name w:val="TF-xpre-folha aprovação FINALIDADE"/>
    <w:pPr>
      <w:spacing w:before="1000" w:after="1000"/>
      <w:ind w:left="4536"/>
      <w:jc w:val="both"/>
    </w:pPr>
    <w:rPr>
      <w:color w:val="000000"/>
      <w:sz w:val="24"/>
    </w:rPr>
  </w:style>
  <w:style w:type="paragraph" w:customStyle="1" w:styleId="TF-xpre-capaLOCAL">
    <w:name w:val="TF-xpre-capa LOCAL"/>
    <w:next w:val="TF-xpre-capaANO"/>
    <w:pPr>
      <w:jc w:val="center"/>
    </w:pPr>
    <w:rPr>
      <w:b/>
      <w:caps/>
      <w:sz w:val="24"/>
    </w:rPr>
  </w:style>
  <w:style w:type="paragraph" w:customStyle="1" w:styleId="TF-xpre-capaANO">
    <w:name w:val="TF-xpre-capa ANO"/>
    <w:next w:val="TF-xpre-capaID"/>
    <w:pPr>
      <w:jc w:val="center"/>
    </w:pPr>
    <w:rPr>
      <w:b/>
      <w:caps/>
      <w:sz w:val="24"/>
    </w:rPr>
  </w:style>
  <w:style w:type="paragraph" w:customStyle="1" w:styleId="TF-xpre-folharostoLOCAL">
    <w:name w:val="TF-xpre-folha rosto LOCAL"/>
    <w:pPr>
      <w:jc w:val="center"/>
    </w:pPr>
    <w:rPr>
      <w:b/>
      <w:caps/>
      <w:sz w:val="24"/>
    </w:rPr>
  </w:style>
  <w:style w:type="paragraph" w:customStyle="1" w:styleId="TF-xpre-dedicatria">
    <w:name w:val="TF-xpre-dedicatória"/>
    <w:rsid w:val="00215872"/>
    <w:pPr>
      <w:spacing w:before="6400"/>
      <w:ind w:left="4536"/>
      <w:jc w:val="both"/>
    </w:pPr>
    <w:rPr>
      <w:sz w:val="24"/>
    </w:rPr>
  </w:style>
  <w:style w:type="paragraph" w:customStyle="1" w:styleId="TF-xpre-agradecimentosTEXTO">
    <w:name w:val="TF-xpre-agradecimentos TEXTO"/>
    <w:pPr>
      <w:spacing w:line="480" w:lineRule="auto"/>
      <w:ind w:firstLine="680"/>
      <w:jc w:val="both"/>
    </w:pPr>
    <w:rPr>
      <w:sz w:val="24"/>
    </w:rPr>
  </w:style>
  <w:style w:type="paragraph" w:styleId="Ttulo">
    <w:name w:val="Title"/>
    <w:basedOn w:val="Normal"/>
    <w:qFormat/>
    <w:pPr>
      <w:spacing w:before="240" w:after="60"/>
      <w:jc w:val="center"/>
      <w:outlineLvl w:val="0"/>
    </w:pPr>
    <w:rPr>
      <w:rFonts w:ascii="Arial" w:hAnsi="Arial" w:cs="Arial"/>
      <w:b/>
      <w:bCs/>
      <w:kern w:val="28"/>
      <w:sz w:val="32"/>
      <w:szCs w:val="32"/>
    </w:rPr>
  </w:style>
  <w:style w:type="paragraph" w:customStyle="1" w:styleId="TF-xpre-epgrafeTEXTO">
    <w:name w:val="TF-xpre-epígrafe TEXTO"/>
    <w:next w:val="TF-xpre-epgrafeAUTOR"/>
    <w:rsid w:val="00215872"/>
    <w:pPr>
      <w:spacing w:before="6400"/>
      <w:ind w:left="4536"/>
      <w:jc w:val="both"/>
    </w:pPr>
    <w:rPr>
      <w:sz w:val="24"/>
    </w:rPr>
  </w:style>
  <w:style w:type="paragraph" w:customStyle="1" w:styleId="TF-xpre-epgrafeAUTOR">
    <w:name w:val="TF-xpre-epígrafe AUTOR"/>
    <w:pPr>
      <w:spacing w:before="120" w:line="480" w:lineRule="auto"/>
      <w:jc w:val="right"/>
    </w:pPr>
    <w:rPr>
      <w:sz w:val="24"/>
    </w:rPr>
  </w:style>
  <w:style w:type="paragraph" w:customStyle="1" w:styleId="TF-xpre-abstractTTULO">
    <w:name w:val="TF-xpre-abstract TÍTULO"/>
    <w:basedOn w:val="TF-TTULOnonumerado"/>
    <w:next w:val="TF-xpre-abstractTEXTO"/>
    <w:pPr>
      <w:pageBreakBefore/>
    </w:pPr>
  </w:style>
  <w:style w:type="paragraph" w:customStyle="1" w:styleId="TF-TTULOnonumerado">
    <w:name w:val="TF-TÍTULO não numerado"/>
    <w:pPr>
      <w:spacing w:after="840"/>
      <w:jc w:val="center"/>
    </w:pPr>
    <w:rPr>
      <w:b/>
      <w:caps/>
      <w:sz w:val="28"/>
    </w:rPr>
  </w:style>
  <w:style w:type="paragraph" w:customStyle="1" w:styleId="TF-xpre-abstractTEXTO">
    <w:name w:val="TF-xpre-abstract TEXTO"/>
    <w:basedOn w:val="TF-xpre-resumoTEXTO"/>
    <w:next w:val="TF-xpre-abstractKEY-WORDS"/>
  </w:style>
  <w:style w:type="paragraph" w:customStyle="1" w:styleId="TF-xpre-resumoTEXTO">
    <w:name w:val="TF-xpre-resumo TEXTO"/>
    <w:next w:val="TF-xpre-resumoPALAVRAS-CHAVE"/>
    <w:rsid w:val="005A4952"/>
    <w:pPr>
      <w:spacing w:line="360" w:lineRule="auto"/>
      <w:jc w:val="both"/>
    </w:pPr>
    <w:rPr>
      <w:sz w:val="24"/>
    </w:rPr>
  </w:style>
  <w:style w:type="paragraph" w:customStyle="1" w:styleId="TF-xpre-resumoPALAVRAS-CHAVE">
    <w:name w:val="TF-xpre-resumo PALAVRAS-CHAVE"/>
    <w:basedOn w:val="TF-xpre-resumoTEXTO"/>
    <w:rsid w:val="005A4952"/>
    <w:pPr>
      <w:spacing w:before="240"/>
    </w:pPr>
  </w:style>
  <w:style w:type="paragraph" w:customStyle="1" w:styleId="TF-xpre-abstractKEY-WORDS">
    <w:name w:val="TF-xpre-abstract KEY-WORDS"/>
    <w:basedOn w:val="TF-xpre-resumoPALAVRAS-CHAVE"/>
  </w:style>
  <w:style w:type="paragraph" w:customStyle="1" w:styleId="TF-xpre-listadeilustraesTTULO">
    <w:name w:val="TF-xpre-lista de ilustrações TÍTULO"/>
    <w:basedOn w:val="TF-TTULOnonumerado"/>
    <w:pPr>
      <w:pageBreakBefore/>
    </w:pPr>
  </w:style>
  <w:style w:type="paragraph" w:customStyle="1" w:styleId="TF-xpre-listadetabelasTTULO">
    <w:name w:val="TF-xpre-lista de tabelas TÍTULO"/>
    <w:basedOn w:val="TF-TTULOnonumerado"/>
    <w:next w:val="Normal"/>
    <w:pPr>
      <w:keepNext/>
    </w:pPr>
  </w:style>
  <w:style w:type="paragraph" w:customStyle="1" w:styleId="TF-xpre-listadesmbolosTTULO">
    <w:name w:val="TF-xpre-lista de símbolos TÍTULO"/>
    <w:basedOn w:val="TF-TTULOnonumerado"/>
    <w:next w:val="TF-xpre-listadesmbolosITEM"/>
  </w:style>
  <w:style w:type="paragraph" w:customStyle="1" w:styleId="TF-xpre-listadesmbolosITEM">
    <w:name w:val="TF-xpre-lista de símbolos ITEM"/>
    <w:basedOn w:val="TF-xpre-listadesiglasITEM"/>
  </w:style>
  <w:style w:type="paragraph" w:customStyle="1" w:styleId="TF-xpre-listadesiglasITEM">
    <w:name w:val="TF-xpre-lista de siglas ITEM"/>
    <w:pPr>
      <w:spacing w:line="480" w:lineRule="auto"/>
      <w:jc w:val="both"/>
    </w:pPr>
    <w:rPr>
      <w:sz w:val="24"/>
    </w:rPr>
  </w:style>
  <w:style w:type="paragraph" w:customStyle="1" w:styleId="TF-xpre-sumrioTTULO">
    <w:name w:val="TF-xpre-sumário TÍTULO"/>
    <w:basedOn w:val="TF-TTULOnonumerado"/>
    <w:pPr>
      <w:pageBreakBefore/>
    </w:pPr>
  </w:style>
  <w:style w:type="paragraph" w:customStyle="1" w:styleId="TF-refernciasbibliogrficasTTULO">
    <w:name w:val="TF-referências bibliográficas TÍTULO"/>
    <w:basedOn w:val="TF-TTULOnonumerado"/>
    <w:next w:val="TF-refernciasITEM"/>
    <w:rsid w:val="006D0896"/>
    <w:pPr>
      <w:pageBreakBefore/>
      <w:spacing w:after="0" w:line="360" w:lineRule="auto"/>
    </w:pPr>
    <w:rPr>
      <w:rFonts w:ascii="Times" w:hAnsi="Times"/>
      <w:sz w:val="24"/>
    </w:rPr>
  </w:style>
  <w:style w:type="paragraph" w:customStyle="1" w:styleId="TF-refernciasITEM">
    <w:name w:val="TF-referências ITEM"/>
    <w:rsid w:val="00F276C9"/>
    <w:pPr>
      <w:keepLines/>
      <w:spacing w:after="120"/>
    </w:pPr>
    <w:rPr>
      <w:sz w:val="24"/>
    </w:rPr>
  </w:style>
  <w:style w:type="paragraph" w:customStyle="1" w:styleId="TF-SUBALNEAnvel1">
    <w:name w:val="TF-SUBALÍNEA nível 1"/>
    <w:basedOn w:val="TF-ALNEA"/>
    <w:pPr>
      <w:numPr>
        <w:ilvl w:val="1"/>
      </w:numPr>
    </w:pPr>
    <w:rPr>
      <w:rFonts w:ascii="Times" w:hAnsi="Times"/>
    </w:rPr>
  </w:style>
  <w:style w:type="paragraph" w:customStyle="1" w:styleId="TF-ALNEA">
    <w:name w:val="TF-ALÍNEA"/>
    <w:qFormat/>
    <w:rsid w:val="00C66150"/>
    <w:pPr>
      <w:widowControl w:val="0"/>
      <w:numPr>
        <w:numId w:val="2"/>
      </w:numPr>
      <w:spacing w:line="360" w:lineRule="auto"/>
      <w:contextualSpacing/>
      <w:jc w:val="both"/>
    </w:pPr>
    <w:rPr>
      <w:sz w:val="24"/>
    </w:rPr>
  </w:style>
  <w:style w:type="paragraph" w:customStyle="1" w:styleId="TF-xpre-resumoTTULO">
    <w:name w:val="TF-xpre-resumo TÍTULO"/>
    <w:basedOn w:val="TF-TTULOnonumerado"/>
    <w:next w:val="TF-xpre-resumoTEXTO"/>
    <w:pPr>
      <w:pageBreakBefore/>
    </w:pPr>
  </w:style>
  <w:style w:type="paragraph" w:customStyle="1" w:styleId="TF-SUBALNEAnvel2">
    <w:name w:val="TF-SUBALÍNEA nível 2"/>
    <w:basedOn w:val="TF-SUBALNEAnvel1"/>
    <w:pPr>
      <w:numPr>
        <w:ilvl w:val="2"/>
      </w:numPr>
    </w:pPr>
  </w:style>
  <w:style w:type="paragraph" w:styleId="Cabealho">
    <w:name w:val="header"/>
    <w:basedOn w:val="Normal"/>
    <w:semiHidden/>
    <w:pPr>
      <w:tabs>
        <w:tab w:val="center" w:pos="4320"/>
        <w:tab w:val="right" w:pos="8640"/>
      </w:tabs>
    </w:pPr>
  </w:style>
  <w:style w:type="paragraph" w:styleId="Rodap">
    <w:name w:val="footer"/>
    <w:basedOn w:val="Normal"/>
    <w:semiHidden/>
    <w:pPr>
      <w:tabs>
        <w:tab w:val="center" w:pos="4320"/>
        <w:tab w:val="right" w:pos="8640"/>
      </w:tabs>
    </w:pPr>
  </w:style>
  <w:style w:type="character" w:styleId="Nmerodepgina">
    <w:name w:val="page number"/>
    <w:basedOn w:val="Fontepargpadro"/>
    <w:semiHidden/>
  </w:style>
  <w:style w:type="paragraph" w:styleId="Sumrio2">
    <w:name w:val="toc 2"/>
    <w:basedOn w:val="Sumrio1"/>
    <w:autoRedefine/>
    <w:uiPriority w:val="39"/>
    <w:pPr>
      <w:tabs>
        <w:tab w:val="left" w:pos="426"/>
      </w:tabs>
      <w:ind w:left="425" w:hanging="425"/>
    </w:pPr>
    <w:rPr>
      <w:b w:val="0"/>
    </w:rPr>
  </w:style>
  <w:style w:type="paragraph" w:styleId="Sumrio1">
    <w:name w:val="toc 1"/>
    <w:autoRedefine/>
    <w:uiPriority w:val="39"/>
    <w:pPr>
      <w:tabs>
        <w:tab w:val="left" w:pos="284"/>
        <w:tab w:val="right" w:leader="dot" w:pos="9062"/>
      </w:tabs>
      <w:spacing w:line="360" w:lineRule="auto"/>
      <w:ind w:left="284" w:hanging="284"/>
      <w:jc w:val="both"/>
    </w:pPr>
    <w:rPr>
      <w:b/>
      <w:caps/>
      <w:noProof/>
      <w:color w:val="000000"/>
      <w:sz w:val="24"/>
    </w:rPr>
  </w:style>
  <w:style w:type="paragraph" w:styleId="Sumrio3">
    <w:name w:val="toc 3"/>
    <w:autoRedefine/>
    <w:uiPriority w:val="39"/>
    <w:pPr>
      <w:tabs>
        <w:tab w:val="left" w:pos="567"/>
        <w:tab w:val="right" w:leader="dot" w:pos="9062"/>
      </w:tabs>
      <w:spacing w:line="360" w:lineRule="auto"/>
      <w:ind w:left="567" w:hanging="567"/>
      <w:jc w:val="both"/>
    </w:pPr>
    <w:rPr>
      <w:noProof/>
      <w:color w:val="000000"/>
      <w:sz w:val="24"/>
    </w:rPr>
  </w:style>
  <w:style w:type="paragraph" w:styleId="Sumrio4">
    <w:name w:val="toc 4"/>
    <w:basedOn w:val="Sumrio3"/>
    <w:next w:val="Sumrio3"/>
    <w:autoRedefine/>
    <w:uiPriority w:val="39"/>
    <w:pPr>
      <w:tabs>
        <w:tab w:val="left" w:pos="709"/>
      </w:tabs>
      <w:ind w:left="709" w:hanging="709"/>
    </w:pPr>
  </w:style>
  <w:style w:type="paragraph" w:styleId="Sumrio5">
    <w:name w:val="toc 5"/>
    <w:basedOn w:val="Sumrio4"/>
    <w:autoRedefine/>
    <w:uiPriority w:val="39"/>
    <w:pPr>
      <w:tabs>
        <w:tab w:val="left" w:pos="993"/>
      </w:tabs>
      <w:ind w:left="992" w:hanging="992"/>
    </w:pPr>
  </w:style>
  <w:style w:type="paragraph" w:styleId="Sumrio6">
    <w:name w:val="toc 6"/>
    <w:basedOn w:val="Sumrio5"/>
    <w:autoRedefine/>
    <w:semiHidden/>
    <w:pPr>
      <w:tabs>
        <w:tab w:val="left" w:pos="1134"/>
      </w:tabs>
      <w:ind w:left="1134" w:hanging="1134"/>
    </w:pPr>
  </w:style>
  <w:style w:type="paragraph" w:styleId="Sumrio7">
    <w:name w:val="toc 7"/>
    <w:basedOn w:val="Sumrio6"/>
    <w:autoRedefine/>
    <w:semiHidden/>
    <w:pPr>
      <w:tabs>
        <w:tab w:val="left" w:pos="1276"/>
      </w:tabs>
      <w:ind w:left="1276" w:hanging="1276"/>
    </w:pPr>
  </w:style>
  <w:style w:type="paragraph" w:styleId="Sumrio8">
    <w:name w:val="toc 8"/>
    <w:basedOn w:val="Sumrio7"/>
    <w:autoRedefine/>
    <w:semiHidden/>
    <w:pPr>
      <w:tabs>
        <w:tab w:val="left" w:pos="1418"/>
      </w:tabs>
      <w:ind w:left="1418" w:hanging="1418"/>
    </w:pPr>
  </w:style>
  <w:style w:type="paragraph" w:styleId="Sumrio9">
    <w:name w:val="toc 9"/>
    <w:basedOn w:val="Sumrio8"/>
    <w:autoRedefine/>
    <w:uiPriority w:val="39"/>
    <w:pPr>
      <w:tabs>
        <w:tab w:val="left" w:pos="1701"/>
      </w:tabs>
      <w:ind w:left="0" w:firstLine="0"/>
    </w:pPr>
    <w:rPr>
      <w:b/>
    </w:rPr>
  </w:style>
  <w:style w:type="paragraph" w:styleId="Lista5">
    <w:name w:val="List 5"/>
    <w:basedOn w:val="Normal"/>
    <w:semiHidden/>
    <w:pPr>
      <w:ind w:left="1415" w:hanging="283"/>
    </w:pPr>
  </w:style>
  <w:style w:type="character" w:styleId="Hyperlink">
    <w:name w:val="Hyperlink"/>
    <w:uiPriority w:val="99"/>
    <w:rsid w:val="006426D5"/>
    <w:rPr>
      <w:noProof/>
      <w:color w:val="0000FF"/>
      <w:u w:val="single"/>
    </w:rPr>
  </w:style>
  <w:style w:type="paragraph" w:customStyle="1" w:styleId="TF-xpos-apndiceTTULO">
    <w:name w:val="TF-xpos-apêndice TÍTULO"/>
    <w:next w:val="TF-TEXTO"/>
    <w:rsid w:val="006D0896"/>
    <w:pPr>
      <w:pageBreakBefore/>
      <w:spacing w:line="360" w:lineRule="auto"/>
      <w:jc w:val="both"/>
    </w:pPr>
    <w:rPr>
      <w:b/>
      <w:sz w:val="24"/>
    </w:rPr>
  </w:style>
  <w:style w:type="paragraph" w:customStyle="1" w:styleId="TF-xpos-anexoTTULO">
    <w:name w:val="TF-xpos-anexo TÍTULO"/>
    <w:next w:val="TF-TEXTO"/>
    <w:rsid w:val="006D0896"/>
    <w:pPr>
      <w:pageBreakBefore/>
      <w:spacing w:line="360" w:lineRule="auto"/>
      <w:jc w:val="both"/>
    </w:pPr>
    <w:rPr>
      <w:b/>
      <w:sz w:val="24"/>
    </w:rPr>
  </w:style>
  <w:style w:type="paragraph" w:customStyle="1" w:styleId="TF-FONTE">
    <w:name w:val="TF-FONTE"/>
    <w:next w:val="Normal"/>
    <w:qFormat/>
    <w:rsid w:val="006D7539"/>
    <w:pPr>
      <w:jc w:val="center"/>
    </w:pPr>
  </w:style>
  <w:style w:type="paragraph" w:customStyle="1" w:styleId="TF-xpre-agradecimentosTTULO">
    <w:name w:val="TF-xpre-agradecimentos TÍTULO"/>
    <w:basedOn w:val="TF-TTULOnonumerado"/>
    <w:next w:val="TF-xpre-agradecimentosTEXTO"/>
    <w:pPr>
      <w:pageBreakBefore/>
    </w:pPr>
    <w:rPr>
      <w:sz w:val="24"/>
    </w:rPr>
  </w:style>
  <w:style w:type="paragraph" w:customStyle="1" w:styleId="TF-LEGENDA">
    <w:name w:val="TF-LEGENDA"/>
    <w:basedOn w:val="Normal"/>
    <w:next w:val="Normal"/>
    <w:qFormat/>
    <w:rsid w:val="008C6108"/>
    <w:pPr>
      <w:spacing w:before="60"/>
      <w:jc w:val="center"/>
      <w:outlineLvl w:val="0"/>
    </w:pPr>
    <w:rPr>
      <w:szCs w:val="20"/>
    </w:rPr>
  </w:style>
  <w:style w:type="paragraph" w:customStyle="1" w:styleId="TF-xpre-listadesiglasTTULO">
    <w:name w:val="TF-xpre-lista de siglas TÍTULO"/>
    <w:basedOn w:val="TF-TTULOnonumerado"/>
    <w:next w:val="TF-xpre-listadesiglasITEM"/>
    <w:pPr>
      <w:pageBreakBefore/>
    </w:pPr>
  </w:style>
  <w:style w:type="paragraph" w:customStyle="1" w:styleId="TF-CITAO">
    <w:name w:val="TF-CITAÇÃO"/>
    <w:next w:val="TF-TEXTO"/>
    <w:qFormat/>
    <w:rsid w:val="00C0531E"/>
    <w:pPr>
      <w:widowControl w:val="0"/>
      <w:spacing w:after="120"/>
      <w:ind w:left="2268"/>
      <w:jc w:val="both"/>
    </w:pPr>
  </w:style>
  <w:style w:type="paragraph" w:customStyle="1" w:styleId="xl24">
    <w:name w:val="xl24"/>
    <w:basedOn w:val="Normal"/>
    <w:pPr>
      <w:pBdr>
        <w:left w:val="single" w:sz="4" w:space="0" w:color="auto"/>
        <w:bottom w:val="single" w:sz="4" w:space="0" w:color="auto"/>
        <w:right w:val="single" w:sz="4" w:space="0" w:color="auto"/>
      </w:pBdr>
      <w:spacing w:before="100" w:beforeAutospacing="1" w:after="100" w:afterAutospacing="1"/>
      <w:jc w:val="center"/>
      <w:textAlignment w:val="top"/>
    </w:pPr>
  </w:style>
  <w:style w:type="character" w:styleId="VarivelHTML">
    <w:name w:val="HTML Variable"/>
    <w:semiHidden/>
    <w:rPr>
      <w:i/>
      <w:iCs/>
    </w:rPr>
  </w:style>
  <w:style w:type="paragraph" w:customStyle="1" w:styleId="Analticoilustraes-tabelas">
    <w:name w:val="Analítico ilustrações-tabelas"/>
    <w:basedOn w:val="Sumrio1"/>
    <w:pPr>
      <w:ind w:left="1247" w:hanging="1247"/>
    </w:pPr>
    <w:rPr>
      <w:caps w:val="0"/>
    </w:rPr>
  </w:style>
  <w:style w:type="paragraph" w:customStyle="1" w:styleId="FIGURA">
    <w:name w:val="FIGURA"/>
    <w:basedOn w:val="TF-TEXTO"/>
  </w:style>
  <w:style w:type="paragraph" w:customStyle="1" w:styleId="QUADRO">
    <w:name w:val="QUADRO"/>
    <w:basedOn w:val="TF-TEXTO"/>
  </w:style>
  <w:style w:type="paragraph" w:customStyle="1" w:styleId="TABELA">
    <w:name w:val="TABELA"/>
    <w:basedOn w:val="TF-TEXTO"/>
  </w:style>
  <w:style w:type="paragraph" w:customStyle="1" w:styleId="TF-TEXTO-QUADRO">
    <w:name w:val="TF-TEXTO-QUADRO"/>
    <w:pPr>
      <w:keepNext/>
    </w:pPr>
    <w:rPr>
      <w:sz w:val="22"/>
    </w:rPr>
  </w:style>
  <w:style w:type="paragraph" w:customStyle="1" w:styleId="TF-CDIGO-FONTE">
    <w:name w:val="TF-CÓDIGO-FONTE"/>
    <w:pPr>
      <w:keepNext/>
      <w:keepLines/>
    </w:pPr>
    <w:rPr>
      <w:rFonts w:ascii="Courier" w:hAnsi="Courier"/>
      <w:lang w:val="en-US"/>
    </w:rPr>
  </w:style>
  <w:style w:type="paragraph" w:customStyle="1" w:styleId="TF-TEXTO-QUADRO-Centralizado">
    <w:name w:val="TF-TEXTO-QUADRO-Centralizado"/>
    <w:basedOn w:val="Normal"/>
    <w:rsid w:val="00B6753D"/>
    <w:pPr>
      <w:jc w:val="center"/>
    </w:pPr>
    <w:rPr>
      <w:sz w:val="22"/>
      <w:szCs w:val="20"/>
    </w:rPr>
  </w:style>
  <w:style w:type="paragraph" w:styleId="Textodebalo">
    <w:name w:val="Balloon Text"/>
    <w:basedOn w:val="Normal"/>
    <w:link w:val="TextodebaloChar"/>
    <w:uiPriority w:val="99"/>
    <w:semiHidden/>
    <w:unhideWhenUsed/>
    <w:rsid w:val="00984240"/>
    <w:rPr>
      <w:rFonts w:ascii="Tahoma" w:hAnsi="Tahoma" w:cs="Tahoma"/>
      <w:sz w:val="16"/>
      <w:szCs w:val="16"/>
    </w:rPr>
  </w:style>
  <w:style w:type="character" w:customStyle="1" w:styleId="TextodebaloChar">
    <w:name w:val="Texto de balão Char"/>
    <w:link w:val="Textodebalo"/>
    <w:uiPriority w:val="99"/>
    <w:semiHidden/>
    <w:rsid w:val="00984240"/>
    <w:rPr>
      <w:rFonts w:ascii="Tahoma" w:hAnsi="Tahoma" w:cs="Tahoma"/>
      <w:sz w:val="16"/>
      <w:szCs w:val="16"/>
    </w:rPr>
  </w:style>
  <w:style w:type="paragraph" w:customStyle="1" w:styleId="TF-TEXTO-QUADRO-Direita">
    <w:name w:val="TF-TEXTO-QUADRO-Direita"/>
    <w:basedOn w:val="Normal"/>
    <w:rsid w:val="00B6753D"/>
    <w:pPr>
      <w:jc w:val="right"/>
    </w:pPr>
    <w:rPr>
      <w:sz w:val="22"/>
      <w:szCs w:val="20"/>
    </w:rPr>
  </w:style>
  <w:style w:type="table" w:styleId="Tabelacomgrade">
    <w:name w:val="Table Grid"/>
    <w:basedOn w:val="Tabelanormal"/>
    <w:uiPriority w:val="59"/>
    <w:rsid w:val="00F259B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F-FIGURA">
    <w:name w:val="TF-FIGURA"/>
    <w:basedOn w:val="TF-TEXTO"/>
    <w:qFormat/>
    <w:rsid w:val="005A04DC"/>
    <w:pPr>
      <w:keepNext/>
      <w:spacing w:before="0" w:line="240" w:lineRule="auto"/>
      <w:ind w:firstLine="0"/>
      <w:jc w:val="center"/>
    </w:pPr>
  </w:style>
  <w:style w:type="character" w:customStyle="1" w:styleId="TF-COURIER10">
    <w:name w:val="TF-COURIER 10"/>
    <w:qFormat/>
    <w:rsid w:val="00620D93"/>
    <w:rPr>
      <w:rFonts w:ascii="Courier New" w:hAnsi="Courier New"/>
      <w:sz w:val="20"/>
    </w:rPr>
  </w:style>
  <w:style w:type="character" w:customStyle="1" w:styleId="Ttulo1Char">
    <w:name w:val="Título 1 Char"/>
    <w:aliases w:val="TF-TÍTULO 1 Char"/>
    <w:link w:val="Ttulo1"/>
    <w:rsid w:val="0036523A"/>
    <w:rPr>
      <w:b/>
      <w:caps/>
      <w:sz w:val="24"/>
      <w:szCs w:val="24"/>
    </w:rPr>
  </w:style>
  <w:style w:type="paragraph" w:customStyle="1" w:styleId="TF-xpos-apndice-Ttulo">
    <w:name w:val="TF-xpos-apêndice-Título"/>
    <w:next w:val="Normal"/>
    <w:rsid w:val="00FD57FC"/>
    <w:pPr>
      <w:pageBreakBefore/>
      <w:jc w:val="both"/>
    </w:pPr>
    <w:rPr>
      <w:rFonts w:ascii="Times" w:hAnsi="Times"/>
      <w:b/>
      <w:color w:val="000000"/>
      <w:sz w:val="28"/>
    </w:rPr>
  </w:style>
  <w:style w:type="paragraph" w:customStyle="1" w:styleId="TF-xpos-anexo-Ttulo">
    <w:name w:val="TF-xpos-anexo-Título"/>
    <w:next w:val="Normal"/>
    <w:rsid w:val="00FD57FC"/>
    <w:pPr>
      <w:pageBreakBefore/>
      <w:spacing w:after="240"/>
      <w:jc w:val="both"/>
    </w:pPr>
    <w:rPr>
      <w:b/>
      <w:color w:val="000000"/>
      <w:sz w:val="28"/>
    </w:rPr>
  </w:style>
  <w:style w:type="paragraph" w:styleId="Legenda">
    <w:name w:val="caption"/>
    <w:basedOn w:val="Normal"/>
    <w:next w:val="Normal"/>
    <w:uiPriority w:val="35"/>
    <w:qFormat/>
    <w:rsid w:val="00EC6284"/>
    <w:rPr>
      <w:b/>
      <w:bCs/>
      <w:sz w:val="20"/>
      <w:szCs w:val="20"/>
    </w:rPr>
  </w:style>
  <w:style w:type="paragraph" w:styleId="SemEspaamento">
    <w:name w:val="No Spacing"/>
    <w:uiPriority w:val="1"/>
    <w:qFormat/>
    <w:rsid w:val="7700D1D0"/>
  </w:style>
  <w:style w:type="paragraph" w:customStyle="1" w:styleId="TF-TEXTOQUADRO">
    <w:name w:val="TF-TEXTO QUADRO"/>
    <w:basedOn w:val="Normal"/>
    <w:rsid w:val="7700D1D0"/>
    <w:rPr>
      <w:sz w:val="22"/>
      <w:szCs w:val="22"/>
    </w:rPr>
  </w:style>
  <w:style w:type="character" w:styleId="HiperlinkVisitado">
    <w:name w:val="FollowedHyperlink"/>
    <w:basedOn w:val="Fontepargpadro"/>
    <w:uiPriority w:val="99"/>
    <w:semiHidden/>
    <w:unhideWhenUsed/>
    <w:rsid w:val="005D1445"/>
    <w:rPr>
      <w:color w:val="954F72" w:themeColor="followedHyperlink"/>
      <w:u w:val="single"/>
    </w:rPr>
  </w:style>
  <w:style w:type="paragraph" w:styleId="NormalWeb">
    <w:name w:val="Normal (Web)"/>
    <w:basedOn w:val="Normal"/>
    <w:uiPriority w:val="99"/>
    <w:unhideWhenUsed/>
    <w:rsid w:val="00B3375C"/>
  </w:style>
  <w:style w:type="paragraph" w:styleId="Reviso">
    <w:name w:val="Revision"/>
    <w:hidden/>
    <w:uiPriority w:val="99"/>
    <w:semiHidden/>
    <w:rsid w:val="00E31FAC"/>
    <w:rPr>
      <w:sz w:val="24"/>
      <w:szCs w:val="24"/>
    </w:rPr>
  </w:style>
  <w:style w:type="character" w:styleId="Refdecomentrio">
    <w:name w:val="annotation reference"/>
    <w:basedOn w:val="Fontepargpadro"/>
    <w:uiPriority w:val="99"/>
    <w:semiHidden/>
    <w:unhideWhenUsed/>
    <w:rsid w:val="00E31FAC"/>
    <w:rPr>
      <w:sz w:val="16"/>
      <w:szCs w:val="16"/>
    </w:rPr>
  </w:style>
  <w:style w:type="paragraph" w:styleId="Textodecomentrio">
    <w:name w:val="annotation text"/>
    <w:basedOn w:val="Normal"/>
    <w:link w:val="TextodecomentrioChar"/>
    <w:uiPriority w:val="99"/>
    <w:unhideWhenUsed/>
    <w:rsid w:val="00E31FAC"/>
    <w:rPr>
      <w:sz w:val="20"/>
      <w:szCs w:val="20"/>
    </w:rPr>
  </w:style>
  <w:style w:type="character" w:customStyle="1" w:styleId="TextodecomentrioChar">
    <w:name w:val="Texto de comentário Char"/>
    <w:basedOn w:val="Fontepargpadro"/>
    <w:link w:val="Textodecomentrio"/>
    <w:uiPriority w:val="99"/>
    <w:rsid w:val="00E31FAC"/>
  </w:style>
  <w:style w:type="paragraph" w:styleId="Assuntodocomentrio">
    <w:name w:val="annotation subject"/>
    <w:basedOn w:val="Textodecomentrio"/>
    <w:next w:val="Textodecomentrio"/>
    <w:link w:val="AssuntodocomentrioChar"/>
    <w:uiPriority w:val="99"/>
    <w:semiHidden/>
    <w:unhideWhenUsed/>
    <w:rsid w:val="00E31FAC"/>
    <w:rPr>
      <w:b/>
      <w:bCs/>
    </w:rPr>
  </w:style>
  <w:style w:type="character" w:customStyle="1" w:styleId="AssuntodocomentrioChar">
    <w:name w:val="Assunto do comentário Char"/>
    <w:basedOn w:val="TextodecomentrioChar"/>
    <w:link w:val="Assuntodocomentrio"/>
    <w:uiPriority w:val="99"/>
    <w:semiHidden/>
    <w:rsid w:val="00E31FAC"/>
    <w:rPr>
      <w:b/>
      <w:bCs/>
    </w:rPr>
  </w:style>
  <w:style w:type="character" w:customStyle="1" w:styleId="Ttulo2Char">
    <w:name w:val="Título 2 Char"/>
    <w:aliases w:val="TF-TÍTULO 2 Char"/>
    <w:basedOn w:val="Fontepargpadro"/>
    <w:link w:val="Ttulo2"/>
    <w:rsid w:val="00173D92"/>
    <w:rPr>
      <w:caps/>
      <w:color w:val="000000"/>
      <w:sz w:val="24"/>
    </w:rPr>
  </w:style>
  <w:style w:type="character" w:customStyle="1" w:styleId="Ttulo3Char">
    <w:name w:val="Título 3 Char"/>
    <w:aliases w:val="TF-TÍTULO 3 Char"/>
    <w:basedOn w:val="Fontepargpadro"/>
    <w:link w:val="Ttulo3"/>
    <w:rsid w:val="00DC5715"/>
    <w:rPr>
      <w:color w:val="000000"/>
      <w:sz w:val="24"/>
    </w:rPr>
  </w:style>
  <w:style w:type="paragraph" w:customStyle="1" w:styleId="TF-COURIER1">
    <w:name w:val="TF-COURIER 1"/>
    <w:basedOn w:val="Normal"/>
    <w:qFormat/>
    <w:rsid w:val="00D309B5"/>
    <w:pPr>
      <w:keepNext w:val="0"/>
      <w:keepLines w:val="0"/>
      <w:spacing w:line="360" w:lineRule="auto"/>
      <w:ind w:firstLine="680"/>
      <w:jc w:val="both"/>
    </w:pPr>
    <w:rPr>
      <w:color w:val="000000"/>
    </w:rPr>
  </w:style>
  <w:style w:type="paragraph" w:styleId="PargrafodaLista">
    <w:name w:val="List Paragraph"/>
    <w:basedOn w:val="Normal"/>
    <w:uiPriority w:val="34"/>
    <w:qFormat/>
    <w:rsid w:val="000F303A"/>
    <w:pPr>
      <w:ind w:left="720"/>
      <w:contextualSpacing/>
    </w:pPr>
  </w:style>
  <w:style w:type="character" w:styleId="Forte">
    <w:name w:val="Strong"/>
    <w:basedOn w:val="Fontepargpadro"/>
    <w:uiPriority w:val="22"/>
    <w:qFormat/>
    <w:rsid w:val="000F0A03"/>
    <w:rPr>
      <w:b/>
      <w:bCs/>
    </w:rPr>
  </w:style>
  <w:style w:type="character" w:styleId="nfase">
    <w:name w:val="Emphasis"/>
    <w:basedOn w:val="Fontepargpadro"/>
    <w:uiPriority w:val="20"/>
    <w:qFormat/>
    <w:rsid w:val="004B1B05"/>
    <w:rPr>
      <w:i/>
      <w:iCs/>
    </w:rPr>
  </w:style>
  <w:style w:type="paragraph" w:styleId="Pr-formataoHTML">
    <w:name w:val="HTML Preformatted"/>
    <w:basedOn w:val="Normal"/>
    <w:link w:val="Pr-formataoHTMLChar"/>
    <w:uiPriority w:val="99"/>
    <w:semiHidden/>
    <w:unhideWhenUsed/>
    <w:rsid w:val="006D09F3"/>
    <w:rPr>
      <w:rFonts w:ascii="Consolas" w:hAnsi="Consolas"/>
      <w:sz w:val="20"/>
      <w:szCs w:val="20"/>
    </w:rPr>
  </w:style>
  <w:style w:type="character" w:customStyle="1" w:styleId="Pr-formataoHTMLChar">
    <w:name w:val="Pré-formatação HTML Char"/>
    <w:basedOn w:val="Fontepargpadro"/>
    <w:link w:val="Pr-formataoHTML"/>
    <w:uiPriority w:val="99"/>
    <w:semiHidden/>
    <w:rsid w:val="006D09F3"/>
    <w:rPr>
      <w:rFonts w:ascii="Consolas" w:hAnsi="Consolas"/>
    </w:rPr>
  </w:style>
  <w:style w:type="paragraph" w:customStyle="1" w:styleId="TF-TEXTOQUADROCentralizado">
    <w:name w:val="TF-TEXTO QUADRO Centralizado"/>
    <w:basedOn w:val="Normal"/>
    <w:rsid w:val="008F46E1"/>
    <w:pPr>
      <w:jc w:val="center"/>
    </w:pPr>
    <w:rPr>
      <w:sz w:val="22"/>
      <w:szCs w:val="20"/>
    </w:rPr>
  </w:style>
  <w:style w:type="character" w:styleId="MenoPendente">
    <w:name w:val="Unresolved Mention"/>
    <w:basedOn w:val="Fontepargpadro"/>
    <w:uiPriority w:val="99"/>
    <w:semiHidden/>
    <w:unhideWhenUsed/>
    <w:rsid w:val="00D15EC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97.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6" Type="http://schemas.microsoft.com/office/2018/08/relationships/commentsExtensible" Target="commentsExtensible.xml"/><Relationship Id="rId107" Type="http://schemas.openxmlformats.org/officeDocument/2006/relationships/image" Target="media/image87.png"/><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5" Type="http://schemas.openxmlformats.org/officeDocument/2006/relationships/numbering" Target="numbering.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4.png"/><Relationship Id="rId27" Type="http://schemas.openxmlformats.org/officeDocument/2006/relationships/image" Target="media/image9.jpe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3.png"/><Relationship Id="rId118" Type="http://schemas.openxmlformats.org/officeDocument/2006/relationships/image" Target="media/image98.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eader" Target="header2.xml"/><Relationship Id="rId17" Type="http://schemas.openxmlformats.org/officeDocument/2006/relationships/header" Target="header3.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3.png"/><Relationship Id="rId108" Type="http://schemas.openxmlformats.org/officeDocument/2006/relationships/image" Target="media/image88.png"/><Relationship Id="rId54" Type="http://schemas.openxmlformats.org/officeDocument/2006/relationships/image" Target="media/image36.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5.png"/><Relationship Id="rId28" Type="http://schemas.openxmlformats.org/officeDocument/2006/relationships/image" Target="media/image10.jpg"/><Relationship Id="rId49" Type="http://schemas.openxmlformats.org/officeDocument/2006/relationships/image" Target="media/image31.png"/><Relationship Id="rId114" Type="http://schemas.openxmlformats.org/officeDocument/2006/relationships/image" Target="media/image94.png"/><Relationship Id="rId119" Type="http://schemas.openxmlformats.org/officeDocument/2006/relationships/header" Target="header4.xml"/><Relationship Id="rId44" Type="http://schemas.openxmlformats.org/officeDocument/2006/relationships/image" Target="media/image26.png"/><Relationship Id="rId60" Type="http://schemas.openxmlformats.org/officeDocument/2006/relationships/hyperlink" Target="mailto:secosta@furb.br" TargetMode="External"/><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comments" Target="comments.xml"/><Relationship Id="rId18" Type="http://schemas.openxmlformats.org/officeDocument/2006/relationships/footer" Target="footer1.xml"/><Relationship Id="rId39" Type="http://schemas.openxmlformats.org/officeDocument/2006/relationships/image" Target="media/image21.png"/><Relationship Id="rId109" Type="http://schemas.openxmlformats.org/officeDocument/2006/relationships/image" Target="media/image89.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61" Type="http://schemas.openxmlformats.org/officeDocument/2006/relationships/hyperlink" Target="mailto:secosta@furb.br" TargetMode="External"/><Relationship Id="rId82" Type="http://schemas.openxmlformats.org/officeDocument/2006/relationships/image" Target="media/image62.png"/><Relationship Id="rId19" Type="http://schemas.openxmlformats.org/officeDocument/2006/relationships/image" Target="media/image1.png"/><Relationship Id="rId14" Type="http://schemas.microsoft.com/office/2011/relationships/commentsExtended" Target="commentsExtended.xml"/><Relationship Id="rId30" Type="http://schemas.openxmlformats.org/officeDocument/2006/relationships/image" Target="media/image12.jpe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microsoft.com/office/2011/relationships/people" Target="people.xml"/><Relationship Id="rId3" Type="http://schemas.openxmlformats.org/officeDocument/2006/relationships/customXml" Target="../customXml/item3.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7.png"/><Relationship Id="rId116" Type="http://schemas.openxmlformats.org/officeDocument/2006/relationships/image" Target="media/image96.png"/><Relationship Id="rId20" Type="http://schemas.openxmlformats.org/officeDocument/2006/relationships/image" Target="media/image2.png"/><Relationship Id="rId41" Type="http://schemas.openxmlformats.org/officeDocument/2006/relationships/image" Target="media/image23.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5" Type="http://schemas.microsoft.com/office/2016/09/relationships/commentsIds" Target="commentsIds.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6.png"/><Relationship Id="rId10" Type="http://schemas.openxmlformats.org/officeDocument/2006/relationships/endnotes" Target="endnotes.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AC6D48C70D4D5143965514E63CEE7301" ma:contentTypeVersion="17" ma:contentTypeDescription="Crie um novo documento." ma:contentTypeScope="" ma:versionID="761d29d0b389553de38dd69355b3651e">
  <xsd:schema xmlns:xsd="http://www.w3.org/2001/XMLSchema" xmlns:xs="http://www.w3.org/2001/XMLSchema" xmlns:p="http://schemas.microsoft.com/office/2006/metadata/properties" xmlns:ns3="a09ffff0-0c58-4ade-873e-11c60c20fe90" xmlns:ns4="28f49997-f5de-49e0-bd08-cdfae374fab6" targetNamespace="http://schemas.microsoft.com/office/2006/metadata/properties" ma:root="true" ma:fieldsID="0e2f008f5314429c5bb3ecab920177f2" ns3:_="" ns4:_="">
    <xsd:import namespace="a09ffff0-0c58-4ade-873e-11c60c20fe90"/>
    <xsd:import namespace="28f49997-f5de-49e0-bd08-cdfae374fab6"/>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AutoTags" minOccurs="0"/>
                <xsd:element ref="ns4:MediaServiceOCR" minOccurs="0"/>
                <xsd:element ref="ns4:MediaServiceGenerationTime" minOccurs="0"/>
                <xsd:element ref="ns4:MediaServiceEventHashCode" minOccurs="0"/>
                <xsd:element ref="ns4:MediaServiceSearchProperties" minOccurs="0"/>
                <xsd:element ref="ns4:_activity" minOccurs="0"/>
                <xsd:element ref="ns4:MediaServiceDateTaken" minOccurs="0"/>
                <xsd:element ref="ns4:MediaLengthInSeconds" minOccurs="0"/>
                <xsd:element ref="ns4:MediaServiceObjectDetectorVersions" minOccurs="0"/>
                <xsd:element ref="ns4: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09ffff0-0c58-4ade-873e-11c60c20fe90" elementFormDefault="qualified">
    <xsd:import namespace="http://schemas.microsoft.com/office/2006/documentManagement/types"/>
    <xsd:import namespace="http://schemas.microsoft.com/office/infopath/2007/PartnerControls"/>
    <xsd:element name="SharedWithUsers" ma:index="8"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hes de Compartilhado Com" ma:internalName="SharedWithDetails" ma:readOnly="true">
      <xsd:simpleType>
        <xsd:restriction base="dms:Note">
          <xsd:maxLength value="255"/>
        </xsd:restriction>
      </xsd:simpleType>
    </xsd:element>
    <xsd:element name="SharingHintHash" ma:index="10" nillable="true" ma:displayName="Hash de Dica de Compartilhamento"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8f49997-f5de-49e0-bd08-cdfae374fab6"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_activity" ma:index="20" nillable="true" ma:displayName="_activity" ma:hidden="true" ma:internalName="_activity">
      <xsd:simpleType>
        <xsd:restriction base="dms:Note"/>
      </xsd:simpleType>
    </xsd:element>
    <xsd:element name="MediaServiceDateTaken" ma:index="21" nillable="true" ma:displayName="MediaServiceDateTaken" ma:hidden="true" ma:indexed="true" ma:internalName="MediaServiceDateTaken" ma:readOnly="true">
      <xsd:simpleType>
        <xsd:restriction base="dms:Text"/>
      </xsd:simpleType>
    </xsd:element>
    <xsd:element name="MediaLengthInSeconds" ma:index="22" nillable="true" ma:displayName="MediaLengthInSeconds" ma:hidden="true" ma:internalName="MediaLengthInSeconds" ma:readOnly="true">
      <xsd:simpleType>
        <xsd:restriction base="dms:Unknown"/>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 StyleName=""/>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28f49997-f5de-49e0-bd08-cdfae374fab6" xsi:nil="true"/>
  </documentManagement>
</p:properties>
</file>

<file path=customXml/itemProps1.xml><?xml version="1.0" encoding="utf-8"?>
<ds:datastoreItem xmlns:ds="http://schemas.openxmlformats.org/officeDocument/2006/customXml" ds:itemID="{17DB48F3-2065-4FCD-9EB8-262C8E68C3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09ffff0-0c58-4ade-873e-11c60c20fe90"/>
    <ds:schemaRef ds:uri="28f49997-f5de-49e0-bd08-cdfae374fab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1C22651-8492-4985-A983-E28F22F8AF0A}">
  <ds:schemaRefs>
    <ds:schemaRef ds:uri="http://schemas.openxmlformats.org/officeDocument/2006/bibliography"/>
  </ds:schemaRefs>
</ds:datastoreItem>
</file>

<file path=customXml/itemProps3.xml><?xml version="1.0" encoding="utf-8"?>
<ds:datastoreItem xmlns:ds="http://schemas.openxmlformats.org/officeDocument/2006/customXml" ds:itemID="{383FF85A-51EB-4AE2-BC64-AA96D5D4C3D0}">
  <ds:schemaRefs>
    <ds:schemaRef ds:uri="http://schemas.microsoft.com/sharepoint/v3/contenttype/forms"/>
  </ds:schemaRefs>
</ds:datastoreItem>
</file>

<file path=customXml/itemProps4.xml><?xml version="1.0" encoding="utf-8"?>
<ds:datastoreItem xmlns:ds="http://schemas.openxmlformats.org/officeDocument/2006/customXml" ds:itemID="{8AB1E8BD-BF95-4AA1-9082-63603511BB6A}">
  <ds:schemaRefs>
    <ds:schemaRef ds:uri="http://schemas.microsoft.com/office/2006/metadata/properties"/>
    <ds:schemaRef ds:uri="http://schemas.microsoft.com/office/infopath/2007/PartnerControls"/>
    <ds:schemaRef ds:uri="28f49997-f5de-49e0-bd08-cdfae374fab6"/>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134</Pages>
  <Words>35316</Words>
  <Characters>203424</Characters>
  <Application>Microsoft Office Word</Application>
  <DocSecurity>0</DocSecurity>
  <Lines>5353</Lines>
  <Paragraphs>3563</Paragraphs>
  <ScaleCrop>false</ScaleCrop>
  <HeadingPairs>
    <vt:vector size="2" baseType="variant">
      <vt:variant>
        <vt:lpstr>Título</vt:lpstr>
      </vt:variant>
      <vt:variant>
        <vt:i4>1</vt:i4>
      </vt:variant>
    </vt:vector>
  </HeadingPairs>
  <TitlesOfParts>
    <vt:vector size="1" baseType="lpstr">
      <vt:lpstr>UNIVERSIDADE REGIONAL DE BLUMENAU</vt:lpstr>
    </vt:vector>
  </TitlesOfParts>
  <Company>Universidade Regional de Blumenau (FURB)</Company>
  <LinksUpToDate>false</LinksUpToDate>
  <CharactersWithSpaces>235177</CharactersWithSpaces>
  <SharedDoc>false</SharedDoc>
  <HLinks>
    <vt:vector size="234" baseType="variant">
      <vt:variant>
        <vt:i4>2031645</vt:i4>
      </vt:variant>
      <vt:variant>
        <vt:i4>297</vt:i4>
      </vt:variant>
      <vt:variant>
        <vt:i4>0</vt:i4>
      </vt:variant>
      <vt:variant>
        <vt:i4>5</vt:i4>
      </vt:variant>
      <vt:variant>
        <vt:lpwstr>https://openrepository.aut.ac.nz/server/api/core/bitstreams/dc579644-fb74-4062-a8f4-6f16d8b04a19/content</vt:lpwstr>
      </vt:variant>
      <vt:variant>
        <vt:lpwstr/>
      </vt:variant>
      <vt:variant>
        <vt:i4>4325442</vt:i4>
      </vt:variant>
      <vt:variant>
        <vt:i4>294</vt:i4>
      </vt:variant>
      <vt:variant>
        <vt:i4>0</vt:i4>
      </vt:variant>
      <vt:variant>
        <vt:i4>5</vt:i4>
      </vt:variant>
      <vt:variant>
        <vt:lpwstr>https://www.tandfonline.com/doi/full/10.1080/10447318.2023.2221600</vt:lpwstr>
      </vt:variant>
      <vt:variant>
        <vt:lpwstr>references-Section</vt:lpwstr>
      </vt:variant>
      <vt:variant>
        <vt:i4>3145756</vt:i4>
      </vt:variant>
      <vt:variant>
        <vt:i4>291</vt:i4>
      </vt:variant>
      <vt:variant>
        <vt:i4>0</vt:i4>
      </vt:variant>
      <vt:variant>
        <vt:i4>5</vt:i4>
      </vt:variant>
      <vt:variant>
        <vt:lpwstr>https://www.researchgate.net/publication/358942500_The_role_of_public_participation_in_disaster_risk_reduction_initiatives_The_case_of_Katlehong_township</vt:lpwstr>
      </vt:variant>
      <vt:variant>
        <vt:lpwstr/>
      </vt:variant>
      <vt:variant>
        <vt:i4>7340150</vt:i4>
      </vt:variant>
      <vt:variant>
        <vt:i4>288</vt:i4>
      </vt:variant>
      <vt:variant>
        <vt:i4>0</vt:i4>
      </vt:variant>
      <vt:variant>
        <vt:i4>5</vt:i4>
      </vt:variant>
      <vt:variant>
        <vt:lpwstr>https://www.nngroup.com/articles/ten-usability-heuristics/</vt:lpwstr>
      </vt:variant>
      <vt:variant>
        <vt:lpwstr/>
      </vt:variant>
      <vt:variant>
        <vt:i4>6094872</vt:i4>
      </vt:variant>
      <vt:variant>
        <vt:i4>285</vt:i4>
      </vt:variant>
      <vt:variant>
        <vt:i4>0</vt:i4>
      </vt:variant>
      <vt:variant>
        <vt:i4>5</vt:i4>
      </vt:variant>
      <vt:variant>
        <vt:lpwstr>http://arxiv.org/abs/2203.16175.</vt:lpwstr>
      </vt:variant>
      <vt:variant>
        <vt:lpwstr/>
      </vt:variant>
      <vt:variant>
        <vt:i4>1900601</vt:i4>
      </vt:variant>
      <vt:variant>
        <vt:i4>212</vt:i4>
      </vt:variant>
      <vt:variant>
        <vt:i4>0</vt:i4>
      </vt:variant>
      <vt:variant>
        <vt:i4>5</vt:i4>
      </vt:variant>
      <vt:variant>
        <vt:lpwstr/>
      </vt:variant>
      <vt:variant>
        <vt:lpwstr>_Toc206951823</vt:lpwstr>
      </vt:variant>
      <vt:variant>
        <vt:i4>1900601</vt:i4>
      </vt:variant>
      <vt:variant>
        <vt:i4>206</vt:i4>
      </vt:variant>
      <vt:variant>
        <vt:i4>0</vt:i4>
      </vt:variant>
      <vt:variant>
        <vt:i4>5</vt:i4>
      </vt:variant>
      <vt:variant>
        <vt:lpwstr/>
      </vt:variant>
      <vt:variant>
        <vt:lpwstr>_Toc206951822</vt:lpwstr>
      </vt:variant>
      <vt:variant>
        <vt:i4>1900601</vt:i4>
      </vt:variant>
      <vt:variant>
        <vt:i4>200</vt:i4>
      </vt:variant>
      <vt:variant>
        <vt:i4>0</vt:i4>
      </vt:variant>
      <vt:variant>
        <vt:i4>5</vt:i4>
      </vt:variant>
      <vt:variant>
        <vt:lpwstr/>
      </vt:variant>
      <vt:variant>
        <vt:lpwstr>_Toc206951821</vt:lpwstr>
      </vt:variant>
      <vt:variant>
        <vt:i4>1900601</vt:i4>
      </vt:variant>
      <vt:variant>
        <vt:i4>194</vt:i4>
      </vt:variant>
      <vt:variant>
        <vt:i4>0</vt:i4>
      </vt:variant>
      <vt:variant>
        <vt:i4>5</vt:i4>
      </vt:variant>
      <vt:variant>
        <vt:lpwstr/>
      </vt:variant>
      <vt:variant>
        <vt:lpwstr>_Toc206951820</vt:lpwstr>
      </vt:variant>
      <vt:variant>
        <vt:i4>1966137</vt:i4>
      </vt:variant>
      <vt:variant>
        <vt:i4>188</vt:i4>
      </vt:variant>
      <vt:variant>
        <vt:i4>0</vt:i4>
      </vt:variant>
      <vt:variant>
        <vt:i4>5</vt:i4>
      </vt:variant>
      <vt:variant>
        <vt:lpwstr/>
      </vt:variant>
      <vt:variant>
        <vt:lpwstr>_Toc206951819</vt:lpwstr>
      </vt:variant>
      <vt:variant>
        <vt:i4>1966137</vt:i4>
      </vt:variant>
      <vt:variant>
        <vt:i4>182</vt:i4>
      </vt:variant>
      <vt:variant>
        <vt:i4>0</vt:i4>
      </vt:variant>
      <vt:variant>
        <vt:i4>5</vt:i4>
      </vt:variant>
      <vt:variant>
        <vt:lpwstr/>
      </vt:variant>
      <vt:variant>
        <vt:lpwstr>_Toc206951818</vt:lpwstr>
      </vt:variant>
      <vt:variant>
        <vt:i4>1966137</vt:i4>
      </vt:variant>
      <vt:variant>
        <vt:i4>176</vt:i4>
      </vt:variant>
      <vt:variant>
        <vt:i4>0</vt:i4>
      </vt:variant>
      <vt:variant>
        <vt:i4>5</vt:i4>
      </vt:variant>
      <vt:variant>
        <vt:lpwstr/>
      </vt:variant>
      <vt:variant>
        <vt:lpwstr>_Toc206951817</vt:lpwstr>
      </vt:variant>
      <vt:variant>
        <vt:i4>1966137</vt:i4>
      </vt:variant>
      <vt:variant>
        <vt:i4>170</vt:i4>
      </vt:variant>
      <vt:variant>
        <vt:i4>0</vt:i4>
      </vt:variant>
      <vt:variant>
        <vt:i4>5</vt:i4>
      </vt:variant>
      <vt:variant>
        <vt:lpwstr/>
      </vt:variant>
      <vt:variant>
        <vt:lpwstr>_Toc206951816</vt:lpwstr>
      </vt:variant>
      <vt:variant>
        <vt:i4>1966137</vt:i4>
      </vt:variant>
      <vt:variant>
        <vt:i4>164</vt:i4>
      </vt:variant>
      <vt:variant>
        <vt:i4>0</vt:i4>
      </vt:variant>
      <vt:variant>
        <vt:i4>5</vt:i4>
      </vt:variant>
      <vt:variant>
        <vt:lpwstr/>
      </vt:variant>
      <vt:variant>
        <vt:lpwstr>_Toc206951815</vt:lpwstr>
      </vt:variant>
      <vt:variant>
        <vt:i4>1966137</vt:i4>
      </vt:variant>
      <vt:variant>
        <vt:i4>158</vt:i4>
      </vt:variant>
      <vt:variant>
        <vt:i4>0</vt:i4>
      </vt:variant>
      <vt:variant>
        <vt:i4>5</vt:i4>
      </vt:variant>
      <vt:variant>
        <vt:lpwstr/>
      </vt:variant>
      <vt:variant>
        <vt:lpwstr>_Toc206951814</vt:lpwstr>
      </vt:variant>
      <vt:variant>
        <vt:i4>1966137</vt:i4>
      </vt:variant>
      <vt:variant>
        <vt:i4>152</vt:i4>
      </vt:variant>
      <vt:variant>
        <vt:i4>0</vt:i4>
      </vt:variant>
      <vt:variant>
        <vt:i4>5</vt:i4>
      </vt:variant>
      <vt:variant>
        <vt:lpwstr/>
      </vt:variant>
      <vt:variant>
        <vt:lpwstr>_Toc206951813</vt:lpwstr>
      </vt:variant>
      <vt:variant>
        <vt:i4>1966137</vt:i4>
      </vt:variant>
      <vt:variant>
        <vt:i4>146</vt:i4>
      </vt:variant>
      <vt:variant>
        <vt:i4>0</vt:i4>
      </vt:variant>
      <vt:variant>
        <vt:i4>5</vt:i4>
      </vt:variant>
      <vt:variant>
        <vt:lpwstr/>
      </vt:variant>
      <vt:variant>
        <vt:lpwstr>_Toc206951812</vt:lpwstr>
      </vt:variant>
      <vt:variant>
        <vt:i4>1966137</vt:i4>
      </vt:variant>
      <vt:variant>
        <vt:i4>140</vt:i4>
      </vt:variant>
      <vt:variant>
        <vt:i4>0</vt:i4>
      </vt:variant>
      <vt:variant>
        <vt:i4>5</vt:i4>
      </vt:variant>
      <vt:variant>
        <vt:lpwstr/>
      </vt:variant>
      <vt:variant>
        <vt:lpwstr>_Toc206951811</vt:lpwstr>
      </vt:variant>
      <vt:variant>
        <vt:i4>1966137</vt:i4>
      </vt:variant>
      <vt:variant>
        <vt:i4>134</vt:i4>
      </vt:variant>
      <vt:variant>
        <vt:i4>0</vt:i4>
      </vt:variant>
      <vt:variant>
        <vt:i4>5</vt:i4>
      </vt:variant>
      <vt:variant>
        <vt:lpwstr/>
      </vt:variant>
      <vt:variant>
        <vt:lpwstr>_Toc206951810</vt:lpwstr>
      </vt:variant>
      <vt:variant>
        <vt:i4>2031673</vt:i4>
      </vt:variant>
      <vt:variant>
        <vt:i4>128</vt:i4>
      </vt:variant>
      <vt:variant>
        <vt:i4>0</vt:i4>
      </vt:variant>
      <vt:variant>
        <vt:i4>5</vt:i4>
      </vt:variant>
      <vt:variant>
        <vt:lpwstr/>
      </vt:variant>
      <vt:variant>
        <vt:lpwstr>_Toc206951809</vt:lpwstr>
      </vt:variant>
      <vt:variant>
        <vt:i4>2031673</vt:i4>
      </vt:variant>
      <vt:variant>
        <vt:i4>122</vt:i4>
      </vt:variant>
      <vt:variant>
        <vt:i4>0</vt:i4>
      </vt:variant>
      <vt:variant>
        <vt:i4>5</vt:i4>
      </vt:variant>
      <vt:variant>
        <vt:lpwstr/>
      </vt:variant>
      <vt:variant>
        <vt:lpwstr>_Toc206951808</vt:lpwstr>
      </vt:variant>
      <vt:variant>
        <vt:i4>2031673</vt:i4>
      </vt:variant>
      <vt:variant>
        <vt:i4>116</vt:i4>
      </vt:variant>
      <vt:variant>
        <vt:i4>0</vt:i4>
      </vt:variant>
      <vt:variant>
        <vt:i4>5</vt:i4>
      </vt:variant>
      <vt:variant>
        <vt:lpwstr/>
      </vt:variant>
      <vt:variant>
        <vt:lpwstr>_Toc206951807</vt:lpwstr>
      </vt:variant>
      <vt:variant>
        <vt:i4>2031673</vt:i4>
      </vt:variant>
      <vt:variant>
        <vt:i4>110</vt:i4>
      </vt:variant>
      <vt:variant>
        <vt:i4>0</vt:i4>
      </vt:variant>
      <vt:variant>
        <vt:i4>5</vt:i4>
      </vt:variant>
      <vt:variant>
        <vt:lpwstr/>
      </vt:variant>
      <vt:variant>
        <vt:lpwstr>_Toc206951806</vt:lpwstr>
      </vt:variant>
      <vt:variant>
        <vt:i4>2031673</vt:i4>
      </vt:variant>
      <vt:variant>
        <vt:i4>104</vt:i4>
      </vt:variant>
      <vt:variant>
        <vt:i4>0</vt:i4>
      </vt:variant>
      <vt:variant>
        <vt:i4>5</vt:i4>
      </vt:variant>
      <vt:variant>
        <vt:lpwstr/>
      </vt:variant>
      <vt:variant>
        <vt:lpwstr>_Toc206951805</vt:lpwstr>
      </vt:variant>
      <vt:variant>
        <vt:i4>2031673</vt:i4>
      </vt:variant>
      <vt:variant>
        <vt:i4>98</vt:i4>
      </vt:variant>
      <vt:variant>
        <vt:i4>0</vt:i4>
      </vt:variant>
      <vt:variant>
        <vt:i4>5</vt:i4>
      </vt:variant>
      <vt:variant>
        <vt:lpwstr/>
      </vt:variant>
      <vt:variant>
        <vt:lpwstr>_Toc206951804</vt:lpwstr>
      </vt:variant>
      <vt:variant>
        <vt:i4>2031673</vt:i4>
      </vt:variant>
      <vt:variant>
        <vt:i4>92</vt:i4>
      </vt:variant>
      <vt:variant>
        <vt:i4>0</vt:i4>
      </vt:variant>
      <vt:variant>
        <vt:i4>5</vt:i4>
      </vt:variant>
      <vt:variant>
        <vt:lpwstr/>
      </vt:variant>
      <vt:variant>
        <vt:lpwstr>_Toc206951803</vt:lpwstr>
      </vt:variant>
      <vt:variant>
        <vt:i4>2031673</vt:i4>
      </vt:variant>
      <vt:variant>
        <vt:i4>86</vt:i4>
      </vt:variant>
      <vt:variant>
        <vt:i4>0</vt:i4>
      </vt:variant>
      <vt:variant>
        <vt:i4>5</vt:i4>
      </vt:variant>
      <vt:variant>
        <vt:lpwstr/>
      </vt:variant>
      <vt:variant>
        <vt:lpwstr>_Toc206951802</vt:lpwstr>
      </vt:variant>
      <vt:variant>
        <vt:i4>2031673</vt:i4>
      </vt:variant>
      <vt:variant>
        <vt:i4>80</vt:i4>
      </vt:variant>
      <vt:variant>
        <vt:i4>0</vt:i4>
      </vt:variant>
      <vt:variant>
        <vt:i4>5</vt:i4>
      </vt:variant>
      <vt:variant>
        <vt:lpwstr/>
      </vt:variant>
      <vt:variant>
        <vt:lpwstr>_Toc206951801</vt:lpwstr>
      </vt:variant>
      <vt:variant>
        <vt:i4>2031673</vt:i4>
      </vt:variant>
      <vt:variant>
        <vt:i4>74</vt:i4>
      </vt:variant>
      <vt:variant>
        <vt:i4>0</vt:i4>
      </vt:variant>
      <vt:variant>
        <vt:i4>5</vt:i4>
      </vt:variant>
      <vt:variant>
        <vt:lpwstr/>
      </vt:variant>
      <vt:variant>
        <vt:lpwstr>_Toc206951800</vt:lpwstr>
      </vt:variant>
      <vt:variant>
        <vt:i4>1441846</vt:i4>
      </vt:variant>
      <vt:variant>
        <vt:i4>68</vt:i4>
      </vt:variant>
      <vt:variant>
        <vt:i4>0</vt:i4>
      </vt:variant>
      <vt:variant>
        <vt:i4>5</vt:i4>
      </vt:variant>
      <vt:variant>
        <vt:lpwstr/>
      </vt:variant>
      <vt:variant>
        <vt:lpwstr>_Toc206951799</vt:lpwstr>
      </vt:variant>
      <vt:variant>
        <vt:i4>1441846</vt:i4>
      </vt:variant>
      <vt:variant>
        <vt:i4>62</vt:i4>
      </vt:variant>
      <vt:variant>
        <vt:i4>0</vt:i4>
      </vt:variant>
      <vt:variant>
        <vt:i4>5</vt:i4>
      </vt:variant>
      <vt:variant>
        <vt:lpwstr/>
      </vt:variant>
      <vt:variant>
        <vt:lpwstr>_Toc206951798</vt:lpwstr>
      </vt:variant>
      <vt:variant>
        <vt:i4>1441846</vt:i4>
      </vt:variant>
      <vt:variant>
        <vt:i4>56</vt:i4>
      </vt:variant>
      <vt:variant>
        <vt:i4>0</vt:i4>
      </vt:variant>
      <vt:variant>
        <vt:i4>5</vt:i4>
      </vt:variant>
      <vt:variant>
        <vt:lpwstr/>
      </vt:variant>
      <vt:variant>
        <vt:lpwstr>_Toc206951797</vt:lpwstr>
      </vt:variant>
      <vt:variant>
        <vt:i4>1441846</vt:i4>
      </vt:variant>
      <vt:variant>
        <vt:i4>50</vt:i4>
      </vt:variant>
      <vt:variant>
        <vt:i4>0</vt:i4>
      </vt:variant>
      <vt:variant>
        <vt:i4>5</vt:i4>
      </vt:variant>
      <vt:variant>
        <vt:lpwstr/>
      </vt:variant>
      <vt:variant>
        <vt:lpwstr>_Toc206951796</vt:lpwstr>
      </vt:variant>
      <vt:variant>
        <vt:i4>1703986</vt:i4>
      </vt:variant>
      <vt:variant>
        <vt:i4>41</vt:i4>
      </vt:variant>
      <vt:variant>
        <vt:i4>0</vt:i4>
      </vt:variant>
      <vt:variant>
        <vt:i4>5</vt:i4>
      </vt:variant>
      <vt:variant>
        <vt:lpwstr/>
      </vt:variant>
      <vt:variant>
        <vt:lpwstr>_Toc206851342</vt:lpwstr>
      </vt:variant>
      <vt:variant>
        <vt:i4>1703986</vt:i4>
      </vt:variant>
      <vt:variant>
        <vt:i4>35</vt:i4>
      </vt:variant>
      <vt:variant>
        <vt:i4>0</vt:i4>
      </vt:variant>
      <vt:variant>
        <vt:i4>5</vt:i4>
      </vt:variant>
      <vt:variant>
        <vt:lpwstr/>
      </vt:variant>
      <vt:variant>
        <vt:lpwstr>_Toc206851341</vt:lpwstr>
      </vt:variant>
      <vt:variant>
        <vt:i4>1507382</vt:i4>
      </vt:variant>
      <vt:variant>
        <vt:i4>26</vt:i4>
      </vt:variant>
      <vt:variant>
        <vt:i4>0</vt:i4>
      </vt:variant>
      <vt:variant>
        <vt:i4>5</vt:i4>
      </vt:variant>
      <vt:variant>
        <vt:lpwstr/>
      </vt:variant>
      <vt:variant>
        <vt:lpwstr>_Toc206951783</vt:lpwstr>
      </vt:variant>
      <vt:variant>
        <vt:i4>1310768</vt:i4>
      </vt:variant>
      <vt:variant>
        <vt:i4>17</vt:i4>
      </vt:variant>
      <vt:variant>
        <vt:i4>0</vt:i4>
      </vt:variant>
      <vt:variant>
        <vt:i4>5</vt:i4>
      </vt:variant>
      <vt:variant>
        <vt:lpwstr/>
      </vt:variant>
      <vt:variant>
        <vt:lpwstr>_Toc206248090</vt:lpwstr>
      </vt:variant>
      <vt:variant>
        <vt:i4>1376304</vt:i4>
      </vt:variant>
      <vt:variant>
        <vt:i4>11</vt:i4>
      </vt:variant>
      <vt:variant>
        <vt:i4>0</vt:i4>
      </vt:variant>
      <vt:variant>
        <vt:i4>5</vt:i4>
      </vt:variant>
      <vt:variant>
        <vt:lpwstr/>
      </vt:variant>
      <vt:variant>
        <vt:lpwstr>_Toc206248089</vt:lpwstr>
      </vt:variant>
      <vt:variant>
        <vt:i4>1376304</vt:i4>
      </vt:variant>
      <vt:variant>
        <vt:i4>5</vt:i4>
      </vt:variant>
      <vt:variant>
        <vt:i4>0</vt:i4>
      </vt:variant>
      <vt:variant>
        <vt:i4>5</vt:i4>
      </vt:variant>
      <vt:variant>
        <vt:lpwstr/>
      </vt:variant>
      <vt:variant>
        <vt:lpwstr>_Toc206248088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UNIVERSIDADE REGIONAL DE BLUMENAU</dc:title>
  <dc:subject/>
  <dc:creator>roque</dc:creator>
  <cp:keywords/>
  <dc:description/>
  <cp:lastModifiedBy>Dalton Solano dos Reis</cp:lastModifiedBy>
  <cp:revision>5</cp:revision>
  <cp:lastPrinted>2025-12-01T13:21:00Z</cp:lastPrinted>
  <dcterms:created xsi:type="dcterms:W3CDTF">2025-12-01T13:21:00Z</dcterms:created>
  <dcterms:modified xsi:type="dcterms:W3CDTF">2025-12-07T22:21:00Z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0x010100AC6D48C70D4D5143965514E63CEE7301</vt:lpwstr>
  </property>
  <property fmtid="{D5CDD505-2E9C-101B-9397-08002B2CF9AE}" pid="3" name="MSIP_Label_9f9c0dd6-8c65-43d6-9995-fff3709d7310_Enabled">
    <vt:lpwstr>true</vt:lpwstr>
  </property>
  <property fmtid="{D5CDD505-2E9C-101B-9397-08002B2CF9AE}" pid="4" name="MSIP_Label_9f9c0dd6-8c65-43d6-9995-fff3709d7310_SetDate">
    <vt:lpwstr>2025-08-13T23:51:25Z</vt:lpwstr>
  </property>
  <property fmtid="{D5CDD505-2E9C-101B-9397-08002B2CF9AE}" pid="5" name="MSIP_Label_9f9c0dd6-8c65-43d6-9995-fff3709d7310_Method">
    <vt:lpwstr>Standard</vt:lpwstr>
  </property>
  <property fmtid="{D5CDD505-2E9C-101B-9397-08002B2CF9AE}" pid="6" name="MSIP_Label_9f9c0dd6-8c65-43d6-9995-fff3709d7310_Name">
    <vt:lpwstr>defa4170-0d19-0005-0000-bc88714345d2</vt:lpwstr>
  </property>
  <property fmtid="{D5CDD505-2E9C-101B-9397-08002B2CF9AE}" pid="7" name="MSIP_Label_9f9c0dd6-8c65-43d6-9995-fff3709d7310_SiteId">
    <vt:lpwstr>0c2d222a-ecda-4b70-960a-acef6ced3052</vt:lpwstr>
  </property>
  <property fmtid="{D5CDD505-2E9C-101B-9397-08002B2CF9AE}" pid="8" name="MSIP_Label_9f9c0dd6-8c65-43d6-9995-fff3709d7310_ActionId">
    <vt:lpwstr>e54823c4-7af4-46cc-ad4a-a4cedc7a1839</vt:lpwstr>
  </property>
  <property fmtid="{D5CDD505-2E9C-101B-9397-08002B2CF9AE}" pid="9" name="MSIP_Label_9f9c0dd6-8c65-43d6-9995-fff3709d7310_ContentBits">
    <vt:lpwstr>0</vt:lpwstr>
  </property>
  <property fmtid="{D5CDD505-2E9C-101B-9397-08002B2CF9AE}" pid="10" name="MSIP_Label_9f9c0dd6-8c65-43d6-9995-fff3709d7310_Tag">
    <vt:lpwstr>10, 3, 0, 2</vt:lpwstr>
  </property>
</Properties>
</file>