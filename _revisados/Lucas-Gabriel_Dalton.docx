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5FC6E7" w14:textId="0EE4D705" w:rsidR="00C071DE" w:rsidRDefault="00163295" w:rsidP="007F0CDF">
      <w:pPr>
        <w:pStyle w:val="TF-TEXTO"/>
      </w:pPr>
      <w:commentRangeStart w:id="0"/>
      <w:r w:rsidRPr="007F0CDF">
        <w:t xml:space="preserve">Defesa </w:t>
      </w:r>
      <w:commentRangeEnd w:id="0"/>
      <w:r w:rsidR="00F46951">
        <w:rPr>
          <w:rStyle w:val="Refdecomentrio"/>
        </w:rPr>
        <w:commentReference w:id="0"/>
      </w:r>
      <w:r w:rsidRPr="007F0CDF">
        <w:t>11/12/24: 17:</w:t>
      </w:r>
      <w:r w:rsidR="00C071DE" w:rsidRPr="007F0CDF">
        <w:t>16</w:t>
      </w:r>
      <w:r w:rsidR="007F0CDF" w:rsidRPr="007F0CDF">
        <w:t xml:space="preserve"> – 17:46 </w:t>
      </w:r>
      <w:r w:rsidR="007F0CDF">
        <w:t>–</w:t>
      </w:r>
      <w:r w:rsidR="007F0CDF" w:rsidRPr="007F0CDF">
        <w:t xml:space="preserve"> </w:t>
      </w:r>
      <w:r w:rsidR="007F0CDF">
        <w:t>30 minutos</w:t>
      </w:r>
    </w:p>
    <w:p w14:paraId="0681B60B" w14:textId="77777777" w:rsidR="00F46951" w:rsidRDefault="00F46951" w:rsidP="00F46951">
      <w:pPr>
        <w:pStyle w:val="TF-TEXTO"/>
      </w:pPr>
      <w:r>
        <w:t xml:space="preserve">Neurônio “lindão” ... essa é a parte produtiva de trabalhos </w:t>
      </w:r>
      <w:r w:rsidRPr="00F46951">
        <w:t>interdisciplinar</w:t>
      </w:r>
      <w:r>
        <w:t>.</w:t>
      </w:r>
    </w:p>
    <w:p w14:paraId="6BBD3CB0" w14:textId="77777777" w:rsidR="00F46951" w:rsidRDefault="00F46951" w:rsidP="007F0CDF">
      <w:pPr>
        <w:pStyle w:val="TF-TEXTO"/>
      </w:pPr>
    </w:p>
    <w:p w14:paraId="7772E3B6" w14:textId="2B941A2F" w:rsidR="007F0CDF" w:rsidRDefault="00F46951" w:rsidP="007F0CDF">
      <w:pPr>
        <w:pStyle w:val="TF-TEXTO"/>
      </w:pPr>
      <w:r>
        <w:t>Quais eram os celulares usados pelos desenvolvedores ... tinha um iPhone?</w:t>
      </w:r>
    </w:p>
    <w:p w14:paraId="69FBDBE4" w14:textId="6C3F315C" w:rsidR="00F46951" w:rsidRPr="007F0CDF" w:rsidRDefault="00F46951" w:rsidP="007F0CDF">
      <w:pPr>
        <w:pStyle w:val="TF-TEXTO"/>
      </w:pPr>
      <w:r>
        <w:t>Se buscar aumentar o percentual ... geralmente aumentando a amostra</w:t>
      </w:r>
      <w:proofErr w:type="gramStart"/>
      <w:r>
        <w:t xml:space="preserve"> ..</w:t>
      </w:r>
      <w:proofErr w:type="gramEnd"/>
      <w:r>
        <w:t xml:space="preserve"> </w:t>
      </w:r>
    </w:p>
    <w:p w14:paraId="2817D2B1" w14:textId="77777777" w:rsidR="00F46951" w:rsidRDefault="00F46951" w:rsidP="00163295">
      <w:pPr>
        <w:pStyle w:val="TF-TEXTO"/>
      </w:pPr>
    </w:p>
    <w:p w14:paraId="76A1C418" w14:textId="1DFFF435" w:rsidR="00163295" w:rsidRDefault="00F46951" w:rsidP="00163295">
      <w:pPr>
        <w:pStyle w:val="TF-TEXTO"/>
      </w:pPr>
      <w:r>
        <w:t>Dúvida sobre CFG da imagem</w:t>
      </w:r>
      <w:proofErr w:type="gramStart"/>
      <w:r>
        <w:t xml:space="preserve"> ..</w:t>
      </w:r>
      <w:proofErr w:type="gramEnd"/>
      <w:r>
        <w:t xml:space="preserve"> </w:t>
      </w:r>
      <w:r w:rsidR="0001233A">
        <w:t>resolução, profundidade de cor, ...</w:t>
      </w:r>
      <w:r w:rsidR="00163295">
        <w:tab/>
      </w:r>
      <w:r w:rsidR="00163295">
        <w:br w:type="page"/>
      </w:r>
    </w:p>
    <w:tbl>
      <w:tblPr>
        <w:tblW w:w="9212" w:type="dxa"/>
        <w:jc w:val="center"/>
        <w:tblLayout w:type="fixed"/>
        <w:tblCellMar>
          <w:left w:w="70" w:type="dxa"/>
          <w:right w:w="70" w:type="dxa"/>
        </w:tblCellMar>
        <w:tblLook w:val="0000" w:firstRow="0" w:lastRow="0" w:firstColumn="0" w:lastColumn="0" w:noHBand="0" w:noVBand="0"/>
      </w:tblPr>
      <w:tblGrid>
        <w:gridCol w:w="9212"/>
      </w:tblGrid>
      <w:tr w:rsidR="00F255FC" w:rsidRPr="0087140F" w14:paraId="766477DC" w14:textId="77777777" w:rsidTr="00163295">
        <w:trPr>
          <w:trHeight w:hRule="exact" w:val="1560"/>
          <w:jc w:val="center"/>
        </w:trPr>
        <w:tc>
          <w:tcPr>
            <w:tcW w:w="9212" w:type="dxa"/>
          </w:tcPr>
          <w:p w14:paraId="57EB2618" w14:textId="0611DEEC" w:rsidR="00F255FC" w:rsidRPr="0087140F" w:rsidRDefault="006506F4">
            <w:pPr>
              <w:pStyle w:val="TF-xpre-capaCABEALHO"/>
            </w:pPr>
            <w:r w:rsidRPr="0087140F">
              <w:lastRenderedPageBreak/>
              <w:t>u</w:t>
            </w:r>
            <w:r w:rsidR="00F255FC" w:rsidRPr="0087140F">
              <w:t>NIVERSIDADE REGIONAL DE BLUMENAU</w:t>
            </w:r>
          </w:p>
          <w:p w14:paraId="732140DB" w14:textId="77777777" w:rsidR="00F255FC" w:rsidRPr="0087140F" w:rsidRDefault="00F255FC">
            <w:pPr>
              <w:pStyle w:val="TF-xpre-capaCABEALHO"/>
            </w:pPr>
            <w:r w:rsidRPr="0087140F">
              <w:t>CENTRO DE CIÊNCIAS EXATAS E NATURAIS</w:t>
            </w:r>
          </w:p>
          <w:p w14:paraId="5DC1FF1A" w14:textId="77777777" w:rsidR="00F255FC" w:rsidRPr="0087140F" w:rsidRDefault="00F255FC" w:rsidP="00141515">
            <w:pPr>
              <w:pStyle w:val="TF-xpre-capaCABEALHO"/>
            </w:pPr>
            <w:r w:rsidRPr="0087140F">
              <w:t xml:space="preserve">CURsO DE </w:t>
            </w:r>
            <w:r w:rsidR="00141515" w:rsidRPr="0087140F">
              <w:t>SISTEMAS DE INFORMAÇÃO</w:t>
            </w:r>
            <w:r w:rsidRPr="0087140F">
              <w:t xml:space="preserve"> – BACHARELADO </w:t>
            </w:r>
          </w:p>
        </w:tc>
      </w:tr>
      <w:tr w:rsidR="00F255FC" w:rsidRPr="0087140F" w14:paraId="36F7292A" w14:textId="77777777" w:rsidTr="00163295">
        <w:trPr>
          <w:trHeight w:hRule="exact" w:val="11494"/>
          <w:jc w:val="center"/>
        </w:trPr>
        <w:tc>
          <w:tcPr>
            <w:tcW w:w="9212" w:type="dxa"/>
          </w:tcPr>
          <w:p w14:paraId="075736F3" w14:textId="5BC58FB5" w:rsidR="00F255FC" w:rsidRPr="0087140F" w:rsidRDefault="00E13256">
            <w:pPr>
              <w:pStyle w:val="TF-xpre-capaTTULO"/>
            </w:pPr>
            <w:r w:rsidRPr="0087140F">
              <w:t>modelo de aprendizado de máquina para a contagem e identificação de neurÔnios atípicos</w:t>
            </w:r>
          </w:p>
          <w:p w14:paraId="6CDA5DB9" w14:textId="77777777" w:rsidR="001525CE" w:rsidRPr="0087140F" w:rsidRDefault="001525CE" w:rsidP="001525CE">
            <w:pPr>
              <w:pStyle w:val="TF-xpre-capaAUTOR"/>
            </w:pPr>
          </w:p>
          <w:p w14:paraId="30A0BD2C" w14:textId="77777777" w:rsidR="001525CE" w:rsidRPr="0087140F" w:rsidRDefault="001525CE" w:rsidP="001525CE">
            <w:pPr>
              <w:pStyle w:val="TF-xpre-folharostoAUTOR"/>
              <w:jc w:val="right"/>
            </w:pPr>
            <w:r w:rsidRPr="0087140F">
              <w:t>gabriel krzizanowski</w:t>
            </w:r>
          </w:p>
          <w:p w14:paraId="21860266" w14:textId="77777777" w:rsidR="001525CE" w:rsidRPr="0087140F" w:rsidRDefault="001525CE" w:rsidP="001525CE">
            <w:pPr>
              <w:pStyle w:val="TF-xpre-folharostoAUTOR"/>
              <w:jc w:val="right"/>
            </w:pPr>
            <w:r w:rsidRPr="0087140F">
              <w:t>Lucas Eduardo de carvalho</w:t>
            </w:r>
          </w:p>
          <w:p w14:paraId="37E3BDDA" w14:textId="5FF0B6C6" w:rsidR="00F255FC" w:rsidRPr="0087140F" w:rsidRDefault="00F255FC">
            <w:pPr>
              <w:pStyle w:val="TF-xpre-capaAUTOR"/>
            </w:pPr>
          </w:p>
        </w:tc>
      </w:tr>
      <w:tr w:rsidR="00F255FC" w:rsidRPr="0087140F" w14:paraId="626FD40F" w14:textId="77777777" w:rsidTr="00163295">
        <w:trPr>
          <w:trHeight w:hRule="exact" w:val="867"/>
          <w:jc w:val="center"/>
        </w:trPr>
        <w:tc>
          <w:tcPr>
            <w:tcW w:w="9212" w:type="dxa"/>
          </w:tcPr>
          <w:p w14:paraId="42F30959" w14:textId="77777777" w:rsidR="00F255FC" w:rsidRPr="0087140F" w:rsidRDefault="00F255FC">
            <w:pPr>
              <w:pStyle w:val="TF-xpre-capaLOCAL"/>
            </w:pPr>
            <w:r w:rsidRPr="0087140F">
              <w:t>bLUMENAU</w:t>
            </w:r>
          </w:p>
          <w:p w14:paraId="00BA740D" w14:textId="119454B2" w:rsidR="00F255FC" w:rsidRPr="0087140F" w:rsidRDefault="00FA6F42">
            <w:pPr>
              <w:pStyle w:val="TF-xpre-capaANO"/>
            </w:pPr>
            <w:r w:rsidRPr="0087140F">
              <w:t>202</w:t>
            </w:r>
            <w:r w:rsidR="001525CE" w:rsidRPr="0087140F">
              <w:t>4</w:t>
            </w:r>
          </w:p>
          <w:p w14:paraId="0C02CC99" w14:textId="77777777" w:rsidR="00F255FC" w:rsidRPr="0087140F" w:rsidRDefault="00F255FC" w:rsidP="00497EF6">
            <w:pPr>
              <w:pStyle w:val="TF-xpre-capaID"/>
            </w:pPr>
          </w:p>
        </w:tc>
      </w:tr>
    </w:tbl>
    <w:p w14:paraId="77273DEB" w14:textId="77777777" w:rsidR="00F255FC" w:rsidRPr="0087140F" w:rsidRDefault="00F255FC">
      <w:pPr>
        <w:pStyle w:val="TF-xpre-folharostoAUTOR"/>
        <w:sectPr w:rsidR="00F255FC" w:rsidRPr="0087140F" w:rsidSect="000F77E3">
          <w:headerReference w:type="even" r:id="rId15"/>
          <w:headerReference w:type="default" r:id="rId16"/>
          <w:pgSz w:w="11907" w:h="16840" w:code="9"/>
          <w:pgMar w:top="1701" w:right="1134" w:bottom="1134" w:left="1701" w:header="720" w:footer="720"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212"/>
      </w:tblGrid>
      <w:tr w:rsidR="00F255FC" w:rsidRPr="0087140F" w14:paraId="45A7A7F4" w14:textId="77777777">
        <w:trPr>
          <w:trHeight w:hRule="exact" w:val="13046"/>
        </w:trPr>
        <w:tc>
          <w:tcPr>
            <w:tcW w:w="9212" w:type="dxa"/>
            <w:tcBorders>
              <w:top w:val="nil"/>
              <w:left w:val="nil"/>
              <w:bottom w:val="nil"/>
              <w:right w:val="nil"/>
            </w:tcBorders>
          </w:tcPr>
          <w:p w14:paraId="377F4946" w14:textId="37D5A875" w:rsidR="00F255FC" w:rsidRPr="0087140F" w:rsidRDefault="001525CE">
            <w:pPr>
              <w:pStyle w:val="TF-xpre-folharostoAUTOR"/>
            </w:pPr>
            <w:r w:rsidRPr="0087140F">
              <w:lastRenderedPageBreak/>
              <w:t>gabriel krzizanowski</w:t>
            </w:r>
          </w:p>
          <w:p w14:paraId="6486B77B" w14:textId="0C2053BC" w:rsidR="001525CE" w:rsidRPr="0087140F" w:rsidRDefault="001525CE">
            <w:pPr>
              <w:pStyle w:val="TF-xpre-folharostoAUTOR"/>
            </w:pPr>
            <w:r w:rsidRPr="0087140F">
              <w:t>Lucas Eduardo de carvalho</w:t>
            </w:r>
          </w:p>
          <w:p w14:paraId="292AC14C" w14:textId="69871503" w:rsidR="00F255FC" w:rsidRPr="0087140F" w:rsidRDefault="001525CE">
            <w:pPr>
              <w:pStyle w:val="TF-xpre-folharostoTTULO"/>
            </w:pPr>
            <w:r w:rsidRPr="0087140F">
              <w:t>Modelo de aprendizado de máquina para a contagem e identificação de neurÔnios atípicos</w:t>
            </w:r>
          </w:p>
          <w:p w14:paraId="6846434B" w14:textId="77777777" w:rsidR="00F255FC" w:rsidRPr="0087140F" w:rsidRDefault="00F255FC">
            <w:pPr>
              <w:pStyle w:val="TF-xpre-folharostoFINALIDADE"/>
            </w:pPr>
            <w:r w:rsidRPr="0087140F">
              <w:t xml:space="preserve">Trabalho de Conclusão de Curso </w:t>
            </w:r>
            <w:r w:rsidR="0002602F" w:rsidRPr="0087140F">
              <w:t xml:space="preserve">apresentado </w:t>
            </w:r>
            <w:r w:rsidR="003B647A" w:rsidRPr="0087140F">
              <w:t>a</w:t>
            </w:r>
            <w:r w:rsidR="0002602F" w:rsidRPr="0087140F">
              <w:t xml:space="preserve">o curso de graduação em </w:t>
            </w:r>
            <w:r w:rsidR="00141515" w:rsidRPr="0087140F">
              <w:t>Sistemas de Informação</w:t>
            </w:r>
            <w:r w:rsidR="0002602F" w:rsidRPr="0087140F">
              <w:t xml:space="preserve"> do Centro de Ciências Exatas e Naturais da Universidade </w:t>
            </w:r>
            <w:r w:rsidRPr="0087140F">
              <w:t xml:space="preserve">Regional de Blumenau </w:t>
            </w:r>
            <w:r w:rsidR="00F92FC4" w:rsidRPr="0087140F">
              <w:t xml:space="preserve">como requisito parcial para a obtenção do grau de Bacharel em </w:t>
            </w:r>
            <w:r w:rsidR="00141515" w:rsidRPr="0087140F">
              <w:t>Sistemas de Informação</w:t>
            </w:r>
            <w:r w:rsidRPr="0087140F">
              <w:t>.</w:t>
            </w:r>
          </w:p>
          <w:p w14:paraId="6A908769" w14:textId="6FE04A8D" w:rsidR="00F255FC" w:rsidRPr="0087140F" w:rsidRDefault="00F255FC" w:rsidP="00C96325">
            <w:pPr>
              <w:pStyle w:val="TF-xpre-folharostoORIENTADOR"/>
            </w:pPr>
            <w:r w:rsidRPr="0087140F">
              <w:t xml:space="preserve">Prof. </w:t>
            </w:r>
            <w:r w:rsidR="005E2CD9" w:rsidRPr="0087140F">
              <w:t xml:space="preserve">Aurélio Faustino </w:t>
            </w:r>
            <w:proofErr w:type="spellStart"/>
            <w:r w:rsidR="005E2CD9" w:rsidRPr="0087140F">
              <w:t>Hoppe</w:t>
            </w:r>
            <w:proofErr w:type="spellEnd"/>
            <w:r w:rsidRPr="0087140F">
              <w:t xml:space="preserve"> - Orientador</w:t>
            </w:r>
          </w:p>
        </w:tc>
      </w:tr>
      <w:tr w:rsidR="00F255FC" w:rsidRPr="0087140F" w14:paraId="15E25DC0" w14:textId="77777777" w:rsidTr="007D392B">
        <w:trPr>
          <w:trHeight w:hRule="exact" w:val="839"/>
        </w:trPr>
        <w:tc>
          <w:tcPr>
            <w:tcW w:w="9212" w:type="dxa"/>
            <w:tcBorders>
              <w:top w:val="nil"/>
              <w:left w:val="nil"/>
              <w:bottom w:val="nil"/>
              <w:right w:val="nil"/>
            </w:tcBorders>
          </w:tcPr>
          <w:p w14:paraId="4BE30931" w14:textId="77777777" w:rsidR="00F255FC" w:rsidRPr="0087140F" w:rsidRDefault="00F255FC">
            <w:pPr>
              <w:pStyle w:val="TF-xpre-folharostoLOCAL"/>
            </w:pPr>
            <w:r w:rsidRPr="0087140F">
              <w:t>bLUMENAU</w:t>
            </w:r>
          </w:p>
          <w:p w14:paraId="5FE47690" w14:textId="4D9E194A" w:rsidR="00F255FC" w:rsidRPr="0087140F" w:rsidRDefault="00FA6F42">
            <w:pPr>
              <w:pStyle w:val="TF-xpre-folharostoANO"/>
            </w:pPr>
            <w:r w:rsidRPr="0087140F">
              <w:t>202</w:t>
            </w:r>
            <w:r w:rsidR="001525CE" w:rsidRPr="0087140F">
              <w:t>4</w:t>
            </w:r>
          </w:p>
          <w:p w14:paraId="5AA56361" w14:textId="77777777" w:rsidR="00F255FC" w:rsidRPr="0087140F" w:rsidRDefault="00F255FC">
            <w:pPr>
              <w:pStyle w:val="TF-xpre-folharostoID"/>
            </w:pPr>
          </w:p>
        </w:tc>
      </w:tr>
      <w:tr w:rsidR="00F255FC" w:rsidRPr="0087140F" w14:paraId="5699C7B1" w14:textId="77777777" w:rsidTr="007D392B">
        <w:trPr>
          <w:trHeight w:hRule="exact" w:val="13471"/>
        </w:trPr>
        <w:tc>
          <w:tcPr>
            <w:tcW w:w="9212" w:type="dxa"/>
            <w:tcBorders>
              <w:top w:val="nil"/>
              <w:left w:val="nil"/>
              <w:bottom w:val="nil"/>
              <w:right w:val="nil"/>
            </w:tcBorders>
          </w:tcPr>
          <w:p w14:paraId="28335C9A" w14:textId="77777777" w:rsidR="007D392B" w:rsidRPr="0087140F" w:rsidRDefault="007D392B" w:rsidP="007D392B">
            <w:pPr>
              <w:pStyle w:val="TF-xpre-folhaaprovaoFUNO"/>
              <w:jc w:val="center"/>
              <w:rPr>
                <w:sz w:val="48"/>
                <w:szCs w:val="48"/>
              </w:rPr>
            </w:pPr>
          </w:p>
          <w:p w14:paraId="55744F38" w14:textId="77777777" w:rsidR="007D392B" w:rsidRPr="0087140F" w:rsidRDefault="007D392B" w:rsidP="007D392B">
            <w:pPr>
              <w:pStyle w:val="TF-xpre-folhaaprovaoFUNO"/>
              <w:jc w:val="center"/>
              <w:rPr>
                <w:sz w:val="48"/>
                <w:szCs w:val="48"/>
              </w:rPr>
            </w:pPr>
          </w:p>
          <w:p w14:paraId="6A0FF7ED" w14:textId="77777777" w:rsidR="007D392B" w:rsidRPr="0087140F" w:rsidRDefault="007D392B" w:rsidP="007D392B">
            <w:pPr>
              <w:pStyle w:val="TF-xpre-folhaaprovaoFUNO"/>
              <w:jc w:val="center"/>
              <w:rPr>
                <w:sz w:val="48"/>
                <w:szCs w:val="48"/>
              </w:rPr>
            </w:pPr>
          </w:p>
          <w:p w14:paraId="01A71E1C" w14:textId="77777777" w:rsidR="007D392B" w:rsidRPr="0087140F" w:rsidRDefault="007D392B" w:rsidP="007D392B">
            <w:pPr>
              <w:pStyle w:val="TF-xpre-folhaaprovaoFUNO"/>
              <w:jc w:val="center"/>
              <w:rPr>
                <w:sz w:val="48"/>
                <w:szCs w:val="48"/>
              </w:rPr>
            </w:pPr>
          </w:p>
          <w:p w14:paraId="033AD7F1" w14:textId="77777777" w:rsidR="007D392B" w:rsidRPr="0087140F" w:rsidRDefault="007D392B" w:rsidP="007D392B">
            <w:pPr>
              <w:pStyle w:val="TF-xpre-folhaaprovaoFUNO"/>
              <w:jc w:val="center"/>
              <w:rPr>
                <w:sz w:val="48"/>
                <w:szCs w:val="48"/>
              </w:rPr>
            </w:pPr>
          </w:p>
          <w:p w14:paraId="037ADBC6" w14:textId="77777777" w:rsidR="007D392B" w:rsidRPr="0087140F" w:rsidRDefault="007D392B" w:rsidP="007D392B">
            <w:pPr>
              <w:pStyle w:val="TF-xpre-folhaaprovaoFUNO"/>
              <w:jc w:val="center"/>
              <w:rPr>
                <w:sz w:val="48"/>
                <w:szCs w:val="48"/>
              </w:rPr>
            </w:pPr>
          </w:p>
          <w:p w14:paraId="1B4DE1C8" w14:textId="77777777" w:rsidR="007D392B" w:rsidRPr="0087140F" w:rsidRDefault="007D392B" w:rsidP="007D392B">
            <w:pPr>
              <w:pStyle w:val="TF-xpre-folhaaprovaoFUNO"/>
              <w:jc w:val="center"/>
              <w:rPr>
                <w:sz w:val="48"/>
                <w:szCs w:val="48"/>
              </w:rPr>
            </w:pPr>
          </w:p>
          <w:p w14:paraId="15DB6C41" w14:textId="77777777" w:rsidR="00F255FC" w:rsidRPr="0087140F" w:rsidRDefault="007D392B" w:rsidP="007D392B">
            <w:pPr>
              <w:pStyle w:val="TF-xpre-folhaaprovaoFUNO"/>
              <w:jc w:val="center"/>
              <w:rPr>
                <w:sz w:val="48"/>
                <w:szCs w:val="48"/>
              </w:rPr>
            </w:pPr>
            <w:r w:rsidRPr="0087140F">
              <w:rPr>
                <w:sz w:val="48"/>
                <w:szCs w:val="48"/>
              </w:rPr>
              <w:t>Esta página deverá ser substituída pela folha de assinaturas entregue na Banca.</w:t>
            </w:r>
          </w:p>
          <w:p w14:paraId="1DD4B5A2" w14:textId="77777777" w:rsidR="007D392B" w:rsidRPr="0087140F" w:rsidRDefault="007D392B" w:rsidP="007D392B">
            <w:pPr>
              <w:pStyle w:val="TF-xpre-folhaaprovaoFUNO"/>
              <w:jc w:val="center"/>
              <w:rPr>
                <w:sz w:val="48"/>
                <w:szCs w:val="48"/>
              </w:rPr>
            </w:pPr>
          </w:p>
          <w:p w14:paraId="0448CE4A" w14:textId="77777777" w:rsidR="007D392B" w:rsidRPr="0087140F" w:rsidRDefault="007D392B" w:rsidP="007D392B">
            <w:pPr>
              <w:pStyle w:val="TF-xpre-folhaaprovaoFUNO"/>
              <w:jc w:val="center"/>
              <w:rPr>
                <w:sz w:val="48"/>
                <w:szCs w:val="48"/>
              </w:rPr>
            </w:pPr>
            <w:r w:rsidRPr="0087140F">
              <w:rPr>
                <w:sz w:val="48"/>
                <w:szCs w:val="48"/>
              </w:rPr>
              <w:t xml:space="preserve">Digitalize a folha e cole aqui para a entrega da versão final do TCC. </w:t>
            </w:r>
          </w:p>
          <w:p w14:paraId="781E9677" w14:textId="77777777" w:rsidR="007D392B" w:rsidRPr="0087140F" w:rsidRDefault="007D392B" w:rsidP="007D392B">
            <w:pPr>
              <w:pStyle w:val="TF-xpre-folhaaprovaoFUNO"/>
              <w:jc w:val="center"/>
              <w:rPr>
                <w:sz w:val="48"/>
                <w:szCs w:val="48"/>
              </w:rPr>
            </w:pPr>
          </w:p>
          <w:p w14:paraId="487F4C2A" w14:textId="77777777" w:rsidR="007D392B" w:rsidRPr="0087140F" w:rsidRDefault="007D392B" w:rsidP="007D392B">
            <w:pPr>
              <w:pStyle w:val="TF-xpre-folhaaprovaoFUNO"/>
              <w:jc w:val="center"/>
              <w:rPr>
                <w:sz w:val="48"/>
                <w:szCs w:val="48"/>
              </w:rPr>
            </w:pPr>
            <w:r w:rsidRPr="0087140F">
              <w:rPr>
                <w:sz w:val="48"/>
                <w:szCs w:val="48"/>
              </w:rPr>
              <w:t>Atenção: não ultrapasse as margens!</w:t>
            </w:r>
          </w:p>
        </w:tc>
      </w:tr>
      <w:tr w:rsidR="00F255FC" w:rsidRPr="0087140F" w14:paraId="4EF804E1" w14:textId="77777777" w:rsidTr="007D392B">
        <w:trPr>
          <w:trHeight w:hRule="exact" w:val="412"/>
        </w:trPr>
        <w:tc>
          <w:tcPr>
            <w:tcW w:w="9212" w:type="dxa"/>
            <w:tcBorders>
              <w:top w:val="nil"/>
              <w:left w:val="nil"/>
              <w:bottom w:val="nil"/>
              <w:right w:val="nil"/>
            </w:tcBorders>
          </w:tcPr>
          <w:p w14:paraId="648EA25F" w14:textId="77777777" w:rsidR="00F255FC" w:rsidRPr="0087140F" w:rsidRDefault="00F255FC">
            <w:pPr>
              <w:pStyle w:val="TF-xpre-folhaaprovaoDATA"/>
            </w:pPr>
          </w:p>
        </w:tc>
      </w:tr>
    </w:tbl>
    <w:p w14:paraId="7B2E47C8" w14:textId="77777777" w:rsidR="00215872" w:rsidRPr="0087140F" w:rsidRDefault="00215872" w:rsidP="00215872">
      <w:pPr>
        <w:pStyle w:val="TF-xpre-dedicatria"/>
      </w:pPr>
    </w:p>
    <w:p w14:paraId="1BE01AEF" w14:textId="65AEC7EC" w:rsidR="00F255FC" w:rsidRPr="0087140F" w:rsidRDefault="00F255FC" w:rsidP="00215872">
      <w:pPr>
        <w:pStyle w:val="TF-xpre-dedicatria"/>
      </w:pPr>
      <w:r w:rsidRPr="0087140F">
        <w:t>Dedic</w:t>
      </w:r>
      <w:r w:rsidR="00D30E9B" w:rsidRPr="0087140F">
        <w:t>amos</w:t>
      </w:r>
      <w:r w:rsidRPr="0087140F">
        <w:t xml:space="preserve"> este trabalho</w:t>
      </w:r>
      <w:r w:rsidR="00D30E9B" w:rsidRPr="0087140F">
        <w:t xml:space="preserve"> à nossas famílias, e a todos os nossos colegas e amigos que nos apoiaram e auxiliaram em todo o processo de graduação.</w:t>
      </w:r>
    </w:p>
    <w:p w14:paraId="7F760B93" w14:textId="77777777" w:rsidR="00F255FC" w:rsidRPr="0087140F" w:rsidRDefault="00F255FC">
      <w:pPr>
        <w:pStyle w:val="TF-xpre-agradecimentosTTULO"/>
      </w:pPr>
      <w:r w:rsidRPr="0087140F">
        <w:lastRenderedPageBreak/>
        <w:t>AGRADECIMENTOS</w:t>
      </w:r>
    </w:p>
    <w:p w14:paraId="6EA714EA" w14:textId="64D9B721" w:rsidR="00AE08DB" w:rsidRPr="00B55D46" w:rsidRDefault="0075191B">
      <w:pPr>
        <w:pStyle w:val="TF-xpre-agradecimentosTEXTO"/>
      </w:pPr>
      <w:r w:rsidRPr="00B55D46">
        <w:t>À</w:t>
      </w:r>
      <w:r w:rsidR="002B3074" w:rsidRPr="00B55D46">
        <w:t>s nossas famílias que sempre nos apoiaram em nossas decisões.</w:t>
      </w:r>
    </w:p>
    <w:p w14:paraId="276883B3" w14:textId="32C2BAF1" w:rsidR="002B3074" w:rsidRPr="00B55D46" w:rsidRDefault="002B3074">
      <w:pPr>
        <w:pStyle w:val="TF-xpre-agradecimentosTEXTO"/>
      </w:pPr>
      <w:r w:rsidRPr="00B55D46">
        <w:t>Aos nossos amigos, que de certa forma nos ajudaram nesses últimos anos.</w:t>
      </w:r>
    </w:p>
    <w:p w14:paraId="6E60C0D3" w14:textId="0D8B2E3F" w:rsidR="002E36F5" w:rsidRPr="00B55D46" w:rsidRDefault="0075191B">
      <w:pPr>
        <w:pStyle w:val="TF-xpre-agradecimentosTEXTO"/>
      </w:pPr>
      <w:r w:rsidRPr="00B55D46">
        <w:t>À</w:t>
      </w:r>
      <w:r w:rsidR="002E36F5" w:rsidRPr="00B55D46">
        <w:t>s nossas namoradas, pelo carinho, paciência e compreensão em todos os momentos.</w:t>
      </w:r>
    </w:p>
    <w:p w14:paraId="211C7D2A" w14:textId="730B6BF2" w:rsidR="002B3074" w:rsidRPr="00B55D46" w:rsidRDefault="002B3074">
      <w:pPr>
        <w:pStyle w:val="TF-xpre-agradecimentosTEXTO"/>
      </w:pPr>
      <w:r w:rsidRPr="00B55D46">
        <w:t xml:space="preserve">Ao nosso orientador, professor Aurélio Faustino </w:t>
      </w:r>
      <w:proofErr w:type="spellStart"/>
      <w:r w:rsidRPr="00B55D46">
        <w:t>Hoppe</w:t>
      </w:r>
      <w:proofErr w:type="spellEnd"/>
      <w:r w:rsidRPr="00B55D46">
        <w:t>, pelo apoio e contribuição na confecção desse trabalho.</w:t>
      </w:r>
    </w:p>
    <w:p w14:paraId="2ADFE625" w14:textId="2691A742" w:rsidR="00CD05B9" w:rsidRPr="0087140F" w:rsidRDefault="0075191B">
      <w:pPr>
        <w:pStyle w:val="TF-xpre-agradecimentosTEXTO"/>
      </w:pPr>
      <w:r w:rsidRPr="00B55D46">
        <w:t>À</w:t>
      </w:r>
      <w:r w:rsidR="00CD05B9" w:rsidRPr="00B55D46">
        <w:t xml:space="preserve"> professora Cláudia Almeida Albuquerque Coelho e ao</w:t>
      </w:r>
      <w:r w:rsidRPr="00B55D46">
        <w:t>s</w:t>
      </w:r>
      <w:r w:rsidR="00CD05B9" w:rsidRPr="00B55D46">
        <w:t xml:space="preserve"> acadêmicos do curso de medicina, Gabriel e Tales, pelo apoio e dedicação na obtenção das amostras</w:t>
      </w:r>
      <w:r w:rsidR="00E03610" w:rsidRPr="00B55D46">
        <w:t xml:space="preserve"> para análise</w:t>
      </w:r>
      <w:r w:rsidR="00CD05B9" w:rsidRPr="00B55D46">
        <w:t>.</w:t>
      </w:r>
      <w:r w:rsidR="00E03610">
        <w:t xml:space="preserve"> </w:t>
      </w:r>
    </w:p>
    <w:p w14:paraId="32442429" w14:textId="7B2C00AC" w:rsidR="00215872" w:rsidRPr="0087140F" w:rsidRDefault="00215872">
      <w:pPr>
        <w:pStyle w:val="TF-xpre-agradecimentosTEXTO"/>
      </w:pPr>
      <w:r w:rsidRPr="0087140F">
        <w:br w:type="page"/>
      </w:r>
    </w:p>
    <w:p w14:paraId="6291EBE6" w14:textId="77777777" w:rsidR="004605C4" w:rsidRPr="0087140F" w:rsidRDefault="004605C4">
      <w:pPr>
        <w:pStyle w:val="TF-xpre-epgrafeTEXTO"/>
      </w:pPr>
    </w:p>
    <w:p w14:paraId="1ADA416F" w14:textId="3E313003" w:rsidR="00F255FC" w:rsidRPr="0087140F" w:rsidRDefault="004605C4">
      <w:pPr>
        <w:pStyle w:val="TF-xpre-epgrafeTEXTO"/>
      </w:pPr>
      <w:r w:rsidRPr="0087140F">
        <w:t>A grande conquista é o resultado de pequenas vitórias que passam despercebidas.</w:t>
      </w:r>
    </w:p>
    <w:p w14:paraId="420CEC82" w14:textId="1E2BDEC2" w:rsidR="00F255FC" w:rsidRPr="0087140F" w:rsidRDefault="004605C4">
      <w:pPr>
        <w:pStyle w:val="TF-xpre-epgrafeAUTOR"/>
      </w:pPr>
      <w:r w:rsidRPr="0087140F">
        <w:t>Paulo Coelho</w:t>
      </w:r>
    </w:p>
    <w:p w14:paraId="04D9FF03" w14:textId="77777777" w:rsidR="00F255FC" w:rsidRPr="0087140F" w:rsidRDefault="00F255FC">
      <w:pPr>
        <w:pStyle w:val="TF-xpre-resumoTTULO"/>
      </w:pPr>
      <w:r w:rsidRPr="0087140F">
        <w:lastRenderedPageBreak/>
        <w:t>RESUMO</w:t>
      </w:r>
    </w:p>
    <w:p w14:paraId="564D97E0" w14:textId="77777777" w:rsidR="00794988" w:rsidRPr="00BF2253" w:rsidRDefault="005C4315" w:rsidP="00794988">
      <w:pPr>
        <w:pStyle w:val="TF-xpre-resumoPALAVRAS-CHAVE"/>
        <w:spacing w:before="120"/>
        <w:ind w:firstLine="677"/>
        <w:contextualSpacing/>
      </w:pPr>
      <w:r w:rsidRPr="00B55D46">
        <w:t xml:space="preserve">A identificação e contagem de neurônios atípicos representam desafios significativos para pesquisadores da neurociência, especialmente em análises manuais realizadas por meio de microscópios. Esses procedimentos são altamente dependentes da habilidade humana, sujeitos a erros e demandam tempo considerável, o que dificulta a obtenção de resultados consistentes e que pode </w:t>
      </w:r>
      <w:r w:rsidR="00B80FDF" w:rsidRPr="00B55D46">
        <w:t>acarretar</w:t>
      </w:r>
      <w:r w:rsidRPr="00B55D46">
        <w:t xml:space="preserve"> diagnósticos falhos sobre doenças mentais, como a doença de </w:t>
      </w:r>
      <w:r w:rsidR="00B80FDF" w:rsidRPr="00B55D46">
        <w:rPr>
          <w:szCs w:val="24"/>
        </w:rPr>
        <w:t>Alzheimer</w:t>
      </w:r>
      <w:r w:rsidRPr="00B55D46">
        <w:t>.</w:t>
      </w:r>
      <w:r w:rsidR="00B80FDF" w:rsidRPr="00B55D46">
        <w:t xml:space="preserve"> </w:t>
      </w:r>
      <w:r w:rsidR="00AF734F" w:rsidRPr="00BF2253">
        <w:t xml:space="preserve">A partir disso, este trabalho apresenta o desenvolvimento de um modelo de aprendizado de máquina para a identificação e contagem de neurônios atípicos, visando automatizar e otimizar o processo que, tradicionalmente, demanda um tempo elevado e está sujeito a erros humanos. Para tanto, utilizou-se a rede neural </w:t>
      </w:r>
      <w:proofErr w:type="spellStart"/>
      <w:r w:rsidR="00AF734F" w:rsidRPr="00BF2253">
        <w:t>Faster</w:t>
      </w:r>
      <w:proofErr w:type="spellEnd"/>
      <w:r w:rsidR="00AF734F" w:rsidRPr="00BF2253">
        <w:t xml:space="preserve"> R-CNN, empregando técnicas de processamento de imagens e aprendizado de </w:t>
      </w:r>
      <w:r w:rsidRPr="00BF2253">
        <w:t>máquina</w:t>
      </w:r>
      <w:r w:rsidR="00AF734F" w:rsidRPr="00BF2253">
        <w:t xml:space="preserve">. As imagens utilizadas foram obtidas por meio de microscópios e celulares, organizadas em um </w:t>
      </w:r>
      <w:proofErr w:type="spellStart"/>
      <w:r w:rsidR="00AF734F" w:rsidRPr="00764A52">
        <w:rPr>
          <w:i/>
          <w:iCs/>
          <w:rPrChange w:id="1" w:author="Dalton Solano dos Reis" w:date="2024-12-11T08:04:00Z" w16du:dateUtc="2024-12-11T11:04:00Z">
            <w:rPr/>
          </w:rPrChange>
        </w:rPr>
        <w:t>dataset</w:t>
      </w:r>
      <w:proofErr w:type="spellEnd"/>
      <w:r w:rsidR="00AF734F" w:rsidRPr="00BF2253">
        <w:t xml:space="preserve"> criado na plataforma </w:t>
      </w:r>
      <w:proofErr w:type="spellStart"/>
      <w:r w:rsidR="00AF734F" w:rsidRPr="00BF2253">
        <w:t>LabelBox</w:t>
      </w:r>
      <w:proofErr w:type="spellEnd"/>
      <w:r w:rsidR="00AF734F" w:rsidRPr="00BF2253">
        <w:t xml:space="preserve">, onde realizou-se o processo de anotação manual. Durante o processo de treinamento, aplicaram-se técnicas de aumento de dados para ampliar a diversidade do </w:t>
      </w:r>
      <w:proofErr w:type="spellStart"/>
      <w:r w:rsidR="00AF734F" w:rsidRPr="00764A52">
        <w:rPr>
          <w:i/>
          <w:iCs/>
          <w:rPrChange w:id="2" w:author="Dalton Solano dos Reis" w:date="2024-12-11T08:04:00Z" w16du:dateUtc="2024-12-11T11:04:00Z">
            <w:rPr/>
          </w:rPrChange>
        </w:rPr>
        <w:t>dataset</w:t>
      </w:r>
      <w:proofErr w:type="spellEnd"/>
      <w:r w:rsidR="00AF734F" w:rsidRPr="00BF2253">
        <w:t xml:space="preserve"> e melhorar a generalização do modelo. A validação foi realizada por meio de métricas como F1-Score, precisão e </w:t>
      </w:r>
      <w:proofErr w:type="spellStart"/>
      <w:r w:rsidR="00AF734F" w:rsidRPr="00BF2253">
        <w:t>revocação</w:t>
      </w:r>
      <w:proofErr w:type="spellEnd"/>
      <w:r w:rsidR="00AF734F" w:rsidRPr="00BF2253">
        <w:t xml:space="preserve">, mostrando desempenho consistente. Como resultado, o modelo alcançou uma acurácia média satisfatória para imagens de teste, evidenciando a viabilidade da solução proposta. O modelo também foi integrado a uma aplicação móvel, desenvolvida em </w:t>
      </w:r>
      <w:proofErr w:type="spellStart"/>
      <w:r w:rsidR="00AF734F" w:rsidRPr="00BF2253">
        <w:t>Flutter</w:t>
      </w:r>
      <w:proofErr w:type="spellEnd"/>
      <w:r w:rsidR="00AF734F" w:rsidRPr="00BF2253">
        <w:t>, que permite ao usuário realizar análises de imagens, salvar resultados em repositórios e gerenciar dados de forma intuitiva. Concluiu-se que a aplicação do aprendizado de máquina para a identificação de neurônios atípicos representa uma contribuição relevante para a neurociência, com potencial para aprimorar o entendimento das alterações neuronais e facilitar a rotina de pesquisadores e estudantes.</w:t>
      </w:r>
    </w:p>
    <w:p w14:paraId="15BB80D1" w14:textId="77777777" w:rsidR="00794988" w:rsidRPr="00BF2253" w:rsidRDefault="00794988" w:rsidP="00794988">
      <w:pPr>
        <w:pStyle w:val="TF-xpre-resumoPALAVRAS-CHAVE"/>
        <w:spacing w:before="120"/>
        <w:contextualSpacing/>
      </w:pPr>
    </w:p>
    <w:p w14:paraId="0F745158" w14:textId="79C856EB" w:rsidR="0029162C" w:rsidRPr="00FC4FFF" w:rsidRDefault="0029162C" w:rsidP="00794988">
      <w:pPr>
        <w:pStyle w:val="TF-xpre-resumoPALAVRAS-CHAVE"/>
        <w:spacing w:before="120"/>
        <w:contextualSpacing/>
        <w:rPr>
          <w:lang w:val="en-US"/>
        </w:rPr>
      </w:pPr>
      <w:r w:rsidRPr="00BF2253">
        <w:t xml:space="preserve">Palavras-chave: </w:t>
      </w:r>
      <w:r w:rsidR="00D35D30" w:rsidRPr="00BF2253">
        <w:t>Neurônios atípicos. Identificação. A</w:t>
      </w:r>
      <w:r w:rsidRPr="00BF2253">
        <w:t xml:space="preserve">prendizado de máquina. </w:t>
      </w:r>
      <w:proofErr w:type="spellStart"/>
      <w:r w:rsidRPr="00BF2253">
        <w:t>Faster</w:t>
      </w:r>
      <w:proofErr w:type="spellEnd"/>
      <w:r w:rsidRPr="00BF2253">
        <w:t xml:space="preserve"> R-CNN. </w:t>
      </w:r>
      <w:proofErr w:type="spellStart"/>
      <w:r w:rsidR="00D35D30" w:rsidRPr="00BF2253">
        <w:rPr>
          <w:lang w:val="en-US"/>
        </w:rPr>
        <w:t>Aplicativo</w:t>
      </w:r>
      <w:proofErr w:type="spellEnd"/>
      <w:r w:rsidR="00D35D30" w:rsidRPr="00BF2253">
        <w:rPr>
          <w:lang w:val="en-US"/>
        </w:rPr>
        <w:t xml:space="preserve"> </w:t>
      </w:r>
      <w:proofErr w:type="spellStart"/>
      <w:r w:rsidR="00D35D30" w:rsidRPr="00BF2253">
        <w:rPr>
          <w:lang w:val="en-US"/>
        </w:rPr>
        <w:t>móvel</w:t>
      </w:r>
      <w:proofErr w:type="spellEnd"/>
      <w:r w:rsidR="00D35D30" w:rsidRPr="00BF2253">
        <w:rPr>
          <w:lang w:val="en-US"/>
        </w:rPr>
        <w:t>.</w:t>
      </w:r>
    </w:p>
    <w:p w14:paraId="0309D007" w14:textId="77777777" w:rsidR="0029162C" w:rsidRPr="00FC4FFF" w:rsidRDefault="0029162C" w:rsidP="0029162C">
      <w:pPr>
        <w:pStyle w:val="TF-xpre-resumoPALAVRAS-CHAVE"/>
        <w:ind w:firstLine="709"/>
        <w:rPr>
          <w:lang w:val="en-US"/>
        </w:rPr>
      </w:pPr>
    </w:p>
    <w:p w14:paraId="586F54A6" w14:textId="77777777" w:rsidR="00F255FC" w:rsidRDefault="00F255FC">
      <w:pPr>
        <w:pStyle w:val="TF-xpre-abstractTTULO"/>
        <w:rPr>
          <w:lang w:val="en-US"/>
        </w:rPr>
      </w:pPr>
      <w:r w:rsidRPr="00BE755F">
        <w:rPr>
          <w:lang w:val="en-US"/>
        </w:rPr>
        <w:lastRenderedPageBreak/>
        <w:t>ABSTRACT</w:t>
      </w:r>
    </w:p>
    <w:p w14:paraId="503FB5A9" w14:textId="4FC77661" w:rsidR="00794988" w:rsidRPr="00B55D46" w:rsidRDefault="00B80FDF" w:rsidP="00794988">
      <w:pPr>
        <w:pStyle w:val="TF-xpre-abstractKEY-WORDS"/>
        <w:spacing w:before="120"/>
        <w:contextualSpacing/>
        <w:rPr>
          <w:lang w:val="en-US"/>
        </w:rPr>
      </w:pPr>
      <w:r w:rsidRPr="00B55D46">
        <w:rPr>
          <w:lang w:val="en-US"/>
        </w:rPr>
        <w:t xml:space="preserve">The identification and counting of atypical neurons pose significant challenges for neuroscience researchers, particularly in manual analyses performed via microscopes. These procedures are highly dependent on human skill, prone to errors, and time-consuming, which hinders the consistency of results and may lead to inaccurate diagnoses of mental disorders, such as Alzheimer's disease. To address these issues, this study presents the development of a machine learning model for the identification and counting of atypical neurons, aiming to automate and optimize a traditionally time-intensive and error-prone process. The Faster R-CNN neural network was employed, leveraging image processing and machine learning techniques. The images were obtained through microscopes and mobile cameras, organized into a dataset created on the </w:t>
      </w:r>
      <w:proofErr w:type="spellStart"/>
      <w:r w:rsidRPr="00B55D46">
        <w:rPr>
          <w:lang w:val="en-US"/>
        </w:rPr>
        <w:t>LabelBox</w:t>
      </w:r>
      <w:proofErr w:type="spellEnd"/>
      <w:r w:rsidRPr="00B55D46">
        <w:rPr>
          <w:lang w:val="en-US"/>
        </w:rPr>
        <w:t xml:space="preserve"> platform, where manual annotation was conducted. During training, data augmentation techniques were applied to enhance dataset diversity and improve model generalization. Validation was performed using metrics such as F1-Score, precision, and recall, demonstrating consistent performance. The model achieved satisfactory accuracy on test images, highlighting the feasibility of the proposed solution. Additionally, the model was integrated into a mobile application developed in Flutter, enabling users to analyze images, save results in repositories, and manage data intuitively. It is concluded that applying machine learning to the identification of atypical neurons represents a significant contribution to neuroscience, with the potential to enhance understanding of neuronal alterations and streamline the routines of researchers and students.</w:t>
      </w:r>
    </w:p>
    <w:p w14:paraId="00C34FC4" w14:textId="77777777" w:rsidR="00794988" w:rsidRPr="00B55D46" w:rsidRDefault="00794988" w:rsidP="00794988">
      <w:pPr>
        <w:pStyle w:val="TF-xpre-abstractKEY-WORDS"/>
        <w:spacing w:before="120"/>
        <w:contextualSpacing/>
        <w:rPr>
          <w:lang w:val="en-US"/>
        </w:rPr>
      </w:pPr>
    </w:p>
    <w:p w14:paraId="0930DBCC" w14:textId="31F591C7" w:rsidR="00BE755F" w:rsidRPr="00BE755F" w:rsidRDefault="00BE755F" w:rsidP="00794988">
      <w:pPr>
        <w:pStyle w:val="TF-xpre-abstractTEXTO"/>
        <w:spacing w:before="120"/>
        <w:contextualSpacing/>
        <w:rPr>
          <w:lang w:val="en-US"/>
        </w:rPr>
      </w:pPr>
      <w:r w:rsidRPr="00B55D46">
        <w:rPr>
          <w:lang w:val="en-US"/>
        </w:rPr>
        <w:t xml:space="preserve">Key-words: </w:t>
      </w:r>
      <w:r w:rsidR="00B80FDF" w:rsidRPr="00B55D46">
        <w:rPr>
          <w:lang w:val="en-US"/>
        </w:rPr>
        <w:t xml:space="preserve">Atypical neurons. Identification. Machine learning. Faster R-CNN. </w:t>
      </w:r>
      <w:r w:rsidR="00B80FDF" w:rsidRPr="00B55D46">
        <w:t xml:space="preserve">Mobile </w:t>
      </w:r>
      <w:proofErr w:type="spellStart"/>
      <w:r w:rsidR="00B80FDF" w:rsidRPr="00B55D46">
        <w:t>application</w:t>
      </w:r>
      <w:proofErr w:type="spellEnd"/>
      <w:r w:rsidR="00B80FDF" w:rsidRPr="00B55D46">
        <w:t>.</w:t>
      </w:r>
    </w:p>
    <w:p w14:paraId="769149D3" w14:textId="77777777" w:rsidR="00BE755F" w:rsidRPr="00BE755F" w:rsidRDefault="00BE755F" w:rsidP="00BE755F">
      <w:pPr>
        <w:pStyle w:val="TF-xpre-abstractTEXTO"/>
        <w:rPr>
          <w:lang w:val="en-US"/>
        </w:rPr>
      </w:pPr>
    </w:p>
    <w:p w14:paraId="080A82D8" w14:textId="77777777" w:rsidR="00F255FC" w:rsidRPr="0087140F" w:rsidRDefault="00F255FC">
      <w:pPr>
        <w:pStyle w:val="TF-xpre-listadeilustraesTTULO"/>
      </w:pPr>
      <w:r w:rsidRPr="0087140F">
        <w:lastRenderedPageBreak/>
        <w:t xml:space="preserve">LISTA DE </w:t>
      </w:r>
      <w:r w:rsidR="001C5CBB" w:rsidRPr="0087140F">
        <w:t>Figuras</w:t>
      </w:r>
    </w:p>
    <w:p w14:paraId="6F2D1B43" w14:textId="3E516088" w:rsidR="00CD66B5" w:rsidRDefault="006426D5">
      <w:pPr>
        <w:pStyle w:val="ndicedeilustraes"/>
        <w:tabs>
          <w:tab w:val="right" w:leader="dot" w:pos="9062"/>
        </w:tabs>
        <w:rPr>
          <w:rFonts w:asciiTheme="minorHAnsi" w:eastAsiaTheme="minorEastAsia" w:hAnsiTheme="minorHAnsi" w:cstheme="minorBidi"/>
          <w:noProof/>
          <w:kern w:val="2"/>
          <w14:ligatures w14:val="standardContextual"/>
        </w:rPr>
      </w:pPr>
      <w:r w:rsidRPr="0087140F">
        <w:rPr>
          <w:b/>
          <w:caps/>
        </w:rPr>
        <w:fldChar w:fldCharType="begin"/>
      </w:r>
      <w:r w:rsidRPr="0087140F">
        <w:rPr>
          <w:b/>
          <w:caps/>
        </w:rPr>
        <w:instrText xml:space="preserve"> TOC \h \z \c "Figura" </w:instrText>
      </w:r>
      <w:r w:rsidRPr="0087140F">
        <w:rPr>
          <w:b/>
          <w:caps/>
        </w:rPr>
        <w:fldChar w:fldCharType="separate"/>
      </w:r>
      <w:hyperlink w:anchor="_Toc184283845" w:history="1">
        <w:r w:rsidR="00CD66B5" w:rsidRPr="00A8156F">
          <w:rPr>
            <w:rStyle w:val="Hyperlink"/>
          </w:rPr>
          <w:t xml:space="preserve">Figura 1 </w:t>
        </w:r>
        <w:r w:rsidR="00CD66B5" w:rsidRPr="00A8156F">
          <w:rPr>
            <w:rStyle w:val="Hyperlink"/>
            <w:highlight w:val="white"/>
          </w:rPr>
          <w:t>– Localização, estrutura e divisão do hipocampo no cérebro.</w:t>
        </w:r>
        <w:r w:rsidR="00CD66B5">
          <w:rPr>
            <w:noProof/>
            <w:webHidden/>
          </w:rPr>
          <w:tab/>
        </w:r>
        <w:r w:rsidR="00CD66B5">
          <w:rPr>
            <w:noProof/>
            <w:webHidden/>
          </w:rPr>
          <w:fldChar w:fldCharType="begin"/>
        </w:r>
        <w:r w:rsidR="00CD66B5">
          <w:rPr>
            <w:noProof/>
            <w:webHidden/>
          </w:rPr>
          <w:instrText xml:space="preserve"> PAGEREF _Toc184283845 \h </w:instrText>
        </w:r>
        <w:r w:rsidR="00CD66B5">
          <w:rPr>
            <w:noProof/>
            <w:webHidden/>
          </w:rPr>
        </w:r>
        <w:r w:rsidR="00CD66B5">
          <w:rPr>
            <w:noProof/>
            <w:webHidden/>
          </w:rPr>
          <w:fldChar w:fldCharType="separate"/>
        </w:r>
        <w:r w:rsidR="008809CA">
          <w:rPr>
            <w:noProof/>
            <w:webHidden/>
          </w:rPr>
          <w:t>16</w:t>
        </w:r>
        <w:r w:rsidR="00CD66B5">
          <w:rPr>
            <w:noProof/>
            <w:webHidden/>
          </w:rPr>
          <w:fldChar w:fldCharType="end"/>
        </w:r>
      </w:hyperlink>
    </w:p>
    <w:p w14:paraId="307BC7DC" w14:textId="195E60C4" w:rsidR="00CD66B5" w:rsidRDefault="00CD66B5">
      <w:pPr>
        <w:pStyle w:val="ndicedeilustraes"/>
        <w:tabs>
          <w:tab w:val="right" w:leader="dot" w:pos="9062"/>
        </w:tabs>
        <w:rPr>
          <w:rFonts w:asciiTheme="minorHAnsi" w:eastAsiaTheme="minorEastAsia" w:hAnsiTheme="minorHAnsi" w:cstheme="minorBidi"/>
          <w:noProof/>
          <w:kern w:val="2"/>
          <w14:ligatures w14:val="standardContextual"/>
        </w:rPr>
      </w:pPr>
      <w:hyperlink w:anchor="_Toc184283846" w:history="1">
        <w:r w:rsidRPr="00A8156F">
          <w:rPr>
            <w:rStyle w:val="Hyperlink"/>
          </w:rPr>
          <w:t>Figura 2 – Representação do neurônio</w:t>
        </w:r>
        <w:r>
          <w:rPr>
            <w:noProof/>
            <w:webHidden/>
          </w:rPr>
          <w:tab/>
        </w:r>
        <w:r>
          <w:rPr>
            <w:noProof/>
            <w:webHidden/>
          </w:rPr>
          <w:fldChar w:fldCharType="begin"/>
        </w:r>
        <w:r>
          <w:rPr>
            <w:noProof/>
            <w:webHidden/>
          </w:rPr>
          <w:instrText xml:space="preserve"> PAGEREF _Toc184283846 \h </w:instrText>
        </w:r>
        <w:r>
          <w:rPr>
            <w:noProof/>
            <w:webHidden/>
          </w:rPr>
        </w:r>
        <w:r>
          <w:rPr>
            <w:noProof/>
            <w:webHidden/>
          </w:rPr>
          <w:fldChar w:fldCharType="separate"/>
        </w:r>
        <w:r w:rsidR="008809CA">
          <w:rPr>
            <w:noProof/>
            <w:webHidden/>
          </w:rPr>
          <w:t>17</w:t>
        </w:r>
        <w:r>
          <w:rPr>
            <w:noProof/>
            <w:webHidden/>
          </w:rPr>
          <w:fldChar w:fldCharType="end"/>
        </w:r>
      </w:hyperlink>
    </w:p>
    <w:p w14:paraId="17AF19C4" w14:textId="74507E20" w:rsidR="00CD66B5" w:rsidRDefault="00CD66B5">
      <w:pPr>
        <w:pStyle w:val="ndicedeilustraes"/>
        <w:tabs>
          <w:tab w:val="right" w:leader="dot" w:pos="9062"/>
        </w:tabs>
        <w:rPr>
          <w:rFonts w:asciiTheme="minorHAnsi" w:eastAsiaTheme="minorEastAsia" w:hAnsiTheme="minorHAnsi" w:cstheme="minorBidi"/>
          <w:noProof/>
          <w:kern w:val="2"/>
          <w14:ligatures w14:val="standardContextual"/>
        </w:rPr>
      </w:pPr>
      <w:hyperlink w:anchor="_Toc184283847" w:history="1">
        <w:r w:rsidRPr="00A8156F">
          <w:rPr>
            <w:rStyle w:val="Hyperlink"/>
          </w:rPr>
          <w:t>Figura 3 – Estrutura interna de um neurônio típico.</w:t>
        </w:r>
        <w:r>
          <w:rPr>
            <w:noProof/>
            <w:webHidden/>
          </w:rPr>
          <w:tab/>
        </w:r>
        <w:r>
          <w:rPr>
            <w:noProof/>
            <w:webHidden/>
          </w:rPr>
          <w:fldChar w:fldCharType="begin"/>
        </w:r>
        <w:r>
          <w:rPr>
            <w:noProof/>
            <w:webHidden/>
          </w:rPr>
          <w:instrText xml:space="preserve"> PAGEREF _Toc184283847 \h </w:instrText>
        </w:r>
        <w:r>
          <w:rPr>
            <w:noProof/>
            <w:webHidden/>
          </w:rPr>
        </w:r>
        <w:r>
          <w:rPr>
            <w:noProof/>
            <w:webHidden/>
          </w:rPr>
          <w:fldChar w:fldCharType="separate"/>
        </w:r>
        <w:r w:rsidR="008809CA">
          <w:rPr>
            <w:noProof/>
            <w:webHidden/>
          </w:rPr>
          <w:t>18</w:t>
        </w:r>
        <w:r>
          <w:rPr>
            <w:noProof/>
            <w:webHidden/>
          </w:rPr>
          <w:fldChar w:fldCharType="end"/>
        </w:r>
      </w:hyperlink>
    </w:p>
    <w:p w14:paraId="337C3BB0" w14:textId="54100597" w:rsidR="00CD66B5" w:rsidRDefault="00CD66B5">
      <w:pPr>
        <w:pStyle w:val="ndicedeilustraes"/>
        <w:tabs>
          <w:tab w:val="right" w:leader="dot" w:pos="9062"/>
        </w:tabs>
        <w:rPr>
          <w:rFonts w:asciiTheme="minorHAnsi" w:eastAsiaTheme="minorEastAsia" w:hAnsiTheme="minorHAnsi" w:cstheme="minorBidi"/>
          <w:noProof/>
          <w:kern w:val="2"/>
          <w14:ligatures w14:val="standardContextual"/>
        </w:rPr>
      </w:pPr>
      <w:hyperlink w:anchor="_Toc184283848" w:history="1">
        <w:r w:rsidRPr="00A8156F">
          <w:rPr>
            <w:rStyle w:val="Hyperlink"/>
          </w:rPr>
          <w:t>Figura 4 – Neurônio sofrendo morte celular devido a doença de Alzheimer.</w:t>
        </w:r>
        <w:r>
          <w:rPr>
            <w:noProof/>
            <w:webHidden/>
          </w:rPr>
          <w:tab/>
        </w:r>
        <w:r>
          <w:rPr>
            <w:noProof/>
            <w:webHidden/>
          </w:rPr>
          <w:fldChar w:fldCharType="begin"/>
        </w:r>
        <w:r>
          <w:rPr>
            <w:noProof/>
            <w:webHidden/>
          </w:rPr>
          <w:instrText xml:space="preserve"> PAGEREF _Toc184283848 \h </w:instrText>
        </w:r>
        <w:r>
          <w:rPr>
            <w:noProof/>
            <w:webHidden/>
          </w:rPr>
        </w:r>
        <w:r>
          <w:rPr>
            <w:noProof/>
            <w:webHidden/>
          </w:rPr>
          <w:fldChar w:fldCharType="separate"/>
        </w:r>
        <w:r w:rsidR="008809CA">
          <w:rPr>
            <w:noProof/>
            <w:webHidden/>
          </w:rPr>
          <w:t>19</w:t>
        </w:r>
        <w:r>
          <w:rPr>
            <w:noProof/>
            <w:webHidden/>
          </w:rPr>
          <w:fldChar w:fldCharType="end"/>
        </w:r>
      </w:hyperlink>
    </w:p>
    <w:p w14:paraId="400A8D5A" w14:textId="4CA7C399" w:rsidR="00CD66B5" w:rsidRDefault="00CD66B5">
      <w:pPr>
        <w:pStyle w:val="ndicedeilustraes"/>
        <w:tabs>
          <w:tab w:val="right" w:leader="dot" w:pos="9062"/>
        </w:tabs>
        <w:rPr>
          <w:rFonts w:asciiTheme="minorHAnsi" w:eastAsiaTheme="minorEastAsia" w:hAnsiTheme="minorHAnsi" w:cstheme="minorBidi"/>
          <w:noProof/>
          <w:kern w:val="2"/>
          <w14:ligatures w14:val="standardContextual"/>
        </w:rPr>
      </w:pPr>
      <w:hyperlink w:anchor="_Toc184283849" w:history="1">
        <w:r w:rsidRPr="00A8156F">
          <w:rPr>
            <w:rStyle w:val="Hyperlink"/>
          </w:rPr>
          <w:t>Figura 5 – Arquitetura da Mask-RCNN</w:t>
        </w:r>
        <w:r>
          <w:rPr>
            <w:noProof/>
            <w:webHidden/>
          </w:rPr>
          <w:tab/>
        </w:r>
        <w:r>
          <w:rPr>
            <w:noProof/>
            <w:webHidden/>
          </w:rPr>
          <w:fldChar w:fldCharType="begin"/>
        </w:r>
        <w:r>
          <w:rPr>
            <w:noProof/>
            <w:webHidden/>
          </w:rPr>
          <w:instrText xml:space="preserve"> PAGEREF _Toc184283849 \h </w:instrText>
        </w:r>
        <w:r>
          <w:rPr>
            <w:noProof/>
            <w:webHidden/>
          </w:rPr>
        </w:r>
        <w:r>
          <w:rPr>
            <w:noProof/>
            <w:webHidden/>
          </w:rPr>
          <w:fldChar w:fldCharType="separate"/>
        </w:r>
        <w:r w:rsidR="008809CA">
          <w:rPr>
            <w:noProof/>
            <w:webHidden/>
          </w:rPr>
          <w:t>20</w:t>
        </w:r>
        <w:r>
          <w:rPr>
            <w:noProof/>
            <w:webHidden/>
          </w:rPr>
          <w:fldChar w:fldCharType="end"/>
        </w:r>
      </w:hyperlink>
    </w:p>
    <w:p w14:paraId="6FDD9B4C" w14:textId="51D91E6D" w:rsidR="00CD66B5" w:rsidRDefault="00CD66B5">
      <w:pPr>
        <w:pStyle w:val="ndicedeilustraes"/>
        <w:tabs>
          <w:tab w:val="right" w:leader="dot" w:pos="9062"/>
        </w:tabs>
        <w:rPr>
          <w:rFonts w:asciiTheme="minorHAnsi" w:eastAsiaTheme="minorEastAsia" w:hAnsiTheme="minorHAnsi" w:cstheme="minorBidi"/>
          <w:noProof/>
          <w:kern w:val="2"/>
          <w14:ligatures w14:val="standardContextual"/>
        </w:rPr>
      </w:pPr>
      <w:hyperlink w:anchor="_Toc184283850" w:history="1">
        <w:r w:rsidRPr="00A8156F">
          <w:rPr>
            <w:rStyle w:val="Hyperlink"/>
          </w:rPr>
          <w:t>Figura 6 – Fast R-CNN</w:t>
        </w:r>
        <w:r>
          <w:rPr>
            <w:noProof/>
            <w:webHidden/>
          </w:rPr>
          <w:tab/>
        </w:r>
        <w:r>
          <w:rPr>
            <w:noProof/>
            <w:webHidden/>
          </w:rPr>
          <w:fldChar w:fldCharType="begin"/>
        </w:r>
        <w:r>
          <w:rPr>
            <w:noProof/>
            <w:webHidden/>
          </w:rPr>
          <w:instrText xml:space="preserve"> PAGEREF _Toc184283850 \h </w:instrText>
        </w:r>
        <w:r>
          <w:rPr>
            <w:noProof/>
            <w:webHidden/>
          </w:rPr>
        </w:r>
        <w:r>
          <w:rPr>
            <w:noProof/>
            <w:webHidden/>
          </w:rPr>
          <w:fldChar w:fldCharType="separate"/>
        </w:r>
        <w:r w:rsidR="008809CA">
          <w:rPr>
            <w:noProof/>
            <w:webHidden/>
          </w:rPr>
          <w:t>20</w:t>
        </w:r>
        <w:r>
          <w:rPr>
            <w:noProof/>
            <w:webHidden/>
          </w:rPr>
          <w:fldChar w:fldCharType="end"/>
        </w:r>
      </w:hyperlink>
    </w:p>
    <w:p w14:paraId="239B9824" w14:textId="3C69C32D" w:rsidR="00CD66B5" w:rsidRDefault="00CD66B5">
      <w:pPr>
        <w:pStyle w:val="ndicedeilustraes"/>
        <w:tabs>
          <w:tab w:val="right" w:leader="dot" w:pos="9062"/>
        </w:tabs>
        <w:rPr>
          <w:rFonts w:asciiTheme="minorHAnsi" w:eastAsiaTheme="minorEastAsia" w:hAnsiTheme="minorHAnsi" w:cstheme="minorBidi"/>
          <w:noProof/>
          <w:kern w:val="2"/>
          <w14:ligatures w14:val="standardContextual"/>
        </w:rPr>
      </w:pPr>
      <w:hyperlink w:anchor="_Toc184283851" w:history="1">
        <w:r w:rsidRPr="00A8156F">
          <w:rPr>
            <w:rStyle w:val="Hyperlink"/>
          </w:rPr>
          <w:t>Figura 7 – Esquema simplificado do método Faster R-CNN.</w:t>
        </w:r>
        <w:r>
          <w:rPr>
            <w:noProof/>
            <w:webHidden/>
          </w:rPr>
          <w:tab/>
        </w:r>
        <w:r>
          <w:rPr>
            <w:noProof/>
            <w:webHidden/>
          </w:rPr>
          <w:fldChar w:fldCharType="begin"/>
        </w:r>
        <w:r>
          <w:rPr>
            <w:noProof/>
            <w:webHidden/>
          </w:rPr>
          <w:instrText xml:space="preserve"> PAGEREF _Toc184283851 \h </w:instrText>
        </w:r>
        <w:r>
          <w:rPr>
            <w:noProof/>
            <w:webHidden/>
          </w:rPr>
        </w:r>
        <w:r>
          <w:rPr>
            <w:noProof/>
            <w:webHidden/>
          </w:rPr>
          <w:fldChar w:fldCharType="separate"/>
        </w:r>
        <w:r w:rsidR="008809CA">
          <w:rPr>
            <w:noProof/>
            <w:webHidden/>
          </w:rPr>
          <w:t>21</w:t>
        </w:r>
        <w:r>
          <w:rPr>
            <w:noProof/>
            <w:webHidden/>
          </w:rPr>
          <w:fldChar w:fldCharType="end"/>
        </w:r>
      </w:hyperlink>
    </w:p>
    <w:p w14:paraId="2328555A" w14:textId="5A30BCB4" w:rsidR="00CD66B5" w:rsidRDefault="00CD66B5">
      <w:pPr>
        <w:pStyle w:val="ndicedeilustraes"/>
        <w:tabs>
          <w:tab w:val="right" w:leader="dot" w:pos="9062"/>
        </w:tabs>
        <w:rPr>
          <w:rFonts w:asciiTheme="minorHAnsi" w:eastAsiaTheme="minorEastAsia" w:hAnsiTheme="minorHAnsi" w:cstheme="minorBidi"/>
          <w:noProof/>
          <w:kern w:val="2"/>
          <w14:ligatures w14:val="standardContextual"/>
        </w:rPr>
      </w:pPr>
      <w:hyperlink w:anchor="_Toc184283852" w:history="1">
        <w:r w:rsidRPr="00A8156F">
          <w:rPr>
            <w:rStyle w:val="Hyperlink"/>
          </w:rPr>
          <w:t>Figura 8 – Etapas definidas para detecção de neurônios atípicos.</w:t>
        </w:r>
        <w:r>
          <w:rPr>
            <w:noProof/>
            <w:webHidden/>
          </w:rPr>
          <w:tab/>
        </w:r>
        <w:r>
          <w:rPr>
            <w:noProof/>
            <w:webHidden/>
          </w:rPr>
          <w:fldChar w:fldCharType="begin"/>
        </w:r>
        <w:r>
          <w:rPr>
            <w:noProof/>
            <w:webHidden/>
          </w:rPr>
          <w:instrText xml:space="preserve"> PAGEREF _Toc184283852 \h </w:instrText>
        </w:r>
        <w:r>
          <w:rPr>
            <w:noProof/>
            <w:webHidden/>
          </w:rPr>
        </w:r>
        <w:r>
          <w:rPr>
            <w:noProof/>
            <w:webHidden/>
          </w:rPr>
          <w:fldChar w:fldCharType="separate"/>
        </w:r>
        <w:r w:rsidR="008809CA">
          <w:rPr>
            <w:noProof/>
            <w:webHidden/>
          </w:rPr>
          <w:t>27</w:t>
        </w:r>
        <w:r>
          <w:rPr>
            <w:noProof/>
            <w:webHidden/>
          </w:rPr>
          <w:fldChar w:fldCharType="end"/>
        </w:r>
      </w:hyperlink>
    </w:p>
    <w:p w14:paraId="5D5F20FB" w14:textId="739DED32" w:rsidR="00CD66B5" w:rsidRDefault="00CD66B5">
      <w:pPr>
        <w:pStyle w:val="ndicedeilustraes"/>
        <w:tabs>
          <w:tab w:val="right" w:leader="dot" w:pos="9062"/>
        </w:tabs>
        <w:rPr>
          <w:rFonts w:asciiTheme="minorHAnsi" w:eastAsiaTheme="minorEastAsia" w:hAnsiTheme="minorHAnsi" w:cstheme="minorBidi"/>
          <w:noProof/>
          <w:kern w:val="2"/>
          <w14:ligatures w14:val="standardContextual"/>
        </w:rPr>
      </w:pPr>
      <w:hyperlink w:anchor="_Toc184283853" w:history="1">
        <w:r w:rsidRPr="00A8156F">
          <w:rPr>
            <w:rStyle w:val="Hyperlink"/>
          </w:rPr>
          <w:t>Figura 9 – Processo de captura das imagens.</w:t>
        </w:r>
        <w:r>
          <w:rPr>
            <w:noProof/>
            <w:webHidden/>
          </w:rPr>
          <w:tab/>
        </w:r>
        <w:r>
          <w:rPr>
            <w:noProof/>
            <w:webHidden/>
          </w:rPr>
          <w:fldChar w:fldCharType="begin"/>
        </w:r>
        <w:r>
          <w:rPr>
            <w:noProof/>
            <w:webHidden/>
          </w:rPr>
          <w:instrText xml:space="preserve"> PAGEREF _Toc184283853 \h </w:instrText>
        </w:r>
        <w:r>
          <w:rPr>
            <w:noProof/>
            <w:webHidden/>
          </w:rPr>
        </w:r>
        <w:r>
          <w:rPr>
            <w:noProof/>
            <w:webHidden/>
          </w:rPr>
          <w:fldChar w:fldCharType="separate"/>
        </w:r>
        <w:r w:rsidR="008809CA">
          <w:rPr>
            <w:noProof/>
            <w:webHidden/>
          </w:rPr>
          <w:t>28</w:t>
        </w:r>
        <w:r>
          <w:rPr>
            <w:noProof/>
            <w:webHidden/>
          </w:rPr>
          <w:fldChar w:fldCharType="end"/>
        </w:r>
      </w:hyperlink>
    </w:p>
    <w:p w14:paraId="25811B5F" w14:textId="2A47D037" w:rsidR="00CD66B5" w:rsidRDefault="00CD66B5">
      <w:pPr>
        <w:pStyle w:val="ndicedeilustraes"/>
        <w:tabs>
          <w:tab w:val="right" w:leader="dot" w:pos="9062"/>
        </w:tabs>
        <w:rPr>
          <w:rFonts w:asciiTheme="minorHAnsi" w:eastAsiaTheme="minorEastAsia" w:hAnsiTheme="minorHAnsi" w:cstheme="minorBidi"/>
          <w:noProof/>
          <w:kern w:val="2"/>
          <w14:ligatures w14:val="standardContextual"/>
        </w:rPr>
      </w:pPr>
      <w:hyperlink w:anchor="_Toc184283854" w:history="1">
        <w:r w:rsidRPr="00A8156F">
          <w:rPr>
            <w:rStyle w:val="Hyperlink"/>
          </w:rPr>
          <w:t xml:space="preserve">Figura 10 – Exemplo do resultado de </w:t>
        </w:r>
        <w:r w:rsidRPr="00A8156F">
          <w:rPr>
            <w:rStyle w:val="Hyperlink"/>
            <w:i/>
            <w:iCs/>
          </w:rPr>
          <w:t>labeling</w:t>
        </w:r>
        <w:r w:rsidRPr="00A8156F">
          <w:rPr>
            <w:rStyle w:val="Hyperlink"/>
          </w:rPr>
          <w:t xml:space="preserve"> da ferramenta Labelbox</w:t>
        </w:r>
        <w:r>
          <w:rPr>
            <w:noProof/>
            <w:webHidden/>
          </w:rPr>
          <w:tab/>
        </w:r>
        <w:r>
          <w:rPr>
            <w:noProof/>
            <w:webHidden/>
          </w:rPr>
          <w:fldChar w:fldCharType="begin"/>
        </w:r>
        <w:r>
          <w:rPr>
            <w:noProof/>
            <w:webHidden/>
          </w:rPr>
          <w:instrText xml:space="preserve"> PAGEREF _Toc184283854 \h </w:instrText>
        </w:r>
        <w:r>
          <w:rPr>
            <w:noProof/>
            <w:webHidden/>
          </w:rPr>
        </w:r>
        <w:r>
          <w:rPr>
            <w:noProof/>
            <w:webHidden/>
          </w:rPr>
          <w:fldChar w:fldCharType="separate"/>
        </w:r>
        <w:r w:rsidR="008809CA">
          <w:rPr>
            <w:noProof/>
            <w:webHidden/>
          </w:rPr>
          <w:t>28</w:t>
        </w:r>
        <w:r>
          <w:rPr>
            <w:noProof/>
            <w:webHidden/>
          </w:rPr>
          <w:fldChar w:fldCharType="end"/>
        </w:r>
      </w:hyperlink>
    </w:p>
    <w:p w14:paraId="6503CB59" w14:textId="786EA943" w:rsidR="00CD66B5" w:rsidRDefault="00CD66B5">
      <w:pPr>
        <w:pStyle w:val="ndicedeilustraes"/>
        <w:tabs>
          <w:tab w:val="right" w:leader="dot" w:pos="9062"/>
        </w:tabs>
        <w:rPr>
          <w:rFonts w:asciiTheme="minorHAnsi" w:eastAsiaTheme="minorEastAsia" w:hAnsiTheme="minorHAnsi" w:cstheme="minorBidi"/>
          <w:noProof/>
          <w:kern w:val="2"/>
          <w14:ligatures w14:val="standardContextual"/>
        </w:rPr>
      </w:pPr>
      <w:hyperlink w:anchor="_Toc184283855" w:history="1">
        <w:r w:rsidRPr="00A8156F">
          <w:rPr>
            <w:rStyle w:val="Hyperlink"/>
          </w:rPr>
          <w:t>Figura 11 – Visualização do arquivo JSON.</w:t>
        </w:r>
        <w:r>
          <w:rPr>
            <w:noProof/>
            <w:webHidden/>
          </w:rPr>
          <w:tab/>
        </w:r>
        <w:r>
          <w:rPr>
            <w:noProof/>
            <w:webHidden/>
          </w:rPr>
          <w:fldChar w:fldCharType="begin"/>
        </w:r>
        <w:r>
          <w:rPr>
            <w:noProof/>
            <w:webHidden/>
          </w:rPr>
          <w:instrText xml:space="preserve"> PAGEREF _Toc184283855 \h </w:instrText>
        </w:r>
        <w:r>
          <w:rPr>
            <w:noProof/>
            <w:webHidden/>
          </w:rPr>
        </w:r>
        <w:r>
          <w:rPr>
            <w:noProof/>
            <w:webHidden/>
          </w:rPr>
          <w:fldChar w:fldCharType="separate"/>
        </w:r>
        <w:r w:rsidR="008809CA">
          <w:rPr>
            <w:noProof/>
            <w:webHidden/>
          </w:rPr>
          <w:t>29</w:t>
        </w:r>
        <w:r>
          <w:rPr>
            <w:noProof/>
            <w:webHidden/>
          </w:rPr>
          <w:fldChar w:fldCharType="end"/>
        </w:r>
      </w:hyperlink>
    </w:p>
    <w:p w14:paraId="5D9D0C3E" w14:textId="35CC62DE" w:rsidR="00CD66B5" w:rsidRDefault="00CD66B5">
      <w:pPr>
        <w:pStyle w:val="ndicedeilustraes"/>
        <w:tabs>
          <w:tab w:val="right" w:leader="dot" w:pos="9062"/>
        </w:tabs>
        <w:rPr>
          <w:rFonts w:asciiTheme="minorHAnsi" w:eastAsiaTheme="minorEastAsia" w:hAnsiTheme="minorHAnsi" w:cstheme="minorBidi"/>
          <w:noProof/>
          <w:kern w:val="2"/>
          <w14:ligatures w14:val="standardContextual"/>
        </w:rPr>
      </w:pPr>
      <w:hyperlink w:anchor="_Toc184283856" w:history="1">
        <w:r w:rsidRPr="00A8156F">
          <w:rPr>
            <w:rStyle w:val="Hyperlink"/>
          </w:rPr>
          <w:t xml:space="preserve">Figura 12  – Imagens com </w:t>
        </w:r>
        <w:r w:rsidRPr="00A8156F">
          <w:rPr>
            <w:rStyle w:val="Hyperlink"/>
            <w:i/>
            <w:iCs/>
          </w:rPr>
          <w:t>data</w:t>
        </w:r>
        <w:r w:rsidRPr="00A8156F">
          <w:rPr>
            <w:rStyle w:val="Hyperlink"/>
          </w:rPr>
          <w:t xml:space="preserve"> </w:t>
        </w:r>
        <w:r w:rsidRPr="00A8156F">
          <w:rPr>
            <w:rStyle w:val="Hyperlink"/>
            <w:i/>
            <w:iCs/>
          </w:rPr>
          <w:t>augmentation</w:t>
        </w:r>
        <w:r w:rsidRPr="00A8156F">
          <w:rPr>
            <w:rStyle w:val="Hyperlink"/>
          </w:rPr>
          <w:t xml:space="preserve"> com suas rotações.</w:t>
        </w:r>
        <w:r>
          <w:rPr>
            <w:noProof/>
            <w:webHidden/>
          </w:rPr>
          <w:tab/>
        </w:r>
        <w:r>
          <w:rPr>
            <w:noProof/>
            <w:webHidden/>
          </w:rPr>
          <w:fldChar w:fldCharType="begin"/>
        </w:r>
        <w:r>
          <w:rPr>
            <w:noProof/>
            <w:webHidden/>
          </w:rPr>
          <w:instrText xml:space="preserve"> PAGEREF _Toc184283856 \h </w:instrText>
        </w:r>
        <w:r>
          <w:rPr>
            <w:noProof/>
            <w:webHidden/>
          </w:rPr>
        </w:r>
        <w:r>
          <w:rPr>
            <w:noProof/>
            <w:webHidden/>
          </w:rPr>
          <w:fldChar w:fldCharType="separate"/>
        </w:r>
        <w:r w:rsidR="008809CA">
          <w:rPr>
            <w:noProof/>
            <w:webHidden/>
          </w:rPr>
          <w:t>30</w:t>
        </w:r>
        <w:r>
          <w:rPr>
            <w:noProof/>
            <w:webHidden/>
          </w:rPr>
          <w:fldChar w:fldCharType="end"/>
        </w:r>
      </w:hyperlink>
    </w:p>
    <w:p w14:paraId="6CEB8A7A" w14:textId="1369821C" w:rsidR="00CD66B5" w:rsidRDefault="00CD66B5">
      <w:pPr>
        <w:pStyle w:val="ndicedeilustraes"/>
        <w:tabs>
          <w:tab w:val="right" w:leader="dot" w:pos="9062"/>
        </w:tabs>
        <w:rPr>
          <w:rFonts w:asciiTheme="minorHAnsi" w:eastAsiaTheme="minorEastAsia" w:hAnsiTheme="minorHAnsi" w:cstheme="minorBidi"/>
          <w:noProof/>
          <w:kern w:val="2"/>
          <w14:ligatures w14:val="standardContextual"/>
        </w:rPr>
      </w:pPr>
      <w:hyperlink w:anchor="_Toc184283857" w:history="1">
        <w:r w:rsidRPr="00A8156F">
          <w:rPr>
            <w:rStyle w:val="Hyperlink"/>
          </w:rPr>
          <w:t>Figura 13 – Gráfico de F1-Score, precisão e revocação do modelo.</w:t>
        </w:r>
        <w:r>
          <w:rPr>
            <w:noProof/>
            <w:webHidden/>
          </w:rPr>
          <w:tab/>
        </w:r>
        <w:r>
          <w:rPr>
            <w:noProof/>
            <w:webHidden/>
          </w:rPr>
          <w:fldChar w:fldCharType="begin"/>
        </w:r>
        <w:r>
          <w:rPr>
            <w:noProof/>
            <w:webHidden/>
          </w:rPr>
          <w:instrText xml:space="preserve"> PAGEREF _Toc184283857 \h </w:instrText>
        </w:r>
        <w:r>
          <w:rPr>
            <w:noProof/>
            <w:webHidden/>
          </w:rPr>
        </w:r>
        <w:r>
          <w:rPr>
            <w:noProof/>
            <w:webHidden/>
          </w:rPr>
          <w:fldChar w:fldCharType="separate"/>
        </w:r>
        <w:r w:rsidR="008809CA">
          <w:rPr>
            <w:noProof/>
            <w:webHidden/>
          </w:rPr>
          <w:t>37</w:t>
        </w:r>
        <w:r>
          <w:rPr>
            <w:noProof/>
            <w:webHidden/>
          </w:rPr>
          <w:fldChar w:fldCharType="end"/>
        </w:r>
      </w:hyperlink>
    </w:p>
    <w:p w14:paraId="232C5000" w14:textId="16149294" w:rsidR="00CD66B5" w:rsidRDefault="00CD66B5">
      <w:pPr>
        <w:pStyle w:val="ndicedeilustraes"/>
        <w:tabs>
          <w:tab w:val="right" w:leader="dot" w:pos="9062"/>
        </w:tabs>
        <w:rPr>
          <w:rFonts w:asciiTheme="minorHAnsi" w:eastAsiaTheme="minorEastAsia" w:hAnsiTheme="minorHAnsi" w:cstheme="minorBidi"/>
          <w:noProof/>
          <w:kern w:val="2"/>
          <w14:ligatures w14:val="standardContextual"/>
        </w:rPr>
      </w:pPr>
      <w:hyperlink w:anchor="_Toc184283858" w:history="1">
        <w:r w:rsidRPr="00A8156F">
          <w:rPr>
            <w:rStyle w:val="Hyperlink"/>
          </w:rPr>
          <w:t xml:space="preserve">Figura 14 – Evolução da </w:t>
        </w:r>
        <w:r w:rsidRPr="00A8156F">
          <w:rPr>
            <w:rStyle w:val="Hyperlink"/>
            <w:i/>
            <w:iCs/>
          </w:rPr>
          <w:t>Loss</w:t>
        </w:r>
        <w:r w:rsidRPr="00A8156F">
          <w:rPr>
            <w:rStyle w:val="Hyperlink"/>
          </w:rPr>
          <w:t xml:space="preserve"> ao longo dos </w:t>
        </w:r>
        <w:r w:rsidRPr="00A8156F">
          <w:rPr>
            <w:rStyle w:val="Hyperlink"/>
            <w:i/>
            <w:iCs/>
          </w:rPr>
          <w:t>Steps</w:t>
        </w:r>
        <w:r w:rsidRPr="00A8156F">
          <w:rPr>
            <w:rStyle w:val="Hyperlink"/>
          </w:rPr>
          <w:t xml:space="preserve"> por </w:t>
        </w:r>
        <w:r w:rsidRPr="00A8156F">
          <w:rPr>
            <w:rStyle w:val="Hyperlink"/>
            <w:i/>
            <w:iCs/>
          </w:rPr>
          <w:t>Epoch</w:t>
        </w:r>
        <w:r w:rsidRPr="00A8156F">
          <w:rPr>
            <w:rStyle w:val="Hyperlink"/>
          </w:rPr>
          <w:t>.</w:t>
        </w:r>
        <w:r>
          <w:rPr>
            <w:noProof/>
            <w:webHidden/>
          </w:rPr>
          <w:tab/>
        </w:r>
        <w:r>
          <w:rPr>
            <w:noProof/>
            <w:webHidden/>
          </w:rPr>
          <w:fldChar w:fldCharType="begin"/>
        </w:r>
        <w:r>
          <w:rPr>
            <w:noProof/>
            <w:webHidden/>
          </w:rPr>
          <w:instrText xml:space="preserve"> PAGEREF _Toc184283858 \h </w:instrText>
        </w:r>
        <w:r>
          <w:rPr>
            <w:noProof/>
            <w:webHidden/>
          </w:rPr>
        </w:r>
        <w:r>
          <w:rPr>
            <w:noProof/>
            <w:webHidden/>
          </w:rPr>
          <w:fldChar w:fldCharType="separate"/>
        </w:r>
        <w:r w:rsidR="008809CA">
          <w:rPr>
            <w:noProof/>
            <w:webHidden/>
          </w:rPr>
          <w:t>37</w:t>
        </w:r>
        <w:r>
          <w:rPr>
            <w:noProof/>
            <w:webHidden/>
          </w:rPr>
          <w:fldChar w:fldCharType="end"/>
        </w:r>
      </w:hyperlink>
    </w:p>
    <w:p w14:paraId="7605D634" w14:textId="1A79DFC8" w:rsidR="00CD66B5" w:rsidRDefault="00CD66B5">
      <w:pPr>
        <w:pStyle w:val="ndicedeilustraes"/>
        <w:tabs>
          <w:tab w:val="right" w:leader="dot" w:pos="9062"/>
        </w:tabs>
        <w:rPr>
          <w:rFonts w:asciiTheme="minorHAnsi" w:eastAsiaTheme="minorEastAsia" w:hAnsiTheme="minorHAnsi" w:cstheme="minorBidi"/>
          <w:noProof/>
          <w:kern w:val="2"/>
          <w14:ligatures w14:val="standardContextual"/>
        </w:rPr>
      </w:pPr>
      <w:hyperlink w:anchor="_Toc184283859" w:history="1">
        <w:r w:rsidRPr="00A8156F">
          <w:rPr>
            <w:rStyle w:val="Hyperlink"/>
          </w:rPr>
          <w:t>Figura 15 – Acurácia de Treinamento e Validação do modelo.</w:t>
        </w:r>
        <w:r>
          <w:rPr>
            <w:noProof/>
            <w:webHidden/>
          </w:rPr>
          <w:tab/>
        </w:r>
        <w:r>
          <w:rPr>
            <w:noProof/>
            <w:webHidden/>
          </w:rPr>
          <w:fldChar w:fldCharType="begin"/>
        </w:r>
        <w:r>
          <w:rPr>
            <w:noProof/>
            <w:webHidden/>
          </w:rPr>
          <w:instrText xml:space="preserve"> PAGEREF _Toc184283859 \h </w:instrText>
        </w:r>
        <w:r>
          <w:rPr>
            <w:noProof/>
            <w:webHidden/>
          </w:rPr>
        </w:r>
        <w:r>
          <w:rPr>
            <w:noProof/>
            <w:webHidden/>
          </w:rPr>
          <w:fldChar w:fldCharType="separate"/>
        </w:r>
        <w:r w:rsidR="008809CA">
          <w:rPr>
            <w:noProof/>
            <w:webHidden/>
          </w:rPr>
          <w:t>38</w:t>
        </w:r>
        <w:r>
          <w:rPr>
            <w:noProof/>
            <w:webHidden/>
          </w:rPr>
          <w:fldChar w:fldCharType="end"/>
        </w:r>
      </w:hyperlink>
    </w:p>
    <w:p w14:paraId="58F790A9" w14:textId="74A9AECB" w:rsidR="00CD66B5" w:rsidRDefault="00CD66B5">
      <w:pPr>
        <w:pStyle w:val="ndicedeilustraes"/>
        <w:tabs>
          <w:tab w:val="right" w:leader="dot" w:pos="9062"/>
        </w:tabs>
        <w:rPr>
          <w:rFonts w:asciiTheme="minorHAnsi" w:eastAsiaTheme="minorEastAsia" w:hAnsiTheme="minorHAnsi" w:cstheme="minorBidi"/>
          <w:noProof/>
          <w:kern w:val="2"/>
          <w14:ligatures w14:val="standardContextual"/>
        </w:rPr>
      </w:pPr>
      <w:hyperlink w:anchor="_Toc184283860" w:history="1">
        <w:r w:rsidRPr="00A8156F">
          <w:rPr>
            <w:rStyle w:val="Hyperlink"/>
          </w:rPr>
          <w:t>Figura 16 – Resultado da predição do modelo.</w:t>
        </w:r>
        <w:r>
          <w:rPr>
            <w:noProof/>
            <w:webHidden/>
          </w:rPr>
          <w:tab/>
        </w:r>
        <w:r>
          <w:rPr>
            <w:noProof/>
            <w:webHidden/>
          </w:rPr>
          <w:fldChar w:fldCharType="begin"/>
        </w:r>
        <w:r>
          <w:rPr>
            <w:noProof/>
            <w:webHidden/>
          </w:rPr>
          <w:instrText xml:space="preserve"> PAGEREF _Toc184283860 \h </w:instrText>
        </w:r>
        <w:r>
          <w:rPr>
            <w:noProof/>
            <w:webHidden/>
          </w:rPr>
        </w:r>
        <w:r>
          <w:rPr>
            <w:noProof/>
            <w:webHidden/>
          </w:rPr>
          <w:fldChar w:fldCharType="separate"/>
        </w:r>
        <w:r w:rsidR="008809CA">
          <w:rPr>
            <w:noProof/>
            <w:webHidden/>
          </w:rPr>
          <w:t>41</w:t>
        </w:r>
        <w:r>
          <w:rPr>
            <w:noProof/>
            <w:webHidden/>
          </w:rPr>
          <w:fldChar w:fldCharType="end"/>
        </w:r>
      </w:hyperlink>
    </w:p>
    <w:p w14:paraId="2C758255" w14:textId="1D85ADA5" w:rsidR="00CD66B5" w:rsidRDefault="00CD66B5">
      <w:pPr>
        <w:pStyle w:val="ndicedeilustraes"/>
        <w:tabs>
          <w:tab w:val="right" w:leader="dot" w:pos="9062"/>
        </w:tabs>
        <w:rPr>
          <w:rFonts w:asciiTheme="minorHAnsi" w:eastAsiaTheme="minorEastAsia" w:hAnsiTheme="minorHAnsi" w:cstheme="minorBidi"/>
          <w:noProof/>
          <w:kern w:val="2"/>
          <w14:ligatures w14:val="standardContextual"/>
        </w:rPr>
      </w:pPr>
      <w:hyperlink w:anchor="_Toc184283861" w:history="1">
        <w:r w:rsidRPr="00A8156F">
          <w:rPr>
            <w:rStyle w:val="Hyperlink"/>
          </w:rPr>
          <w:t>Figura 17 – Porcentagem de acerto por imagem.</w:t>
        </w:r>
        <w:r>
          <w:rPr>
            <w:noProof/>
            <w:webHidden/>
          </w:rPr>
          <w:tab/>
        </w:r>
        <w:r>
          <w:rPr>
            <w:noProof/>
            <w:webHidden/>
          </w:rPr>
          <w:fldChar w:fldCharType="begin"/>
        </w:r>
        <w:r>
          <w:rPr>
            <w:noProof/>
            <w:webHidden/>
          </w:rPr>
          <w:instrText xml:space="preserve"> PAGEREF _Toc184283861 \h </w:instrText>
        </w:r>
        <w:r>
          <w:rPr>
            <w:noProof/>
            <w:webHidden/>
          </w:rPr>
        </w:r>
        <w:r>
          <w:rPr>
            <w:noProof/>
            <w:webHidden/>
          </w:rPr>
          <w:fldChar w:fldCharType="separate"/>
        </w:r>
        <w:r w:rsidR="008809CA">
          <w:rPr>
            <w:noProof/>
            <w:webHidden/>
          </w:rPr>
          <w:t>42</w:t>
        </w:r>
        <w:r>
          <w:rPr>
            <w:noProof/>
            <w:webHidden/>
          </w:rPr>
          <w:fldChar w:fldCharType="end"/>
        </w:r>
      </w:hyperlink>
    </w:p>
    <w:p w14:paraId="3315AFAD" w14:textId="7BB03914" w:rsidR="00CD66B5" w:rsidRDefault="00CD66B5">
      <w:pPr>
        <w:pStyle w:val="ndicedeilustraes"/>
        <w:tabs>
          <w:tab w:val="right" w:leader="dot" w:pos="9062"/>
        </w:tabs>
        <w:rPr>
          <w:rFonts w:asciiTheme="minorHAnsi" w:eastAsiaTheme="minorEastAsia" w:hAnsiTheme="minorHAnsi" w:cstheme="minorBidi"/>
          <w:noProof/>
          <w:kern w:val="2"/>
          <w14:ligatures w14:val="standardContextual"/>
        </w:rPr>
      </w:pPr>
      <w:hyperlink w:anchor="_Toc184283862" w:history="1">
        <w:r w:rsidRPr="00A8156F">
          <w:rPr>
            <w:rStyle w:val="Hyperlink"/>
          </w:rPr>
          <w:t>Figura 18 – Diagrama de caso de uso da aplicação móvel</w:t>
        </w:r>
        <w:r>
          <w:rPr>
            <w:noProof/>
            <w:webHidden/>
          </w:rPr>
          <w:tab/>
        </w:r>
        <w:r>
          <w:rPr>
            <w:noProof/>
            <w:webHidden/>
          </w:rPr>
          <w:fldChar w:fldCharType="begin"/>
        </w:r>
        <w:r>
          <w:rPr>
            <w:noProof/>
            <w:webHidden/>
          </w:rPr>
          <w:instrText xml:space="preserve"> PAGEREF _Toc184283862 \h </w:instrText>
        </w:r>
        <w:r>
          <w:rPr>
            <w:noProof/>
            <w:webHidden/>
          </w:rPr>
        </w:r>
        <w:r>
          <w:rPr>
            <w:noProof/>
            <w:webHidden/>
          </w:rPr>
          <w:fldChar w:fldCharType="separate"/>
        </w:r>
        <w:r w:rsidR="008809CA">
          <w:rPr>
            <w:noProof/>
            <w:webHidden/>
          </w:rPr>
          <w:t>43</w:t>
        </w:r>
        <w:r>
          <w:rPr>
            <w:noProof/>
            <w:webHidden/>
          </w:rPr>
          <w:fldChar w:fldCharType="end"/>
        </w:r>
      </w:hyperlink>
    </w:p>
    <w:p w14:paraId="62014D8C" w14:textId="0BB92E1C" w:rsidR="00CD66B5" w:rsidRDefault="00CD66B5">
      <w:pPr>
        <w:pStyle w:val="ndicedeilustraes"/>
        <w:tabs>
          <w:tab w:val="right" w:leader="dot" w:pos="9062"/>
        </w:tabs>
        <w:rPr>
          <w:rFonts w:asciiTheme="minorHAnsi" w:eastAsiaTheme="minorEastAsia" w:hAnsiTheme="minorHAnsi" w:cstheme="minorBidi"/>
          <w:noProof/>
          <w:kern w:val="2"/>
          <w14:ligatures w14:val="standardContextual"/>
        </w:rPr>
      </w:pPr>
      <w:hyperlink w:anchor="_Toc184283863" w:history="1">
        <w:r w:rsidRPr="00A8156F">
          <w:rPr>
            <w:rStyle w:val="Hyperlink"/>
          </w:rPr>
          <w:t>Figura 19 – Arquitetura da aplicação móvel</w:t>
        </w:r>
        <w:r>
          <w:rPr>
            <w:noProof/>
            <w:webHidden/>
          </w:rPr>
          <w:tab/>
        </w:r>
        <w:r>
          <w:rPr>
            <w:noProof/>
            <w:webHidden/>
          </w:rPr>
          <w:fldChar w:fldCharType="begin"/>
        </w:r>
        <w:r>
          <w:rPr>
            <w:noProof/>
            <w:webHidden/>
          </w:rPr>
          <w:instrText xml:space="preserve"> PAGEREF _Toc184283863 \h </w:instrText>
        </w:r>
        <w:r>
          <w:rPr>
            <w:noProof/>
            <w:webHidden/>
          </w:rPr>
        </w:r>
        <w:r>
          <w:rPr>
            <w:noProof/>
            <w:webHidden/>
          </w:rPr>
          <w:fldChar w:fldCharType="separate"/>
        </w:r>
        <w:r w:rsidR="008809CA">
          <w:rPr>
            <w:noProof/>
            <w:webHidden/>
          </w:rPr>
          <w:t>45</w:t>
        </w:r>
        <w:r>
          <w:rPr>
            <w:noProof/>
            <w:webHidden/>
          </w:rPr>
          <w:fldChar w:fldCharType="end"/>
        </w:r>
      </w:hyperlink>
    </w:p>
    <w:p w14:paraId="6708DB8F" w14:textId="2F4EA4BA" w:rsidR="00CD66B5" w:rsidRDefault="00CD66B5">
      <w:pPr>
        <w:pStyle w:val="ndicedeilustraes"/>
        <w:tabs>
          <w:tab w:val="right" w:leader="dot" w:pos="9062"/>
        </w:tabs>
        <w:rPr>
          <w:rFonts w:asciiTheme="minorHAnsi" w:eastAsiaTheme="minorEastAsia" w:hAnsiTheme="minorHAnsi" w:cstheme="minorBidi"/>
          <w:noProof/>
          <w:kern w:val="2"/>
          <w14:ligatures w14:val="standardContextual"/>
        </w:rPr>
      </w:pPr>
      <w:hyperlink w:anchor="_Toc184283864" w:history="1">
        <w:r w:rsidRPr="00A8156F">
          <w:rPr>
            <w:rStyle w:val="Hyperlink"/>
          </w:rPr>
          <w:t xml:space="preserve">Figura 20 – Imagem original e imagem retornada pelo método </w:t>
        </w:r>
        <w:r w:rsidRPr="00A8156F">
          <w:rPr>
            <w:rStyle w:val="Hyperlink"/>
            <w:rFonts w:ascii="Courier New" w:hAnsi="Courier New" w:cs="Courier New"/>
          </w:rPr>
          <w:t>save_imagens</w:t>
        </w:r>
        <w:r w:rsidRPr="00A8156F">
          <w:rPr>
            <w:rStyle w:val="Hyperlink"/>
          </w:rPr>
          <w:t>.</w:t>
        </w:r>
        <w:r>
          <w:rPr>
            <w:noProof/>
            <w:webHidden/>
          </w:rPr>
          <w:tab/>
        </w:r>
        <w:r>
          <w:rPr>
            <w:noProof/>
            <w:webHidden/>
          </w:rPr>
          <w:fldChar w:fldCharType="begin"/>
        </w:r>
        <w:r>
          <w:rPr>
            <w:noProof/>
            <w:webHidden/>
          </w:rPr>
          <w:instrText xml:space="preserve"> PAGEREF _Toc184283864 \h </w:instrText>
        </w:r>
        <w:r>
          <w:rPr>
            <w:noProof/>
            <w:webHidden/>
          </w:rPr>
        </w:r>
        <w:r>
          <w:rPr>
            <w:noProof/>
            <w:webHidden/>
          </w:rPr>
          <w:fldChar w:fldCharType="separate"/>
        </w:r>
        <w:r w:rsidR="008809CA">
          <w:rPr>
            <w:noProof/>
            <w:webHidden/>
          </w:rPr>
          <w:t>50</w:t>
        </w:r>
        <w:r>
          <w:rPr>
            <w:noProof/>
            <w:webHidden/>
          </w:rPr>
          <w:fldChar w:fldCharType="end"/>
        </w:r>
      </w:hyperlink>
    </w:p>
    <w:p w14:paraId="59DBE5C6" w14:textId="14C8DFF7" w:rsidR="00CD66B5" w:rsidRDefault="00CD66B5">
      <w:pPr>
        <w:pStyle w:val="ndicedeilustraes"/>
        <w:tabs>
          <w:tab w:val="right" w:leader="dot" w:pos="9062"/>
        </w:tabs>
        <w:rPr>
          <w:rFonts w:asciiTheme="minorHAnsi" w:eastAsiaTheme="minorEastAsia" w:hAnsiTheme="minorHAnsi" w:cstheme="minorBidi"/>
          <w:noProof/>
          <w:kern w:val="2"/>
          <w14:ligatures w14:val="standardContextual"/>
        </w:rPr>
      </w:pPr>
      <w:hyperlink w:anchor="_Toc184283865" w:history="1">
        <w:r w:rsidRPr="00A8156F">
          <w:rPr>
            <w:rStyle w:val="Hyperlink"/>
          </w:rPr>
          <w:t>Figura 21 – Telas iniciais da aplicação móvel</w:t>
        </w:r>
        <w:r>
          <w:rPr>
            <w:noProof/>
            <w:webHidden/>
          </w:rPr>
          <w:tab/>
        </w:r>
        <w:r>
          <w:rPr>
            <w:noProof/>
            <w:webHidden/>
          </w:rPr>
          <w:fldChar w:fldCharType="begin"/>
        </w:r>
        <w:r>
          <w:rPr>
            <w:noProof/>
            <w:webHidden/>
          </w:rPr>
          <w:instrText xml:space="preserve"> PAGEREF _Toc184283865 \h </w:instrText>
        </w:r>
        <w:r>
          <w:rPr>
            <w:noProof/>
            <w:webHidden/>
          </w:rPr>
        </w:r>
        <w:r>
          <w:rPr>
            <w:noProof/>
            <w:webHidden/>
          </w:rPr>
          <w:fldChar w:fldCharType="separate"/>
        </w:r>
        <w:r w:rsidR="008809CA">
          <w:rPr>
            <w:noProof/>
            <w:webHidden/>
          </w:rPr>
          <w:t>51</w:t>
        </w:r>
        <w:r>
          <w:rPr>
            <w:noProof/>
            <w:webHidden/>
          </w:rPr>
          <w:fldChar w:fldCharType="end"/>
        </w:r>
      </w:hyperlink>
    </w:p>
    <w:p w14:paraId="640ABB30" w14:textId="5E5D4144" w:rsidR="00CD66B5" w:rsidRDefault="00CD66B5">
      <w:pPr>
        <w:pStyle w:val="ndicedeilustraes"/>
        <w:tabs>
          <w:tab w:val="right" w:leader="dot" w:pos="9062"/>
        </w:tabs>
        <w:rPr>
          <w:rFonts w:asciiTheme="minorHAnsi" w:eastAsiaTheme="minorEastAsia" w:hAnsiTheme="minorHAnsi" w:cstheme="minorBidi"/>
          <w:noProof/>
          <w:kern w:val="2"/>
          <w14:ligatures w14:val="standardContextual"/>
        </w:rPr>
      </w:pPr>
      <w:hyperlink w:anchor="_Toc184283866" w:history="1">
        <w:r w:rsidRPr="00A8156F">
          <w:rPr>
            <w:rStyle w:val="Hyperlink"/>
          </w:rPr>
          <w:t>Figura 22 – Tela com análise de uma imagem dos neurônios do hipocampo</w:t>
        </w:r>
        <w:r>
          <w:rPr>
            <w:noProof/>
            <w:webHidden/>
          </w:rPr>
          <w:tab/>
        </w:r>
        <w:r>
          <w:rPr>
            <w:noProof/>
            <w:webHidden/>
          </w:rPr>
          <w:fldChar w:fldCharType="begin"/>
        </w:r>
        <w:r>
          <w:rPr>
            <w:noProof/>
            <w:webHidden/>
          </w:rPr>
          <w:instrText xml:space="preserve"> PAGEREF _Toc184283866 \h </w:instrText>
        </w:r>
        <w:r>
          <w:rPr>
            <w:noProof/>
            <w:webHidden/>
          </w:rPr>
        </w:r>
        <w:r>
          <w:rPr>
            <w:noProof/>
            <w:webHidden/>
          </w:rPr>
          <w:fldChar w:fldCharType="separate"/>
        </w:r>
        <w:r w:rsidR="008809CA">
          <w:rPr>
            <w:noProof/>
            <w:webHidden/>
          </w:rPr>
          <w:t>52</w:t>
        </w:r>
        <w:r>
          <w:rPr>
            <w:noProof/>
            <w:webHidden/>
          </w:rPr>
          <w:fldChar w:fldCharType="end"/>
        </w:r>
      </w:hyperlink>
    </w:p>
    <w:p w14:paraId="0ABC0D9D" w14:textId="5102A532" w:rsidR="00CD66B5" w:rsidRDefault="00CD66B5">
      <w:pPr>
        <w:pStyle w:val="ndicedeilustraes"/>
        <w:tabs>
          <w:tab w:val="right" w:leader="dot" w:pos="9062"/>
        </w:tabs>
        <w:rPr>
          <w:rFonts w:asciiTheme="minorHAnsi" w:eastAsiaTheme="minorEastAsia" w:hAnsiTheme="minorHAnsi" w:cstheme="minorBidi"/>
          <w:noProof/>
          <w:kern w:val="2"/>
          <w14:ligatures w14:val="standardContextual"/>
        </w:rPr>
      </w:pPr>
      <w:hyperlink w:anchor="_Toc184283867" w:history="1">
        <w:r w:rsidRPr="00A8156F">
          <w:rPr>
            <w:rStyle w:val="Hyperlink"/>
          </w:rPr>
          <w:t>Figura 23  – Telas para a salvar imagem</w:t>
        </w:r>
        <w:r>
          <w:rPr>
            <w:noProof/>
            <w:webHidden/>
          </w:rPr>
          <w:tab/>
        </w:r>
        <w:r>
          <w:rPr>
            <w:noProof/>
            <w:webHidden/>
          </w:rPr>
          <w:fldChar w:fldCharType="begin"/>
        </w:r>
        <w:r>
          <w:rPr>
            <w:noProof/>
            <w:webHidden/>
          </w:rPr>
          <w:instrText xml:space="preserve"> PAGEREF _Toc184283867 \h </w:instrText>
        </w:r>
        <w:r>
          <w:rPr>
            <w:noProof/>
            <w:webHidden/>
          </w:rPr>
        </w:r>
        <w:r>
          <w:rPr>
            <w:noProof/>
            <w:webHidden/>
          </w:rPr>
          <w:fldChar w:fldCharType="separate"/>
        </w:r>
        <w:r w:rsidR="008809CA">
          <w:rPr>
            <w:noProof/>
            <w:webHidden/>
          </w:rPr>
          <w:t>53</w:t>
        </w:r>
        <w:r>
          <w:rPr>
            <w:noProof/>
            <w:webHidden/>
          </w:rPr>
          <w:fldChar w:fldCharType="end"/>
        </w:r>
      </w:hyperlink>
    </w:p>
    <w:p w14:paraId="6B62E619" w14:textId="23119E42" w:rsidR="00CD66B5" w:rsidRDefault="00CD66B5">
      <w:pPr>
        <w:pStyle w:val="ndicedeilustraes"/>
        <w:tabs>
          <w:tab w:val="right" w:leader="dot" w:pos="9062"/>
        </w:tabs>
        <w:rPr>
          <w:rFonts w:asciiTheme="minorHAnsi" w:eastAsiaTheme="minorEastAsia" w:hAnsiTheme="minorHAnsi" w:cstheme="minorBidi"/>
          <w:noProof/>
          <w:kern w:val="2"/>
          <w14:ligatures w14:val="standardContextual"/>
        </w:rPr>
      </w:pPr>
      <w:hyperlink w:anchor="_Toc184283868" w:history="1">
        <w:r w:rsidRPr="00A8156F">
          <w:rPr>
            <w:rStyle w:val="Hyperlink"/>
          </w:rPr>
          <w:t>Figura 24 – Telas de listagem de informações</w:t>
        </w:r>
        <w:r>
          <w:rPr>
            <w:noProof/>
            <w:webHidden/>
          </w:rPr>
          <w:tab/>
        </w:r>
        <w:r>
          <w:rPr>
            <w:noProof/>
            <w:webHidden/>
          </w:rPr>
          <w:fldChar w:fldCharType="begin"/>
        </w:r>
        <w:r>
          <w:rPr>
            <w:noProof/>
            <w:webHidden/>
          </w:rPr>
          <w:instrText xml:space="preserve"> PAGEREF _Toc184283868 \h </w:instrText>
        </w:r>
        <w:r>
          <w:rPr>
            <w:noProof/>
            <w:webHidden/>
          </w:rPr>
        </w:r>
        <w:r>
          <w:rPr>
            <w:noProof/>
            <w:webHidden/>
          </w:rPr>
          <w:fldChar w:fldCharType="separate"/>
        </w:r>
        <w:r w:rsidR="008809CA">
          <w:rPr>
            <w:noProof/>
            <w:webHidden/>
          </w:rPr>
          <w:t>53</w:t>
        </w:r>
        <w:r>
          <w:rPr>
            <w:noProof/>
            <w:webHidden/>
          </w:rPr>
          <w:fldChar w:fldCharType="end"/>
        </w:r>
      </w:hyperlink>
    </w:p>
    <w:p w14:paraId="3A08A354" w14:textId="4C223169" w:rsidR="001C5CBB" w:rsidRPr="0087140F" w:rsidRDefault="006426D5" w:rsidP="006426D5">
      <w:pPr>
        <w:pStyle w:val="TF-xpre-listadetabelasTTULO"/>
      </w:pPr>
      <w:r w:rsidRPr="0087140F">
        <w:rPr>
          <w:b w:val="0"/>
          <w:caps w:val="0"/>
          <w:sz w:val="24"/>
          <w:szCs w:val="24"/>
        </w:rPr>
        <w:fldChar w:fldCharType="end"/>
      </w:r>
      <w:r w:rsidR="001C5CBB" w:rsidRPr="0087140F">
        <w:br w:type="page"/>
      </w:r>
      <w:r w:rsidR="001C5CBB" w:rsidRPr="0087140F">
        <w:lastRenderedPageBreak/>
        <w:t>LISTA DE Quadros</w:t>
      </w:r>
    </w:p>
    <w:p w14:paraId="5864832B" w14:textId="1CCF71E3" w:rsidR="00CD66B5" w:rsidRDefault="006426D5">
      <w:pPr>
        <w:pStyle w:val="ndicedeilustraes"/>
        <w:tabs>
          <w:tab w:val="right" w:leader="dot" w:pos="9062"/>
        </w:tabs>
        <w:rPr>
          <w:rFonts w:asciiTheme="minorHAnsi" w:eastAsiaTheme="minorEastAsia" w:hAnsiTheme="minorHAnsi" w:cstheme="minorBidi"/>
          <w:noProof/>
          <w:kern w:val="2"/>
          <w14:ligatures w14:val="standardContextual"/>
        </w:rPr>
      </w:pPr>
      <w:r w:rsidRPr="0087140F">
        <w:fldChar w:fldCharType="begin"/>
      </w:r>
      <w:r w:rsidRPr="0087140F">
        <w:instrText xml:space="preserve"> TOC \h \z \c "Quadro" </w:instrText>
      </w:r>
      <w:r w:rsidRPr="0087140F">
        <w:fldChar w:fldCharType="separate"/>
      </w:r>
      <w:hyperlink w:anchor="_Toc184283869" w:history="1">
        <w:r w:rsidR="00CD66B5" w:rsidRPr="00597DAD">
          <w:rPr>
            <w:rStyle w:val="Hyperlink"/>
          </w:rPr>
          <w:t>Quadro 1 – Resultado de buscas por termos contidos em artigos</w:t>
        </w:r>
        <w:r w:rsidR="00CD66B5">
          <w:rPr>
            <w:noProof/>
            <w:webHidden/>
          </w:rPr>
          <w:tab/>
        </w:r>
        <w:r w:rsidR="00CD66B5">
          <w:rPr>
            <w:noProof/>
            <w:webHidden/>
          </w:rPr>
          <w:fldChar w:fldCharType="begin"/>
        </w:r>
        <w:r w:rsidR="00CD66B5">
          <w:rPr>
            <w:noProof/>
            <w:webHidden/>
          </w:rPr>
          <w:instrText xml:space="preserve"> PAGEREF _Toc184283869 \h </w:instrText>
        </w:r>
        <w:r w:rsidR="00CD66B5">
          <w:rPr>
            <w:noProof/>
            <w:webHidden/>
          </w:rPr>
        </w:r>
        <w:r w:rsidR="00CD66B5">
          <w:rPr>
            <w:noProof/>
            <w:webHidden/>
          </w:rPr>
          <w:fldChar w:fldCharType="separate"/>
        </w:r>
        <w:r w:rsidR="008809CA">
          <w:rPr>
            <w:noProof/>
            <w:webHidden/>
          </w:rPr>
          <w:t>23</w:t>
        </w:r>
        <w:r w:rsidR="00CD66B5">
          <w:rPr>
            <w:noProof/>
            <w:webHidden/>
          </w:rPr>
          <w:fldChar w:fldCharType="end"/>
        </w:r>
      </w:hyperlink>
    </w:p>
    <w:p w14:paraId="2308DD38" w14:textId="0251D8AE" w:rsidR="00CD66B5" w:rsidRDefault="00CD66B5">
      <w:pPr>
        <w:pStyle w:val="ndicedeilustraes"/>
        <w:tabs>
          <w:tab w:val="right" w:leader="dot" w:pos="9062"/>
        </w:tabs>
        <w:rPr>
          <w:rFonts w:asciiTheme="minorHAnsi" w:eastAsiaTheme="minorEastAsia" w:hAnsiTheme="minorHAnsi" w:cstheme="minorBidi"/>
          <w:noProof/>
          <w:kern w:val="2"/>
          <w14:ligatures w14:val="standardContextual"/>
        </w:rPr>
      </w:pPr>
      <w:hyperlink w:anchor="_Toc184283870" w:history="1">
        <w:r w:rsidRPr="00597DAD">
          <w:rPr>
            <w:rStyle w:val="Hyperlink"/>
          </w:rPr>
          <w:t>Quadro 2 – Comparação de arquiteturas de Deep Learning para segmentação de imagens dermatoscópicas de melanoma.</w:t>
        </w:r>
        <w:r>
          <w:rPr>
            <w:noProof/>
            <w:webHidden/>
          </w:rPr>
          <w:tab/>
        </w:r>
        <w:r>
          <w:rPr>
            <w:noProof/>
            <w:webHidden/>
          </w:rPr>
          <w:fldChar w:fldCharType="begin"/>
        </w:r>
        <w:r>
          <w:rPr>
            <w:noProof/>
            <w:webHidden/>
          </w:rPr>
          <w:instrText xml:space="preserve"> PAGEREF _Toc184283870 \h </w:instrText>
        </w:r>
        <w:r>
          <w:rPr>
            <w:noProof/>
            <w:webHidden/>
          </w:rPr>
        </w:r>
        <w:r>
          <w:rPr>
            <w:noProof/>
            <w:webHidden/>
          </w:rPr>
          <w:fldChar w:fldCharType="separate"/>
        </w:r>
        <w:r w:rsidR="008809CA">
          <w:rPr>
            <w:noProof/>
            <w:webHidden/>
          </w:rPr>
          <w:t>23</w:t>
        </w:r>
        <w:r>
          <w:rPr>
            <w:noProof/>
            <w:webHidden/>
          </w:rPr>
          <w:fldChar w:fldCharType="end"/>
        </w:r>
      </w:hyperlink>
    </w:p>
    <w:p w14:paraId="261B6398" w14:textId="1E536F06" w:rsidR="00CD66B5" w:rsidRDefault="00CD66B5">
      <w:pPr>
        <w:pStyle w:val="ndicedeilustraes"/>
        <w:tabs>
          <w:tab w:val="right" w:leader="dot" w:pos="9062"/>
        </w:tabs>
        <w:rPr>
          <w:rFonts w:asciiTheme="minorHAnsi" w:eastAsiaTheme="minorEastAsia" w:hAnsiTheme="minorHAnsi" w:cstheme="minorBidi"/>
          <w:noProof/>
          <w:kern w:val="2"/>
          <w14:ligatures w14:val="standardContextual"/>
        </w:rPr>
      </w:pPr>
      <w:hyperlink w:anchor="_Toc184283871" w:history="1">
        <w:r w:rsidRPr="00597DAD">
          <w:rPr>
            <w:rStyle w:val="Hyperlink"/>
          </w:rPr>
          <w:t>Quadro 3 – Análise ultra-estrutural na morte celular da área CA1 do hipocampo após isquemia cerebral global transitória em ratos Wistar</w:t>
        </w:r>
        <w:r>
          <w:rPr>
            <w:noProof/>
            <w:webHidden/>
          </w:rPr>
          <w:tab/>
        </w:r>
        <w:r>
          <w:rPr>
            <w:noProof/>
            <w:webHidden/>
          </w:rPr>
          <w:fldChar w:fldCharType="begin"/>
        </w:r>
        <w:r>
          <w:rPr>
            <w:noProof/>
            <w:webHidden/>
          </w:rPr>
          <w:instrText xml:space="preserve"> PAGEREF _Toc184283871 \h </w:instrText>
        </w:r>
        <w:r>
          <w:rPr>
            <w:noProof/>
            <w:webHidden/>
          </w:rPr>
        </w:r>
        <w:r>
          <w:rPr>
            <w:noProof/>
            <w:webHidden/>
          </w:rPr>
          <w:fldChar w:fldCharType="separate"/>
        </w:r>
        <w:r w:rsidR="008809CA">
          <w:rPr>
            <w:noProof/>
            <w:webHidden/>
          </w:rPr>
          <w:t>23</w:t>
        </w:r>
        <w:r>
          <w:rPr>
            <w:noProof/>
            <w:webHidden/>
          </w:rPr>
          <w:fldChar w:fldCharType="end"/>
        </w:r>
      </w:hyperlink>
    </w:p>
    <w:p w14:paraId="03C8852E" w14:textId="2D6FB8A3" w:rsidR="00CD66B5" w:rsidRDefault="00CD66B5">
      <w:pPr>
        <w:pStyle w:val="ndicedeilustraes"/>
        <w:tabs>
          <w:tab w:val="right" w:leader="dot" w:pos="9062"/>
        </w:tabs>
        <w:rPr>
          <w:rFonts w:asciiTheme="minorHAnsi" w:eastAsiaTheme="minorEastAsia" w:hAnsiTheme="minorHAnsi" w:cstheme="minorBidi"/>
          <w:noProof/>
          <w:kern w:val="2"/>
          <w14:ligatures w14:val="standardContextual"/>
        </w:rPr>
      </w:pPr>
      <w:hyperlink w:anchor="_Toc184283872" w:history="1">
        <w:r w:rsidRPr="00597DAD">
          <w:rPr>
            <w:rStyle w:val="Hyperlink"/>
          </w:rPr>
          <w:t>Quadro 4 – Diagnóstico da doença de Alzheimer usando autoencoders aplicados a imagens de ressonância magnética</w:t>
        </w:r>
        <w:r>
          <w:rPr>
            <w:noProof/>
            <w:webHidden/>
          </w:rPr>
          <w:tab/>
        </w:r>
        <w:r>
          <w:rPr>
            <w:noProof/>
            <w:webHidden/>
          </w:rPr>
          <w:fldChar w:fldCharType="begin"/>
        </w:r>
        <w:r>
          <w:rPr>
            <w:noProof/>
            <w:webHidden/>
          </w:rPr>
          <w:instrText xml:space="preserve"> PAGEREF _Toc184283872 \h </w:instrText>
        </w:r>
        <w:r>
          <w:rPr>
            <w:noProof/>
            <w:webHidden/>
          </w:rPr>
        </w:r>
        <w:r>
          <w:rPr>
            <w:noProof/>
            <w:webHidden/>
          </w:rPr>
          <w:fldChar w:fldCharType="separate"/>
        </w:r>
        <w:r w:rsidR="008809CA">
          <w:rPr>
            <w:noProof/>
            <w:webHidden/>
          </w:rPr>
          <w:t>24</w:t>
        </w:r>
        <w:r>
          <w:rPr>
            <w:noProof/>
            <w:webHidden/>
          </w:rPr>
          <w:fldChar w:fldCharType="end"/>
        </w:r>
      </w:hyperlink>
    </w:p>
    <w:p w14:paraId="3EA9E9B6" w14:textId="6B803520" w:rsidR="00CD66B5" w:rsidRDefault="00CD66B5">
      <w:pPr>
        <w:pStyle w:val="ndicedeilustraes"/>
        <w:tabs>
          <w:tab w:val="right" w:leader="dot" w:pos="9062"/>
        </w:tabs>
        <w:rPr>
          <w:rFonts w:asciiTheme="minorHAnsi" w:eastAsiaTheme="minorEastAsia" w:hAnsiTheme="minorHAnsi" w:cstheme="minorBidi"/>
          <w:noProof/>
          <w:kern w:val="2"/>
          <w14:ligatures w14:val="standardContextual"/>
        </w:rPr>
      </w:pPr>
      <w:hyperlink w:anchor="_Toc184283873" w:history="1">
        <w:r w:rsidRPr="00597DAD">
          <w:rPr>
            <w:rStyle w:val="Hyperlink"/>
          </w:rPr>
          <w:t>Quadro 5 – Dinâmica da Plasticidade Sináptica em neurônios do Hipocampo durante ciclos de sono: um estudo computacional.</w:t>
        </w:r>
        <w:r>
          <w:rPr>
            <w:noProof/>
            <w:webHidden/>
          </w:rPr>
          <w:tab/>
        </w:r>
        <w:r>
          <w:rPr>
            <w:noProof/>
            <w:webHidden/>
          </w:rPr>
          <w:fldChar w:fldCharType="begin"/>
        </w:r>
        <w:r>
          <w:rPr>
            <w:noProof/>
            <w:webHidden/>
          </w:rPr>
          <w:instrText xml:space="preserve"> PAGEREF _Toc184283873 \h </w:instrText>
        </w:r>
        <w:r>
          <w:rPr>
            <w:noProof/>
            <w:webHidden/>
          </w:rPr>
        </w:r>
        <w:r>
          <w:rPr>
            <w:noProof/>
            <w:webHidden/>
          </w:rPr>
          <w:fldChar w:fldCharType="separate"/>
        </w:r>
        <w:r w:rsidR="008809CA">
          <w:rPr>
            <w:noProof/>
            <w:webHidden/>
          </w:rPr>
          <w:t>24</w:t>
        </w:r>
        <w:r>
          <w:rPr>
            <w:noProof/>
            <w:webHidden/>
          </w:rPr>
          <w:fldChar w:fldCharType="end"/>
        </w:r>
      </w:hyperlink>
    </w:p>
    <w:p w14:paraId="1777C735" w14:textId="2E2597A0" w:rsidR="00CD66B5" w:rsidRDefault="00CD66B5">
      <w:pPr>
        <w:pStyle w:val="ndicedeilustraes"/>
        <w:tabs>
          <w:tab w:val="right" w:leader="dot" w:pos="9062"/>
        </w:tabs>
        <w:rPr>
          <w:rFonts w:asciiTheme="minorHAnsi" w:eastAsiaTheme="minorEastAsia" w:hAnsiTheme="minorHAnsi" w:cstheme="minorBidi"/>
          <w:noProof/>
          <w:kern w:val="2"/>
          <w14:ligatures w14:val="standardContextual"/>
        </w:rPr>
      </w:pPr>
      <w:hyperlink w:anchor="_Toc184283874" w:history="1">
        <w:r w:rsidRPr="00597DAD">
          <w:rPr>
            <w:rStyle w:val="Hyperlink"/>
          </w:rPr>
          <w:t>Quadro 6 – Trecho de código para criação das pastas de salvamento dos dados.</w:t>
        </w:r>
        <w:r>
          <w:rPr>
            <w:noProof/>
            <w:webHidden/>
          </w:rPr>
          <w:tab/>
        </w:r>
        <w:r>
          <w:rPr>
            <w:noProof/>
            <w:webHidden/>
          </w:rPr>
          <w:fldChar w:fldCharType="begin"/>
        </w:r>
        <w:r>
          <w:rPr>
            <w:noProof/>
            <w:webHidden/>
          </w:rPr>
          <w:instrText xml:space="preserve"> PAGEREF _Toc184283874 \h </w:instrText>
        </w:r>
        <w:r>
          <w:rPr>
            <w:noProof/>
            <w:webHidden/>
          </w:rPr>
        </w:r>
        <w:r>
          <w:rPr>
            <w:noProof/>
            <w:webHidden/>
          </w:rPr>
          <w:fldChar w:fldCharType="separate"/>
        </w:r>
        <w:r w:rsidR="008809CA">
          <w:rPr>
            <w:noProof/>
            <w:webHidden/>
          </w:rPr>
          <w:t>29</w:t>
        </w:r>
        <w:r>
          <w:rPr>
            <w:noProof/>
            <w:webHidden/>
          </w:rPr>
          <w:fldChar w:fldCharType="end"/>
        </w:r>
      </w:hyperlink>
    </w:p>
    <w:p w14:paraId="6921F8CB" w14:textId="10035806" w:rsidR="00CD66B5" w:rsidRDefault="00CD66B5">
      <w:pPr>
        <w:pStyle w:val="ndicedeilustraes"/>
        <w:tabs>
          <w:tab w:val="right" w:leader="dot" w:pos="9062"/>
        </w:tabs>
        <w:rPr>
          <w:rFonts w:asciiTheme="minorHAnsi" w:eastAsiaTheme="minorEastAsia" w:hAnsiTheme="minorHAnsi" w:cstheme="minorBidi"/>
          <w:noProof/>
          <w:kern w:val="2"/>
          <w14:ligatures w14:val="standardContextual"/>
        </w:rPr>
      </w:pPr>
      <w:hyperlink w:anchor="_Toc184283875" w:history="1">
        <w:r w:rsidRPr="00597DAD">
          <w:rPr>
            <w:rStyle w:val="Hyperlink"/>
          </w:rPr>
          <w:t>Quadro 7 – Código de multiplicação das imagens com suas anotações.</w:t>
        </w:r>
        <w:r>
          <w:rPr>
            <w:noProof/>
            <w:webHidden/>
          </w:rPr>
          <w:tab/>
        </w:r>
        <w:r>
          <w:rPr>
            <w:noProof/>
            <w:webHidden/>
          </w:rPr>
          <w:fldChar w:fldCharType="begin"/>
        </w:r>
        <w:r>
          <w:rPr>
            <w:noProof/>
            <w:webHidden/>
          </w:rPr>
          <w:instrText xml:space="preserve"> PAGEREF _Toc184283875 \h </w:instrText>
        </w:r>
        <w:r>
          <w:rPr>
            <w:noProof/>
            <w:webHidden/>
          </w:rPr>
        </w:r>
        <w:r>
          <w:rPr>
            <w:noProof/>
            <w:webHidden/>
          </w:rPr>
          <w:fldChar w:fldCharType="separate"/>
        </w:r>
        <w:r w:rsidR="008809CA">
          <w:rPr>
            <w:noProof/>
            <w:webHidden/>
          </w:rPr>
          <w:t>30</w:t>
        </w:r>
        <w:r>
          <w:rPr>
            <w:noProof/>
            <w:webHidden/>
          </w:rPr>
          <w:fldChar w:fldCharType="end"/>
        </w:r>
      </w:hyperlink>
    </w:p>
    <w:p w14:paraId="57527AF5" w14:textId="26AF6858" w:rsidR="00CD66B5" w:rsidRDefault="00CD66B5">
      <w:pPr>
        <w:pStyle w:val="ndicedeilustraes"/>
        <w:tabs>
          <w:tab w:val="right" w:leader="dot" w:pos="9062"/>
        </w:tabs>
        <w:rPr>
          <w:rFonts w:asciiTheme="minorHAnsi" w:eastAsiaTheme="minorEastAsia" w:hAnsiTheme="minorHAnsi" w:cstheme="minorBidi"/>
          <w:noProof/>
          <w:kern w:val="2"/>
          <w14:ligatures w14:val="standardContextual"/>
        </w:rPr>
      </w:pPr>
      <w:hyperlink w:anchor="_Toc184283876" w:history="1">
        <w:r w:rsidRPr="00597DAD">
          <w:rPr>
            <w:rStyle w:val="Hyperlink"/>
          </w:rPr>
          <w:t>Quadro 8 – Código de separação de anotação de imagem.</w:t>
        </w:r>
        <w:r>
          <w:rPr>
            <w:noProof/>
            <w:webHidden/>
          </w:rPr>
          <w:tab/>
        </w:r>
        <w:r>
          <w:rPr>
            <w:noProof/>
            <w:webHidden/>
          </w:rPr>
          <w:fldChar w:fldCharType="begin"/>
        </w:r>
        <w:r>
          <w:rPr>
            <w:noProof/>
            <w:webHidden/>
          </w:rPr>
          <w:instrText xml:space="preserve"> PAGEREF _Toc184283876 \h </w:instrText>
        </w:r>
        <w:r>
          <w:rPr>
            <w:noProof/>
            <w:webHidden/>
          </w:rPr>
        </w:r>
        <w:r>
          <w:rPr>
            <w:noProof/>
            <w:webHidden/>
          </w:rPr>
          <w:fldChar w:fldCharType="separate"/>
        </w:r>
        <w:r w:rsidR="008809CA">
          <w:rPr>
            <w:noProof/>
            <w:webHidden/>
          </w:rPr>
          <w:t>31</w:t>
        </w:r>
        <w:r>
          <w:rPr>
            <w:noProof/>
            <w:webHidden/>
          </w:rPr>
          <w:fldChar w:fldCharType="end"/>
        </w:r>
      </w:hyperlink>
    </w:p>
    <w:p w14:paraId="1243E279" w14:textId="43D77927" w:rsidR="00CD66B5" w:rsidRDefault="00CD66B5">
      <w:pPr>
        <w:pStyle w:val="ndicedeilustraes"/>
        <w:tabs>
          <w:tab w:val="right" w:leader="dot" w:pos="9062"/>
        </w:tabs>
        <w:rPr>
          <w:rFonts w:asciiTheme="minorHAnsi" w:eastAsiaTheme="minorEastAsia" w:hAnsiTheme="minorHAnsi" w:cstheme="minorBidi"/>
          <w:noProof/>
          <w:kern w:val="2"/>
          <w14:ligatures w14:val="standardContextual"/>
        </w:rPr>
      </w:pPr>
      <w:hyperlink w:anchor="_Toc184283877" w:history="1">
        <w:r w:rsidRPr="00597DAD">
          <w:rPr>
            <w:rStyle w:val="Hyperlink"/>
          </w:rPr>
          <w:t xml:space="preserve">Quadro 9 – Função </w:t>
        </w:r>
        <w:r w:rsidRPr="00597DAD">
          <w:rPr>
            <w:rStyle w:val="Hyperlink"/>
            <w:rFonts w:ascii="Courier New" w:hAnsi="Courier New" w:cs="Courier New"/>
          </w:rPr>
          <w:t>main</w:t>
        </w:r>
        <w:r w:rsidRPr="00597DAD">
          <w:rPr>
            <w:rStyle w:val="Hyperlink"/>
          </w:rPr>
          <w:t xml:space="preserve"> do </w:t>
        </w:r>
        <w:r w:rsidRPr="00597DAD">
          <w:rPr>
            <w:rStyle w:val="Hyperlink"/>
            <w:i/>
            <w:iCs/>
          </w:rPr>
          <w:t>script</w:t>
        </w:r>
        <w:r w:rsidRPr="00597DAD">
          <w:rPr>
            <w:rStyle w:val="Hyperlink"/>
          </w:rPr>
          <w:t xml:space="preserve"> </w:t>
        </w:r>
        <w:r w:rsidRPr="00597DAD">
          <w:rPr>
            <w:rStyle w:val="Hyperlink"/>
            <w:rFonts w:ascii="Courier New" w:hAnsi="Courier New" w:cs="Courier New"/>
          </w:rPr>
          <w:t>TrainingScript</w:t>
        </w:r>
        <w:r>
          <w:rPr>
            <w:noProof/>
            <w:webHidden/>
          </w:rPr>
          <w:tab/>
        </w:r>
        <w:r>
          <w:rPr>
            <w:noProof/>
            <w:webHidden/>
          </w:rPr>
          <w:fldChar w:fldCharType="begin"/>
        </w:r>
        <w:r>
          <w:rPr>
            <w:noProof/>
            <w:webHidden/>
          </w:rPr>
          <w:instrText xml:space="preserve"> PAGEREF _Toc184283877 \h </w:instrText>
        </w:r>
        <w:r>
          <w:rPr>
            <w:noProof/>
            <w:webHidden/>
          </w:rPr>
        </w:r>
        <w:r>
          <w:rPr>
            <w:noProof/>
            <w:webHidden/>
          </w:rPr>
          <w:fldChar w:fldCharType="separate"/>
        </w:r>
        <w:r w:rsidR="008809CA">
          <w:rPr>
            <w:noProof/>
            <w:webHidden/>
          </w:rPr>
          <w:t>32</w:t>
        </w:r>
        <w:r>
          <w:rPr>
            <w:noProof/>
            <w:webHidden/>
          </w:rPr>
          <w:fldChar w:fldCharType="end"/>
        </w:r>
      </w:hyperlink>
    </w:p>
    <w:p w14:paraId="5153EAC9" w14:textId="5830F91A" w:rsidR="00CD66B5" w:rsidRDefault="00CD66B5">
      <w:pPr>
        <w:pStyle w:val="ndicedeilustraes"/>
        <w:tabs>
          <w:tab w:val="right" w:leader="dot" w:pos="9062"/>
        </w:tabs>
        <w:rPr>
          <w:rFonts w:asciiTheme="minorHAnsi" w:eastAsiaTheme="minorEastAsia" w:hAnsiTheme="minorHAnsi" w:cstheme="minorBidi"/>
          <w:noProof/>
          <w:kern w:val="2"/>
          <w14:ligatures w14:val="standardContextual"/>
        </w:rPr>
      </w:pPr>
      <w:hyperlink w:anchor="_Toc184283878" w:history="1">
        <w:r w:rsidRPr="00597DAD">
          <w:rPr>
            <w:rStyle w:val="Hyperlink"/>
          </w:rPr>
          <w:t>Quadro 10 – Divisão de conjuntos e inicialização do modelo.</w:t>
        </w:r>
        <w:r>
          <w:rPr>
            <w:noProof/>
            <w:webHidden/>
          </w:rPr>
          <w:tab/>
        </w:r>
        <w:r>
          <w:rPr>
            <w:noProof/>
            <w:webHidden/>
          </w:rPr>
          <w:fldChar w:fldCharType="begin"/>
        </w:r>
        <w:r>
          <w:rPr>
            <w:noProof/>
            <w:webHidden/>
          </w:rPr>
          <w:instrText xml:space="preserve"> PAGEREF _Toc184283878 \h </w:instrText>
        </w:r>
        <w:r>
          <w:rPr>
            <w:noProof/>
            <w:webHidden/>
          </w:rPr>
        </w:r>
        <w:r>
          <w:rPr>
            <w:noProof/>
            <w:webHidden/>
          </w:rPr>
          <w:fldChar w:fldCharType="separate"/>
        </w:r>
        <w:r w:rsidR="008809CA">
          <w:rPr>
            <w:noProof/>
            <w:webHidden/>
          </w:rPr>
          <w:t>33</w:t>
        </w:r>
        <w:r>
          <w:rPr>
            <w:noProof/>
            <w:webHidden/>
          </w:rPr>
          <w:fldChar w:fldCharType="end"/>
        </w:r>
      </w:hyperlink>
    </w:p>
    <w:p w14:paraId="1B630F04" w14:textId="1C6A8831" w:rsidR="00CD66B5" w:rsidRDefault="00CD66B5">
      <w:pPr>
        <w:pStyle w:val="ndicedeilustraes"/>
        <w:tabs>
          <w:tab w:val="right" w:leader="dot" w:pos="9062"/>
        </w:tabs>
        <w:rPr>
          <w:rFonts w:asciiTheme="minorHAnsi" w:eastAsiaTheme="minorEastAsia" w:hAnsiTheme="minorHAnsi" w:cstheme="minorBidi"/>
          <w:noProof/>
          <w:kern w:val="2"/>
          <w14:ligatures w14:val="standardContextual"/>
        </w:rPr>
      </w:pPr>
      <w:hyperlink w:anchor="_Toc184283879" w:history="1">
        <w:r w:rsidRPr="00597DAD">
          <w:rPr>
            <w:rStyle w:val="Hyperlink"/>
          </w:rPr>
          <w:t xml:space="preserve">Quadro 11 – Função </w:t>
        </w:r>
        <w:r w:rsidRPr="00597DAD">
          <w:rPr>
            <w:rStyle w:val="Hyperlink"/>
            <w:rFonts w:ascii="Courier New" w:hAnsi="Courier New" w:cs="Courier New"/>
          </w:rPr>
          <w:t>get_model</w:t>
        </w:r>
        <w:r w:rsidRPr="00597DAD">
          <w:rPr>
            <w:rStyle w:val="Hyperlink"/>
          </w:rPr>
          <w:t xml:space="preserve"> do </w:t>
        </w:r>
        <w:r w:rsidRPr="00597DAD">
          <w:rPr>
            <w:rStyle w:val="Hyperlink"/>
            <w:i/>
            <w:iCs/>
          </w:rPr>
          <w:t>script</w:t>
        </w:r>
        <w:r w:rsidRPr="00597DAD">
          <w:rPr>
            <w:rStyle w:val="Hyperlink"/>
          </w:rPr>
          <w:t>.</w:t>
        </w:r>
        <w:r>
          <w:rPr>
            <w:noProof/>
            <w:webHidden/>
          </w:rPr>
          <w:tab/>
        </w:r>
        <w:r>
          <w:rPr>
            <w:noProof/>
            <w:webHidden/>
          </w:rPr>
          <w:fldChar w:fldCharType="begin"/>
        </w:r>
        <w:r>
          <w:rPr>
            <w:noProof/>
            <w:webHidden/>
          </w:rPr>
          <w:instrText xml:space="preserve"> PAGEREF _Toc184283879 \h </w:instrText>
        </w:r>
        <w:r>
          <w:rPr>
            <w:noProof/>
            <w:webHidden/>
          </w:rPr>
        </w:r>
        <w:r>
          <w:rPr>
            <w:noProof/>
            <w:webHidden/>
          </w:rPr>
          <w:fldChar w:fldCharType="separate"/>
        </w:r>
        <w:r w:rsidR="008809CA">
          <w:rPr>
            <w:noProof/>
            <w:webHidden/>
          </w:rPr>
          <w:t>33</w:t>
        </w:r>
        <w:r>
          <w:rPr>
            <w:noProof/>
            <w:webHidden/>
          </w:rPr>
          <w:fldChar w:fldCharType="end"/>
        </w:r>
      </w:hyperlink>
    </w:p>
    <w:p w14:paraId="4243D8CE" w14:textId="596FF811" w:rsidR="00CD66B5" w:rsidRDefault="00CD66B5">
      <w:pPr>
        <w:pStyle w:val="ndicedeilustraes"/>
        <w:tabs>
          <w:tab w:val="right" w:leader="dot" w:pos="9062"/>
        </w:tabs>
        <w:rPr>
          <w:rFonts w:asciiTheme="minorHAnsi" w:eastAsiaTheme="minorEastAsia" w:hAnsiTheme="minorHAnsi" w:cstheme="minorBidi"/>
          <w:noProof/>
          <w:kern w:val="2"/>
          <w14:ligatures w14:val="standardContextual"/>
        </w:rPr>
      </w:pPr>
      <w:hyperlink w:anchor="_Toc184283880" w:history="1">
        <w:r w:rsidRPr="00597DAD">
          <w:rPr>
            <w:rStyle w:val="Hyperlink"/>
          </w:rPr>
          <w:t xml:space="preserve">Quadro 12 – Função </w:t>
        </w:r>
        <w:r w:rsidRPr="00597DAD">
          <w:rPr>
            <w:rStyle w:val="Hyperlink"/>
            <w:rFonts w:ascii="Courier New" w:hAnsi="Courier New" w:cs="Courier New"/>
          </w:rPr>
          <w:t>get_tranform</w:t>
        </w:r>
        <w:r w:rsidRPr="00597DAD">
          <w:rPr>
            <w:rStyle w:val="Hyperlink"/>
          </w:rPr>
          <w:t xml:space="preserve"> sendo utilizado para a parte do </w:t>
        </w:r>
        <w:r w:rsidRPr="00597DAD">
          <w:rPr>
            <w:rStyle w:val="Hyperlink"/>
            <w:i/>
            <w:iCs/>
          </w:rPr>
          <w:t>dataset</w:t>
        </w:r>
        <w:r w:rsidRPr="00597DAD">
          <w:rPr>
            <w:rStyle w:val="Hyperlink"/>
          </w:rPr>
          <w:t>.</w:t>
        </w:r>
        <w:r>
          <w:rPr>
            <w:noProof/>
            <w:webHidden/>
          </w:rPr>
          <w:tab/>
        </w:r>
        <w:r>
          <w:rPr>
            <w:noProof/>
            <w:webHidden/>
          </w:rPr>
          <w:fldChar w:fldCharType="begin"/>
        </w:r>
        <w:r>
          <w:rPr>
            <w:noProof/>
            <w:webHidden/>
          </w:rPr>
          <w:instrText xml:space="preserve"> PAGEREF _Toc184283880 \h </w:instrText>
        </w:r>
        <w:r>
          <w:rPr>
            <w:noProof/>
            <w:webHidden/>
          </w:rPr>
        </w:r>
        <w:r>
          <w:rPr>
            <w:noProof/>
            <w:webHidden/>
          </w:rPr>
          <w:fldChar w:fldCharType="separate"/>
        </w:r>
        <w:r w:rsidR="008809CA">
          <w:rPr>
            <w:noProof/>
            <w:webHidden/>
          </w:rPr>
          <w:t>33</w:t>
        </w:r>
        <w:r>
          <w:rPr>
            <w:noProof/>
            <w:webHidden/>
          </w:rPr>
          <w:fldChar w:fldCharType="end"/>
        </w:r>
      </w:hyperlink>
    </w:p>
    <w:p w14:paraId="3FE13432" w14:textId="25B99AE2" w:rsidR="00CD66B5" w:rsidRDefault="00CD66B5">
      <w:pPr>
        <w:pStyle w:val="ndicedeilustraes"/>
        <w:tabs>
          <w:tab w:val="right" w:leader="dot" w:pos="9062"/>
        </w:tabs>
        <w:rPr>
          <w:rFonts w:asciiTheme="minorHAnsi" w:eastAsiaTheme="minorEastAsia" w:hAnsiTheme="minorHAnsi" w:cstheme="minorBidi"/>
          <w:noProof/>
          <w:kern w:val="2"/>
          <w14:ligatures w14:val="standardContextual"/>
        </w:rPr>
      </w:pPr>
      <w:hyperlink w:anchor="_Toc184283881" w:history="1">
        <w:r w:rsidRPr="00597DAD">
          <w:rPr>
            <w:rStyle w:val="Hyperlink"/>
          </w:rPr>
          <w:t xml:space="preserve">Quadro 13 – Função </w:t>
        </w:r>
        <w:r w:rsidRPr="00597DAD">
          <w:rPr>
            <w:rStyle w:val="Hyperlink"/>
            <w:rFonts w:ascii="Courier New" w:hAnsi="Courier New" w:cs="Courier New"/>
          </w:rPr>
          <w:t>collate_fn</w:t>
        </w:r>
        <w:r w:rsidRPr="00597DAD">
          <w:rPr>
            <w:rStyle w:val="Hyperlink"/>
          </w:rPr>
          <w:t xml:space="preserve"> com a finalidade de empacotar os dados.</w:t>
        </w:r>
        <w:r>
          <w:rPr>
            <w:noProof/>
            <w:webHidden/>
          </w:rPr>
          <w:tab/>
        </w:r>
        <w:r>
          <w:rPr>
            <w:noProof/>
            <w:webHidden/>
          </w:rPr>
          <w:fldChar w:fldCharType="begin"/>
        </w:r>
        <w:r>
          <w:rPr>
            <w:noProof/>
            <w:webHidden/>
          </w:rPr>
          <w:instrText xml:space="preserve"> PAGEREF _Toc184283881 \h </w:instrText>
        </w:r>
        <w:r>
          <w:rPr>
            <w:noProof/>
            <w:webHidden/>
          </w:rPr>
        </w:r>
        <w:r>
          <w:rPr>
            <w:noProof/>
            <w:webHidden/>
          </w:rPr>
          <w:fldChar w:fldCharType="separate"/>
        </w:r>
        <w:r w:rsidR="008809CA">
          <w:rPr>
            <w:noProof/>
            <w:webHidden/>
          </w:rPr>
          <w:t>34</w:t>
        </w:r>
        <w:r>
          <w:rPr>
            <w:noProof/>
            <w:webHidden/>
          </w:rPr>
          <w:fldChar w:fldCharType="end"/>
        </w:r>
      </w:hyperlink>
    </w:p>
    <w:p w14:paraId="3D9C4871" w14:textId="72F0B48D" w:rsidR="00CD66B5" w:rsidRDefault="00CD66B5">
      <w:pPr>
        <w:pStyle w:val="ndicedeilustraes"/>
        <w:tabs>
          <w:tab w:val="right" w:leader="dot" w:pos="9062"/>
        </w:tabs>
        <w:rPr>
          <w:rFonts w:asciiTheme="minorHAnsi" w:eastAsiaTheme="minorEastAsia" w:hAnsiTheme="minorHAnsi" w:cstheme="minorBidi"/>
          <w:noProof/>
          <w:kern w:val="2"/>
          <w14:ligatures w14:val="standardContextual"/>
        </w:rPr>
      </w:pPr>
      <w:hyperlink w:anchor="_Toc184283882" w:history="1">
        <w:r w:rsidRPr="00597DAD">
          <w:rPr>
            <w:rStyle w:val="Hyperlink"/>
          </w:rPr>
          <w:t xml:space="preserve">Quadro 14 – Código da função </w:t>
        </w:r>
        <w:r w:rsidRPr="00597DAD">
          <w:rPr>
            <w:rStyle w:val="Hyperlink"/>
            <w:rFonts w:ascii="Courier New" w:hAnsi="Courier New" w:cs="Courier New"/>
          </w:rPr>
          <w:t>calculate_metrics</w:t>
        </w:r>
        <w:r w:rsidRPr="00597DAD">
          <w:rPr>
            <w:rStyle w:val="Hyperlink"/>
          </w:rPr>
          <w:t>.</w:t>
        </w:r>
        <w:r>
          <w:rPr>
            <w:noProof/>
            <w:webHidden/>
          </w:rPr>
          <w:tab/>
        </w:r>
        <w:r>
          <w:rPr>
            <w:noProof/>
            <w:webHidden/>
          </w:rPr>
          <w:fldChar w:fldCharType="begin"/>
        </w:r>
        <w:r>
          <w:rPr>
            <w:noProof/>
            <w:webHidden/>
          </w:rPr>
          <w:instrText xml:space="preserve"> PAGEREF _Toc184283882 \h </w:instrText>
        </w:r>
        <w:r>
          <w:rPr>
            <w:noProof/>
            <w:webHidden/>
          </w:rPr>
        </w:r>
        <w:r>
          <w:rPr>
            <w:noProof/>
            <w:webHidden/>
          </w:rPr>
          <w:fldChar w:fldCharType="separate"/>
        </w:r>
        <w:r w:rsidR="008809CA">
          <w:rPr>
            <w:noProof/>
            <w:webHidden/>
          </w:rPr>
          <w:t>35</w:t>
        </w:r>
        <w:r>
          <w:rPr>
            <w:noProof/>
            <w:webHidden/>
          </w:rPr>
          <w:fldChar w:fldCharType="end"/>
        </w:r>
      </w:hyperlink>
    </w:p>
    <w:p w14:paraId="2F93EE91" w14:textId="466482B1" w:rsidR="00CD66B5" w:rsidRDefault="00CD66B5">
      <w:pPr>
        <w:pStyle w:val="ndicedeilustraes"/>
        <w:tabs>
          <w:tab w:val="right" w:leader="dot" w:pos="9062"/>
        </w:tabs>
        <w:rPr>
          <w:rFonts w:asciiTheme="minorHAnsi" w:eastAsiaTheme="minorEastAsia" w:hAnsiTheme="minorHAnsi" w:cstheme="minorBidi"/>
          <w:noProof/>
          <w:kern w:val="2"/>
          <w14:ligatures w14:val="standardContextual"/>
        </w:rPr>
      </w:pPr>
      <w:hyperlink w:anchor="_Toc184283883" w:history="1">
        <w:r w:rsidRPr="00597DAD">
          <w:rPr>
            <w:rStyle w:val="Hyperlink"/>
          </w:rPr>
          <w:t>Quadro 15 – Salvamento do modelo em arquivo .</w:t>
        </w:r>
        <w:r w:rsidRPr="00597DAD">
          <w:rPr>
            <w:rStyle w:val="Hyperlink"/>
            <w:rFonts w:ascii="Courier New" w:hAnsi="Courier New" w:cs="Courier New"/>
          </w:rPr>
          <w:t>pth</w:t>
        </w:r>
        <w:r w:rsidRPr="00597DAD">
          <w:rPr>
            <w:rStyle w:val="Hyperlink"/>
          </w:rPr>
          <w:t>.</w:t>
        </w:r>
        <w:r>
          <w:rPr>
            <w:noProof/>
            <w:webHidden/>
          </w:rPr>
          <w:tab/>
        </w:r>
        <w:r>
          <w:rPr>
            <w:noProof/>
            <w:webHidden/>
          </w:rPr>
          <w:fldChar w:fldCharType="begin"/>
        </w:r>
        <w:r>
          <w:rPr>
            <w:noProof/>
            <w:webHidden/>
          </w:rPr>
          <w:instrText xml:space="preserve"> PAGEREF _Toc184283883 \h </w:instrText>
        </w:r>
        <w:r>
          <w:rPr>
            <w:noProof/>
            <w:webHidden/>
          </w:rPr>
        </w:r>
        <w:r>
          <w:rPr>
            <w:noProof/>
            <w:webHidden/>
          </w:rPr>
          <w:fldChar w:fldCharType="separate"/>
        </w:r>
        <w:r w:rsidR="008809CA">
          <w:rPr>
            <w:noProof/>
            <w:webHidden/>
          </w:rPr>
          <w:t>36</w:t>
        </w:r>
        <w:r>
          <w:rPr>
            <w:noProof/>
            <w:webHidden/>
          </w:rPr>
          <w:fldChar w:fldCharType="end"/>
        </w:r>
      </w:hyperlink>
    </w:p>
    <w:p w14:paraId="59341082" w14:textId="46285866" w:rsidR="00CD66B5" w:rsidRDefault="00CD66B5">
      <w:pPr>
        <w:pStyle w:val="ndicedeilustraes"/>
        <w:tabs>
          <w:tab w:val="right" w:leader="dot" w:pos="9062"/>
        </w:tabs>
        <w:rPr>
          <w:rFonts w:asciiTheme="minorHAnsi" w:eastAsiaTheme="minorEastAsia" w:hAnsiTheme="minorHAnsi" w:cstheme="minorBidi"/>
          <w:noProof/>
          <w:kern w:val="2"/>
          <w14:ligatures w14:val="standardContextual"/>
        </w:rPr>
      </w:pPr>
      <w:hyperlink w:anchor="_Toc184283884" w:history="1">
        <w:r w:rsidRPr="00597DAD">
          <w:rPr>
            <w:rStyle w:val="Hyperlink"/>
          </w:rPr>
          <w:t>Quadro 16 – Demonstração de resultados pela Faster R-CNN.</w:t>
        </w:r>
        <w:r>
          <w:rPr>
            <w:noProof/>
            <w:webHidden/>
          </w:rPr>
          <w:tab/>
        </w:r>
        <w:r>
          <w:rPr>
            <w:noProof/>
            <w:webHidden/>
          </w:rPr>
          <w:fldChar w:fldCharType="begin"/>
        </w:r>
        <w:r>
          <w:rPr>
            <w:noProof/>
            <w:webHidden/>
          </w:rPr>
          <w:instrText xml:space="preserve"> PAGEREF _Toc184283884 \h </w:instrText>
        </w:r>
        <w:r>
          <w:rPr>
            <w:noProof/>
            <w:webHidden/>
          </w:rPr>
        </w:r>
        <w:r>
          <w:rPr>
            <w:noProof/>
            <w:webHidden/>
          </w:rPr>
          <w:fldChar w:fldCharType="separate"/>
        </w:r>
        <w:r w:rsidR="008809CA">
          <w:rPr>
            <w:noProof/>
            <w:webHidden/>
          </w:rPr>
          <w:t>38</w:t>
        </w:r>
        <w:r>
          <w:rPr>
            <w:noProof/>
            <w:webHidden/>
          </w:rPr>
          <w:fldChar w:fldCharType="end"/>
        </w:r>
      </w:hyperlink>
    </w:p>
    <w:p w14:paraId="3D6A3148" w14:textId="280475C5" w:rsidR="00CD66B5" w:rsidRDefault="00CD66B5">
      <w:pPr>
        <w:pStyle w:val="ndicedeilustraes"/>
        <w:tabs>
          <w:tab w:val="right" w:leader="dot" w:pos="9062"/>
        </w:tabs>
        <w:rPr>
          <w:rFonts w:asciiTheme="minorHAnsi" w:eastAsiaTheme="minorEastAsia" w:hAnsiTheme="minorHAnsi" w:cstheme="minorBidi"/>
          <w:noProof/>
          <w:kern w:val="2"/>
          <w14:ligatures w14:val="standardContextual"/>
        </w:rPr>
      </w:pPr>
      <w:hyperlink w:anchor="_Toc184283885" w:history="1">
        <w:r w:rsidRPr="00597DAD">
          <w:rPr>
            <w:rStyle w:val="Hyperlink"/>
          </w:rPr>
          <w:t>Quadro 17 – Importação do modelo.</w:t>
        </w:r>
        <w:r>
          <w:rPr>
            <w:noProof/>
            <w:webHidden/>
          </w:rPr>
          <w:tab/>
        </w:r>
        <w:r>
          <w:rPr>
            <w:noProof/>
            <w:webHidden/>
          </w:rPr>
          <w:fldChar w:fldCharType="begin"/>
        </w:r>
        <w:r>
          <w:rPr>
            <w:noProof/>
            <w:webHidden/>
          </w:rPr>
          <w:instrText xml:space="preserve"> PAGEREF _Toc184283885 \h </w:instrText>
        </w:r>
        <w:r>
          <w:rPr>
            <w:noProof/>
            <w:webHidden/>
          </w:rPr>
        </w:r>
        <w:r>
          <w:rPr>
            <w:noProof/>
            <w:webHidden/>
          </w:rPr>
          <w:fldChar w:fldCharType="separate"/>
        </w:r>
        <w:r w:rsidR="008809CA">
          <w:rPr>
            <w:noProof/>
            <w:webHidden/>
          </w:rPr>
          <w:t>39</w:t>
        </w:r>
        <w:r>
          <w:rPr>
            <w:noProof/>
            <w:webHidden/>
          </w:rPr>
          <w:fldChar w:fldCharType="end"/>
        </w:r>
      </w:hyperlink>
    </w:p>
    <w:p w14:paraId="2DF159C5" w14:textId="42FD78A7" w:rsidR="00CD66B5" w:rsidRDefault="00CD66B5">
      <w:pPr>
        <w:pStyle w:val="ndicedeilustraes"/>
        <w:tabs>
          <w:tab w:val="right" w:leader="dot" w:pos="9062"/>
        </w:tabs>
        <w:rPr>
          <w:rFonts w:asciiTheme="minorHAnsi" w:eastAsiaTheme="minorEastAsia" w:hAnsiTheme="minorHAnsi" w:cstheme="minorBidi"/>
          <w:noProof/>
          <w:kern w:val="2"/>
          <w14:ligatures w14:val="standardContextual"/>
        </w:rPr>
      </w:pPr>
      <w:hyperlink w:anchor="_Toc184283886" w:history="1">
        <w:r w:rsidRPr="00597DAD">
          <w:rPr>
            <w:rStyle w:val="Hyperlink"/>
          </w:rPr>
          <w:t xml:space="preserve">Quadro 18 – Função </w:t>
        </w:r>
        <w:r w:rsidRPr="00597DAD">
          <w:rPr>
            <w:rStyle w:val="Hyperlink"/>
            <w:rFonts w:ascii="Courier New" w:hAnsi="Courier New" w:cs="Courier New"/>
          </w:rPr>
          <w:t>get_model</w:t>
        </w:r>
        <w:r w:rsidRPr="00597DAD">
          <w:rPr>
            <w:rStyle w:val="Hyperlink"/>
          </w:rPr>
          <w:t xml:space="preserve"> do script.</w:t>
        </w:r>
        <w:r>
          <w:rPr>
            <w:noProof/>
            <w:webHidden/>
          </w:rPr>
          <w:tab/>
        </w:r>
        <w:r>
          <w:rPr>
            <w:noProof/>
            <w:webHidden/>
          </w:rPr>
          <w:fldChar w:fldCharType="begin"/>
        </w:r>
        <w:r>
          <w:rPr>
            <w:noProof/>
            <w:webHidden/>
          </w:rPr>
          <w:instrText xml:space="preserve"> PAGEREF _Toc184283886 \h </w:instrText>
        </w:r>
        <w:r>
          <w:rPr>
            <w:noProof/>
            <w:webHidden/>
          </w:rPr>
        </w:r>
        <w:r>
          <w:rPr>
            <w:noProof/>
            <w:webHidden/>
          </w:rPr>
          <w:fldChar w:fldCharType="separate"/>
        </w:r>
        <w:r w:rsidR="008809CA">
          <w:rPr>
            <w:noProof/>
            <w:webHidden/>
          </w:rPr>
          <w:t>40</w:t>
        </w:r>
        <w:r>
          <w:rPr>
            <w:noProof/>
            <w:webHidden/>
          </w:rPr>
          <w:fldChar w:fldCharType="end"/>
        </w:r>
      </w:hyperlink>
    </w:p>
    <w:p w14:paraId="1F0DA067" w14:textId="5B5332AA" w:rsidR="00CD66B5" w:rsidRDefault="00CD66B5">
      <w:pPr>
        <w:pStyle w:val="ndicedeilustraes"/>
        <w:tabs>
          <w:tab w:val="right" w:leader="dot" w:pos="9062"/>
        </w:tabs>
        <w:rPr>
          <w:rFonts w:asciiTheme="minorHAnsi" w:eastAsiaTheme="minorEastAsia" w:hAnsiTheme="minorHAnsi" w:cstheme="minorBidi"/>
          <w:noProof/>
          <w:kern w:val="2"/>
          <w14:ligatures w14:val="standardContextual"/>
        </w:rPr>
      </w:pPr>
      <w:hyperlink w:anchor="_Toc184283887" w:history="1">
        <w:r w:rsidRPr="00597DAD">
          <w:rPr>
            <w:rStyle w:val="Hyperlink"/>
          </w:rPr>
          <w:t>Quadro 19 – Trecho de código com o envio da imagem para predição.</w:t>
        </w:r>
        <w:r>
          <w:rPr>
            <w:noProof/>
            <w:webHidden/>
          </w:rPr>
          <w:tab/>
        </w:r>
        <w:r>
          <w:rPr>
            <w:noProof/>
            <w:webHidden/>
          </w:rPr>
          <w:fldChar w:fldCharType="begin"/>
        </w:r>
        <w:r>
          <w:rPr>
            <w:noProof/>
            <w:webHidden/>
          </w:rPr>
          <w:instrText xml:space="preserve"> PAGEREF _Toc184283887 \h </w:instrText>
        </w:r>
        <w:r>
          <w:rPr>
            <w:noProof/>
            <w:webHidden/>
          </w:rPr>
        </w:r>
        <w:r>
          <w:rPr>
            <w:noProof/>
            <w:webHidden/>
          </w:rPr>
          <w:fldChar w:fldCharType="separate"/>
        </w:r>
        <w:r w:rsidR="008809CA">
          <w:rPr>
            <w:noProof/>
            <w:webHidden/>
          </w:rPr>
          <w:t>40</w:t>
        </w:r>
        <w:r>
          <w:rPr>
            <w:noProof/>
            <w:webHidden/>
          </w:rPr>
          <w:fldChar w:fldCharType="end"/>
        </w:r>
      </w:hyperlink>
    </w:p>
    <w:p w14:paraId="68CF4DFB" w14:textId="15B552BB" w:rsidR="00CD66B5" w:rsidRDefault="00CD66B5">
      <w:pPr>
        <w:pStyle w:val="ndicedeilustraes"/>
        <w:tabs>
          <w:tab w:val="right" w:leader="dot" w:pos="9062"/>
        </w:tabs>
        <w:rPr>
          <w:rFonts w:asciiTheme="minorHAnsi" w:eastAsiaTheme="minorEastAsia" w:hAnsiTheme="minorHAnsi" w:cstheme="minorBidi"/>
          <w:noProof/>
          <w:kern w:val="2"/>
          <w14:ligatures w14:val="standardContextual"/>
        </w:rPr>
      </w:pPr>
      <w:hyperlink w:anchor="_Toc184283888" w:history="1">
        <w:r w:rsidRPr="00597DAD">
          <w:rPr>
            <w:rStyle w:val="Hyperlink"/>
          </w:rPr>
          <w:t>Quadro 20 – Aplicação do limiar de confiança.</w:t>
        </w:r>
        <w:r>
          <w:rPr>
            <w:noProof/>
            <w:webHidden/>
          </w:rPr>
          <w:tab/>
        </w:r>
        <w:r>
          <w:rPr>
            <w:noProof/>
            <w:webHidden/>
          </w:rPr>
          <w:fldChar w:fldCharType="begin"/>
        </w:r>
        <w:r>
          <w:rPr>
            <w:noProof/>
            <w:webHidden/>
          </w:rPr>
          <w:instrText xml:space="preserve"> PAGEREF _Toc184283888 \h </w:instrText>
        </w:r>
        <w:r>
          <w:rPr>
            <w:noProof/>
            <w:webHidden/>
          </w:rPr>
        </w:r>
        <w:r>
          <w:rPr>
            <w:noProof/>
            <w:webHidden/>
          </w:rPr>
          <w:fldChar w:fldCharType="separate"/>
        </w:r>
        <w:r w:rsidR="008809CA">
          <w:rPr>
            <w:noProof/>
            <w:webHidden/>
          </w:rPr>
          <w:t>41</w:t>
        </w:r>
        <w:r>
          <w:rPr>
            <w:noProof/>
            <w:webHidden/>
          </w:rPr>
          <w:fldChar w:fldCharType="end"/>
        </w:r>
      </w:hyperlink>
    </w:p>
    <w:p w14:paraId="73EF89B8" w14:textId="1F3BD72B" w:rsidR="00CD66B5" w:rsidRDefault="00CD66B5">
      <w:pPr>
        <w:pStyle w:val="ndicedeilustraes"/>
        <w:tabs>
          <w:tab w:val="right" w:leader="dot" w:pos="9062"/>
        </w:tabs>
        <w:rPr>
          <w:rFonts w:asciiTheme="minorHAnsi" w:eastAsiaTheme="minorEastAsia" w:hAnsiTheme="minorHAnsi" w:cstheme="minorBidi"/>
          <w:noProof/>
          <w:kern w:val="2"/>
          <w14:ligatures w14:val="standardContextual"/>
        </w:rPr>
      </w:pPr>
      <w:hyperlink w:anchor="_Toc184283889" w:history="1">
        <w:r w:rsidRPr="00597DAD">
          <w:rPr>
            <w:rStyle w:val="Hyperlink"/>
          </w:rPr>
          <w:t>Quadro 21 – Dados após análise das dez imagens.</w:t>
        </w:r>
        <w:r>
          <w:rPr>
            <w:noProof/>
            <w:webHidden/>
          </w:rPr>
          <w:tab/>
        </w:r>
        <w:r>
          <w:rPr>
            <w:noProof/>
            <w:webHidden/>
          </w:rPr>
          <w:fldChar w:fldCharType="begin"/>
        </w:r>
        <w:r>
          <w:rPr>
            <w:noProof/>
            <w:webHidden/>
          </w:rPr>
          <w:instrText xml:space="preserve"> PAGEREF _Toc184283889 \h </w:instrText>
        </w:r>
        <w:r>
          <w:rPr>
            <w:noProof/>
            <w:webHidden/>
          </w:rPr>
        </w:r>
        <w:r>
          <w:rPr>
            <w:noProof/>
            <w:webHidden/>
          </w:rPr>
          <w:fldChar w:fldCharType="separate"/>
        </w:r>
        <w:r w:rsidR="008809CA">
          <w:rPr>
            <w:noProof/>
            <w:webHidden/>
          </w:rPr>
          <w:t>42</w:t>
        </w:r>
        <w:r>
          <w:rPr>
            <w:noProof/>
            <w:webHidden/>
          </w:rPr>
          <w:fldChar w:fldCharType="end"/>
        </w:r>
      </w:hyperlink>
    </w:p>
    <w:p w14:paraId="47835B7E" w14:textId="659E6C3A" w:rsidR="00CD66B5" w:rsidRDefault="00CD66B5">
      <w:pPr>
        <w:pStyle w:val="ndicedeilustraes"/>
        <w:tabs>
          <w:tab w:val="right" w:leader="dot" w:pos="9062"/>
        </w:tabs>
        <w:rPr>
          <w:rFonts w:asciiTheme="minorHAnsi" w:eastAsiaTheme="minorEastAsia" w:hAnsiTheme="minorHAnsi" w:cstheme="minorBidi"/>
          <w:noProof/>
          <w:kern w:val="2"/>
          <w14:ligatures w14:val="standardContextual"/>
        </w:rPr>
      </w:pPr>
      <w:hyperlink w:anchor="_Toc184283890" w:history="1">
        <w:r w:rsidRPr="00597DAD">
          <w:rPr>
            <w:rStyle w:val="Hyperlink"/>
          </w:rPr>
          <w:t>Quadro 22 – Código fonte da rota /</w:t>
        </w:r>
        <w:r w:rsidRPr="00597DAD">
          <w:rPr>
            <w:rStyle w:val="Hyperlink"/>
            <w:rFonts w:ascii="Courier New" w:hAnsi="Courier New" w:cs="Courier New"/>
          </w:rPr>
          <w:t>process_image</w:t>
        </w:r>
        <w:r w:rsidRPr="00597DAD">
          <w:rPr>
            <w:rStyle w:val="Hyperlink"/>
          </w:rPr>
          <w:t>.</w:t>
        </w:r>
        <w:r>
          <w:rPr>
            <w:noProof/>
            <w:webHidden/>
          </w:rPr>
          <w:tab/>
        </w:r>
        <w:r>
          <w:rPr>
            <w:noProof/>
            <w:webHidden/>
          </w:rPr>
          <w:fldChar w:fldCharType="begin"/>
        </w:r>
        <w:r>
          <w:rPr>
            <w:noProof/>
            <w:webHidden/>
          </w:rPr>
          <w:instrText xml:space="preserve"> PAGEREF _Toc184283890 \h </w:instrText>
        </w:r>
        <w:r>
          <w:rPr>
            <w:noProof/>
            <w:webHidden/>
          </w:rPr>
        </w:r>
        <w:r>
          <w:rPr>
            <w:noProof/>
            <w:webHidden/>
          </w:rPr>
          <w:fldChar w:fldCharType="separate"/>
        </w:r>
        <w:r w:rsidR="008809CA">
          <w:rPr>
            <w:noProof/>
            <w:webHidden/>
          </w:rPr>
          <w:t>48</w:t>
        </w:r>
        <w:r>
          <w:rPr>
            <w:noProof/>
            <w:webHidden/>
          </w:rPr>
          <w:fldChar w:fldCharType="end"/>
        </w:r>
      </w:hyperlink>
    </w:p>
    <w:p w14:paraId="1559D029" w14:textId="78EDFB2F" w:rsidR="00CD66B5" w:rsidRDefault="00CD66B5">
      <w:pPr>
        <w:pStyle w:val="ndicedeilustraes"/>
        <w:tabs>
          <w:tab w:val="right" w:leader="dot" w:pos="9062"/>
        </w:tabs>
        <w:rPr>
          <w:rFonts w:asciiTheme="minorHAnsi" w:eastAsiaTheme="minorEastAsia" w:hAnsiTheme="minorHAnsi" w:cstheme="minorBidi"/>
          <w:noProof/>
          <w:kern w:val="2"/>
          <w14:ligatures w14:val="standardContextual"/>
        </w:rPr>
      </w:pPr>
      <w:hyperlink w:anchor="_Toc184283891" w:history="1">
        <w:r w:rsidRPr="00597DAD">
          <w:rPr>
            <w:rStyle w:val="Hyperlink"/>
          </w:rPr>
          <w:t>Quadro 23 – Código fonte responsável pela predição.</w:t>
        </w:r>
        <w:r>
          <w:rPr>
            <w:noProof/>
            <w:webHidden/>
          </w:rPr>
          <w:tab/>
        </w:r>
        <w:r>
          <w:rPr>
            <w:noProof/>
            <w:webHidden/>
          </w:rPr>
          <w:fldChar w:fldCharType="begin"/>
        </w:r>
        <w:r>
          <w:rPr>
            <w:noProof/>
            <w:webHidden/>
          </w:rPr>
          <w:instrText xml:space="preserve"> PAGEREF _Toc184283891 \h </w:instrText>
        </w:r>
        <w:r>
          <w:rPr>
            <w:noProof/>
            <w:webHidden/>
          </w:rPr>
        </w:r>
        <w:r>
          <w:rPr>
            <w:noProof/>
            <w:webHidden/>
          </w:rPr>
          <w:fldChar w:fldCharType="separate"/>
        </w:r>
        <w:r w:rsidR="008809CA">
          <w:rPr>
            <w:noProof/>
            <w:webHidden/>
          </w:rPr>
          <w:t>49</w:t>
        </w:r>
        <w:r>
          <w:rPr>
            <w:noProof/>
            <w:webHidden/>
          </w:rPr>
          <w:fldChar w:fldCharType="end"/>
        </w:r>
      </w:hyperlink>
    </w:p>
    <w:p w14:paraId="31937123" w14:textId="51D4CE06" w:rsidR="00CD66B5" w:rsidRDefault="00CD66B5">
      <w:pPr>
        <w:pStyle w:val="ndicedeilustraes"/>
        <w:tabs>
          <w:tab w:val="right" w:leader="dot" w:pos="9062"/>
        </w:tabs>
        <w:rPr>
          <w:rFonts w:asciiTheme="minorHAnsi" w:eastAsiaTheme="minorEastAsia" w:hAnsiTheme="minorHAnsi" w:cstheme="minorBidi"/>
          <w:noProof/>
          <w:kern w:val="2"/>
          <w14:ligatures w14:val="standardContextual"/>
        </w:rPr>
      </w:pPr>
      <w:hyperlink w:anchor="_Toc184283892" w:history="1">
        <w:r w:rsidRPr="00597DAD">
          <w:rPr>
            <w:rStyle w:val="Hyperlink"/>
          </w:rPr>
          <w:t>Quadro 24 – Perfil dos usuários do teste de usabilidade</w:t>
        </w:r>
        <w:r>
          <w:rPr>
            <w:noProof/>
            <w:webHidden/>
          </w:rPr>
          <w:tab/>
        </w:r>
        <w:r>
          <w:rPr>
            <w:noProof/>
            <w:webHidden/>
          </w:rPr>
          <w:fldChar w:fldCharType="begin"/>
        </w:r>
        <w:r>
          <w:rPr>
            <w:noProof/>
            <w:webHidden/>
          </w:rPr>
          <w:instrText xml:space="preserve"> PAGEREF _Toc184283892 \h </w:instrText>
        </w:r>
        <w:r>
          <w:rPr>
            <w:noProof/>
            <w:webHidden/>
          </w:rPr>
        </w:r>
        <w:r>
          <w:rPr>
            <w:noProof/>
            <w:webHidden/>
          </w:rPr>
          <w:fldChar w:fldCharType="separate"/>
        </w:r>
        <w:r w:rsidR="008809CA">
          <w:rPr>
            <w:noProof/>
            <w:webHidden/>
          </w:rPr>
          <w:t>54</w:t>
        </w:r>
        <w:r>
          <w:rPr>
            <w:noProof/>
            <w:webHidden/>
          </w:rPr>
          <w:fldChar w:fldCharType="end"/>
        </w:r>
      </w:hyperlink>
    </w:p>
    <w:p w14:paraId="10D25534" w14:textId="0068270E" w:rsidR="006426D5" w:rsidRPr="0087140F" w:rsidRDefault="006426D5" w:rsidP="000A3EAB">
      <w:pPr>
        <w:pStyle w:val="TF-xpre-listadetabelasTTULO"/>
      </w:pPr>
      <w:r w:rsidRPr="0087140F">
        <w:rPr>
          <w:sz w:val="24"/>
          <w:szCs w:val="24"/>
        </w:rPr>
        <w:fldChar w:fldCharType="end"/>
      </w:r>
    </w:p>
    <w:p w14:paraId="2D584FF1" w14:textId="77777777" w:rsidR="00CD66B5" w:rsidRDefault="00D15B4E" w:rsidP="00141515">
      <w:pPr>
        <w:pStyle w:val="TF-xpre-listadetabelasTTULO"/>
        <w:rPr>
          <w:noProof/>
        </w:rPr>
      </w:pPr>
      <w:r w:rsidRPr="0087140F">
        <w:br w:type="page"/>
      </w:r>
      <w:r w:rsidR="00F255FC" w:rsidRPr="0087140F">
        <w:lastRenderedPageBreak/>
        <w:t>Lista de tabelas</w:t>
      </w:r>
      <w:r w:rsidR="00141515" w:rsidRPr="0087140F">
        <w:fldChar w:fldCharType="begin"/>
      </w:r>
      <w:r w:rsidR="00141515" w:rsidRPr="0087140F">
        <w:instrText xml:space="preserve"> TOC \h \z \c "Tabela" </w:instrText>
      </w:r>
      <w:r w:rsidR="00141515" w:rsidRPr="0087140F">
        <w:fldChar w:fldCharType="separate"/>
      </w:r>
    </w:p>
    <w:p w14:paraId="2FFFAB4B" w14:textId="09309E8D" w:rsidR="00CD66B5" w:rsidRDefault="00CD66B5">
      <w:pPr>
        <w:pStyle w:val="ndicedeilustraes"/>
        <w:tabs>
          <w:tab w:val="right" w:leader="dot" w:pos="9062"/>
        </w:tabs>
        <w:rPr>
          <w:rFonts w:asciiTheme="minorHAnsi" w:eastAsiaTheme="minorEastAsia" w:hAnsiTheme="minorHAnsi" w:cstheme="minorBidi"/>
          <w:noProof/>
          <w:kern w:val="2"/>
          <w14:ligatures w14:val="standardContextual"/>
        </w:rPr>
      </w:pPr>
      <w:hyperlink w:anchor="_Toc184283893" w:history="1">
        <w:r w:rsidRPr="00F85B0F">
          <w:rPr>
            <w:rStyle w:val="Hyperlink"/>
          </w:rPr>
          <w:t>Tabela 1 – Respostas da execução da lista de tarefas</w:t>
        </w:r>
        <w:r>
          <w:rPr>
            <w:noProof/>
            <w:webHidden/>
          </w:rPr>
          <w:tab/>
        </w:r>
        <w:r>
          <w:rPr>
            <w:noProof/>
            <w:webHidden/>
          </w:rPr>
          <w:fldChar w:fldCharType="begin"/>
        </w:r>
        <w:r>
          <w:rPr>
            <w:noProof/>
            <w:webHidden/>
          </w:rPr>
          <w:instrText xml:space="preserve"> PAGEREF _Toc184283893 \h </w:instrText>
        </w:r>
        <w:r>
          <w:rPr>
            <w:noProof/>
            <w:webHidden/>
          </w:rPr>
        </w:r>
        <w:r>
          <w:rPr>
            <w:noProof/>
            <w:webHidden/>
          </w:rPr>
          <w:fldChar w:fldCharType="separate"/>
        </w:r>
        <w:r w:rsidR="008809CA">
          <w:rPr>
            <w:noProof/>
            <w:webHidden/>
          </w:rPr>
          <w:t>55</w:t>
        </w:r>
        <w:r>
          <w:rPr>
            <w:noProof/>
            <w:webHidden/>
          </w:rPr>
          <w:fldChar w:fldCharType="end"/>
        </w:r>
      </w:hyperlink>
    </w:p>
    <w:p w14:paraId="7E5B19F2" w14:textId="7942FC21" w:rsidR="00CD66B5" w:rsidRDefault="00CD66B5">
      <w:pPr>
        <w:pStyle w:val="ndicedeilustraes"/>
        <w:tabs>
          <w:tab w:val="right" w:leader="dot" w:pos="9062"/>
        </w:tabs>
        <w:rPr>
          <w:rFonts w:asciiTheme="minorHAnsi" w:eastAsiaTheme="minorEastAsia" w:hAnsiTheme="minorHAnsi" w:cstheme="minorBidi"/>
          <w:noProof/>
          <w:kern w:val="2"/>
          <w14:ligatures w14:val="standardContextual"/>
        </w:rPr>
      </w:pPr>
      <w:hyperlink w:anchor="_Toc184283894" w:history="1">
        <w:r w:rsidRPr="00F85B0F">
          <w:rPr>
            <w:rStyle w:val="Hyperlink"/>
          </w:rPr>
          <w:t>Tabela 2 – Resultados do questionário de avalição da aplicação</w:t>
        </w:r>
        <w:r>
          <w:rPr>
            <w:noProof/>
            <w:webHidden/>
          </w:rPr>
          <w:tab/>
        </w:r>
        <w:r>
          <w:rPr>
            <w:noProof/>
            <w:webHidden/>
          </w:rPr>
          <w:fldChar w:fldCharType="begin"/>
        </w:r>
        <w:r>
          <w:rPr>
            <w:noProof/>
            <w:webHidden/>
          </w:rPr>
          <w:instrText xml:space="preserve"> PAGEREF _Toc184283894 \h </w:instrText>
        </w:r>
        <w:r>
          <w:rPr>
            <w:noProof/>
            <w:webHidden/>
          </w:rPr>
        </w:r>
        <w:r>
          <w:rPr>
            <w:noProof/>
            <w:webHidden/>
          </w:rPr>
          <w:fldChar w:fldCharType="separate"/>
        </w:r>
        <w:r w:rsidR="008809CA">
          <w:rPr>
            <w:noProof/>
            <w:webHidden/>
          </w:rPr>
          <w:t>56</w:t>
        </w:r>
        <w:r>
          <w:rPr>
            <w:noProof/>
            <w:webHidden/>
          </w:rPr>
          <w:fldChar w:fldCharType="end"/>
        </w:r>
      </w:hyperlink>
    </w:p>
    <w:p w14:paraId="67E731EF" w14:textId="5ECFFB08" w:rsidR="00F255FC" w:rsidRPr="0087140F" w:rsidRDefault="00141515" w:rsidP="00141515">
      <w:pPr>
        <w:pStyle w:val="TF-TEXTO"/>
        <w:ind w:firstLine="0"/>
      </w:pPr>
      <w:r w:rsidRPr="0087140F">
        <w:fldChar w:fldCharType="end"/>
      </w:r>
    </w:p>
    <w:p w14:paraId="2B739350" w14:textId="77777777" w:rsidR="00F255FC" w:rsidRPr="0087140F" w:rsidRDefault="00F255FC">
      <w:pPr>
        <w:pStyle w:val="TF-xpre-listadesiglasTTULO"/>
      </w:pPr>
      <w:r w:rsidRPr="0087140F">
        <w:lastRenderedPageBreak/>
        <w:t xml:space="preserve">LISTA DE </w:t>
      </w:r>
      <w:r w:rsidR="00D15B4E" w:rsidRPr="0087140F">
        <w:t xml:space="preserve">ABREVIATURAS E </w:t>
      </w:r>
      <w:r w:rsidRPr="0087140F">
        <w:t>SIGLAS</w:t>
      </w:r>
    </w:p>
    <w:p w14:paraId="394A0B79" w14:textId="35C5B2D5" w:rsidR="00555F7B" w:rsidRPr="00555F7B" w:rsidRDefault="00555F7B" w:rsidP="00296659">
      <w:pPr>
        <w:pStyle w:val="TF-xpre-listadesiglasITEM"/>
      </w:pPr>
      <w:r>
        <w:t xml:space="preserve">API </w:t>
      </w:r>
      <w:r w:rsidR="00C63469" w:rsidRPr="004A46D7">
        <w:t>–</w:t>
      </w:r>
      <w:r>
        <w:t xml:space="preserve"> </w:t>
      </w:r>
      <w:proofErr w:type="spellStart"/>
      <w:r w:rsidRPr="00555F7B">
        <w:t>Application</w:t>
      </w:r>
      <w:proofErr w:type="spellEnd"/>
      <w:r w:rsidRPr="00555F7B">
        <w:t xml:space="preserve"> </w:t>
      </w:r>
      <w:proofErr w:type="spellStart"/>
      <w:r w:rsidRPr="00555F7B">
        <w:t>Programming</w:t>
      </w:r>
      <w:proofErr w:type="spellEnd"/>
      <w:r w:rsidRPr="00555F7B">
        <w:t xml:space="preserve"> Interface </w:t>
      </w:r>
    </w:p>
    <w:p w14:paraId="6905DAFC" w14:textId="40C87625" w:rsidR="000C4C50" w:rsidRDefault="000C4C50">
      <w:pPr>
        <w:pStyle w:val="TF-xpre-listadesiglasITEM"/>
      </w:pPr>
      <w:r w:rsidRPr="004A46D7">
        <w:t xml:space="preserve">CPU – Central </w:t>
      </w:r>
      <w:proofErr w:type="spellStart"/>
      <w:r w:rsidRPr="004A46D7">
        <w:t>Processing</w:t>
      </w:r>
      <w:proofErr w:type="spellEnd"/>
      <w:r w:rsidRPr="004A46D7">
        <w:t xml:space="preserve"> Unit </w:t>
      </w:r>
    </w:p>
    <w:p w14:paraId="1324572A" w14:textId="6F144391" w:rsidR="004A46D7" w:rsidRPr="004A46D7" w:rsidRDefault="004A46D7">
      <w:pPr>
        <w:pStyle w:val="TF-xpre-listadesiglasITEM"/>
        <w:rPr>
          <w:szCs w:val="24"/>
        </w:rPr>
      </w:pPr>
      <w:r w:rsidRPr="00216604">
        <w:rPr>
          <w:szCs w:val="24"/>
        </w:rPr>
        <w:t>DA</w:t>
      </w:r>
      <w:r>
        <w:rPr>
          <w:szCs w:val="24"/>
        </w:rPr>
        <w:t xml:space="preserve"> – D</w:t>
      </w:r>
      <w:r w:rsidRPr="00216604">
        <w:rPr>
          <w:szCs w:val="24"/>
        </w:rPr>
        <w:t>oença de Alzheimer</w:t>
      </w:r>
    </w:p>
    <w:p w14:paraId="3D27550B" w14:textId="30514FA4" w:rsidR="000C4C50" w:rsidRPr="004A46D7" w:rsidRDefault="000C4C50">
      <w:pPr>
        <w:pStyle w:val="TF-xpre-listadesiglasITEM"/>
      </w:pPr>
      <w:r w:rsidRPr="004A46D7">
        <w:t>FURB – Fundação Universidade Regional de Blumenau</w:t>
      </w:r>
    </w:p>
    <w:p w14:paraId="62924F12" w14:textId="5E7B71C5" w:rsidR="000C4C50" w:rsidRPr="001141F2" w:rsidRDefault="000C4C50">
      <w:pPr>
        <w:pStyle w:val="TF-xpre-listadesiglasITEM"/>
        <w:rPr>
          <w:lang w:val="en-US"/>
        </w:rPr>
      </w:pPr>
      <w:r w:rsidRPr="001141F2">
        <w:rPr>
          <w:lang w:val="en-US"/>
        </w:rPr>
        <w:t xml:space="preserve">GPU – Graphics Processing Unit </w:t>
      </w:r>
    </w:p>
    <w:p w14:paraId="37998AE1" w14:textId="76370D1D" w:rsidR="00555F7B" w:rsidRPr="001141F2" w:rsidRDefault="00555F7B">
      <w:pPr>
        <w:pStyle w:val="TF-xpre-listadesiglasITEM"/>
        <w:rPr>
          <w:lang w:val="en-US"/>
        </w:rPr>
      </w:pPr>
      <w:r w:rsidRPr="001141F2">
        <w:rPr>
          <w:lang w:val="en-US"/>
        </w:rPr>
        <w:t>JSON – JavaScript Object Notation</w:t>
      </w:r>
    </w:p>
    <w:p w14:paraId="3663F583" w14:textId="38C66B53" w:rsidR="000C4C50" w:rsidRPr="001141F2" w:rsidRDefault="000C4C50">
      <w:pPr>
        <w:pStyle w:val="TF-xpre-listadesiglasITEM"/>
        <w:rPr>
          <w:lang w:val="en-US"/>
        </w:rPr>
      </w:pPr>
      <w:r w:rsidRPr="001141F2">
        <w:rPr>
          <w:lang w:val="en-US"/>
        </w:rPr>
        <w:t>M – Molecular</w:t>
      </w:r>
    </w:p>
    <w:p w14:paraId="327237FB" w14:textId="31B3E12E" w:rsidR="000C4C50" w:rsidRPr="001141F2" w:rsidRDefault="000C4C50">
      <w:pPr>
        <w:pStyle w:val="TF-xpre-listadesiglasITEM"/>
        <w:rPr>
          <w:lang w:val="en-US"/>
        </w:rPr>
      </w:pPr>
      <w:r w:rsidRPr="001141F2">
        <w:rPr>
          <w:lang w:val="en-US"/>
        </w:rPr>
        <w:t xml:space="preserve">NoSQL – </w:t>
      </w:r>
      <w:r w:rsidR="00296659" w:rsidRPr="001141F2">
        <w:rPr>
          <w:lang w:val="en-US"/>
        </w:rPr>
        <w:t>Not Only SQL</w:t>
      </w:r>
    </w:p>
    <w:p w14:paraId="075DB825" w14:textId="77B921FA" w:rsidR="00555F7B" w:rsidRPr="00555F7B" w:rsidRDefault="00555F7B">
      <w:pPr>
        <w:pStyle w:val="TF-xpre-listadesiglasITEM"/>
      </w:pPr>
      <w:r w:rsidRPr="00555F7B">
        <w:t xml:space="preserve">REST – </w:t>
      </w:r>
      <w:del w:id="3" w:author="Dalton Solano dos Reis" w:date="2024-12-11T08:06:00Z" w16du:dateUtc="2024-12-11T11:06:00Z">
        <w:r w:rsidRPr="00555F7B" w:rsidDel="00764A52">
          <w:delText xml:space="preserve">Representational </w:delText>
        </w:r>
      </w:del>
      <w:proofErr w:type="spellStart"/>
      <w:ins w:id="4" w:author="Dalton Solano dos Reis" w:date="2024-12-11T08:06:00Z" w16du:dateUtc="2024-12-11T11:06:00Z">
        <w:r w:rsidR="00764A52" w:rsidRPr="00555F7B">
          <w:t>R</w:t>
        </w:r>
        <w:r w:rsidR="00764A52">
          <w:t>E</w:t>
        </w:r>
        <w:r w:rsidR="00764A52" w:rsidRPr="00555F7B">
          <w:t>presentational</w:t>
        </w:r>
        <w:proofErr w:type="spellEnd"/>
        <w:r w:rsidR="00764A52" w:rsidRPr="00555F7B">
          <w:t xml:space="preserve"> </w:t>
        </w:r>
      </w:ins>
      <w:proofErr w:type="spellStart"/>
      <w:r w:rsidRPr="00555F7B">
        <w:t>State</w:t>
      </w:r>
      <w:proofErr w:type="spellEnd"/>
      <w:r w:rsidRPr="00555F7B">
        <w:t xml:space="preserve"> </w:t>
      </w:r>
      <w:proofErr w:type="spellStart"/>
      <w:r w:rsidRPr="00555F7B">
        <w:t>Transfer</w:t>
      </w:r>
      <w:proofErr w:type="spellEnd"/>
    </w:p>
    <w:p w14:paraId="3F08FCBE" w14:textId="235E0581" w:rsidR="00F255FC" w:rsidRPr="004A46D7" w:rsidRDefault="00326144">
      <w:pPr>
        <w:pStyle w:val="TF-xpre-listadesiglasITEM"/>
      </w:pPr>
      <w:r w:rsidRPr="004A46D7">
        <w:t>RF – Requisito Funcional</w:t>
      </w:r>
    </w:p>
    <w:p w14:paraId="6CCC6166" w14:textId="12209385" w:rsidR="00326144" w:rsidRDefault="00326144">
      <w:pPr>
        <w:pStyle w:val="TF-xpre-listadesiglasITEM"/>
      </w:pPr>
      <w:r w:rsidRPr="004A46D7">
        <w:t>RNF – Requisito Não Funcional</w:t>
      </w:r>
    </w:p>
    <w:p w14:paraId="5F88C98E" w14:textId="16A52232" w:rsidR="000337D2" w:rsidRPr="004A46D7" w:rsidRDefault="000337D2">
      <w:pPr>
        <w:pStyle w:val="TF-xpre-listadesiglasITEM"/>
      </w:pPr>
      <w:r w:rsidRPr="00B55D46">
        <w:t xml:space="preserve">ROI - </w:t>
      </w:r>
      <w:proofErr w:type="spellStart"/>
      <w:r w:rsidRPr="00B55D46">
        <w:t>Region</w:t>
      </w:r>
      <w:proofErr w:type="spellEnd"/>
      <w:r w:rsidRPr="00B55D46">
        <w:t xml:space="preserve"> </w:t>
      </w:r>
      <w:del w:id="5" w:author="Dalton Solano dos Reis" w:date="2024-12-11T08:06:00Z" w16du:dateUtc="2024-12-11T11:06:00Z">
        <w:r w:rsidRPr="00B55D46" w:rsidDel="00764A52">
          <w:delText xml:space="preserve">of </w:delText>
        </w:r>
      </w:del>
      <w:proofErr w:type="spellStart"/>
      <w:ins w:id="6" w:author="Dalton Solano dos Reis" w:date="2024-12-11T08:06:00Z" w16du:dateUtc="2024-12-11T11:06:00Z">
        <w:r w:rsidR="00764A52">
          <w:t>O</w:t>
        </w:r>
        <w:r w:rsidR="00764A52" w:rsidRPr="00B55D46">
          <w:t>f</w:t>
        </w:r>
        <w:proofErr w:type="spellEnd"/>
        <w:r w:rsidR="00764A52" w:rsidRPr="00B55D46">
          <w:t xml:space="preserve"> </w:t>
        </w:r>
      </w:ins>
      <w:proofErr w:type="spellStart"/>
      <w:r w:rsidRPr="00B55D46">
        <w:t>Interest</w:t>
      </w:r>
      <w:proofErr w:type="spellEnd"/>
    </w:p>
    <w:p w14:paraId="5BE64B6C" w14:textId="5BFBD5DA" w:rsidR="000C4C50" w:rsidRPr="004A46D7" w:rsidRDefault="000C4C50">
      <w:pPr>
        <w:pStyle w:val="TF-xpre-listadesiglasITEM"/>
      </w:pPr>
      <w:r w:rsidRPr="004A46D7">
        <w:t>SNC – Sistema Nervoso Central</w:t>
      </w:r>
    </w:p>
    <w:p w14:paraId="4EFFBA08" w14:textId="3C5CB297" w:rsidR="000C4C50" w:rsidRPr="004A46D7" w:rsidRDefault="000C4C50">
      <w:pPr>
        <w:pStyle w:val="TF-xpre-listadesiglasITEM"/>
      </w:pPr>
      <w:r w:rsidRPr="004A46D7">
        <w:t>SNP – Sistema Nervoso Periférico</w:t>
      </w:r>
    </w:p>
    <w:p w14:paraId="0A31CCCD" w14:textId="59CB143B" w:rsidR="000C4C50" w:rsidRPr="004A46D7" w:rsidRDefault="000C4C50">
      <w:pPr>
        <w:pStyle w:val="TF-xpre-listadesiglasITEM"/>
      </w:pPr>
      <w:r w:rsidRPr="004A46D7">
        <w:t xml:space="preserve">P – Piramidal </w:t>
      </w:r>
    </w:p>
    <w:p w14:paraId="086EE253" w14:textId="2E71F1B8" w:rsidR="000C4C50" w:rsidRPr="004A46D7" w:rsidRDefault="000C4C50">
      <w:pPr>
        <w:pStyle w:val="TF-xpre-listadesiglasITEM"/>
      </w:pPr>
      <w:r w:rsidRPr="004A46D7">
        <w:t xml:space="preserve">PL – </w:t>
      </w:r>
      <w:del w:id="7" w:author="Dalton Solano dos Reis" w:date="2024-12-11T08:06:00Z" w16du:dateUtc="2024-12-11T11:06:00Z">
        <w:r w:rsidRPr="004A46D7" w:rsidDel="00764A52">
          <w:delText xml:space="preserve">Polimórfica </w:delText>
        </w:r>
      </w:del>
      <w:proofErr w:type="spellStart"/>
      <w:ins w:id="8" w:author="Dalton Solano dos Reis" w:date="2024-12-11T08:06:00Z" w16du:dateUtc="2024-12-11T11:06:00Z">
        <w:r w:rsidR="00764A52" w:rsidRPr="004A46D7">
          <w:t>Po</w:t>
        </w:r>
        <w:r w:rsidR="00764A52">
          <w:t>L</w:t>
        </w:r>
        <w:r w:rsidR="00764A52" w:rsidRPr="004A46D7">
          <w:t>imórfica</w:t>
        </w:r>
        <w:proofErr w:type="spellEnd"/>
        <w:r w:rsidR="00764A52" w:rsidRPr="004A46D7">
          <w:t xml:space="preserve"> </w:t>
        </w:r>
      </w:ins>
    </w:p>
    <w:p w14:paraId="56D4D5A5" w14:textId="686E4A77" w:rsidR="00F255FC" w:rsidRDefault="000C4C50" w:rsidP="000C4C50">
      <w:pPr>
        <w:pStyle w:val="TF-xpre-listadesiglasITEM"/>
      </w:pPr>
      <w:r w:rsidRPr="004A46D7">
        <w:t xml:space="preserve">UC – Use case </w:t>
      </w:r>
    </w:p>
    <w:p w14:paraId="3E1505DD" w14:textId="77777777" w:rsidR="00F255FC" w:rsidRPr="0087140F" w:rsidRDefault="00F255FC">
      <w:pPr>
        <w:pStyle w:val="TF-xpre-listadesmbolosITEM"/>
      </w:pPr>
    </w:p>
    <w:p w14:paraId="478ED0D7" w14:textId="77777777" w:rsidR="00F255FC" w:rsidRPr="0087140F" w:rsidRDefault="00F255FC" w:rsidP="00A65A95">
      <w:pPr>
        <w:pStyle w:val="TF-xpre-sumrioTTULO"/>
      </w:pPr>
      <w:r w:rsidRPr="0087140F">
        <w:lastRenderedPageBreak/>
        <w:t>SUMÁRIO</w:t>
      </w:r>
      <w:bookmarkStart w:id="9" w:name="_Toc420723208"/>
      <w:bookmarkStart w:id="10" w:name="_Toc482682369"/>
      <w:bookmarkStart w:id="11" w:name="_Toc54164903"/>
      <w:bookmarkStart w:id="12" w:name="_Toc54165663"/>
      <w:bookmarkStart w:id="13" w:name="_Toc54169315"/>
      <w:bookmarkStart w:id="14" w:name="_Toc96347419"/>
      <w:bookmarkStart w:id="15" w:name="_Toc96357709"/>
    </w:p>
    <w:p w14:paraId="276416D6" w14:textId="454910A8" w:rsidR="00CD66B5" w:rsidRDefault="005B5347">
      <w:pPr>
        <w:pStyle w:val="Sumrio1"/>
        <w:rPr>
          <w:rFonts w:asciiTheme="minorHAnsi" w:eastAsiaTheme="minorEastAsia" w:hAnsiTheme="minorHAnsi" w:cstheme="minorBidi"/>
          <w:b w:val="0"/>
          <w:caps w:val="0"/>
          <w:color w:val="auto"/>
          <w:kern w:val="2"/>
          <w:szCs w:val="24"/>
          <w14:ligatures w14:val="standardContextual"/>
        </w:rPr>
      </w:pPr>
      <w:r w:rsidRPr="0087140F">
        <w:rPr>
          <w:b w:val="0"/>
          <w:caps w:val="0"/>
          <w:noProof w:val="0"/>
        </w:rPr>
        <w:fldChar w:fldCharType="begin"/>
      </w:r>
      <w:r w:rsidRPr="0087140F">
        <w:rPr>
          <w:b w:val="0"/>
          <w:caps w:val="0"/>
          <w:noProof w:val="0"/>
        </w:rPr>
        <w:instrText xml:space="preserve"> TOC \o "2-3" \h \z \t "Título 1;1;Título;1;TF-referências bibliográficas TÍTULO;1;TF-xpos-apêndice TÍTULO;1;TF-xpos-anexo TÍTULO;1" </w:instrText>
      </w:r>
      <w:r w:rsidRPr="0087140F">
        <w:rPr>
          <w:b w:val="0"/>
          <w:caps w:val="0"/>
          <w:noProof w:val="0"/>
        </w:rPr>
        <w:fldChar w:fldCharType="separate"/>
      </w:r>
      <w:hyperlink w:anchor="_Toc184283895" w:history="1">
        <w:r w:rsidR="00CD66B5" w:rsidRPr="0040734E">
          <w:rPr>
            <w:rStyle w:val="Hyperlink"/>
          </w:rPr>
          <w:t>1</w:t>
        </w:r>
        <w:r w:rsidR="00CD66B5">
          <w:rPr>
            <w:rFonts w:asciiTheme="minorHAnsi" w:eastAsiaTheme="minorEastAsia" w:hAnsiTheme="minorHAnsi" w:cstheme="minorBidi"/>
            <w:b w:val="0"/>
            <w:caps w:val="0"/>
            <w:color w:val="auto"/>
            <w:kern w:val="2"/>
            <w:szCs w:val="24"/>
            <w14:ligatures w14:val="standardContextual"/>
          </w:rPr>
          <w:tab/>
        </w:r>
        <w:r w:rsidR="00CD66B5" w:rsidRPr="0040734E">
          <w:rPr>
            <w:rStyle w:val="Hyperlink"/>
          </w:rPr>
          <w:t>Introdução</w:t>
        </w:r>
        <w:r w:rsidR="00CD66B5">
          <w:rPr>
            <w:webHidden/>
          </w:rPr>
          <w:tab/>
        </w:r>
        <w:r w:rsidR="00CD66B5">
          <w:rPr>
            <w:webHidden/>
          </w:rPr>
          <w:fldChar w:fldCharType="begin"/>
        </w:r>
        <w:r w:rsidR="00CD66B5">
          <w:rPr>
            <w:webHidden/>
          </w:rPr>
          <w:instrText xml:space="preserve"> PAGEREF _Toc184283895 \h </w:instrText>
        </w:r>
        <w:r w:rsidR="00CD66B5">
          <w:rPr>
            <w:webHidden/>
          </w:rPr>
        </w:r>
        <w:r w:rsidR="00CD66B5">
          <w:rPr>
            <w:webHidden/>
          </w:rPr>
          <w:fldChar w:fldCharType="separate"/>
        </w:r>
        <w:r w:rsidR="008809CA">
          <w:rPr>
            <w:webHidden/>
          </w:rPr>
          <w:t>13</w:t>
        </w:r>
        <w:r w:rsidR="00CD66B5">
          <w:rPr>
            <w:webHidden/>
          </w:rPr>
          <w:fldChar w:fldCharType="end"/>
        </w:r>
      </w:hyperlink>
    </w:p>
    <w:p w14:paraId="45CCD7E6" w14:textId="622A308A" w:rsidR="00CD66B5" w:rsidRDefault="00CD66B5">
      <w:pPr>
        <w:pStyle w:val="Sumrio2"/>
        <w:rPr>
          <w:rFonts w:asciiTheme="minorHAnsi" w:eastAsiaTheme="minorEastAsia" w:hAnsiTheme="minorHAnsi" w:cstheme="minorBidi"/>
          <w:caps w:val="0"/>
          <w:color w:val="auto"/>
          <w:kern w:val="2"/>
          <w:szCs w:val="24"/>
          <w14:ligatures w14:val="standardContextual"/>
        </w:rPr>
      </w:pPr>
      <w:hyperlink w:anchor="_Toc184283896" w:history="1">
        <w:r w:rsidRPr="0040734E">
          <w:rPr>
            <w:rStyle w:val="Hyperlink"/>
          </w:rPr>
          <w:t>1.1</w:t>
        </w:r>
        <w:r>
          <w:rPr>
            <w:rFonts w:asciiTheme="minorHAnsi" w:eastAsiaTheme="minorEastAsia" w:hAnsiTheme="minorHAnsi" w:cstheme="minorBidi"/>
            <w:caps w:val="0"/>
            <w:color w:val="auto"/>
            <w:kern w:val="2"/>
            <w:szCs w:val="24"/>
            <w14:ligatures w14:val="standardContextual"/>
          </w:rPr>
          <w:tab/>
        </w:r>
        <w:r w:rsidRPr="0040734E">
          <w:rPr>
            <w:rStyle w:val="Hyperlink"/>
          </w:rPr>
          <w:t>OBJETIVOS</w:t>
        </w:r>
        <w:r>
          <w:rPr>
            <w:webHidden/>
          </w:rPr>
          <w:tab/>
        </w:r>
        <w:r>
          <w:rPr>
            <w:webHidden/>
          </w:rPr>
          <w:fldChar w:fldCharType="begin"/>
        </w:r>
        <w:r>
          <w:rPr>
            <w:webHidden/>
          </w:rPr>
          <w:instrText xml:space="preserve"> PAGEREF _Toc184283896 \h </w:instrText>
        </w:r>
        <w:r>
          <w:rPr>
            <w:webHidden/>
          </w:rPr>
        </w:r>
        <w:r>
          <w:rPr>
            <w:webHidden/>
          </w:rPr>
          <w:fldChar w:fldCharType="separate"/>
        </w:r>
        <w:r w:rsidR="008809CA">
          <w:rPr>
            <w:webHidden/>
          </w:rPr>
          <w:t>14</w:t>
        </w:r>
        <w:r>
          <w:rPr>
            <w:webHidden/>
          </w:rPr>
          <w:fldChar w:fldCharType="end"/>
        </w:r>
      </w:hyperlink>
    </w:p>
    <w:p w14:paraId="5E836952" w14:textId="79CBB3AF" w:rsidR="00CD66B5" w:rsidRDefault="00CD66B5">
      <w:pPr>
        <w:pStyle w:val="Sumrio2"/>
        <w:rPr>
          <w:rFonts w:asciiTheme="minorHAnsi" w:eastAsiaTheme="minorEastAsia" w:hAnsiTheme="minorHAnsi" w:cstheme="minorBidi"/>
          <w:caps w:val="0"/>
          <w:color w:val="auto"/>
          <w:kern w:val="2"/>
          <w:szCs w:val="24"/>
          <w14:ligatures w14:val="standardContextual"/>
        </w:rPr>
      </w:pPr>
      <w:hyperlink w:anchor="_Toc184283897" w:history="1">
        <w:r w:rsidRPr="0040734E">
          <w:rPr>
            <w:rStyle w:val="Hyperlink"/>
          </w:rPr>
          <w:t>1.2</w:t>
        </w:r>
        <w:r>
          <w:rPr>
            <w:rFonts w:asciiTheme="minorHAnsi" w:eastAsiaTheme="minorEastAsia" w:hAnsiTheme="minorHAnsi" w:cstheme="minorBidi"/>
            <w:caps w:val="0"/>
            <w:color w:val="auto"/>
            <w:kern w:val="2"/>
            <w:szCs w:val="24"/>
            <w14:ligatures w14:val="standardContextual"/>
          </w:rPr>
          <w:tab/>
        </w:r>
        <w:r w:rsidRPr="0040734E">
          <w:rPr>
            <w:rStyle w:val="Hyperlink"/>
          </w:rPr>
          <w:t>estrutura</w:t>
        </w:r>
        <w:r>
          <w:rPr>
            <w:webHidden/>
          </w:rPr>
          <w:tab/>
        </w:r>
        <w:r>
          <w:rPr>
            <w:webHidden/>
          </w:rPr>
          <w:fldChar w:fldCharType="begin"/>
        </w:r>
        <w:r>
          <w:rPr>
            <w:webHidden/>
          </w:rPr>
          <w:instrText xml:space="preserve"> PAGEREF _Toc184283897 \h </w:instrText>
        </w:r>
        <w:r>
          <w:rPr>
            <w:webHidden/>
          </w:rPr>
        </w:r>
        <w:r>
          <w:rPr>
            <w:webHidden/>
          </w:rPr>
          <w:fldChar w:fldCharType="separate"/>
        </w:r>
        <w:r w:rsidR="008809CA">
          <w:rPr>
            <w:webHidden/>
          </w:rPr>
          <w:t>14</w:t>
        </w:r>
        <w:r>
          <w:rPr>
            <w:webHidden/>
          </w:rPr>
          <w:fldChar w:fldCharType="end"/>
        </w:r>
      </w:hyperlink>
    </w:p>
    <w:p w14:paraId="726C55AA" w14:textId="5CCE7A6A" w:rsidR="00CD66B5" w:rsidRDefault="00CD66B5">
      <w:pPr>
        <w:pStyle w:val="Sumrio1"/>
        <w:rPr>
          <w:rFonts w:asciiTheme="minorHAnsi" w:eastAsiaTheme="minorEastAsia" w:hAnsiTheme="minorHAnsi" w:cstheme="minorBidi"/>
          <w:b w:val="0"/>
          <w:caps w:val="0"/>
          <w:color w:val="auto"/>
          <w:kern w:val="2"/>
          <w:szCs w:val="24"/>
          <w14:ligatures w14:val="standardContextual"/>
        </w:rPr>
      </w:pPr>
      <w:hyperlink w:anchor="_Toc184283898" w:history="1">
        <w:r w:rsidRPr="0040734E">
          <w:rPr>
            <w:rStyle w:val="Hyperlink"/>
          </w:rPr>
          <w:t>2</w:t>
        </w:r>
        <w:r>
          <w:rPr>
            <w:rFonts w:asciiTheme="minorHAnsi" w:eastAsiaTheme="minorEastAsia" w:hAnsiTheme="minorHAnsi" w:cstheme="minorBidi"/>
            <w:b w:val="0"/>
            <w:caps w:val="0"/>
            <w:color w:val="auto"/>
            <w:kern w:val="2"/>
            <w:szCs w:val="24"/>
            <w14:ligatures w14:val="standardContextual"/>
          </w:rPr>
          <w:tab/>
        </w:r>
        <w:r w:rsidRPr="0040734E">
          <w:rPr>
            <w:rStyle w:val="Hyperlink"/>
          </w:rPr>
          <w:t>FUNDAMENTAÇÃO TEÓRICA</w:t>
        </w:r>
        <w:r>
          <w:rPr>
            <w:webHidden/>
          </w:rPr>
          <w:tab/>
        </w:r>
        <w:r>
          <w:rPr>
            <w:webHidden/>
          </w:rPr>
          <w:fldChar w:fldCharType="begin"/>
        </w:r>
        <w:r>
          <w:rPr>
            <w:webHidden/>
          </w:rPr>
          <w:instrText xml:space="preserve"> PAGEREF _Toc184283898 \h </w:instrText>
        </w:r>
        <w:r>
          <w:rPr>
            <w:webHidden/>
          </w:rPr>
        </w:r>
        <w:r>
          <w:rPr>
            <w:webHidden/>
          </w:rPr>
          <w:fldChar w:fldCharType="separate"/>
        </w:r>
        <w:r w:rsidR="008809CA">
          <w:rPr>
            <w:webHidden/>
          </w:rPr>
          <w:t>15</w:t>
        </w:r>
        <w:r>
          <w:rPr>
            <w:webHidden/>
          </w:rPr>
          <w:fldChar w:fldCharType="end"/>
        </w:r>
      </w:hyperlink>
    </w:p>
    <w:p w14:paraId="411F43A8" w14:textId="0E544A7B" w:rsidR="00CD66B5" w:rsidRDefault="00CD66B5">
      <w:pPr>
        <w:pStyle w:val="Sumrio2"/>
        <w:rPr>
          <w:rFonts w:asciiTheme="minorHAnsi" w:eastAsiaTheme="minorEastAsia" w:hAnsiTheme="minorHAnsi" w:cstheme="minorBidi"/>
          <w:caps w:val="0"/>
          <w:color w:val="auto"/>
          <w:kern w:val="2"/>
          <w:szCs w:val="24"/>
          <w14:ligatures w14:val="standardContextual"/>
        </w:rPr>
      </w:pPr>
      <w:hyperlink w:anchor="_Toc184283899" w:history="1">
        <w:r w:rsidRPr="0040734E">
          <w:rPr>
            <w:rStyle w:val="Hyperlink"/>
          </w:rPr>
          <w:t>2.1</w:t>
        </w:r>
        <w:r>
          <w:rPr>
            <w:rFonts w:asciiTheme="minorHAnsi" w:eastAsiaTheme="minorEastAsia" w:hAnsiTheme="minorHAnsi" w:cstheme="minorBidi"/>
            <w:caps w:val="0"/>
            <w:color w:val="auto"/>
            <w:kern w:val="2"/>
            <w:szCs w:val="24"/>
            <w14:ligatures w14:val="standardContextual"/>
          </w:rPr>
          <w:tab/>
        </w:r>
        <w:r w:rsidRPr="0040734E">
          <w:rPr>
            <w:rStyle w:val="Hyperlink"/>
          </w:rPr>
          <w:t>Hipocampo</w:t>
        </w:r>
        <w:r>
          <w:rPr>
            <w:webHidden/>
          </w:rPr>
          <w:tab/>
        </w:r>
        <w:r>
          <w:rPr>
            <w:webHidden/>
          </w:rPr>
          <w:fldChar w:fldCharType="begin"/>
        </w:r>
        <w:r>
          <w:rPr>
            <w:webHidden/>
          </w:rPr>
          <w:instrText xml:space="preserve"> PAGEREF _Toc184283899 \h </w:instrText>
        </w:r>
        <w:r>
          <w:rPr>
            <w:webHidden/>
          </w:rPr>
        </w:r>
        <w:r>
          <w:rPr>
            <w:webHidden/>
          </w:rPr>
          <w:fldChar w:fldCharType="separate"/>
        </w:r>
        <w:r w:rsidR="008809CA">
          <w:rPr>
            <w:webHidden/>
          </w:rPr>
          <w:t>15</w:t>
        </w:r>
        <w:r>
          <w:rPr>
            <w:webHidden/>
          </w:rPr>
          <w:fldChar w:fldCharType="end"/>
        </w:r>
      </w:hyperlink>
    </w:p>
    <w:p w14:paraId="67736942" w14:textId="43EB39D4" w:rsidR="00CD66B5" w:rsidRDefault="00CD66B5">
      <w:pPr>
        <w:pStyle w:val="Sumrio2"/>
        <w:rPr>
          <w:rFonts w:asciiTheme="minorHAnsi" w:eastAsiaTheme="minorEastAsia" w:hAnsiTheme="minorHAnsi" w:cstheme="minorBidi"/>
          <w:caps w:val="0"/>
          <w:color w:val="auto"/>
          <w:kern w:val="2"/>
          <w:szCs w:val="24"/>
          <w14:ligatures w14:val="standardContextual"/>
        </w:rPr>
      </w:pPr>
      <w:hyperlink w:anchor="_Toc184283900" w:history="1">
        <w:r w:rsidRPr="0040734E">
          <w:rPr>
            <w:rStyle w:val="Hyperlink"/>
          </w:rPr>
          <w:t>2.2</w:t>
        </w:r>
        <w:r>
          <w:rPr>
            <w:rFonts w:asciiTheme="minorHAnsi" w:eastAsiaTheme="minorEastAsia" w:hAnsiTheme="minorHAnsi" w:cstheme="minorBidi"/>
            <w:caps w:val="0"/>
            <w:color w:val="auto"/>
            <w:kern w:val="2"/>
            <w:szCs w:val="24"/>
            <w14:ligatures w14:val="standardContextual"/>
          </w:rPr>
          <w:tab/>
        </w:r>
        <w:r w:rsidRPr="0040734E">
          <w:rPr>
            <w:rStyle w:val="Hyperlink"/>
          </w:rPr>
          <w:t>Neurônios</w:t>
        </w:r>
        <w:r>
          <w:rPr>
            <w:webHidden/>
          </w:rPr>
          <w:tab/>
        </w:r>
        <w:r>
          <w:rPr>
            <w:webHidden/>
          </w:rPr>
          <w:fldChar w:fldCharType="begin"/>
        </w:r>
        <w:r>
          <w:rPr>
            <w:webHidden/>
          </w:rPr>
          <w:instrText xml:space="preserve"> PAGEREF _Toc184283900 \h </w:instrText>
        </w:r>
        <w:r>
          <w:rPr>
            <w:webHidden/>
          </w:rPr>
        </w:r>
        <w:r>
          <w:rPr>
            <w:webHidden/>
          </w:rPr>
          <w:fldChar w:fldCharType="separate"/>
        </w:r>
        <w:r w:rsidR="008809CA">
          <w:rPr>
            <w:webHidden/>
          </w:rPr>
          <w:t>16</w:t>
        </w:r>
        <w:r>
          <w:rPr>
            <w:webHidden/>
          </w:rPr>
          <w:fldChar w:fldCharType="end"/>
        </w:r>
      </w:hyperlink>
    </w:p>
    <w:p w14:paraId="5199F206" w14:textId="1BAD607A" w:rsidR="00CD66B5" w:rsidRDefault="00CD66B5">
      <w:pPr>
        <w:pStyle w:val="Sumrio2"/>
        <w:rPr>
          <w:rFonts w:asciiTheme="minorHAnsi" w:eastAsiaTheme="minorEastAsia" w:hAnsiTheme="minorHAnsi" w:cstheme="minorBidi"/>
          <w:caps w:val="0"/>
          <w:color w:val="auto"/>
          <w:kern w:val="2"/>
          <w:szCs w:val="24"/>
          <w14:ligatures w14:val="standardContextual"/>
        </w:rPr>
      </w:pPr>
      <w:hyperlink w:anchor="_Toc184283901" w:history="1">
        <w:r w:rsidRPr="0040734E">
          <w:rPr>
            <w:rStyle w:val="Hyperlink"/>
          </w:rPr>
          <w:t>2.3</w:t>
        </w:r>
        <w:r>
          <w:rPr>
            <w:rFonts w:asciiTheme="minorHAnsi" w:eastAsiaTheme="minorEastAsia" w:hAnsiTheme="minorHAnsi" w:cstheme="minorBidi"/>
            <w:caps w:val="0"/>
            <w:color w:val="auto"/>
            <w:kern w:val="2"/>
            <w:szCs w:val="24"/>
            <w14:ligatures w14:val="standardContextual"/>
          </w:rPr>
          <w:tab/>
        </w:r>
        <w:r w:rsidRPr="0040734E">
          <w:rPr>
            <w:rStyle w:val="Hyperlink"/>
          </w:rPr>
          <w:t>r-cnn, fast r-cnn e faster r-cnn</w:t>
        </w:r>
        <w:r>
          <w:rPr>
            <w:webHidden/>
          </w:rPr>
          <w:tab/>
        </w:r>
        <w:r>
          <w:rPr>
            <w:webHidden/>
          </w:rPr>
          <w:fldChar w:fldCharType="begin"/>
        </w:r>
        <w:r>
          <w:rPr>
            <w:webHidden/>
          </w:rPr>
          <w:instrText xml:space="preserve"> PAGEREF _Toc184283901 \h </w:instrText>
        </w:r>
        <w:r>
          <w:rPr>
            <w:webHidden/>
          </w:rPr>
        </w:r>
        <w:r>
          <w:rPr>
            <w:webHidden/>
          </w:rPr>
          <w:fldChar w:fldCharType="separate"/>
        </w:r>
        <w:r w:rsidR="008809CA">
          <w:rPr>
            <w:webHidden/>
          </w:rPr>
          <w:t>19</w:t>
        </w:r>
        <w:r>
          <w:rPr>
            <w:webHidden/>
          </w:rPr>
          <w:fldChar w:fldCharType="end"/>
        </w:r>
      </w:hyperlink>
    </w:p>
    <w:p w14:paraId="19E6C359" w14:textId="6C5B1400" w:rsidR="00CD66B5" w:rsidRDefault="00CD66B5">
      <w:pPr>
        <w:pStyle w:val="Sumrio2"/>
        <w:rPr>
          <w:rFonts w:asciiTheme="minorHAnsi" w:eastAsiaTheme="minorEastAsia" w:hAnsiTheme="minorHAnsi" w:cstheme="minorBidi"/>
          <w:caps w:val="0"/>
          <w:color w:val="auto"/>
          <w:kern w:val="2"/>
          <w:szCs w:val="24"/>
          <w14:ligatures w14:val="standardContextual"/>
        </w:rPr>
      </w:pPr>
      <w:hyperlink w:anchor="_Toc184283902" w:history="1">
        <w:r w:rsidRPr="0040734E">
          <w:rPr>
            <w:rStyle w:val="Hyperlink"/>
          </w:rPr>
          <w:t>2.4</w:t>
        </w:r>
        <w:r>
          <w:rPr>
            <w:rFonts w:asciiTheme="minorHAnsi" w:eastAsiaTheme="minorEastAsia" w:hAnsiTheme="minorHAnsi" w:cstheme="minorBidi"/>
            <w:caps w:val="0"/>
            <w:color w:val="auto"/>
            <w:kern w:val="2"/>
            <w:szCs w:val="24"/>
            <w14:ligatures w14:val="standardContextual"/>
          </w:rPr>
          <w:tab/>
        </w:r>
        <w:r w:rsidRPr="0040734E">
          <w:rPr>
            <w:rStyle w:val="Hyperlink"/>
          </w:rPr>
          <w:t>trabalhos correlatos</w:t>
        </w:r>
        <w:r>
          <w:rPr>
            <w:webHidden/>
          </w:rPr>
          <w:tab/>
        </w:r>
        <w:r>
          <w:rPr>
            <w:webHidden/>
          </w:rPr>
          <w:fldChar w:fldCharType="begin"/>
        </w:r>
        <w:r>
          <w:rPr>
            <w:webHidden/>
          </w:rPr>
          <w:instrText xml:space="preserve"> PAGEREF _Toc184283902 \h </w:instrText>
        </w:r>
        <w:r>
          <w:rPr>
            <w:webHidden/>
          </w:rPr>
        </w:r>
        <w:r>
          <w:rPr>
            <w:webHidden/>
          </w:rPr>
          <w:fldChar w:fldCharType="separate"/>
        </w:r>
        <w:r w:rsidR="008809CA">
          <w:rPr>
            <w:webHidden/>
          </w:rPr>
          <w:t>22</w:t>
        </w:r>
        <w:r>
          <w:rPr>
            <w:webHidden/>
          </w:rPr>
          <w:fldChar w:fldCharType="end"/>
        </w:r>
      </w:hyperlink>
    </w:p>
    <w:p w14:paraId="44E0E7C7" w14:textId="16C176EC" w:rsidR="00CD66B5" w:rsidRDefault="00CD66B5">
      <w:pPr>
        <w:pStyle w:val="Sumrio1"/>
        <w:rPr>
          <w:rFonts w:asciiTheme="minorHAnsi" w:eastAsiaTheme="minorEastAsia" w:hAnsiTheme="minorHAnsi" w:cstheme="minorBidi"/>
          <w:b w:val="0"/>
          <w:caps w:val="0"/>
          <w:color w:val="auto"/>
          <w:kern w:val="2"/>
          <w:szCs w:val="24"/>
          <w14:ligatures w14:val="standardContextual"/>
        </w:rPr>
      </w:pPr>
      <w:hyperlink w:anchor="_Toc184283903" w:history="1">
        <w:r w:rsidRPr="0040734E">
          <w:rPr>
            <w:rStyle w:val="Hyperlink"/>
          </w:rPr>
          <w:t>3</w:t>
        </w:r>
        <w:r>
          <w:rPr>
            <w:rFonts w:asciiTheme="minorHAnsi" w:eastAsiaTheme="minorEastAsia" w:hAnsiTheme="minorHAnsi" w:cstheme="minorBidi"/>
            <w:b w:val="0"/>
            <w:caps w:val="0"/>
            <w:color w:val="auto"/>
            <w:kern w:val="2"/>
            <w:szCs w:val="24"/>
            <w14:ligatures w14:val="standardContextual"/>
          </w:rPr>
          <w:tab/>
        </w:r>
        <w:r w:rsidRPr="0040734E">
          <w:rPr>
            <w:rStyle w:val="Hyperlink"/>
          </w:rPr>
          <w:t>DESENVOLVIMENTO</w:t>
        </w:r>
        <w:r>
          <w:rPr>
            <w:webHidden/>
          </w:rPr>
          <w:tab/>
        </w:r>
        <w:r>
          <w:rPr>
            <w:webHidden/>
          </w:rPr>
          <w:fldChar w:fldCharType="begin"/>
        </w:r>
        <w:r>
          <w:rPr>
            <w:webHidden/>
          </w:rPr>
          <w:instrText xml:space="preserve"> PAGEREF _Toc184283903 \h </w:instrText>
        </w:r>
        <w:r>
          <w:rPr>
            <w:webHidden/>
          </w:rPr>
        </w:r>
        <w:r>
          <w:rPr>
            <w:webHidden/>
          </w:rPr>
          <w:fldChar w:fldCharType="separate"/>
        </w:r>
        <w:r w:rsidR="008809CA">
          <w:rPr>
            <w:webHidden/>
          </w:rPr>
          <w:t>26</w:t>
        </w:r>
        <w:r>
          <w:rPr>
            <w:webHidden/>
          </w:rPr>
          <w:fldChar w:fldCharType="end"/>
        </w:r>
      </w:hyperlink>
    </w:p>
    <w:p w14:paraId="03288AD9" w14:textId="59E6BE5B" w:rsidR="00CD66B5" w:rsidRDefault="00CD66B5">
      <w:pPr>
        <w:pStyle w:val="Sumrio2"/>
        <w:rPr>
          <w:rFonts w:asciiTheme="minorHAnsi" w:eastAsiaTheme="minorEastAsia" w:hAnsiTheme="minorHAnsi" w:cstheme="minorBidi"/>
          <w:caps w:val="0"/>
          <w:color w:val="auto"/>
          <w:kern w:val="2"/>
          <w:szCs w:val="24"/>
          <w14:ligatures w14:val="standardContextual"/>
        </w:rPr>
      </w:pPr>
      <w:hyperlink w:anchor="_Toc184283904" w:history="1">
        <w:r w:rsidRPr="0040734E">
          <w:rPr>
            <w:rStyle w:val="Hyperlink"/>
          </w:rPr>
          <w:t>3.1</w:t>
        </w:r>
        <w:r>
          <w:rPr>
            <w:rFonts w:asciiTheme="minorHAnsi" w:eastAsiaTheme="minorEastAsia" w:hAnsiTheme="minorHAnsi" w:cstheme="minorBidi"/>
            <w:caps w:val="0"/>
            <w:color w:val="auto"/>
            <w:kern w:val="2"/>
            <w:szCs w:val="24"/>
            <w14:ligatures w14:val="standardContextual"/>
          </w:rPr>
          <w:tab/>
        </w:r>
        <w:r w:rsidRPr="0040734E">
          <w:rPr>
            <w:rStyle w:val="Hyperlink"/>
          </w:rPr>
          <w:t>MODELO de identificação de neurônios atípicos</w:t>
        </w:r>
        <w:r>
          <w:rPr>
            <w:webHidden/>
          </w:rPr>
          <w:tab/>
        </w:r>
        <w:r>
          <w:rPr>
            <w:webHidden/>
          </w:rPr>
          <w:fldChar w:fldCharType="begin"/>
        </w:r>
        <w:r>
          <w:rPr>
            <w:webHidden/>
          </w:rPr>
          <w:instrText xml:space="preserve"> PAGEREF _Toc184283904 \h </w:instrText>
        </w:r>
        <w:r>
          <w:rPr>
            <w:webHidden/>
          </w:rPr>
        </w:r>
        <w:r>
          <w:rPr>
            <w:webHidden/>
          </w:rPr>
          <w:fldChar w:fldCharType="separate"/>
        </w:r>
        <w:r w:rsidR="008809CA">
          <w:rPr>
            <w:webHidden/>
          </w:rPr>
          <w:t>26</w:t>
        </w:r>
        <w:r>
          <w:rPr>
            <w:webHidden/>
          </w:rPr>
          <w:fldChar w:fldCharType="end"/>
        </w:r>
      </w:hyperlink>
    </w:p>
    <w:p w14:paraId="45635A3C" w14:textId="18B8146A" w:rsidR="00CD66B5" w:rsidRDefault="00CD66B5">
      <w:pPr>
        <w:pStyle w:val="Sumrio3"/>
        <w:rPr>
          <w:rFonts w:asciiTheme="minorHAnsi" w:eastAsiaTheme="minorEastAsia" w:hAnsiTheme="minorHAnsi" w:cstheme="minorBidi"/>
          <w:color w:val="auto"/>
          <w:kern w:val="2"/>
          <w:szCs w:val="24"/>
          <w14:ligatures w14:val="standardContextual"/>
        </w:rPr>
      </w:pPr>
      <w:hyperlink w:anchor="_Toc184283905" w:history="1">
        <w:r w:rsidRPr="0040734E">
          <w:rPr>
            <w:rStyle w:val="Hyperlink"/>
          </w:rPr>
          <w:t>3.1.1</w:t>
        </w:r>
        <w:r>
          <w:rPr>
            <w:rFonts w:asciiTheme="minorHAnsi" w:eastAsiaTheme="minorEastAsia" w:hAnsiTheme="minorHAnsi" w:cstheme="minorBidi"/>
            <w:color w:val="auto"/>
            <w:kern w:val="2"/>
            <w:szCs w:val="24"/>
            <w14:ligatures w14:val="standardContextual"/>
          </w:rPr>
          <w:tab/>
        </w:r>
        <w:r w:rsidRPr="0040734E">
          <w:rPr>
            <w:rStyle w:val="Hyperlink"/>
          </w:rPr>
          <w:t>Requisitos</w:t>
        </w:r>
        <w:r>
          <w:rPr>
            <w:webHidden/>
          </w:rPr>
          <w:tab/>
        </w:r>
        <w:r>
          <w:rPr>
            <w:webHidden/>
          </w:rPr>
          <w:fldChar w:fldCharType="begin"/>
        </w:r>
        <w:r>
          <w:rPr>
            <w:webHidden/>
          </w:rPr>
          <w:instrText xml:space="preserve"> PAGEREF _Toc184283905 \h </w:instrText>
        </w:r>
        <w:r>
          <w:rPr>
            <w:webHidden/>
          </w:rPr>
        </w:r>
        <w:r>
          <w:rPr>
            <w:webHidden/>
          </w:rPr>
          <w:fldChar w:fldCharType="separate"/>
        </w:r>
        <w:r w:rsidR="008809CA">
          <w:rPr>
            <w:webHidden/>
          </w:rPr>
          <w:t>26</w:t>
        </w:r>
        <w:r>
          <w:rPr>
            <w:webHidden/>
          </w:rPr>
          <w:fldChar w:fldCharType="end"/>
        </w:r>
      </w:hyperlink>
    </w:p>
    <w:p w14:paraId="0F897A82" w14:textId="6E93E37E" w:rsidR="00CD66B5" w:rsidRDefault="00CD66B5">
      <w:pPr>
        <w:pStyle w:val="Sumrio3"/>
        <w:rPr>
          <w:rFonts w:asciiTheme="minorHAnsi" w:eastAsiaTheme="minorEastAsia" w:hAnsiTheme="minorHAnsi" w:cstheme="minorBidi"/>
          <w:color w:val="auto"/>
          <w:kern w:val="2"/>
          <w:szCs w:val="24"/>
          <w14:ligatures w14:val="standardContextual"/>
        </w:rPr>
      </w:pPr>
      <w:hyperlink w:anchor="_Toc184283906" w:history="1">
        <w:r w:rsidRPr="0040734E">
          <w:rPr>
            <w:rStyle w:val="Hyperlink"/>
          </w:rPr>
          <w:t>3.1.2</w:t>
        </w:r>
        <w:r>
          <w:rPr>
            <w:rFonts w:asciiTheme="minorHAnsi" w:eastAsiaTheme="minorEastAsia" w:hAnsiTheme="minorHAnsi" w:cstheme="minorBidi"/>
            <w:color w:val="auto"/>
            <w:kern w:val="2"/>
            <w:szCs w:val="24"/>
            <w14:ligatures w14:val="standardContextual"/>
          </w:rPr>
          <w:tab/>
        </w:r>
        <w:r w:rsidRPr="0040734E">
          <w:rPr>
            <w:rStyle w:val="Hyperlink"/>
          </w:rPr>
          <w:t>Descrição do modelo</w:t>
        </w:r>
        <w:r>
          <w:rPr>
            <w:webHidden/>
          </w:rPr>
          <w:tab/>
        </w:r>
        <w:r>
          <w:rPr>
            <w:webHidden/>
          </w:rPr>
          <w:fldChar w:fldCharType="begin"/>
        </w:r>
        <w:r>
          <w:rPr>
            <w:webHidden/>
          </w:rPr>
          <w:instrText xml:space="preserve"> PAGEREF _Toc184283906 \h </w:instrText>
        </w:r>
        <w:r>
          <w:rPr>
            <w:webHidden/>
          </w:rPr>
        </w:r>
        <w:r>
          <w:rPr>
            <w:webHidden/>
          </w:rPr>
          <w:fldChar w:fldCharType="separate"/>
        </w:r>
        <w:r w:rsidR="008809CA">
          <w:rPr>
            <w:webHidden/>
          </w:rPr>
          <w:t>26</w:t>
        </w:r>
        <w:r>
          <w:rPr>
            <w:webHidden/>
          </w:rPr>
          <w:fldChar w:fldCharType="end"/>
        </w:r>
      </w:hyperlink>
    </w:p>
    <w:p w14:paraId="282D7504" w14:textId="0B71A825" w:rsidR="00CD66B5" w:rsidRDefault="00CD66B5">
      <w:pPr>
        <w:pStyle w:val="Sumrio2"/>
        <w:rPr>
          <w:rFonts w:asciiTheme="minorHAnsi" w:eastAsiaTheme="minorEastAsia" w:hAnsiTheme="minorHAnsi" w:cstheme="minorBidi"/>
          <w:caps w:val="0"/>
          <w:color w:val="auto"/>
          <w:kern w:val="2"/>
          <w:szCs w:val="24"/>
          <w14:ligatures w14:val="standardContextual"/>
        </w:rPr>
      </w:pPr>
      <w:hyperlink w:anchor="_Toc184283907" w:history="1">
        <w:r w:rsidRPr="0040734E">
          <w:rPr>
            <w:rStyle w:val="Hyperlink"/>
          </w:rPr>
          <w:t>3.2</w:t>
        </w:r>
        <w:r>
          <w:rPr>
            <w:rFonts w:asciiTheme="minorHAnsi" w:eastAsiaTheme="minorEastAsia" w:hAnsiTheme="minorHAnsi" w:cstheme="minorBidi"/>
            <w:caps w:val="0"/>
            <w:color w:val="auto"/>
            <w:kern w:val="2"/>
            <w:szCs w:val="24"/>
            <w14:ligatures w14:val="standardContextual"/>
          </w:rPr>
          <w:tab/>
        </w:r>
        <w:r w:rsidRPr="0040734E">
          <w:rPr>
            <w:rStyle w:val="Hyperlink"/>
          </w:rPr>
          <w:t>Aplicativo Mobile</w:t>
        </w:r>
        <w:r>
          <w:rPr>
            <w:webHidden/>
          </w:rPr>
          <w:tab/>
        </w:r>
        <w:r>
          <w:rPr>
            <w:webHidden/>
          </w:rPr>
          <w:fldChar w:fldCharType="begin"/>
        </w:r>
        <w:r>
          <w:rPr>
            <w:webHidden/>
          </w:rPr>
          <w:instrText xml:space="preserve"> PAGEREF _Toc184283907 \h </w:instrText>
        </w:r>
        <w:r>
          <w:rPr>
            <w:webHidden/>
          </w:rPr>
        </w:r>
        <w:r>
          <w:rPr>
            <w:webHidden/>
          </w:rPr>
          <w:fldChar w:fldCharType="separate"/>
        </w:r>
        <w:r w:rsidR="008809CA">
          <w:rPr>
            <w:webHidden/>
          </w:rPr>
          <w:t>4</w:t>
        </w:r>
        <w:r w:rsidR="008809CA">
          <w:rPr>
            <w:webHidden/>
          </w:rPr>
          <w:t>3</w:t>
        </w:r>
        <w:r>
          <w:rPr>
            <w:webHidden/>
          </w:rPr>
          <w:fldChar w:fldCharType="end"/>
        </w:r>
      </w:hyperlink>
    </w:p>
    <w:p w14:paraId="72EEDF3C" w14:textId="6385D453" w:rsidR="00CD66B5" w:rsidRDefault="00CD66B5">
      <w:pPr>
        <w:pStyle w:val="Sumrio3"/>
        <w:rPr>
          <w:rFonts w:asciiTheme="minorHAnsi" w:eastAsiaTheme="minorEastAsia" w:hAnsiTheme="minorHAnsi" w:cstheme="minorBidi"/>
          <w:color w:val="auto"/>
          <w:kern w:val="2"/>
          <w:szCs w:val="24"/>
          <w14:ligatures w14:val="standardContextual"/>
        </w:rPr>
      </w:pPr>
      <w:hyperlink w:anchor="_Toc184283908" w:history="1">
        <w:r w:rsidRPr="0040734E">
          <w:rPr>
            <w:rStyle w:val="Hyperlink"/>
          </w:rPr>
          <w:t>3.2.1</w:t>
        </w:r>
        <w:r>
          <w:rPr>
            <w:rFonts w:asciiTheme="minorHAnsi" w:eastAsiaTheme="minorEastAsia" w:hAnsiTheme="minorHAnsi" w:cstheme="minorBidi"/>
            <w:color w:val="auto"/>
            <w:kern w:val="2"/>
            <w:szCs w:val="24"/>
            <w14:ligatures w14:val="standardContextual"/>
          </w:rPr>
          <w:tab/>
        </w:r>
        <w:r w:rsidRPr="0040734E">
          <w:rPr>
            <w:rStyle w:val="Hyperlink"/>
          </w:rPr>
          <w:t>Diagrama de caso de uso</w:t>
        </w:r>
        <w:r>
          <w:rPr>
            <w:webHidden/>
          </w:rPr>
          <w:tab/>
        </w:r>
        <w:r>
          <w:rPr>
            <w:webHidden/>
          </w:rPr>
          <w:fldChar w:fldCharType="begin"/>
        </w:r>
        <w:r>
          <w:rPr>
            <w:webHidden/>
          </w:rPr>
          <w:instrText xml:space="preserve"> PAGEREF _Toc184283908 \h </w:instrText>
        </w:r>
        <w:r>
          <w:rPr>
            <w:webHidden/>
          </w:rPr>
        </w:r>
        <w:r>
          <w:rPr>
            <w:webHidden/>
          </w:rPr>
          <w:fldChar w:fldCharType="separate"/>
        </w:r>
        <w:r w:rsidR="008809CA">
          <w:rPr>
            <w:webHidden/>
          </w:rPr>
          <w:t>43</w:t>
        </w:r>
        <w:r>
          <w:rPr>
            <w:webHidden/>
          </w:rPr>
          <w:fldChar w:fldCharType="end"/>
        </w:r>
      </w:hyperlink>
    </w:p>
    <w:p w14:paraId="50F6F742" w14:textId="5605CA72" w:rsidR="00CD66B5" w:rsidRDefault="00CD66B5">
      <w:pPr>
        <w:pStyle w:val="Sumrio3"/>
        <w:rPr>
          <w:rFonts w:asciiTheme="minorHAnsi" w:eastAsiaTheme="minorEastAsia" w:hAnsiTheme="minorHAnsi" w:cstheme="minorBidi"/>
          <w:color w:val="auto"/>
          <w:kern w:val="2"/>
          <w:szCs w:val="24"/>
          <w14:ligatures w14:val="standardContextual"/>
        </w:rPr>
      </w:pPr>
      <w:hyperlink w:anchor="_Toc184283909" w:history="1">
        <w:r w:rsidRPr="0040734E">
          <w:rPr>
            <w:rStyle w:val="Hyperlink"/>
          </w:rPr>
          <w:t>3.2.2</w:t>
        </w:r>
        <w:r>
          <w:rPr>
            <w:rFonts w:asciiTheme="minorHAnsi" w:eastAsiaTheme="minorEastAsia" w:hAnsiTheme="minorHAnsi" w:cstheme="minorBidi"/>
            <w:color w:val="auto"/>
            <w:kern w:val="2"/>
            <w:szCs w:val="24"/>
            <w14:ligatures w14:val="standardContextual"/>
          </w:rPr>
          <w:tab/>
        </w:r>
        <w:r w:rsidRPr="0040734E">
          <w:rPr>
            <w:rStyle w:val="Hyperlink"/>
          </w:rPr>
          <w:t>Requisitos</w:t>
        </w:r>
        <w:r>
          <w:rPr>
            <w:webHidden/>
          </w:rPr>
          <w:tab/>
        </w:r>
        <w:r>
          <w:rPr>
            <w:webHidden/>
          </w:rPr>
          <w:fldChar w:fldCharType="begin"/>
        </w:r>
        <w:r>
          <w:rPr>
            <w:webHidden/>
          </w:rPr>
          <w:instrText xml:space="preserve"> PAGEREF _Toc184283909 \h </w:instrText>
        </w:r>
        <w:r>
          <w:rPr>
            <w:webHidden/>
          </w:rPr>
        </w:r>
        <w:r>
          <w:rPr>
            <w:webHidden/>
          </w:rPr>
          <w:fldChar w:fldCharType="separate"/>
        </w:r>
        <w:r w:rsidR="008809CA">
          <w:rPr>
            <w:webHidden/>
          </w:rPr>
          <w:t>44</w:t>
        </w:r>
        <w:r>
          <w:rPr>
            <w:webHidden/>
          </w:rPr>
          <w:fldChar w:fldCharType="end"/>
        </w:r>
      </w:hyperlink>
    </w:p>
    <w:p w14:paraId="2D787F90" w14:textId="712BAD99" w:rsidR="00CD66B5" w:rsidRDefault="00CD66B5">
      <w:pPr>
        <w:pStyle w:val="Sumrio3"/>
        <w:rPr>
          <w:rFonts w:asciiTheme="minorHAnsi" w:eastAsiaTheme="minorEastAsia" w:hAnsiTheme="minorHAnsi" w:cstheme="minorBidi"/>
          <w:color w:val="auto"/>
          <w:kern w:val="2"/>
          <w:szCs w:val="24"/>
          <w14:ligatures w14:val="standardContextual"/>
        </w:rPr>
      </w:pPr>
      <w:hyperlink w:anchor="_Toc184283910" w:history="1">
        <w:r w:rsidRPr="0040734E">
          <w:rPr>
            <w:rStyle w:val="Hyperlink"/>
          </w:rPr>
          <w:t>3.2.3</w:t>
        </w:r>
        <w:r>
          <w:rPr>
            <w:rFonts w:asciiTheme="minorHAnsi" w:eastAsiaTheme="minorEastAsia" w:hAnsiTheme="minorHAnsi" w:cstheme="minorBidi"/>
            <w:color w:val="auto"/>
            <w:kern w:val="2"/>
            <w:szCs w:val="24"/>
            <w14:ligatures w14:val="standardContextual"/>
          </w:rPr>
          <w:tab/>
        </w:r>
        <w:r w:rsidRPr="0040734E">
          <w:rPr>
            <w:rStyle w:val="Hyperlink"/>
          </w:rPr>
          <w:t>Arquitetura da solução</w:t>
        </w:r>
        <w:r>
          <w:rPr>
            <w:webHidden/>
          </w:rPr>
          <w:tab/>
        </w:r>
        <w:r>
          <w:rPr>
            <w:webHidden/>
          </w:rPr>
          <w:fldChar w:fldCharType="begin"/>
        </w:r>
        <w:r>
          <w:rPr>
            <w:webHidden/>
          </w:rPr>
          <w:instrText xml:space="preserve"> PAGEREF _Toc184283910 \h </w:instrText>
        </w:r>
        <w:r>
          <w:rPr>
            <w:webHidden/>
          </w:rPr>
        </w:r>
        <w:r>
          <w:rPr>
            <w:webHidden/>
          </w:rPr>
          <w:fldChar w:fldCharType="separate"/>
        </w:r>
        <w:r w:rsidR="008809CA">
          <w:rPr>
            <w:webHidden/>
          </w:rPr>
          <w:t>44</w:t>
        </w:r>
        <w:r>
          <w:rPr>
            <w:webHidden/>
          </w:rPr>
          <w:fldChar w:fldCharType="end"/>
        </w:r>
      </w:hyperlink>
    </w:p>
    <w:p w14:paraId="02C26FF6" w14:textId="74DDB337" w:rsidR="00CD66B5" w:rsidRDefault="00CD66B5">
      <w:pPr>
        <w:pStyle w:val="Sumrio3"/>
        <w:rPr>
          <w:rFonts w:asciiTheme="minorHAnsi" w:eastAsiaTheme="minorEastAsia" w:hAnsiTheme="minorHAnsi" w:cstheme="minorBidi"/>
          <w:color w:val="auto"/>
          <w:kern w:val="2"/>
          <w:szCs w:val="24"/>
          <w14:ligatures w14:val="standardContextual"/>
        </w:rPr>
      </w:pPr>
      <w:hyperlink w:anchor="_Toc184283911" w:history="1">
        <w:r w:rsidRPr="0040734E">
          <w:rPr>
            <w:rStyle w:val="Hyperlink"/>
          </w:rPr>
          <w:t>3.2.4</w:t>
        </w:r>
        <w:r>
          <w:rPr>
            <w:rFonts w:asciiTheme="minorHAnsi" w:eastAsiaTheme="minorEastAsia" w:hAnsiTheme="minorHAnsi" w:cstheme="minorBidi"/>
            <w:color w:val="auto"/>
            <w:kern w:val="2"/>
            <w:szCs w:val="24"/>
            <w14:ligatures w14:val="standardContextual"/>
          </w:rPr>
          <w:tab/>
        </w:r>
        <w:r w:rsidRPr="0040734E">
          <w:rPr>
            <w:rStyle w:val="Hyperlink"/>
          </w:rPr>
          <w:t>Testes de usabilidade</w:t>
        </w:r>
        <w:r>
          <w:rPr>
            <w:webHidden/>
          </w:rPr>
          <w:tab/>
        </w:r>
        <w:r>
          <w:rPr>
            <w:webHidden/>
          </w:rPr>
          <w:fldChar w:fldCharType="begin"/>
        </w:r>
        <w:r>
          <w:rPr>
            <w:webHidden/>
          </w:rPr>
          <w:instrText xml:space="preserve"> PAGEREF _Toc184283911 \h </w:instrText>
        </w:r>
        <w:r>
          <w:rPr>
            <w:webHidden/>
          </w:rPr>
        </w:r>
        <w:r>
          <w:rPr>
            <w:webHidden/>
          </w:rPr>
          <w:fldChar w:fldCharType="separate"/>
        </w:r>
        <w:r w:rsidR="008809CA">
          <w:rPr>
            <w:webHidden/>
          </w:rPr>
          <w:t>54</w:t>
        </w:r>
        <w:r>
          <w:rPr>
            <w:webHidden/>
          </w:rPr>
          <w:fldChar w:fldCharType="end"/>
        </w:r>
      </w:hyperlink>
    </w:p>
    <w:p w14:paraId="784DF021" w14:textId="14661757" w:rsidR="00CD66B5" w:rsidRDefault="00CD66B5">
      <w:pPr>
        <w:pStyle w:val="Sumrio1"/>
        <w:rPr>
          <w:rFonts w:asciiTheme="minorHAnsi" w:eastAsiaTheme="minorEastAsia" w:hAnsiTheme="minorHAnsi" w:cstheme="minorBidi"/>
          <w:b w:val="0"/>
          <w:caps w:val="0"/>
          <w:color w:val="auto"/>
          <w:kern w:val="2"/>
          <w:szCs w:val="24"/>
          <w14:ligatures w14:val="standardContextual"/>
        </w:rPr>
      </w:pPr>
      <w:hyperlink w:anchor="_Toc184283912" w:history="1">
        <w:r w:rsidRPr="0040734E">
          <w:rPr>
            <w:rStyle w:val="Hyperlink"/>
          </w:rPr>
          <w:t>4</w:t>
        </w:r>
        <w:r>
          <w:rPr>
            <w:rFonts w:asciiTheme="minorHAnsi" w:eastAsiaTheme="minorEastAsia" w:hAnsiTheme="minorHAnsi" w:cstheme="minorBidi"/>
            <w:b w:val="0"/>
            <w:caps w:val="0"/>
            <w:color w:val="auto"/>
            <w:kern w:val="2"/>
            <w:szCs w:val="24"/>
            <w14:ligatures w14:val="standardContextual"/>
          </w:rPr>
          <w:tab/>
        </w:r>
        <w:r w:rsidRPr="0040734E">
          <w:rPr>
            <w:rStyle w:val="Hyperlink"/>
          </w:rPr>
          <w:t>CONCLUSÕES</w:t>
        </w:r>
        <w:r>
          <w:rPr>
            <w:webHidden/>
          </w:rPr>
          <w:tab/>
        </w:r>
        <w:r>
          <w:rPr>
            <w:webHidden/>
          </w:rPr>
          <w:fldChar w:fldCharType="begin"/>
        </w:r>
        <w:r>
          <w:rPr>
            <w:webHidden/>
          </w:rPr>
          <w:instrText xml:space="preserve"> PAGEREF _Toc184283912 \h </w:instrText>
        </w:r>
        <w:r>
          <w:rPr>
            <w:webHidden/>
          </w:rPr>
        </w:r>
        <w:r>
          <w:rPr>
            <w:webHidden/>
          </w:rPr>
          <w:fldChar w:fldCharType="separate"/>
        </w:r>
        <w:r w:rsidR="008809CA">
          <w:rPr>
            <w:webHidden/>
          </w:rPr>
          <w:t>58</w:t>
        </w:r>
        <w:r>
          <w:rPr>
            <w:webHidden/>
          </w:rPr>
          <w:fldChar w:fldCharType="end"/>
        </w:r>
      </w:hyperlink>
    </w:p>
    <w:p w14:paraId="610211EF" w14:textId="52BA225E" w:rsidR="00CD66B5" w:rsidRDefault="00CD66B5">
      <w:pPr>
        <w:pStyle w:val="Sumrio1"/>
        <w:rPr>
          <w:rFonts w:asciiTheme="minorHAnsi" w:eastAsiaTheme="minorEastAsia" w:hAnsiTheme="minorHAnsi" w:cstheme="minorBidi"/>
          <w:b w:val="0"/>
          <w:caps w:val="0"/>
          <w:color w:val="auto"/>
          <w:kern w:val="2"/>
          <w:szCs w:val="24"/>
          <w14:ligatures w14:val="standardContextual"/>
        </w:rPr>
      </w:pPr>
      <w:hyperlink w:anchor="_Toc184283913" w:history="1">
        <w:r w:rsidRPr="0040734E">
          <w:rPr>
            <w:rStyle w:val="Hyperlink"/>
          </w:rPr>
          <w:t>Referências</w:t>
        </w:r>
        <w:r>
          <w:rPr>
            <w:webHidden/>
          </w:rPr>
          <w:tab/>
        </w:r>
        <w:r>
          <w:rPr>
            <w:webHidden/>
          </w:rPr>
          <w:fldChar w:fldCharType="begin"/>
        </w:r>
        <w:r>
          <w:rPr>
            <w:webHidden/>
          </w:rPr>
          <w:instrText xml:space="preserve"> PAGEREF _Toc184283913 \h </w:instrText>
        </w:r>
        <w:r>
          <w:rPr>
            <w:webHidden/>
          </w:rPr>
        </w:r>
        <w:r>
          <w:rPr>
            <w:webHidden/>
          </w:rPr>
          <w:fldChar w:fldCharType="separate"/>
        </w:r>
        <w:r w:rsidR="008809CA">
          <w:rPr>
            <w:webHidden/>
          </w:rPr>
          <w:t>61</w:t>
        </w:r>
        <w:r>
          <w:rPr>
            <w:webHidden/>
          </w:rPr>
          <w:fldChar w:fldCharType="end"/>
        </w:r>
      </w:hyperlink>
    </w:p>
    <w:p w14:paraId="2A620C42" w14:textId="2776D69E" w:rsidR="00F255FC" w:rsidRPr="0087140F" w:rsidRDefault="005B5347" w:rsidP="001B2F1E">
      <w:pPr>
        <w:pStyle w:val="TF-TEXTO"/>
        <w:sectPr w:rsidR="00F255FC" w:rsidRPr="0087140F" w:rsidSect="000F77E3">
          <w:headerReference w:type="default" r:id="rId17"/>
          <w:footerReference w:type="default" r:id="rId18"/>
          <w:pgSz w:w="11907" w:h="16840" w:code="9"/>
          <w:pgMar w:top="1701" w:right="1134" w:bottom="1134" w:left="1701" w:header="720" w:footer="720" w:gutter="0"/>
          <w:pgNumType w:start="1"/>
          <w:cols w:space="708"/>
          <w:docGrid w:linePitch="360"/>
        </w:sectPr>
      </w:pPr>
      <w:r w:rsidRPr="0087140F">
        <w:rPr>
          <w:b/>
          <w:caps/>
          <w:color w:val="000000"/>
        </w:rPr>
        <w:fldChar w:fldCharType="end"/>
      </w:r>
    </w:p>
    <w:p w14:paraId="0E7D0570" w14:textId="47332AD1" w:rsidR="00F255FC" w:rsidRPr="0087140F" w:rsidRDefault="00F255FC" w:rsidP="007D10F2">
      <w:pPr>
        <w:pStyle w:val="Ttulo1"/>
      </w:pPr>
      <w:bookmarkStart w:id="16" w:name="_Toc96491849"/>
      <w:bookmarkStart w:id="17" w:name="_Toc184283895"/>
      <w:r w:rsidRPr="0087140F">
        <w:lastRenderedPageBreak/>
        <w:t>Introdução</w:t>
      </w:r>
      <w:bookmarkEnd w:id="9"/>
      <w:bookmarkEnd w:id="10"/>
      <w:bookmarkEnd w:id="11"/>
      <w:bookmarkEnd w:id="12"/>
      <w:bookmarkEnd w:id="13"/>
      <w:bookmarkEnd w:id="14"/>
      <w:bookmarkEnd w:id="15"/>
      <w:bookmarkEnd w:id="16"/>
      <w:bookmarkEnd w:id="17"/>
    </w:p>
    <w:p w14:paraId="183BDF80" w14:textId="77777777" w:rsidR="00320108" w:rsidRPr="0087140F" w:rsidRDefault="00320108" w:rsidP="00320108">
      <w:pPr>
        <w:pStyle w:val="TF-TEXTO"/>
      </w:pPr>
      <w:bookmarkStart w:id="18" w:name="_Toc419598576"/>
      <w:bookmarkStart w:id="19" w:name="_Toc420721317"/>
      <w:bookmarkStart w:id="20" w:name="_Toc420721467"/>
      <w:bookmarkStart w:id="21" w:name="_Toc420721562"/>
      <w:bookmarkStart w:id="22" w:name="_Toc420721768"/>
      <w:bookmarkStart w:id="23" w:name="_Toc420723209"/>
      <w:bookmarkStart w:id="24" w:name="_Toc482682370"/>
      <w:bookmarkStart w:id="25" w:name="_Toc54164904"/>
      <w:bookmarkStart w:id="26" w:name="_Toc54165664"/>
      <w:bookmarkStart w:id="27" w:name="_Toc54169316"/>
      <w:bookmarkStart w:id="28" w:name="_Toc96347426"/>
      <w:bookmarkStart w:id="29" w:name="_Toc96357710"/>
      <w:bookmarkStart w:id="30" w:name="_Toc96491850"/>
      <w:r w:rsidRPr="0087140F">
        <w:t xml:space="preserve">Segundo Amaral e </w:t>
      </w:r>
      <w:proofErr w:type="spellStart"/>
      <w:r w:rsidRPr="0087140F">
        <w:t>Lavenex</w:t>
      </w:r>
      <w:proofErr w:type="spellEnd"/>
      <w:r w:rsidRPr="0087140F">
        <w:t xml:space="preserve"> (2007), o hipocampo desempenha um papel crucial na formação de memórias episódicas, que são aquelas associadas a eventos específicos e contextualmente ricas. Além disso, estudos têm demonstrado sua importância na memória espacial, permitindo que os indivíduos se localizem em seu ambiente e naveguem por ele de </w:t>
      </w:r>
      <w:r w:rsidRPr="0087140F">
        <w:rPr>
          <w:szCs w:val="24"/>
        </w:rPr>
        <w:t>forma eficaz (</w:t>
      </w:r>
      <w:r w:rsidRPr="0087140F">
        <w:rPr>
          <w:rStyle w:val="cf01"/>
          <w:rFonts w:ascii="Times New Roman" w:hAnsi="Times New Roman" w:cs="Times New Roman"/>
          <w:sz w:val="24"/>
          <w:szCs w:val="24"/>
        </w:rPr>
        <w:t xml:space="preserve">Maguire </w:t>
      </w:r>
      <w:r w:rsidRPr="0087140F">
        <w:rPr>
          <w:i/>
          <w:iCs/>
          <w:szCs w:val="24"/>
        </w:rPr>
        <w:t>et al</w:t>
      </w:r>
      <w:r w:rsidRPr="0087140F">
        <w:rPr>
          <w:szCs w:val="24"/>
        </w:rPr>
        <w:t>., 2000).</w:t>
      </w:r>
    </w:p>
    <w:p w14:paraId="4BF9E307" w14:textId="77777777" w:rsidR="00320108" w:rsidRPr="0087140F" w:rsidRDefault="00320108" w:rsidP="00320108">
      <w:pPr>
        <w:pStyle w:val="TF-TEXTO"/>
      </w:pPr>
      <w:r w:rsidRPr="0087140F">
        <w:t xml:space="preserve">Os neurônios do hipocampo compreendem uma variedade de tipos celulares que desempenham papéis essenciais na função cognitiva, especialmente na formação e recuperação da memória. Entre os principais tipos de neurônios no hipocampo, destacam-se os neurônios piramidais, os neurônios granulares e os interneurônios (Amaral; </w:t>
      </w:r>
      <w:proofErr w:type="spellStart"/>
      <w:r w:rsidRPr="0087140F">
        <w:t>Lavenex</w:t>
      </w:r>
      <w:proofErr w:type="spellEnd"/>
      <w:r w:rsidRPr="0087140F">
        <w:t>, 2007).</w:t>
      </w:r>
    </w:p>
    <w:p w14:paraId="4C875FDB" w14:textId="77777777" w:rsidR="00320108" w:rsidRPr="0087140F" w:rsidRDefault="00320108" w:rsidP="00320108">
      <w:pPr>
        <w:pStyle w:val="TF-TEXTO"/>
      </w:pPr>
      <w:r w:rsidRPr="0087140F">
        <w:t xml:space="preserve">Entre os desafios que a neuroanatomia tem enfrentado desde seu início, a identificação de características que permitam distinguir diversos tipos de células neuronais do ponto de vista morfológico, tem atraído atenção de pesquisadores pertencentes a diferentes áreas, os quais tentam caracterizar quantitativamente os neurônios. A caracterização morfológica de neurônios, portanto, permite fazer análises com a finalidade de atingir um dos principais objetivos da neurociência: entender o funcionamento do cérebro (Cervantes, 2019). </w:t>
      </w:r>
    </w:p>
    <w:p w14:paraId="47FCDE14" w14:textId="6E813F6C" w:rsidR="00861B25" w:rsidRPr="0087140F" w:rsidRDefault="00861B25" w:rsidP="00861B25">
      <w:pPr>
        <w:pStyle w:val="TF-TEXTO"/>
        <w:rPr>
          <w:b/>
        </w:rPr>
      </w:pPr>
      <w:r w:rsidRPr="0087140F">
        <w:t xml:space="preserve">Entre os desafios inerentes ao procedimento de contagem manual de neurônios </w:t>
      </w:r>
      <w:proofErr w:type="spellStart"/>
      <w:r w:rsidRPr="0087140F">
        <w:t>hipocampais</w:t>
      </w:r>
      <w:proofErr w:type="spellEnd"/>
      <w:r w:rsidRPr="0087140F">
        <w:t>, destaca-se a considerável exigência de tempo demandada para a realização da quantificação neuronal em uma única imagem, requerendo um investimento substancial de várias horas para a sua conclusão. Além disso, há a necessidade de um nível significativo de familiaridade com as características distintivas dos neurônios tanto típicos quanto atípicos, a fim de sua correta identificação durante o processo de contagem. Outro aspecto relevante diz respeito a confiabilidade dos resultados obtidos, uma vez que a contagem manual está sujeita a possibilidade de variações decorrentes de potenciais erros humanos, os quais podem influenciar a precisão e a consistência dos dados obtidos.</w:t>
      </w:r>
    </w:p>
    <w:p w14:paraId="17F80FA9" w14:textId="4007760A" w:rsidR="00320108" w:rsidRPr="0087140F" w:rsidRDefault="00320108" w:rsidP="00320108">
      <w:pPr>
        <w:pStyle w:val="TF-TEXTO"/>
      </w:pPr>
      <w:r w:rsidRPr="0087140F">
        <w:t xml:space="preserve">Neste contexto, alunos dos cursos de Biologia, Biomedicina e Medicina, da Universidade Regional de Blumenau (FURB), realizam pesquisas e análises dos neurônios </w:t>
      </w:r>
      <w:proofErr w:type="spellStart"/>
      <w:r w:rsidRPr="0087140F">
        <w:t>hipocampais</w:t>
      </w:r>
      <w:proofErr w:type="spellEnd"/>
      <w:r w:rsidRPr="0087140F">
        <w:t xml:space="preserve">, verificando suas alterações após seus </w:t>
      </w:r>
      <w:r w:rsidR="008F7641" w:rsidRPr="0087140F">
        <w:t>indivíduos</w:t>
      </w:r>
      <w:r w:rsidRPr="0087140F">
        <w:t xml:space="preserve"> sofrerem estresses através do meio em que estão inseridos. A contagem desses neurônios é feita de forma manual, no qual se corta uma parte do hipocampo e, com a ajuda de um microscópio, é realizada a análise da imagem. A contagem é feita utilizando uma metodologia chamada de “contagem por quadrante”, na qual a imagem é dividida em quadrantes ou áreas de interesse, o observador </w:t>
      </w:r>
      <w:r w:rsidRPr="0087140F">
        <w:lastRenderedPageBreak/>
        <w:t>registra o número de neurônios em cada quadrante, garantindo que cada neurônio seja contado apenas uma vez, sendo atribuído ao quadrante apropriado</w:t>
      </w:r>
      <w:r w:rsidR="009D378A" w:rsidRPr="0087140F">
        <w:t>.</w:t>
      </w:r>
    </w:p>
    <w:p w14:paraId="3AF1C83E" w14:textId="27AADD2C" w:rsidR="008F3A69" w:rsidRPr="0087140F" w:rsidRDefault="00EB08E5" w:rsidP="00FA1A69">
      <w:pPr>
        <w:pStyle w:val="TF-TEXTO"/>
      </w:pPr>
      <w:r w:rsidRPr="0087140F">
        <w:t>A partir desse contexto</w:t>
      </w:r>
      <w:r w:rsidR="00861B25" w:rsidRPr="0087140F">
        <w:t xml:space="preserve">, este trabalho apresenta o desenvolvimento de um aplicativo </w:t>
      </w:r>
      <w:del w:id="31" w:author="Dalton Solano dos Reis" w:date="2024-12-11T08:09:00Z" w16du:dateUtc="2024-12-11T11:09:00Z">
        <w:r w:rsidR="00861B25" w:rsidRPr="0087140F" w:rsidDel="00764A52">
          <w:delText xml:space="preserve">mobile </w:delText>
        </w:r>
      </w:del>
      <w:ins w:id="32" w:author="Dalton Solano dos Reis" w:date="2024-12-11T08:09:00Z" w16du:dateUtc="2024-12-11T11:09:00Z">
        <w:r w:rsidR="00764A52">
          <w:t>móvel</w:t>
        </w:r>
        <w:r w:rsidR="00764A52" w:rsidRPr="0087140F">
          <w:t xml:space="preserve"> </w:t>
        </w:r>
      </w:ins>
      <w:r w:rsidR="00861B25" w:rsidRPr="0087140F">
        <w:t xml:space="preserve">para a identificação e marcação de neurônios atípicos utilizando métodos e técnicas de processamento da imagem </w:t>
      </w:r>
      <w:r w:rsidR="00AF734F">
        <w:t>e</w:t>
      </w:r>
      <w:r w:rsidR="00861B25" w:rsidRPr="0087140F">
        <w:t xml:space="preserve"> aprendizado de máquina. </w:t>
      </w:r>
      <w:r w:rsidR="00AF734F">
        <w:t>Além disso, e</w:t>
      </w:r>
      <w:r w:rsidR="00861B25" w:rsidRPr="0087140F">
        <w:t>ste trabalho cont</w:t>
      </w:r>
      <w:r w:rsidR="00AF734F">
        <w:t>ou</w:t>
      </w:r>
      <w:r w:rsidR="00861B25" w:rsidRPr="0087140F">
        <w:t xml:space="preserve"> </w:t>
      </w:r>
      <w:r w:rsidR="00FA1A69" w:rsidRPr="0087140F">
        <w:t xml:space="preserve">com </w:t>
      </w:r>
      <w:r w:rsidR="00AF734F">
        <w:t>um</w:t>
      </w:r>
      <w:r w:rsidR="00FA1A69" w:rsidRPr="0087140F">
        <w:t xml:space="preserve">a parceria com o </w:t>
      </w:r>
      <w:commentRangeStart w:id="33"/>
      <w:r w:rsidR="00326144" w:rsidRPr="0087140F">
        <w:t>Herbário FURB</w:t>
      </w:r>
      <w:r w:rsidR="00FA1A69" w:rsidRPr="0087140F">
        <w:t xml:space="preserve"> </w:t>
      </w:r>
      <w:commentRangeEnd w:id="33"/>
      <w:r w:rsidR="00764A52">
        <w:rPr>
          <w:rStyle w:val="Refdecomentrio"/>
        </w:rPr>
        <w:commentReference w:id="33"/>
      </w:r>
      <w:r w:rsidR="00FA1A69" w:rsidRPr="0087140F">
        <w:t>para obter as imagens e as características dos neurônios atípicos, para assim prover uma forma mais pr</w:t>
      </w:r>
      <w:r w:rsidRPr="0087140F">
        <w:t>á</w:t>
      </w:r>
      <w:r w:rsidR="00FA1A69" w:rsidRPr="0087140F">
        <w:t>tica e eficiente para a contagem de neurônios.</w:t>
      </w:r>
    </w:p>
    <w:p w14:paraId="3F3B9CB6" w14:textId="77777777" w:rsidR="00F255FC" w:rsidRPr="0087140F" w:rsidRDefault="00F255FC" w:rsidP="001A2D50">
      <w:pPr>
        <w:pStyle w:val="Ttulo2"/>
      </w:pPr>
      <w:bookmarkStart w:id="34" w:name="_Toc184283896"/>
      <w:r w:rsidRPr="0087140F">
        <w:t>OBJETIVOS</w:t>
      </w:r>
      <w:bookmarkEnd w:id="18"/>
      <w:bookmarkEnd w:id="19"/>
      <w:bookmarkEnd w:id="20"/>
      <w:bookmarkEnd w:id="21"/>
      <w:bookmarkEnd w:id="22"/>
      <w:bookmarkEnd w:id="23"/>
      <w:bookmarkEnd w:id="24"/>
      <w:bookmarkEnd w:id="25"/>
      <w:bookmarkEnd w:id="26"/>
      <w:bookmarkEnd w:id="27"/>
      <w:bookmarkEnd w:id="28"/>
      <w:bookmarkEnd w:id="29"/>
      <w:bookmarkEnd w:id="30"/>
      <w:bookmarkEnd w:id="34"/>
    </w:p>
    <w:p w14:paraId="799784D4" w14:textId="625F96AB" w:rsidR="005C7541" w:rsidRPr="0087140F" w:rsidRDefault="00320108" w:rsidP="005C7541">
      <w:pPr>
        <w:pStyle w:val="TF-TEXTO"/>
      </w:pPr>
      <w:bookmarkStart w:id="35" w:name="_Toc419598584"/>
      <w:bookmarkStart w:id="36" w:name="_Toc420721325"/>
      <w:bookmarkStart w:id="37" w:name="_Toc420721475"/>
      <w:bookmarkStart w:id="38" w:name="_Toc420721570"/>
      <w:bookmarkStart w:id="39" w:name="_Toc420721776"/>
      <w:bookmarkStart w:id="40" w:name="_Toc420723217"/>
      <w:bookmarkStart w:id="41" w:name="_Toc482682380"/>
      <w:bookmarkStart w:id="42" w:name="_Toc54164912"/>
      <w:bookmarkStart w:id="43" w:name="_Toc54165666"/>
      <w:bookmarkStart w:id="44" w:name="_Toc54169324"/>
      <w:bookmarkStart w:id="45" w:name="_Toc96347430"/>
      <w:bookmarkStart w:id="46" w:name="_Toc96357714"/>
      <w:bookmarkStart w:id="47" w:name="_Toc96491851"/>
      <w:r w:rsidRPr="0087140F">
        <w:t>O</w:t>
      </w:r>
      <w:r w:rsidR="0071712B" w:rsidRPr="0087140F">
        <w:t xml:space="preserve"> objetivo principal deste trabalho consiste em disponibilizar um aplicativo que seja capaz de realizar a contagem de neurônios atípicos de forma automática, por meio de uma foto tirada pelo celular, utilizando técnicas de processamento de imagens e aprendizado de máquina. </w:t>
      </w:r>
    </w:p>
    <w:p w14:paraId="6DD983EB" w14:textId="77777777" w:rsidR="005C7541" w:rsidRPr="0087140F" w:rsidRDefault="005C7541" w:rsidP="005C7541">
      <w:pPr>
        <w:pStyle w:val="TF-TEXTO"/>
      </w:pPr>
      <w:r w:rsidRPr="0087140F">
        <w:t>Os objetivos específicos são:</w:t>
      </w:r>
    </w:p>
    <w:p w14:paraId="6834C034" w14:textId="77777777" w:rsidR="0071712B" w:rsidRPr="0087140F" w:rsidRDefault="0071712B" w:rsidP="005C7541">
      <w:pPr>
        <w:pStyle w:val="TF-ALNEA"/>
      </w:pPr>
      <w:r w:rsidRPr="0087140F">
        <w:t>efetuar a segmentação dos neurônios existentes em uma lâmina;</w:t>
      </w:r>
    </w:p>
    <w:p w14:paraId="601E7241" w14:textId="77777777" w:rsidR="0071712B" w:rsidRPr="0087140F" w:rsidRDefault="0071712B" w:rsidP="006139F8">
      <w:pPr>
        <w:pStyle w:val="TF-ALNEA"/>
      </w:pPr>
      <w:r w:rsidRPr="0087140F">
        <w:t xml:space="preserve">realizar a extração de características morfológicas dos neurônios; </w:t>
      </w:r>
    </w:p>
    <w:p w14:paraId="799EB8F0" w14:textId="3D9AC8B8" w:rsidR="0071712B" w:rsidRPr="0087140F" w:rsidRDefault="0071712B" w:rsidP="006139F8">
      <w:pPr>
        <w:pStyle w:val="TF-ALNEA"/>
      </w:pPr>
      <w:r w:rsidRPr="0087140F">
        <w:t>classificar os neurônios atípicos</w:t>
      </w:r>
      <w:r w:rsidR="00AF734F">
        <w:t xml:space="preserve"> utilizando redes neurais </w:t>
      </w:r>
      <w:proofErr w:type="spellStart"/>
      <w:r w:rsidR="00AF734F">
        <w:t>convolucionais</w:t>
      </w:r>
      <w:proofErr w:type="spellEnd"/>
      <w:r w:rsidRPr="0087140F">
        <w:t>;</w:t>
      </w:r>
    </w:p>
    <w:p w14:paraId="743B9373" w14:textId="2C949199" w:rsidR="0071712B" w:rsidRPr="0087140F" w:rsidRDefault="0071712B" w:rsidP="006139F8">
      <w:pPr>
        <w:pStyle w:val="TF-ALNEA"/>
      </w:pPr>
      <w:r w:rsidRPr="0087140F">
        <w:t xml:space="preserve">validar e analisar o tempo de resposta da segmentação e extração de medidas </w:t>
      </w:r>
      <w:proofErr w:type="spellStart"/>
      <w:r w:rsidRPr="0087140F">
        <w:t>morfométricas</w:t>
      </w:r>
      <w:proofErr w:type="spellEnd"/>
      <w:r w:rsidRPr="0087140F">
        <w:t xml:space="preserve"> dos neurônicos assim como sua assertividade e quantidade em relação ao processo manual.</w:t>
      </w:r>
    </w:p>
    <w:p w14:paraId="14F5F45D" w14:textId="77777777" w:rsidR="00CA78A1" w:rsidRPr="0087140F" w:rsidRDefault="008F3A69" w:rsidP="00CA78A1">
      <w:pPr>
        <w:pStyle w:val="Ttulo2"/>
      </w:pPr>
      <w:bookmarkStart w:id="48" w:name="_Toc184283897"/>
      <w:bookmarkStart w:id="49" w:name="_Toc96491852"/>
      <w:bookmarkEnd w:id="35"/>
      <w:bookmarkEnd w:id="36"/>
      <w:bookmarkEnd w:id="37"/>
      <w:bookmarkEnd w:id="38"/>
      <w:bookmarkEnd w:id="39"/>
      <w:bookmarkEnd w:id="40"/>
      <w:bookmarkEnd w:id="41"/>
      <w:bookmarkEnd w:id="42"/>
      <w:bookmarkEnd w:id="43"/>
      <w:bookmarkEnd w:id="44"/>
      <w:bookmarkEnd w:id="45"/>
      <w:bookmarkEnd w:id="46"/>
      <w:bookmarkEnd w:id="47"/>
      <w:r w:rsidRPr="0087140F">
        <w:t>estrutura</w:t>
      </w:r>
      <w:bookmarkEnd w:id="48"/>
    </w:p>
    <w:p w14:paraId="2199DF3B" w14:textId="77777777" w:rsidR="00CA78A1" w:rsidRPr="0087140F" w:rsidRDefault="00CA78A1" w:rsidP="00CA78A1">
      <w:pPr>
        <w:pStyle w:val="TF-TEXTO"/>
      </w:pPr>
      <w:bookmarkStart w:id="50" w:name="_Toc457326634"/>
      <w:bookmarkStart w:id="51" w:name="_Toc419598587"/>
      <w:bookmarkEnd w:id="49"/>
      <w:r w:rsidRPr="0087140F">
        <w:t>A estrutura do trabalho está divido em quatro capítulos. No primeiro capítulo está descrita a introdução do trabalho juntamente com os objetivos e objetivos específicos. No segundo capítulo está detalhada a fundamentação teórica, contendo os principais tópicos do trabalho e os trabalhos correlatos encontrados. O terceiro capítulo descreve o desenvolvimento da ferramenta, contendo as especificações funcionais e não funcionais da aplicação, técnicas e bibliotecas utilizadas em cada etapa, implementação do protótipo e apresentação dos resultados encontrados. Por fim, o quarto e último capítulo descreve a conclusão do trabalho, alinhando as expectativas e resultados, juntamente com as limitações e sugestões de trabalhos futuros.</w:t>
      </w:r>
    </w:p>
    <w:p w14:paraId="1A85BFAC" w14:textId="77777777" w:rsidR="0036523A" w:rsidRPr="0087140F" w:rsidRDefault="0036523A" w:rsidP="0036523A">
      <w:pPr>
        <w:pStyle w:val="Ttulo1"/>
      </w:pPr>
      <w:bookmarkStart w:id="52" w:name="_Toc184283898"/>
      <w:r w:rsidRPr="0087140F">
        <w:lastRenderedPageBreak/>
        <w:t>FUNDAMENTAÇÃO TEÓRICA</w:t>
      </w:r>
      <w:bookmarkEnd w:id="50"/>
      <w:bookmarkEnd w:id="52"/>
    </w:p>
    <w:p w14:paraId="0F9B50FD" w14:textId="3787FC62" w:rsidR="00B3126D" w:rsidRPr="0087140F" w:rsidRDefault="002B6D20" w:rsidP="00E91A7A">
      <w:pPr>
        <w:pStyle w:val="TF-TEXTO"/>
      </w:pPr>
      <w:r w:rsidRPr="0087140F">
        <w:t xml:space="preserve">Este capítulo apresenta uma visão geral dos tópicos que servem como base para o estudo a ser desenvolvido. A seção 2.1 discute o hipocampo, enquanto a seção 2.2 aborda os neurônios. A seção 2.3 trata dos modelos R-CNN e </w:t>
      </w:r>
      <w:proofErr w:type="spellStart"/>
      <w:r w:rsidRPr="0087140F">
        <w:t>Fast</w:t>
      </w:r>
      <w:r w:rsidR="00340DF9">
        <w:t>er</w:t>
      </w:r>
      <w:proofErr w:type="spellEnd"/>
      <w:r w:rsidRPr="0087140F">
        <w:t xml:space="preserve"> R-CNN. Por último, a seção 2.4 apresenta uma revisão dos trabalhos correlatos, que são considerados similares ao projeto proposto.</w:t>
      </w:r>
    </w:p>
    <w:p w14:paraId="096C59A3" w14:textId="14AAC0C2" w:rsidR="005F3269" w:rsidRPr="0087140F" w:rsidRDefault="00EB08E5" w:rsidP="001A2D50">
      <w:pPr>
        <w:pStyle w:val="Ttulo2"/>
      </w:pPr>
      <w:bookmarkStart w:id="53" w:name="_Toc184283899"/>
      <w:r w:rsidRPr="0087140F">
        <w:t>Hipocampo</w:t>
      </w:r>
      <w:bookmarkEnd w:id="53"/>
    </w:p>
    <w:p w14:paraId="2D49556D" w14:textId="77777777" w:rsidR="00CB231E" w:rsidRPr="0087140F" w:rsidRDefault="00CB231E" w:rsidP="00CB231E">
      <w:pPr>
        <w:pStyle w:val="TF-TEXTO"/>
      </w:pPr>
      <w:r w:rsidRPr="0087140F">
        <w:t xml:space="preserve">O hipocampo é uma das poucas áreas do cérebro adulto na qual ocorre a neurogênese, surgimento de novos neurônios, também chamados de células nervosas por estarem relacionados ao impulso nervoso, são células excitáveis, capazes de gerar, conduzir e receber estímulos como uma unidade funcional e morfológica nervosa. </w:t>
      </w:r>
      <w:proofErr w:type="spellStart"/>
      <w:r w:rsidRPr="0087140F">
        <w:t>Lent</w:t>
      </w:r>
      <w:proofErr w:type="spellEnd"/>
      <w:r w:rsidRPr="0087140F">
        <w:t xml:space="preserve"> (2010) destaca que, os neurônios são células especializadas em processar informações do ambiente externo e interno, assim como nossos pensamentos internos. Ainda segundo o autor, tipicamente, existem quatro tipos básicos de células funcionais: (i) os neurônios sensoriais, que informam o cérebro sobre os eventos percebidos no ambiente interno e externo; (</w:t>
      </w:r>
      <w:proofErr w:type="spellStart"/>
      <w:r w:rsidRPr="0087140F">
        <w:t>ii</w:t>
      </w:r>
      <w:proofErr w:type="spellEnd"/>
      <w:r w:rsidRPr="0087140F">
        <w:t>) os neurônios motores, que contratam os músculos e são responsáveis pelos comportamentos motores; (</w:t>
      </w:r>
      <w:proofErr w:type="spellStart"/>
      <w:r w:rsidRPr="0087140F">
        <w:t>iii</w:t>
      </w:r>
      <w:proofErr w:type="spellEnd"/>
      <w:r w:rsidRPr="0087140F">
        <w:t>) os neurônios de comunicação, que transmitem sinais de uma área para outra do cérebro; e (</w:t>
      </w:r>
      <w:proofErr w:type="spellStart"/>
      <w:r w:rsidRPr="0087140F">
        <w:t>iv</w:t>
      </w:r>
      <w:proofErr w:type="spellEnd"/>
      <w:r w:rsidRPr="0087140F">
        <w:t>) os neurônios de associação (interneurônios), que extraem e processam informações sensoriais, comparando-as com as armazenadas na memória, utilizadas no planejamento e execução de comportamentos destacando neurônios como típicos.</w:t>
      </w:r>
    </w:p>
    <w:p w14:paraId="715EF144" w14:textId="77777777" w:rsidR="00CB231E" w:rsidRPr="0087140F" w:rsidRDefault="00CB231E" w:rsidP="00CB231E">
      <w:pPr>
        <w:pStyle w:val="TF-TEXTO"/>
      </w:pPr>
      <w:r w:rsidRPr="0087140F">
        <w:t xml:space="preserve">De acordo com Yu </w:t>
      </w:r>
      <w:r w:rsidRPr="0087140F">
        <w:rPr>
          <w:i/>
          <w:iCs/>
        </w:rPr>
        <w:t xml:space="preserve">et al. </w:t>
      </w:r>
      <w:r w:rsidRPr="0087140F">
        <w:t xml:space="preserve">(2020), além dos quatro tipos básicos de neurônios destacados por </w:t>
      </w:r>
      <w:proofErr w:type="spellStart"/>
      <w:r w:rsidRPr="0087140F">
        <w:t>Lent</w:t>
      </w:r>
      <w:proofErr w:type="spellEnd"/>
      <w:r w:rsidRPr="0087140F">
        <w:t xml:space="preserve"> (2010), é importante ressaltar também a presença de células da glia, que desempenham um papel fundamental no suporte e na manutenção do ambiente neural. Essas células auxiliam na nutrição, na remoção de resíduos e na modulação da atividade neuronal, contribuindo para a saúde e o funcionamento adequado do sistema nervoso. Entre os diferentes tipos de células da glia, destacam-se os astrócitos, que desempenham um papel crucial na regulação da neurotransmissão e na manutenção da homeostase cerebral.</w:t>
      </w:r>
    </w:p>
    <w:p w14:paraId="072491B6" w14:textId="231D5563" w:rsidR="00ED3E15" w:rsidRPr="0087140F" w:rsidRDefault="00ED3E15" w:rsidP="00ED3E15">
      <w:pPr>
        <w:pStyle w:val="TF-TEXTO"/>
        <w:rPr>
          <w:szCs w:val="24"/>
        </w:rPr>
      </w:pPr>
      <w:r w:rsidRPr="0087140F">
        <w:rPr>
          <w:szCs w:val="24"/>
        </w:rPr>
        <w:t xml:space="preserve">Os neurônios do hipocampo (também chamado de </w:t>
      </w:r>
      <w:proofErr w:type="spellStart"/>
      <w:r w:rsidRPr="0087140F">
        <w:rPr>
          <w:szCs w:val="24"/>
        </w:rPr>
        <w:t>arquicórtex</w:t>
      </w:r>
      <w:proofErr w:type="spellEnd"/>
      <w:r w:rsidRPr="0087140F">
        <w:rPr>
          <w:szCs w:val="24"/>
        </w:rPr>
        <w:t xml:space="preserve">) estão dispostos em três camadas celulares, as quais são denominadas: Molecular (M), Piramidal (P) e </w:t>
      </w:r>
      <w:del w:id="54" w:author="Dalton Solano dos Reis" w:date="2024-12-11T08:15:00Z" w16du:dateUtc="2024-12-11T11:15:00Z">
        <w:r w:rsidRPr="0087140F" w:rsidDel="00287BA8">
          <w:rPr>
            <w:szCs w:val="24"/>
          </w:rPr>
          <w:delText xml:space="preserve">Polimórfica </w:delText>
        </w:r>
      </w:del>
      <w:proofErr w:type="spellStart"/>
      <w:ins w:id="55" w:author="Dalton Solano dos Reis" w:date="2024-12-11T08:15:00Z" w16du:dateUtc="2024-12-11T11:15:00Z">
        <w:r w:rsidR="00287BA8" w:rsidRPr="0087140F">
          <w:rPr>
            <w:szCs w:val="24"/>
          </w:rPr>
          <w:t>Po</w:t>
        </w:r>
        <w:r w:rsidR="00287BA8">
          <w:rPr>
            <w:szCs w:val="24"/>
          </w:rPr>
          <w:t>L</w:t>
        </w:r>
        <w:r w:rsidR="00287BA8" w:rsidRPr="0087140F">
          <w:rPr>
            <w:szCs w:val="24"/>
          </w:rPr>
          <w:t>imórfica</w:t>
        </w:r>
        <w:proofErr w:type="spellEnd"/>
        <w:r w:rsidR="00287BA8" w:rsidRPr="0087140F">
          <w:rPr>
            <w:szCs w:val="24"/>
          </w:rPr>
          <w:t xml:space="preserve"> </w:t>
        </w:r>
      </w:ins>
      <w:r w:rsidRPr="0087140F">
        <w:rPr>
          <w:szCs w:val="24"/>
        </w:rPr>
        <w:t>(PL) (</w:t>
      </w:r>
      <w:proofErr w:type="spellStart"/>
      <w:r w:rsidRPr="0087140F">
        <w:rPr>
          <w:szCs w:val="24"/>
        </w:rPr>
        <w:t>Aljarari</w:t>
      </w:r>
      <w:proofErr w:type="spellEnd"/>
      <w:r w:rsidRPr="0087140F">
        <w:rPr>
          <w:szCs w:val="24"/>
        </w:rPr>
        <w:t xml:space="preserve">, 2023). A </w:t>
      </w:r>
      <w:r w:rsidRPr="0087140F">
        <w:rPr>
          <w:szCs w:val="24"/>
        </w:rPr>
        <w:fldChar w:fldCharType="begin"/>
      </w:r>
      <w:r w:rsidRPr="0087140F">
        <w:rPr>
          <w:szCs w:val="24"/>
        </w:rPr>
        <w:instrText xml:space="preserve"> REF _Ref164968646 \h  \* MERGEFORMAT </w:instrText>
      </w:r>
      <w:r w:rsidRPr="0087140F">
        <w:rPr>
          <w:szCs w:val="24"/>
        </w:rPr>
      </w:r>
      <w:r w:rsidRPr="0087140F">
        <w:rPr>
          <w:szCs w:val="24"/>
        </w:rPr>
        <w:fldChar w:fldCharType="separate"/>
      </w:r>
      <w:r w:rsidR="008809CA" w:rsidRPr="008809CA">
        <w:rPr>
          <w:szCs w:val="24"/>
        </w:rPr>
        <w:t>Figura 1</w:t>
      </w:r>
      <w:r w:rsidRPr="0087140F">
        <w:rPr>
          <w:szCs w:val="24"/>
        </w:rPr>
        <w:fldChar w:fldCharType="end"/>
      </w:r>
      <w:r w:rsidRPr="0087140F">
        <w:rPr>
          <w:szCs w:val="24"/>
        </w:rPr>
        <w:t xml:space="preserve"> apresenta a estrutura e divisão do hipocampo no cérebro.</w:t>
      </w:r>
    </w:p>
    <w:p w14:paraId="20F69B6F" w14:textId="3E2B6E79" w:rsidR="00ED3E15" w:rsidRPr="0087140F" w:rsidRDefault="00ED3E15" w:rsidP="00ED3E15">
      <w:pPr>
        <w:pStyle w:val="TF-LEGENDA"/>
      </w:pPr>
      <w:bookmarkStart w:id="56" w:name="_Ref164968646"/>
      <w:bookmarkStart w:id="57" w:name="_Toc184283845"/>
      <w:r w:rsidRPr="0087140F">
        <w:lastRenderedPageBreak/>
        <w:t xml:space="preserve">Figura </w:t>
      </w:r>
      <w:fldSimple w:instr=" SEQ Figura \* ARABIC ">
        <w:r w:rsidR="008809CA">
          <w:rPr>
            <w:noProof/>
          </w:rPr>
          <w:t>1</w:t>
        </w:r>
      </w:fldSimple>
      <w:bookmarkEnd w:id="56"/>
      <w:r w:rsidRPr="0087140F">
        <w:t xml:space="preserve"> </w:t>
      </w:r>
      <w:r w:rsidRPr="0087140F">
        <w:rPr>
          <w:highlight w:val="white"/>
        </w:rPr>
        <w:t>– Localização, estrutura e divisão do hipocampo no cérebro</w:t>
      </w:r>
      <w:del w:id="58" w:author="Dalton Solano dos Reis" w:date="2024-12-11T08:16:00Z" w16du:dateUtc="2024-12-11T11:16:00Z">
        <w:r w:rsidRPr="0087140F" w:rsidDel="00287BA8">
          <w:rPr>
            <w:highlight w:val="white"/>
          </w:rPr>
          <w:delText>.</w:delText>
        </w:r>
      </w:del>
      <w:bookmarkEnd w:id="57"/>
    </w:p>
    <w:p w14:paraId="2FB5B128" w14:textId="58B57180" w:rsidR="00ED3E15" w:rsidRPr="0087140F" w:rsidRDefault="003915E2">
      <w:pPr>
        <w:pStyle w:val="TF-FIGURA"/>
        <w:pPrChange w:id="59" w:author="Dalton Solano dos Reis" w:date="2024-12-11T08:16:00Z" w16du:dateUtc="2024-12-11T11:16:00Z">
          <w:pPr>
            <w:jc w:val="center"/>
          </w:pPr>
        </w:pPrChange>
      </w:pPr>
      <w:r w:rsidRPr="0087140F">
        <w:rPr>
          <w:noProof/>
        </w:rPr>
        <w:drawing>
          <wp:inline distT="0" distB="0" distL="0" distR="0" wp14:anchorId="43D01A0F" wp14:editId="0667231F">
            <wp:extent cx="5728335" cy="2708363"/>
            <wp:effectExtent l="19050" t="19050" r="24765" b="15875"/>
            <wp:docPr id="1878969019" name="Imagem 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69019" name="Imagem 3" descr="Diagrama&#10;&#10;Descrição gerad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4528" cy="2711291"/>
                    </a:xfrm>
                    <a:prstGeom prst="rect">
                      <a:avLst/>
                    </a:prstGeom>
                    <a:ln>
                      <a:solidFill>
                        <a:schemeClr val="tx1"/>
                      </a:solidFill>
                    </a:ln>
                  </pic:spPr>
                </pic:pic>
              </a:graphicData>
            </a:graphic>
          </wp:inline>
        </w:drawing>
      </w:r>
    </w:p>
    <w:p w14:paraId="45E58F8A" w14:textId="19C96591" w:rsidR="001B0FED" w:rsidRDefault="001B0FED" w:rsidP="001B0FED">
      <w:pPr>
        <w:pStyle w:val="TF-TEXTO"/>
        <w:spacing w:before="0" w:line="240" w:lineRule="auto"/>
        <w:ind w:firstLine="0"/>
        <w:jc w:val="center"/>
        <w:rPr>
          <w:sz w:val="20"/>
          <w:szCs w:val="16"/>
        </w:rPr>
      </w:pPr>
      <w:r w:rsidRPr="001B0FED">
        <w:rPr>
          <w:sz w:val="20"/>
          <w:szCs w:val="16"/>
        </w:rPr>
        <w:t xml:space="preserve">Fonte: </w:t>
      </w:r>
      <w:proofErr w:type="spellStart"/>
      <w:r w:rsidR="009476BB">
        <w:rPr>
          <w:sz w:val="20"/>
          <w:szCs w:val="16"/>
        </w:rPr>
        <w:t>Akter</w:t>
      </w:r>
      <w:proofErr w:type="spellEnd"/>
      <w:r w:rsidRPr="001B0FED">
        <w:rPr>
          <w:sz w:val="20"/>
          <w:szCs w:val="16"/>
        </w:rPr>
        <w:t xml:space="preserve"> </w:t>
      </w:r>
      <w:r w:rsidRPr="001B0FED">
        <w:rPr>
          <w:i/>
          <w:iCs/>
          <w:sz w:val="20"/>
          <w:szCs w:val="16"/>
        </w:rPr>
        <w:t>et al</w:t>
      </w:r>
      <w:r w:rsidRPr="001B0FED">
        <w:rPr>
          <w:sz w:val="20"/>
          <w:szCs w:val="16"/>
        </w:rPr>
        <w:t>. (20</w:t>
      </w:r>
      <w:r w:rsidR="009476BB">
        <w:rPr>
          <w:sz w:val="20"/>
          <w:szCs w:val="16"/>
        </w:rPr>
        <w:t>24</w:t>
      </w:r>
      <w:r w:rsidRPr="001B0FED">
        <w:rPr>
          <w:sz w:val="20"/>
          <w:szCs w:val="16"/>
        </w:rPr>
        <w:t>).</w:t>
      </w:r>
    </w:p>
    <w:p w14:paraId="2FE8045F" w14:textId="77777777" w:rsidR="001B0FED" w:rsidRPr="001B0FED" w:rsidRDefault="001B0FED" w:rsidP="001B0FED">
      <w:pPr>
        <w:pStyle w:val="TF-TEXTO"/>
        <w:spacing w:before="0" w:line="240" w:lineRule="auto"/>
        <w:ind w:firstLine="0"/>
        <w:jc w:val="center"/>
        <w:rPr>
          <w:sz w:val="20"/>
          <w:szCs w:val="16"/>
        </w:rPr>
      </w:pPr>
    </w:p>
    <w:p w14:paraId="5638DF60" w14:textId="1196F59B" w:rsidR="00CB231E" w:rsidRPr="0087140F" w:rsidRDefault="00CB231E" w:rsidP="001B0FED">
      <w:pPr>
        <w:pStyle w:val="TF-TEXTO"/>
      </w:pPr>
      <w:r w:rsidRPr="0087140F">
        <w:t xml:space="preserve">Adicionalmente, </w:t>
      </w:r>
      <w:r w:rsidR="00B156F4" w:rsidRPr="0087140F">
        <w:t xml:space="preserve">Yu </w:t>
      </w:r>
      <w:r w:rsidR="00B156F4" w:rsidRPr="0087140F">
        <w:rPr>
          <w:i/>
          <w:iCs/>
        </w:rPr>
        <w:t>et al</w:t>
      </w:r>
      <w:ins w:id="60" w:author="Dalton Solano dos Reis" w:date="2024-12-11T08:16:00Z" w16du:dateUtc="2024-12-11T11:16:00Z">
        <w:r w:rsidR="00287BA8">
          <w:rPr>
            <w:i/>
            <w:iCs/>
          </w:rPr>
          <w:t>.</w:t>
        </w:r>
      </w:ins>
      <w:r w:rsidR="00B156F4" w:rsidRPr="0087140F">
        <w:rPr>
          <w:i/>
          <w:iCs/>
        </w:rPr>
        <w:t xml:space="preserve"> </w:t>
      </w:r>
      <w:r w:rsidRPr="0087140F">
        <w:t>(2020) ainda destaca que estudos recentes têm demonstrado que o hipocampo não está</w:t>
      </w:r>
      <w:r w:rsidR="00302543">
        <w:t xml:space="preserve"> </w:t>
      </w:r>
      <w:r w:rsidR="00302543" w:rsidRPr="0087140F">
        <w:t>apenas</w:t>
      </w:r>
      <w:r w:rsidRPr="0087140F">
        <w:t xml:space="preserve"> envolvido na formação e recuperação de memórias, mas também desempenha um papel significativo na regulação do humor e das emoções. A interação complexa entre os neurônios do hipocampo e outras regiões do cérebro, como a amígdala e o córtex pré-frontal, é essencial para a modulação adequada das respostas emocionais e a adaptação a diferentes situações. Essa conexão entre processamento cognitivo e emocional reafirma a importância do hipocampo não apenas na cognição, mas também na regulação do bem-estar emocional e mental.</w:t>
      </w:r>
    </w:p>
    <w:p w14:paraId="318EBDF0" w14:textId="1B5C2171" w:rsidR="00EB08E5" w:rsidRPr="0087140F" w:rsidRDefault="00DD6549" w:rsidP="00DD6549">
      <w:pPr>
        <w:pStyle w:val="Ttulo2"/>
      </w:pPr>
      <w:bookmarkStart w:id="61" w:name="_Toc184283900"/>
      <w:r w:rsidRPr="0087140F">
        <w:t>Neurônios</w:t>
      </w:r>
      <w:bookmarkEnd w:id="61"/>
    </w:p>
    <w:p w14:paraId="3FF542F5" w14:textId="1E5E1E07" w:rsidR="003E1EE7" w:rsidRPr="0087140F" w:rsidRDefault="003E1EE7" w:rsidP="003E1EE7">
      <w:pPr>
        <w:pStyle w:val="TF-TEXTO"/>
      </w:pPr>
      <w:bookmarkStart w:id="62" w:name="_Hlk184069146"/>
      <w:r w:rsidRPr="0087140F">
        <w:t>Moreira (2013) descreve um neurônio como uma célula nervosa, estrutura básica do sistema nervoso, comum à maioria dos vertebrados. Os neurônios são altamente estimuláveis, que processam e transmitem informação através de sinais eletroquímicos. Uma de suas características é a capacidade das suas membranas plasmáticas gerarem impulsos nervosos.</w:t>
      </w:r>
    </w:p>
    <w:p w14:paraId="15EF2AE1" w14:textId="1A0B5BB3" w:rsidR="00E91A7A" w:rsidRPr="0087140F" w:rsidRDefault="00D26899" w:rsidP="00E91A7A">
      <w:pPr>
        <w:pStyle w:val="TF-TEXTO"/>
      </w:pPr>
      <w:r w:rsidRPr="0087140F">
        <w:t xml:space="preserve">Para </w:t>
      </w:r>
      <w:r w:rsidR="008C7F8F" w:rsidRPr="0087140F">
        <w:t>Machado (20</w:t>
      </w:r>
      <w:r w:rsidR="004E1138" w:rsidRPr="0087140F">
        <w:t>13</w:t>
      </w:r>
      <w:r w:rsidR="008C7F8F" w:rsidRPr="0087140F">
        <w:t>)</w:t>
      </w:r>
      <w:r w:rsidRPr="0087140F">
        <w:t>,</w:t>
      </w:r>
      <w:r w:rsidR="008C7F8F" w:rsidRPr="0087140F">
        <w:t xml:space="preserve"> os neurônios </w:t>
      </w:r>
      <w:r w:rsidRPr="0087140F">
        <w:t>são</w:t>
      </w:r>
      <w:r w:rsidR="008C7F8F" w:rsidRPr="0087140F">
        <w:t xml:space="preserve"> células altamente excitáveis que se comunicam entre si ou com células efetuadoras (células musculares e secretoras), usando basicamente uma linguagem elétrica, qual seja, modificações do potencial de membrana. </w:t>
      </w:r>
      <w:r w:rsidR="0083076C" w:rsidRPr="0087140F">
        <w:t>A maioria dos neurônios possui três regiões responsáveis por funções especializadas: corpo celular, dendritos e</w:t>
      </w:r>
      <w:r w:rsidR="008C7F8F" w:rsidRPr="0087140F">
        <w:t xml:space="preserve"> </w:t>
      </w:r>
      <w:r w:rsidR="0083076C" w:rsidRPr="0087140F">
        <w:t>axônio</w:t>
      </w:r>
      <w:r w:rsidR="00302543">
        <w:t xml:space="preserve">, conforme ilustra a </w:t>
      </w:r>
      <w:r w:rsidR="00302543">
        <w:fldChar w:fldCharType="begin"/>
      </w:r>
      <w:r w:rsidR="00302543">
        <w:instrText xml:space="preserve"> REF _Ref164967713 \h </w:instrText>
      </w:r>
      <w:r w:rsidR="00302543">
        <w:fldChar w:fldCharType="separate"/>
      </w:r>
      <w:r w:rsidR="008809CA" w:rsidRPr="0087140F">
        <w:t xml:space="preserve">Figura </w:t>
      </w:r>
      <w:r w:rsidR="008809CA">
        <w:rPr>
          <w:noProof/>
        </w:rPr>
        <w:t>2</w:t>
      </w:r>
      <w:r w:rsidR="00302543">
        <w:fldChar w:fldCharType="end"/>
      </w:r>
      <w:r w:rsidRPr="0087140F">
        <w:t>.</w:t>
      </w:r>
      <w:r w:rsidR="003E1EE7" w:rsidRPr="0087140F">
        <w:t xml:space="preserve"> </w:t>
      </w:r>
    </w:p>
    <w:p w14:paraId="053E96E8" w14:textId="7BD146AE" w:rsidR="00FC31EE" w:rsidRPr="0087140F" w:rsidRDefault="00FC31EE" w:rsidP="00E91A7A">
      <w:pPr>
        <w:pStyle w:val="TF-TEXTO"/>
      </w:pPr>
      <w:r w:rsidRPr="0087140F">
        <w:t xml:space="preserve">Moreira (2013) </w:t>
      </w:r>
      <w:r w:rsidR="00D26899" w:rsidRPr="0087140F">
        <w:t>descreve</w:t>
      </w:r>
      <w:r w:rsidRPr="0087140F">
        <w:t xml:space="preserve"> cada região do neurônio como:</w:t>
      </w:r>
    </w:p>
    <w:p w14:paraId="0572F304" w14:textId="4149C23E" w:rsidR="003E1EE7" w:rsidRPr="0087140F" w:rsidRDefault="003E1EE7" w:rsidP="00DD6549">
      <w:pPr>
        <w:pStyle w:val="TF-ALNEA"/>
        <w:numPr>
          <w:ilvl w:val="0"/>
          <w:numId w:val="39"/>
        </w:numPr>
      </w:pPr>
      <w:r w:rsidRPr="0087140F">
        <w:t xml:space="preserve">Corpo celular: contém o núcleo e a maior parte dos </w:t>
      </w:r>
      <w:proofErr w:type="spellStart"/>
      <w:r w:rsidRPr="0087140F">
        <w:t>organelos</w:t>
      </w:r>
      <w:proofErr w:type="spellEnd"/>
      <w:r w:rsidRPr="0087140F">
        <w:t>. É nesta parte onde ocorre a síntese proteica</w:t>
      </w:r>
      <w:ins w:id="63" w:author="Dalton Solano dos Reis" w:date="2024-12-11T08:18:00Z" w16du:dateUtc="2024-12-11T11:18:00Z">
        <w:r w:rsidR="00287BA8">
          <w:t>;</w:t>
        </w:r>
      </w:ins>
      <w:del w:id="64" w:author="Dalton Solano dos Reis" w:date="2024-12-11T08:18:00Z" w16du:dateUtc="2024-12-11T11:18:00Z">
        <w:r w:rsidRPr="0087140F" w:rsidDel="00287BA8">
          <w:delText>.</w:delText>
        </w:r>
      </w:del>
    </w:p>
    <w:p w14:paraId="54C7F391" w14:textId="75FC1BFC" w:rsidR="00FC31EE" w:rsidRPr="0087140F" w:rsidRDefault="003E1EE7" w:rsidP="00DD6549">
      <w:pPr>
        <w:pStyle w:val="TF-ALNEA"/>
      </w:pPr>
      <w:r w:rsidRPr="0087140F">
        <w:lastRenderedPageBreak/>
        <w:t xml:space="preserve">Dendrites: são prolongamentos finos, geralmente </w:t>
      </w:r>
      <w:r w:rsidR="00FC31EE" w:rsidRPr="0087140F">
        <w:t>ramificados, que recebem e conduzem os estímulos provenientes de outros neurônios ou de células sensoriais</w:t>
      </w:r>
      <w:ins w:id="65" w:author="Dalton Solano dos Reis" w:date="2024-12-11T08:18:00Z" w16du:dateUtc="2024-12-11T11:18:00Z">
        <w:r w:rsidR="00287BA8">
          <w:t>;</w:t>
        </w:r>
      </w:ins>
      <w:del w:id="66" w:author="Dalton Solano dos Reis" w:date="2024-12-11T08:18:00Z" w16du:dateUtc="2024-12-11T11:18:00Z">
        <w:r w:rsidR="00FC31EE" w:rsidRPr="0087140F" w:rsidDel="00287BA8">
          <w:delText>.</w:delText>
        </w:r>
      </w:del>
    </w:p>
    <w:p w14:paraId="1E10E95F" w14:textId="256C15BF" w:rsidR="00DD6549" w:rsidRPr="0087140F" w:rsidRDefault="00FC31EE" w:rsidP="008024EC">
      <w:pPr>
        <w:pStyle w:val="TF-ALNEA"/>
      </w:pPr>
      <w:r w:rsidRPr="0087140F">
        <w:t xml:space="preserve">Axónio: é o prolongamento, geralmente, mais longo que transmite </w:t>
      </w:r>
      <w:del w:id="67" w:author="Dalton Solano dos Reis" w:date="2024-12-11T08:18:00Z" w16du:dateUtc="2024-12-11T11:18:00Z">
        <w:r w:rsidRPr="0087140F" w:rsidDel="00287BA8">
          <w:delText xml:space="preserve">os </w:delText>
        </w:r>
        <w:r w:rsidR="003E1EE7" w:rsidRPr="0087140F" w:rsidDel="00287BA8">
          <w:delText xml:space="preserve">   </w:delText>
        </w:r>
      </w:del>
      <w:ins w:id="68" w:author="Dalton Solano dos Reis" w:date="2024-12-11T08:18:00Z" w16du:dateUtc="2024-12-11T11:18:00Z">
        <w:r w:rsidR="00287BA8" w:rsidRPr="0087140F">
          <w:t>os</w:t>
        </w:r>
        <w:r w:rsidR="00287BA8">
          <w:t xml:space="preserve"> </w:t>
        </w:r>
      </w:ins>
      <w:r w:rsidRPr="0087140F">
        <w:t>impulsos nervosos provenientes do corpo celular. O comprimento axónio varia muito entre os diferentes tipos de neurônios. Nos vertebrados e em alguns invertebrados os axónios são cobertos por uma bainha isolante de mielina, tomando a designação de fibra nervosa</w:t>
      </w:r>
      <w:ins w:id="69" w:author="Dalton Solano dos Reis" w:date="2024-12-11T08:19:00Z" w16du:dateUtc="2024-12-11T11:19:00Z">
        <w:r w:rsidR="00287BA8">
          <w:t>;</w:t>
        </w:r>
      </w:ins>
      <w:del w:id="70" w:author="Dalton Solano dos Reis" w:date="2024-12-11T08:19:00Z" w16du:dateUtc="2024-12-11T11:19:00Z">
        <w:r w:rsidRPr="0087140F" w:rsidDel="00287BA8">
          <w:delText>.</w:delText>
        </w:r>
      </w:del>
    </w:p>
    <w:p w14:paraId="5E3C1D9F" w14:textId="3F36380C" w:rsidR="00F51348" w:rsidRPr="0087140F" w:rsidRDefault="00FC31EE" w:rsidP="008024EC">
      <w:pPr>
        <w:pStyle w:val="TF-ALNEA"/>
      </w:pPr>
      <w:r w:rsidRPr="0087140F">
        <w:t xml:space="preserve">Terminações do axónio: contêm sinapses, estruturas especializadas onde são liberadas substâncias químicas, neurotransmissores, que estabelecem a comunicação com as dendrites ou corpo celular de outros neurônios. </w:t>
      </w:r>
    </w:p>
    <w:p w14:paraId="54740E42" w14:textId="334D60A2" w:rsidR="00F51348" w:rsidRPr="0087140F" w:rsidRDefault="00F51348" w:rsidP="00F51348">
      <w:pPr>
        <w:pStyle w:val="TF-LEGENDA"/>
      </w:pPr>
      <w:bookmarkStart w:id="71" w:name="_Ref164967713"/>
      <w:bookmarkStart w:id="72" w:name="_Toc184283846"/>
      <w:r w:rsidRPr="0087140F">
        <w:t xml:space="preserve">Figura </w:t>
      </w:r>
      <w:fldSimple w:instr=" SEQ Figura \* ARABIC ">
        <w:r w:rsidR="008809CA">
          <w:rPr>
            <w:noProof/>
          </w:rPr>
          <w:t>2</w:t>
        </w:r>
      </w:fldSimple>
      <w:bookmarkEnd w:id="71"/>
      <w:r w:rsidRPr="0087140F">
        <w:t xml:space="preserve"> – Representação do neurônio</w:t>
      </w:r>
      <w:bookmarkEnd w:id="72"/>
    </w:p>
    <w:p w14:paraId="0353E14F" w14:textId="1C7C4823" w:rsidR="00F51348" w:rsidRPr="0087140F" w:rsidRDefault="00CA08A2" w:rsidP="00F51348">
      <w:pPr>
        <w:pStyle w:val="TF-FIGURA"/>
        <w:rPr>
          <w:color w:val="0D0D0D"/>
        </w:rPr>
      </w:pPr>
      <w:r>
        <w:rPr>
          <w:noProof/>
        </w:rPr>
        <w:drawing>
          <wp:inline distT="0" distB="0" distL="0" distR="0" wp14:anchorId="0B694EB4" wp14:editId="0E239711">
            <wp:extent cx="4362450" cy="2651725"/>
            <wp:effectExtent l="19050" t="19050" r="19050" b="15875"/>
            <wp:docPr id="2108132007" name="Imagem 4"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32007" name="Imagem 4" descr="Diagrama"/>
                    <pic:cNvPicPr>
                      <a:picLocks noChangeAspect="1" noChangeArrowheads="1"/>
                    </pic:cNvPicPr>
                  </pic:nvPicPr>
                  <pic:blipFill rotWithShape="1">
                    <a:blip r:embed="rId20" cstate="print">
                      <a:clrChange>
                        <a:clrFrom>
                          <a:srgbClr val="FEFEFE"/>
                        </a:clrFrom>
                        <a:clrTo>
                          <a:srgbClr val="FEFEFE">
                            <a:alpha val="0"/>
                          </a:srgbClr>
                        </a:clrTo>
                      </a:clrChange>
                      <a:extLst>
                        <a:ext uri="{BEBA8EAE-BF5A-486C-A8C5-ECC9F3942E4B}">
                          <a14:imgProps xmlns:a14="http://schemas.microsoft.com/office/drawing/2010/main">
                            <a14:imgLayer r:embed="rId21">
                              <a14:imgEffect>
                                <a14:saturation sat="0"/>
                              </a14:imgEffect>
                            </a14:imgLayer>
                          </a14:imgProps>
                        </a:ext>
                        <a:ext uri="{28A0092B-C50C-407E-A947-70E740481C1C}">
                          <a14:useLocalDpi xmlns:a14="http://schemas.microsoft.com/office/drawing/2010/main" val="0"/>
                        </a:ext>
                      </a:extLst>
                    </a:blip>
                    <a:srcRect t="1948" b="1948"/>
                    <a:stretch/>
                  </pic:blipFill>
                  <pic:spPr bwMode="auto">
                    <a:xfrm>
                      <a:off x="0" y="0"/>
                      <a:ext cx="4383863" cy="266474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AFEE47" w14:textId="367BB092" w:rsidR="00ED3E15" w:rsidRPr="0087140F" w:rsidRDefault="00F51348" w:rsidP="00ED3E15">
      <w:pPr>
        <w:pStyle w:val="TF-FONTE"/>
      </w:pPr>
      <w:r w:rsidRPr="0087140F">
        <w:t xml:space="preserve">Fonte: </w:t>
      </w:r>
      <w:proofErr w:type="spellStart"/>
      <w:r w:rsidR="004E750C">
        <w:t>Valeso</w:t>
      </w:r>
      <w:proofErr w:type="spellEnd"/>
      <w:r w:rsidRPr="0087140F">
        <w:t xml:space="preserve"> (20</w:t>
      </w:r>
      <w:r w:rsidR="004E750C">
        <w:t>21</w:t>
      </w:r>
      <w:r w:rsidRPr="0087140F">
        <w:t>).</w:t>
      </w:r>
    </w:p>
    <w:p w14:paraId="0CBF5DD4" w14:textId="5D2457B5" w:rsidR="00171864" w:rsidRPr="00302543" w:rsidRDefault="00302543" w:rsidP="00302543">
      <w:pPr>
        <w:pStyle w:val="TF-TEXTO"/>
      </w:pPr>
      <w:r w:rsidRPr="00302543">
        <w:t>Segundo Montanari (2006), o</w:t>
      </w:r>
      <w:r w:rsidR="00DD2DD4" w:rsidRPr="00302543">
        <w:t xml:space="preserve"> núcleo é grande, esférico ou ovoide e claro, por causa da cromatina frouxa, com um e, às vezes, dois ou três núcleos proeminentes. Nos neurônios do sexo feminino, pode ser observado, associado ao núcleo ou à face interna da membrana nuclear, um corpúsculo que corresponde à cromatina sexual. </w:t>
      </w:r>
    </w:p>
    <w:p w14:paraId="7FAFC2FF" w14:textId="46CD3AF6" w:rsidR="003C0200" w:rsidRPr="00E171AE" w:rsidRDefault="006C31D9" w:rsidP="00302543">
      <w:pPr>
        <w:pStyle w:val="TF-TEXTO"/>
      </w:pPr>
      <w:r w:rsidRPr="00302543">
        <w:t>O corpo de um neurônio típico (saudável) possui aproximadamente 20</w:t>
      </w:r>
      <w:r w:rsidR="00D5170B" w:rsidRPr="00302543">
        <w:t xml:space="preserve">μm </w:t>
      </w:r>
      <w:r w:rsidRPr="00302543">
        <w:t xml:space="preserve">de diâmetro. O fluido aquoso no interior da célula, chamado de citosol, é uma solução salina rica em potássio, separada no meio externo pela membrana neuronal. </w:t>
      </w:r>
      <w:r w:rsidR="00D5170B" w:rsidRPr="00302543">
        <w:t>O corpo celular de um neurônio contém as mesmas organelas encontradas nas demais células animais. As mais importantes são o núcleo, o reticulo endoplasmático rugoso, o reticulo endoplasmático liso, o aparelho de Golgi e as mitocôndrias</w:t>
      </w:r>
      <w:r w:rsidR="00302543" w:rsidRPr="00302543">
        <w:t xml:space="preserve">, </w:t>
      </w:r>
      <w:r w:rsidR="00302543" w:rsidRPr="00302543">
        <w:rPr>
          <w:rStyle w:val="TF-TEXTOChar"/>
        </w:rPr>
        <w:t xml:space="preserve">representados na </w:t>
      </w:r>
      <w:r w:rsidR="00302543" w:rsidRPr="00302543">
        <w:rPr>
          <w:rStyle w:val="TF-TEXTOChar"/>
        </w:rPr>
        <w:fldChar w:fldCharType="begin"/>
      </w:r>
      <w:r w:rsidR="00302543" w:rsidRPr="00302543">
        <w:rPr>
          <w:rStyle w:val="TF-TEXTOChar"/>
        </w:rPr>
        <w:instrText xml:space="preserve"> REF _Ref184162127 \h  \* MERGEFORMAT </w:instrText>
      </w:r>
      <w:r w:rsidR="00302543" w:rsidRPr="00302543">
        <w:rPr>
          <w:rStyle w:val="TF-TEXTOChar"/>
        </w:rPr>
      </w:r>
      <w:r w:rsidR="00302543" w:rsidRPr="00302543">
        <w:rPr>
          <w:rStyle w:val="TF-TEXTOChar"/>
        </w:rPr>
        <w:fldChar w:fldCharType="separate"/>
      </w:r>
      <w:r w:rsidR="008809CA" w:rsidRPr="008809CA">
        <w:rPr>
          <w:rStyle w:val="TF-TEXTOChar"/>
        </w:rPr>
        <w:t>Figura 3</w:t>
      </w:r>
      <w:r w:rsidR="00302543" w:rsidRPr="00302543">
        <w:rPr>
          <w:rStyle w:val="TF-TEXTOChar"/>
        </w:rPr>
        <w:fldChar w:fldCharType="end"/>
      </w:r>
      <w:r w:rsidR="00D5170B" w:rsidRPr="00302543">
        <w:t>. Tudo o que está contido no interior da membrana</w:t>
      </w:r>
      <w:r w:rsidR="00D5170B" w:rsidRPr="0087140F">
        <w:t xml:space="preserve"> celular, incluindo as organelas, mas excluindo o núcleo, é referido coletivamente como citoplasma</w:t>
      </w:r>
      <w:r w:rsidR="00171864" w:rsidRPr="0087140F">
        <w:t xml:space="preserve">. </w:t>
      </w:r>
    </w:p>
    <w:p w14:paraId="689F3CC7" w14:textId="59659E29" w:rsidR="00D5170B" w:rsidRPr="0087140F" w:rsidRDefault="00C940E7" w:rsidP="00C940E7">
      <w:pPr>
        <w:pStyle w:val="TF-LEGENDA"/>
      </w:pPr>
      <w:bookmarkStart w:id="73" w:name="_Ref184162127"/>
      <w:bookmarkStart w:id="74" w:name="_Toc184283847"/>
      <w:r w:rsidRPr="0087140F">
        <w:lastRenderedPageBreak/>
        <w:t xml:space="preserve">Figura </w:t>
      </w:r>
      <w:fldSimple w:instr=" SEQ Figura \* ARABIC ">
        <w:r w:rsidR="008809CA">
          <w:rPr>
            <w:noProof/>
          </w:rPr>
          <w:t>3</w:t>
        </w:r>
      </w:fldSimple>
      <w:bookmarkEnd w:id="73"/>
      <w:r w:rsidRPr="0087140F">
        <w:t xml:space="preserve"> </w:t>
      </w:r>
      <w:r w:rsidR="00D5170B" w:rsidRPr="0087140F">
        <w:t xml:space="preserve">– </w:t>
      </w:r>
      <w:r w:rsidR="00380985" w:rsidRPr="0087140F">
        <w:t xml:space="preserve">Estrutura interna de um neurônio </w:t>
      </w:r>
      <w:r w:rsidR="00171864" w:rsidRPr="0087140F">
        <w:t>típico</w:t>
      </w:r>
      <w:del w:id="75" w:author="Dalton Solano dos Reis" w:date="2024-12-11T08:21:00Z" w16du:dateUtc="2024-12-11T11:21:00Z">
        <w:r w:rsidR="00D5170B" w:rsidRPr="0087140F" w:rsidDel="00287BA8">
          <w:delText>.</w:delText>
        </w:r>
        <w:bookmarkEnd w:id="74"/>
        <w:r w:rsidR="00D5170B" w:rsidRPr="0087140F" w:rsidDel="00287BA8">
          <w:delText xml:space="preserve"> </w:delText>
        </w:r>
      </w:del>
    </w:p>
    <w:p w14:paraId="578EA3F6" w14:textId="513EC96C" w:rsidR="00380985" w:rsidRPr="0087140F" w:rsidRDefault="00E171AE">
      <w:pPr>
        <w:pStyle w:val="TF-FIGURA"/>
        <w:pPrChange w:id="76" w:author="Dalton Solano dos Reis" w:date="2024-12-11T08:21:00Z" w16du:dateUtc="2024-12-11T11:21:00Z">
          <w:pPr>
            <w:pStyle w:val="TF-FONTE"/>
          </w:pPr>
        </w:pPrChange>
      </w:pPr>
      <w:r w:rsidRPr="00E171AE">
        <w:rPr>
          <w:noProof/>
        </w:rPr>
        <w:drawing>
          <wp:inline distT="0" distB="0" distL="0" distR="0" wp14:anchorId="2C2F5879" wp14:editId="4B237BD6">
            <wp:extent cx="3935895" cy="3112011"/>
            <wp:effectExtent l="19050" t="19050" r="26670" b="12700"/>
            <wp:docPr id="1326968029"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68029" name="Imagem 1" descr="Diagrama&#10;&#10;Descrição gerada automaticamente"/>
                    <pic:cNvPicPr/>
                  </pic:nvPicPr>
                  <pic:blipFill>
                    <a:blip r:embed="rId22">
                      <a:clrChange>
                        <a:clrFrom>
                          <a:srgbClr val="FFFFFF"/>
                        </a:clrFrom>
                        <a:clrTo>
                          <a:srgbClr val="FFFFFF">
                            <a:alpha val="0"/>
                          </a:srgbClr>
                        </a:clrTo>
                      </a:clrChange>
                    </a:blip>
                    <a:stretch>
                      <a:fillRect/>
                    </a:stretch>
                  </pic:blipFill>
                  <pic:spPr>
                    <a:xfrm>
                      <a:off x="0" y="0"/>
                      <a:ext cx="3959361" cy="3130565"/>
                    </a:xfrm>
                    <a:prstGeom prst="rect">
                      <a:avLst/>
                    </a:prstGeom>
                    <a:ln>
                      <a:solidFill>
                        <a:schemeClr val="tx1"/>
                      </a:solidFill>
                    </a:ln>
                  </pic:spPr>
                </pic:pic>
              </a:graphicData>
            </a:graphic>
          </wp:inline>
        </w:drawing>
      </w:r>
    </w:p>
    <w:p w14:paraId="7959BA2C" w14:textId="3F3043C7" w:rsidR="009271AB" w:rsidRPr="0087140F" w:rsidRDefault="00D5170B" w:rsidP="009271AB">
      <w:pPr>
        <w:pStyle w:val="TF-FONTE"/>
      </w:pPr>
      <w:r w:rsidRPr="0087140F">
        <w:t>Fonte: Machado (20</w:t>
      </w:r>
      <w:r w:rsidR="00B313B4" w:rsidRPr="0087140F">
        <w:t>13</w:t>
      </w:r>
      <w:r w:rsidRPr="0087140F">
        <w:t>).</w:t>
      </w:r>
    </w:p>
    <w:p w14:paraId="0D84EE5C" w14:textId="77777777" w:rsidR="00216604" w:rsidRDefault="00216604" w:rsidP="00302543">
      <w:pPr>
        <w:pStyle w:val="TF-TEXTO"/>
      </w:pPr>
      <w:r w:rsidRPr="00216604">
        <w:t xml:space="preserve">De acordo com </w:t>
      </w:r>
      <w:proofErr w:type="spellStart"/>
      <w:r w:rsidRPr="00216604">
        <w:t>Ma</w:t>
      </w:r>
      <w:proofErr w:type="spellEnd"/>
      <w:r w:rsidRPr="00216604">
        <w:t xml:space="preserve"> </w:t>
      </w:r>
      <w:r w:rsidRPr="00302543">
        <w:rPr>
          <w:i/>
          <w:iCs/>
        </w:rPr>
        <w:t>et al</w:t>
      </w:r>
      <w:r w:rsidRPr="00216604">
        <w:t xml:space="preserve">. (2011), as células, após sofrerem estresses, os quais seus sistemas de reparo não conseguem corrigir e propiciar manutenção da contiguidade celular, podem induzir apoptose, isto é, sua morte programada. Assim, neurônios em apoptose podem apresentar-se nas lâminas com núcleo </w:t>
      </w:r>
      <w:proofErr w:type="spellStart"/>
      <w:r w:rsidRPr="00216604">
        <w:t>picnótico</w:t>
      </w:r>
      <w:proofErr w:type="spellEnd"/>
      <w:r w:rsidRPr="00216604">
        <w:t xml:space="preserve"> (com sua cromatina mais condensada) em forma de corpúsculo heterocromático. As organelas podem ser abarcadas pelo sistema de </w:t>
      </w:r>
      <w:proofErr w:type="spellStart"/>
      <w:r w:rsidRPr="00216604">
        <w:t>endomembranas</w:t>
      </w:r>
      <w:proofErr w:type="spellEnd"/>
      <w:r w:rsidRPr="00216604">
        <w:t xml:space="preserve"> da célula, formando vacuolizações citoplasmáticas (</w:t>
      </w:r>
      <w:proofErr w:type="spellStart"/>
      <w:r w:rsidRPr="00216604">
        <w:t>Aljarari</w:t>
      </w:r>
      <w:proofErr w:type="spellEnd"/>
      <w:r w:rsidRPr="00216604">
        <w:t xml:space="preserve">, 2023). Em células nas quais a morte é iminente, há a formação de um espaço </w:t>
      </w:r>
      <w:proofErr w:type="spellStart"/>
      <w:r w:rsidRPr="00216604">
        <w:t>pericelular</w:t>
      </w:r>
      <w:proofErr w:type="spellEnd"/>
      <w:r w:rsidRPr="00216604">
        <w:t xml:space="preserve">, ou seja, um disco branco ao redor da unidade celular. </w:t>
      </w:r>
    </w:p>
    <w:p w14:paraId="5EB688EE" w14:textId="7E1195F4" w:rsidR="00216604" w:rsidRPr="00216604" w:rsidRDefault="00216604" w:rsidP="00216604">
      <w:pPr>
        <w:pStyle w:val="TF-FONTE"/>
        <w:spacing w:line="360" w:lineRule="auto"/>
        <w:ind w:firstLine="709"/>
        <w:jc w:val="both"/>
        <w:rPr>
          <w:sz w:val="24"/>
          <w:szCs w:val="24"/>
        </w:rPr>
      </w:pPr>
      <w:r w:rsidRPr="00216604">
        <w:rPr>
          <w:sz w:val="24"/>
          <w:szCs w:val="24"/>
        </w:rPr>
        <w:t xml:space="preserve">Segundo Alves (2022), a </w:t>
      </w:r>
      <w:del w:id="77" w:author="Dalton Solano dos Reis" w:date="2024-12-11T08:22:00Z" w16du:dateUtc="2024-12-11T11:22:00Z">
        <w:r w:rsidRPr="00216604" w:rsidDel="00287BA8">
          <w:rPr>
            <w:sz w:val="24"/>
            <w:szCs w:val="24"/>
          </w:rPr>
          <w:delText xml:space="preserve">doença </w:delText>
        </w:r>
      </w:del>
      <w:ins w:id="78" w:author="Dalton Solano dos Reis" w:date="2024-12-11T08:22:00Z" w16du:dateUtc="2024-12-11T11:22:00Z">
        <w:r w:rsidR="00287BA8">
          <w:rPr>
            <w:sz w:val="24"/>
            <w:szCs w:val="24"/>
          </w:rPr>
          <w:t>D</w:t>
        </w:r>
        <w:r w:rsidR="00287BA8" w:rsidRPr="00216604">
          <w:rPr>
            <w:sz w:val="24"/>
            <w:szCs w:val="24"/>
          </w:rPr>
          <w:t xml:space="preserve">oença </w:t>
        </w:r>
      </w:ins>
      <w:r w:rsidRPr="00216604">
        <w:rPr>
          <w:sz w:val="24"/>
          <w:szCs w:val="24"/>
        </w:rPr>
        <w:t xml:space="preserve">de Alzheimer (DA), principal causa de demência em idosos, tem sua patogênese associada ao acúmulo de placas de beta-amiloide e emaranhados </w:t>
      </w:r>
      <w:proofErr w:type="spellStart"/>
      <w:r w:rsidRPr="00216604">
        <w:rPr>
          <w:sz w:val="24"/>
          <w:szCs w:val="24"/>
        </w:rPr>
        <w:t>neurofibrilares</w:t>
      </w:r>
      <w:proofErr w:type="spellEnd"/>
      <w:r w:rsidRPr="00216604">
        <w:rPr>
          <w:sz w:val="24"/>
          <w:szCs w:val="24"/>
        </w:rPr>
        <w:t xml:space="preserve"> de proteína Tau </w:t>
      </w:r>
      <w:proofErr w:type="spellStart"/>
      <w:r w:rsidRPr="00216604">
        <w:rPr>
          <w:sz w:val="24"/>
          <w:szCs w:val="24"/>
        </w:rPr>
        <w:t>hiperfosforilada</w:t>
      </w:r>
      <w:proofErr w:type="spellEnd"/>
      <w:r w:rsidRPr="00216604">
        <w:rPr>
          <w:sz w:val="24"/>
          <w:szCs w:val="24"/>
        </w:rPr>
        <w:t>. Esses agregados resultam da clivagem da proteína precursora amiloide pelas enzimas BACE e γ-</w:t>
      </w:r>
      <w:proofErr w:type="spellStart"/>
      <w:r w:rsidRPr="00216604">
        <w:rPr>
          <w:sz w:val="24"/>
          <w:szCs w:val="24"/>
        </w:rPr>
        <w:t>secretase</w:t>
      </w:r>
      <w:proofErr w:type="spellEnd"/>
      <w:r w:rsidRPr="00216604">
        <w:rPr>
          <w:sz w:val="24"/>
          <w:szCs w:val="24"/>
        </w:rPr>
        <w:t xml:space="preserve">, desencadeando uma resposta inflamatória mediada pela micróglia e astrócitos reativos, que promove </w:t>
      </w:r>
      <w:proofErr w:type="spellStart"/>
      <w:r w:rsidRPr="00216604">
        <w:rPr>
          <w:sz w:val="24"/>
          <w:szCs w:val="24"/>
        </w:rPr>
        <w:t>neuroinflamação</w:t>
      </w:r>
      <w:proofErr w:type="spellEnd"/>
      <w:r w:rsidRPr="00216604">
        <w:rPr>
          <w:sz w:val="24"/>
          <w:szCs w:val="24"/>
        </w:rPr>
        <w:t>, disfunção sináptica, morte neuronal, perda de volume cerebral e alterações estruturais no hipocampo e córtex, culminando em declínio cognitivo</w:t>
      </w:r>
      <w:del w:id="79" w:author="Dalton Solano dos Reis" w:date="2024-12-11T08:23:00Z" w16du:dateUtc="2024-12-11T11:23:00Z">
        <w:r w:rsidRPr="00216604" w:rsidDel="00F811F5">
          <w:rPr>
            <w:sz w:val="24"/>
            <w:szCs w:val="24"/>
          </w:rPr>
          <w:delText>.</w:delText>
        </w:r>
        <w:r w:rsidDel="00F811F5">
          <w:rPr>
            <w:sz w:val="24"/>
            <w:szCs w:val="24"/>
          </w:rPr>
          <w:delText xml:space="preserve"> </w:delText>
        </w:r>
        <w:r w:rsidRPr="00F811F5" w:rsidDel="00F811F5">
          <w:rPr>
            <w:rStyle w:val="TF-TEXTOChar"/>
            <w:rPrChange w:id="80" w:author="Dalton Solano dos Reis" w:date="2024-12-11T08:23:00Z" w16du:dateUtc="2024-12-11T11:23:00Z">
              <w:rPr>
                <w:sz w:val="24"/>
                <w:szCs w:val="24"/>
              </w:rPr>
            </w:rPrChange>
          </w:rPr>
          <w:delText xml:space="preserve">Conforme é mostrado na </w:delText>
        </w:r>
      </w:del>
      <w:ins w:id="81" w:author="Dalton Solano dos Reis" w:date="2024-12-11T08:23:00Z" w16du:dateUtc="2024-12-11T11:23:00Z">
        <w:r w:rsidR="00F811F5">
          <w:rPr>
            <w:sz w:val="24"/>
            <w:szCs w:val="24"/>
          </w:rPr>
          <w:t xml:space="preserve"> (</w:t>
        </w:r>
      </w:ins>
      <w:r w:rsidR="00302543" w:rsidRPr="00F811F5">
        <w:rPr>
          <w:rStyle w:val="TF-TEXTOChar"/>
          <w:rPrChange w:id="82" w:author="Dalton Solano dos Reis" w:date="2024-12-11T08:23:00Z" w16du:dateUtc="2024-12-11T11:23:00Z">
            <w:rPr>
              <w:sz w:val="24"/>
              <w:szCs w:val="24"/>
            </w:rPr>
          </w:rPrChange>
        </w:rPr>
        <w:fldChar w:fldCharType="begin"/>
      </w:r>
      <w:r w:rsidR="00302543" w:rsidRPr="00F811F5">
        <w:rPr>
          <w:rStyle w:val="TF-TEXTOChar"/>
          <w:rPrChange w:id="83" w:author="Dalton Solano dos Reis" w:date="2024-12-11T08:23:00Z" w16du:dateUtc="2024-12-11T11:23:00Z">
            <w:rPr>
              <w:sz w:val="24"/>
              <w:szCs w:val="24"/>
            </w:rPr>
          </w:rPrChange>
        </w:rPr>
        <w:instrText xml:space="preserve"> REF _Ref184162262 \h </w:instrText>
      </w:r>
      <w:r w:rsidR="00302543" w:rsidRPr="00163295">
        <w:rPr>
          <w:rStyle w:val="TF-TEXTOChar"/>
        </w:rPr>
      </w:r>
      <w:r w:rsidR="00302543" w:rsidRPr="00F811F5">
        <w:rPr>
          <w:rStyle w:val="TF-TEXTOChar"/>
          <w:rPrChange w:id="84" w:author="Dalton Solano dos Reis" w:date="2024-12-11T08:23:00Z" w16du:dateUtc="2024-12-11T11:23:00Z">
            <w:rPr>
              <w:sz w:val="24"/>
              <w:szCs w:val="24"/>
            </w:rPr>
          </w:rPrChange>
        </w:rPr>
        <w:fldChar w:fldCharType="separate"/>
      </w:r>
      <w:r w:rsidR="008809CA" w:rsidRPr="00F811F5">
        <w:rPr>
          <w:rStyle w:val="TF-TEXTOChar"/>
          <w:rPrChange w:id="85" w:author="Dalton Solano dos Reis" w:date="2024-12-11T08:23:00Z" w16du:dateUtc="2024-12-11T11:23:00Z">
            <w:rPr/>
          </w:rPrChange>
        </w:rPr>
        <w:t xml:space="preserve">Figura </w:t>
      </w:r>
      <w:r w:rsidR="008809CA" w:rsidRPr="00F811F5">
        <w:rPr>
          <w:rStyle w:val="TF-TEXTOChar"/>
          <w:rPrChange w:id="86" w:author="Dalton Solano dos Reis" w:date="2024-12-11T08:23:00Z" w16du:dateUtc="2024-12-11T11:23:00Z">
            <w:rPr>
              <w:noProof/>
            </w:rPr>
          </w:rPrChange>
        </w:rPr>
        <w:t>4</w:t>
      </w:r>
      <w:r w:rsidR="00302543" w:rsidRPr="00F811F5">
        <w:rPr>
          <w:rStyle w:val="TF-TEXTOChar"/>
          <w:rPrChange w:id="87" w:author="Dalton Solano dos Reis" w:date="2024-12-11T08:23:00Z" w16du:dateUtc="2024-12-11T11:23:00Z">
            <w:rPr>
              <w:sz w:val="24"/>
              <w:szCs w:val="24"/>
            </w:rPr>
          </w:rPrChange>
        </w:rPr>
        <w:fldChar w:fldCharType="end"/>
      </w:r>
      <w:ins w:id="88" w:author="Dalton Solano dos Reis" w:date="2024-12-11T08:23:00Z" w16du:dateUtc="2024-12-11T11:23:00Z">
        <w:r w:rsidR="00F811F5">
          <w:rPr>
            <w:rStyle w:val="TF-TEXTOChar"/>
          </w:rPr>
          <w:t>).</w:t>
        </w:r>
      </w:ins>
      <w:del w:id="89" w:author="Dalton Solano dos Reis" w:date="2024-12-11T08:23:00Z" w16du:dateUtc="2024-12-11T11:23:00Z">
        <w:r w:rsidRPr="00F811F5" w:rsidDel="00F811F5">
          <w:rPr>
            <w:rStyle w:val="TF-TEXTOChar"/>
            <w:rPrChange w:id="90" w:author="Dalton Solano dos Reis" w:date="2024-12-11T08:23:00Z" w16du:dateUtc="2024-12-11T11:23:00Z">
              <w:rPr>
                <w:sz w:val="24"/>
                <w:szCs w:val="24"/>
              </w:rPr>
            </w:rPrChange>
          </w:rPr>
          <w:delText>.</w:delText>
        </w:r>
      </w:del>
    </w:p>
    <w:p w14:paraId="6352C570" w14:textId="16A626A7" w:rsidR="009271AB" w:rsidRPr="0087140F" w:rsidRDefault="00C940E7" w:rsidP="00C940E7">
      <w:pPr>
        <w:pStyle w:val="TF-LEGENDA"/>
      </w:pPr>
      <w:bookmarkStart w:id="91" w:name="_Ref184162262"/>
      <w:bookmarkStart w:id="92" w:name="_Toc184283848"/>
      <w:r w:rsidRPr="0087140F">
        <w:lastRenderedPageBreak/>
        <w:t xml:space="preserve">Figura </w:t>
      </w:r>
      <w:fldSimple w:instr=" SEQ Figura \* ARABIC ">
        <w:r w:rsidR="008809CA">
          <w:rPr>
            <w:noProof/>
          </w:rPr>
          <w:t>4</w:t>
        </w:r>
      </w:fldSimple>
      <w:bookmarkEnd w:id="91"/>
      <w:r w:rsidRPr="0087140F">
        <w:t xml:space="preserve"> </w:t>
      </w:r>
      <w:r w:rsidR="009271AB" w:rsidRPr="0087140F">
        <w:t xml:space="preserve">– </w:t>
      </w:r>
      <w:r w:rsidR="00216604" w:rsidRPr="0087140F">
        <w:t>Neurônio</w:t>
      </w:r>
      <w:r w:rsidR="00216604">
        <w:t xml:space="preserve"> sofrendo morte celular devido a doença de Alzheimer</w:t>
      </w:r>
      <w:del w:id="93" w:author="Dalton Solano dos Reis" w:date="2024-12-11T08:23:00Z" w16du:dateUtc="2024-12-11T11:23:00Z">
        <w:r w:rsidR="00216604" w:rsidDel="00F811F5">
          <w:delText>.</w:delText>
        </w:r>
      </w:del>
      <w:bookmarkEnd w:id="92"/>
    </w:p>
    <w:p w14:paraId="0E1007A5" w14:textId="670AC48A" w:rsidR="00B965DE" w:rsidRPr="0087140F" w:rsidRDefault="009C57CE">
      <w:pPr>
        <w:pStyle w:val="TF-FIGURA"/>
        <w:pPrChange w:id="94" w:author="Dalton Solano dos Reis" w:date="2024-12-11T08:24:00Z" w16du:dateUtc="2024-12-11T11:24:00Z">
          <w:pPr>
            <w:spacing w:line="276" w:lineRule="auto"/>
            <w:jc w:val="center"/>
          </w:pPr>
        </w:pPrChange>
      </w:pPr>
      <w:r w:rsidRPr="0087140F">
        <w:rPr>
          <w:noProof/>
        </w:rPr>
        <w:drawing>
          <wp:inline distT="0" distB="0" distL="0" distR="0" wp14:anchorId="5C0931DC" wp14:editId="2B529005">
            <wp:extent cx="3450566" cy="3521565"/>
            <wp:effectExtent l="19050" t="19050" r="17145" b="22225"/>
            <wp:docPr id="175105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50379" name=""/>
                    <pic:cNvPicPr/>
                  </pic:nvPicPr>
                  <pic:blipFill>
                    <a:blip r:embed="rId23">
                      <a:grayscl/>
                    </a:blip>
                    <a:stretch>
                      <a:fillRect/>
                    </a:stretch>
                  </pic:blipFill>
                  <pic:spPr>
                    <a:xfrm>
                      <a:off x="0" y="0"/>
                      <a:ext cx="3458153" cy="3529308"/>
                    </a:xfrm>
                    <a:prstGeom prst="rect">
                      <a:avLst/>
                    </a:prstGeom>
                    <a:solidFill>
                      <a:schemeClr val="accent1"/>
                    </a:solidFill>
                    <a:ln>
                      <a:solidFill>
                        <a:schemeClr val="tx1"/>
                      </a:solidFill>
                    </a:ln>
                  </pic:spPr>
                </pic:pic>
              </a:graphicData>
            </a:graphic>
          </wp:inline>
        </w:drawing>
      </w:r>
    </w:p>
    <w:p w14:paraId="4AAC8197" w14:textId="5C2EAFE9" w:rsidR="009271AB" w:rsidRDefault="009271AB" w:rsidP="00216604">
      <w:pPr>
        <w:pStyle w:val="TF-FONTE"/>
        <w:spacing w:line="360" w:lineRule="auto"/>
      </w:pPr>
      <w:r w:rsidRPr="0087140F">
        <w:t xml:space="preserve">Fonte: </w:t>
      </w:r>
      <w:proofErr w:type="spellStart"/>
      <w:r w:rsidR="00CC1C9C">
        <w:t>Matano</w:t>
      </w:r>
      <w:proofErr w:type="spellEnd"/>
      <w:del w:id="95" w:author="Dalton Solano dos Reis" w:date="2024-12-11T08:24:00Z" w16du:dateUtc="2024-12-11T11:24:00Z">
        <w:r w:rsidR="00CC1C9C" w:rsidDel="00F811F5">
          <w:delText xml:space="preserve">; </w:delText>
        </w:r>
      </w:del>
      <w:ins w:id="96" w:author="Dalton Solano dos Reis" w:date="2024-12-11T08:24:00Z" w16du:dateUtc="2024-12-11T11:24:00Z">
        <w:r w:rsidR="00F811F5">
          <w:t xml:space="preserve">, </w:t>
        </w:r>
      </w:ins>
      <w:r w:rsidR="00CC1C9C">
        <w:t>Pacheco</w:t>
      </w:r>
      <w:del w:id="97" w:author="Dalton Solano dos Reis" w:date="2024-12-11T08:24:00Z" w16du:dateUtc="2024-12-11T11:24:00Z">
        <w:r w:rsidR="00CC1C9C" w:rsidDel="00F811F5">
          <w:delText xml:space="preserve">; </w:delText>
        </w:r>
      </w:del>
      <w:ins w:id="98" w:author="Dalton Solano dos Reis" w:date="2024-12-11T08:24:00Z" w16du:dateUtc="2024-12-11T11:24:00Z">
        <w:r w:rsidR="00F811F5">
          <w:t xml:space="preserve"> e </w:t>
        </w:r>
      </w:ins>
      <w:proofErr w:type="spellStart"/>
      <w:r w:rsidR="00CC1C9C">
        <w:t>Zemlenoi</w:t>
      </w:r>
      <w:proofErr w:type="spellEnd"/>
      <w:r w:rsidRPr="0087140F">
        <w:t xml:space="preserve"> (202</w:t>
      </w:r>
      <w:r w:rsidR="00412AB0" w:rsidRPr="0087140F">
        <w:t>2</w:t>
      </w:r>
      <w:r w:rsidRPr="0087140F">
        <w:t>).</w:t>
      </w:r>
      <w:r w:rsidR="00DD6549" w:rsidRPr="0087140F">
        <w:t xml:space="preserve"> </w:t>
      </w:r>
    </w:p>
    <w:p w14:paraId="6BF15760" w14:textId="19271C37" w:rsidR="009271AB" w:rsidRPr="002365A3" w:rsidRDefault="008F48BE" w:rsidP="002365A3">
      <w:pPr>
        <w:pStyle w:val="TF-FONTE"/>
        <w:spacing w:line="360" w:lineRule="auto"/>
        <w:ind w:firstLine="567"/>
        <w:jc w:val="both"/>
        <w:rPr>
          <w:sz w:val="24"/>
          <w:szCs w:val="24"/>
        </w:rPr>
      </w:pPr>
      <w:r w:rsidRPr="008F48BE">
        <w:rPr>
          <w:sz w:val="24"/>
          <w:szCs w:val="24"/>
        </w:rPr>
        <w:t xml:space="preserve">A partir dessas análises, torna-se possível estabelecer uma distinção clara entre neurônios saudáveis (típicos) e aqueles que apresentam sinais de comprometimento ou morte celular (atípicos). Essa diferenciação é fundamental, pois permite inferir de maneira mais precisa o impacto dessas alterações na saúde do indivíduo. Neurônios saudáveis exibem uma morfologia preservada, incluindo membranas plasmáticas intactas, núcleo claro com cromatina frouxa, e organelas funcionais distribuídas no citoplasma. Em contraste, neurônios atípicos, frequentemente associados a condições patológicas, apresentam características como núcleo </w:t>
      </w:r>
      <w:proofErr w:type="spellStart"/>
      <w:r w:rsidRPr="008F48BE">
        <w:rPr>
          <w:sz w:val="24"/>
          <w:szCs w:val="24"/>
        </w:rPr>
        <w:t>picnótico</w:t>
      </w:r>
      <w:proofErr w:type="spellEnd"/>
      <w:r w:rsidRPr="008F48BE">
        <w:rPr>
          <w:sz w:val="24"/>
          <w:szCs w:val="24"/>
        </w:rPr>
        <w:t xml:space="preserve"> com cromatina condensada, vacuolização citoplasmática e sinais de apoptose, como espaços </w:t>
      </w:r>
      <w:proofErr w:type="spellStart"/>
      <w:r w:rsidRPr="008F48BE">
        <w:rPr>
          <w:sz w:val="24"/>
          <w:szCs w:val="24"/>
        </w:rPr>
        <w:t>pericelulares</w:t>
      </w:r>
      <w:proofErr w:type="spellEnd"/>
      <w:r w:rsidRPr="008F48BE">
        <w:rPr>
          <w:sz w:val="24"/>
          <w:szCs w:val="24"/>
        </w:rPr>
        <w:t xml:space="preserve"> evidentes. Dessa forma, a identificação dessas diferenças estruturais e funcionais fornece subsídios essenciais para a compreensão do estado de saúde neuronal e sua correlação com doenças neurodegenerativas ou outros distúrbios.</w:t>
      </w:r>
    </w:p>
    <w:p w14:paraId="137E58F6" w14:textId="6BA9BE0A" w:rsidR="00E91A7A" w:rsidRPr="0087140F" w:rsidRDefault="00917116" w:rsidP="001A2D50">
      <w:pPr>
        <w:pStyle w:val="Ttulo2"/>
      </w:pPr>
      <w:bookmarkStart w:id="99" w:name="_Toc184283901"/>
      <w:bookmarkEnd w:id="62"/>
      <w:r w:rsidRPr="0087140F">
        <w:t>r-cnn</w:t>
      </w:r>
      <w:r w:rsidR="00792F2A">
        <w:t>,</w:t>
      </w:r>
      <w:r w:rsidRPr="0087140F">
        <w:t xml:space="preserve"> </w:t>
      </w:r>
      <w:r w:rsidR="00792F2A" w:rsidRPr="0087140F">
        <w:t>fast r-cnn</w:t>
      </w:r>
      <w:r w:rsidR="00792F2A">
        <w:t xml:space="preserve"> e </w:t>
      </w:r>
      <w:r w:rsidRPr="0087140F">
        <w:t>fast</w:t>
      </w:r>
      <w:r w:rsidR="00124F3A">
        <w:t>er</w:t>
      </w:r>
      <w:r w:rsidRPr="0087140F">
        <w:t xml:space="preserve"> r-cnn</w:t>
      </w:r>
      <w:bookmarkEnd w:id="99"/>
    </w:p>
    <w:p w14:paraId="050A11FC" w14:textId="2BC426A7" w:rsidR="00FC4FFF" w:rsidRDefault="00FC4FFF" w:rsidP="00FC4FFF">
      <w:pPr>
        <w:pStyle w:val="TF-TEXTO"/>
      </w:pPr>
      <w:r w:rsidRPr="003A34BD">
        <w:t xml:space="preserve">Segundo He </w:t>
      </w:r>
      <w:r w:rsidRPr="00D04150">
        <w:rPr>
          <w:i/>
          <w:iCs/>
        </w:rPr>
        <w:t>et al</w:t>
      </w:r>
      <w:r w:rsidRPr="003A34BD">
        <w:t xml:space="preserve">. (2017) a </w:t>
      </w:r>
      <w:proofErr w:type="spellStart"/>
      <w:r w:rsidRPr="003A34BD">
        <w:t>Mask</w:t>
      </w:r>
      <w:proofErr w:type="spellEnd"/>
      <w:r w:rsidRPr="003A34BD">
        <w:t xml:space="preserve"> R-CNN</w:t>
      </w:r>
      <w:r>
        <w:t xml:space="preserve"> é uma rede neural </w:t>
      </w:r>
      <w:proofErr w:type="spellStart"/>
      <w:r>
        <w:t>convolucional</w:t>
      </w:r>
      <w:proofErr w:type="spellEnd"/>
      <w:r>
        <w:t xml:space="preserve"> generalista para detectar objetos em uma </w:t>
      </w:r>
      <w:r w:rsidRPr="00AA590A">
        <w:t xml:space="preserve">imagem e gerar máscaras de segmentação de alta qualidade para cada objeto encontrado. O método, chamado de </w:t>
      </w:r>
      <w:proofErr w:type="spellStart"/>
      <w:r w:rsidRPr="00AA590A">
        <w:t>Mask</w:t>
      </w:r>
      <w:proofErr w:type="spellEnd"/>
      <w:r w:rsidRPr="00AA590A">
        <w:t xml:space="preserve"> R-CNN estende da </w:t>
      </w:r>
      <w:proofErr w:type="spellStart"/>
      <w:r w:rsidRPr="00AA590A">
        <w:t>Faster</w:t>
      </w:r>
      <w:proofErr w:type="spellEnd"/>
      <w:r w:rsidRPr="00AA590A">
        <w:t xml:space="preserve"> R-</w:t>
      </w:r>
      <w:r w:rsidRPr="005F71A3">
        <w:t xml:space="preserve">CNN adicionando uma camada para predição de uma máscara em cada </w:t>
      </w:r>
      <w:proofErr w:type="spellStart"/>
      <w:r w:rsidRPr="005F71A3">
        <w:rPr>
          <w:i/>
          <w:iCs/>
        </w:rPr>
        <w:t>Region</w:t>
      </w:r>
      <w:proofErr w:type="spellEnd"/>
      <w:r w:rsidRPr="005F71A3">
        <w:rPr>
          <w:i/>
          <w:iCs/>
        </w:rPr>
        <w:t xml:space="preserve"> </w:t>
      </w:r>
      <w:del w:id="100" w:author="Dalton Solano dos Reis" w:date="2024-12-11T08:25:00Z" w16du:dateUtc="2024-12-11T11:25:00Z">
        <w:r w:rsidRPr="005F71A3" w:rsidDel="00F811F5">
          <w:rPr>
            <w:i/>
            <w:iCs/>
          </w:rPr>
          <w:delText xml:space="preserve">of </w:delText>
        </w:r>
      </w:del>
      <w:proofErr w:type="spellStart"/>
      <w:ins w:id="101" w:author="Dalton Solano dos Reis" w:date="2024-12-11T08:25:00Z" w16du:dateUtc="2024-12-11T11:25:00Z">
        <w:r w:rsidR="00F811F5">
          <w:rPr>
            <w:i/>
            <w:iCs/>
          </w:rPr>
          <w:t>O</w:t>
        </w:r>
        <w:r w:rsidR="00F811F5" w:rsidRPr="005F71A3">
          <w:rPr>
            <w:i/>
            <w:iCs/>
          </w:rPr>
          <w:t>f</w:t>
        </w:r>
        <w:proofErr w:type="spellEnd"/>
        <w:r w:rsidR="00F811F5" w:rsidRPr="005F71A3">
          <w:rPr>
            <w:i/>
            <w:iCs/>
          </w:rPr>
          <w:t xml:space="preserve"> </w:t>
        </w:r>
      </w:ins>
      <w:del w:id="102" w:author="Dalton Solano dos Reis" w:date="2024-12-11T08:25:00Z" w16du:dateUtc="2024-12-11T11:25:00Z">
        <w:r w:rsidRPr="005F71A3" w:rsidDel="00F811F5">
          <w:rPr>
            <w:i/>
            <w:iCs/>
          </w:rPr>
          <w:delText>interest</w:delText>
        </w:r>
        <w:r w:rsidRPr="005F71A3" w:rsidDel="00F811F5">
          <w:delText xml:space="preserve"> </w:delText>
        </w:r>
      </w:del>
      <w:proofErr w:type="spellStart"/>
      <w:ins w:id="103" w:author="Dalton Solano dos Reis" w:date="2024-12-11T08:25:00Z" w16du:dateUtc="2024-12-11T11:25:00Z">
        <w:r w:rsidR="00F811F5">
          <w:rPr>
            <w:i/>
            <w:iCs/>
          </w:rPr>
          <w:t>I</w:t>
        </w:r>
        <w:r w:rsidR="00F811F5" w:rsidRPr="005F71A3">
          <w:rPr>
            <w:i/>
            <w:iCs/>
          </w:rPr>
          <w:t>nterest</w:t>
        </w:r>
        <w:proofErr w:type="spellEnd"/>
        <w:r w:rsidR="00F811F5" w:rsidRPr="005F71A3">
          <w:t xml:space="preserve"> </w:t>
        </w:r>
      </w:ins>
      <w:r w:rsidRPr="005F71A3">
        <w:t xml:space="preserve">(ROI), trabalhando em paralelo com as camadas já existentes da </w:t>
      </w:r>
      <w:proofErr w:type="spellStart"/>
      <w:r w:rsidRPr="005F71A3">
        <w:t>Faster</w:t>
      </w:r>
      <w:proofErr w:type="spellEnd"/>
      <w:r w:rsidRPr="005F71A3">
        <w:t xml:space="preserve"> R-CNN, que são para</w:t>
      </w:r>
      <w:r w:rsidRPr="00AA590A">
        <w:t xml:space="preserve"> a classificação e regressão da </w:t>
      </w:r>
      <w:proofErr w:type="spellStart"/>
      <w:r w:rsidRPr="00AA590A">
        <w:rPr>
          <w:i/>
          <w:iCs/>
        </w:rPr>
        <w:t>boundig</w:t>
      </w:r>
      <w:proofErr w:type="spellEnd"/>
      <w:r w:rsidRPr="00AA590A">
        <w:rPr>
          <w:i/>
          <w:iCs/>
        </w:rPr>
        <w:t xml:space="preserve"> box</w:t>
      </w:r>
      <w:r w:rsidRPr="00AA590A">
        <w:t xml:space="preserve">. Essa nova camada de máscara é uma pequena rede </w:t>
      </w:r>
      <w:proofErr w:type="spellStart"/>
      <w:r w:rsidRPr="00AA590A">
        <w:lastRenderedPageBreak/>
        <w:t>convolucional</w:t>
      </w:r>
      <w:proofErr w:type="spellEnd"/>
      <w:r w:rsidRPr="00AA590A">
        <w:t xml:space="preserve"> que gera uma máscara de segmentação para cada ROI</w:t>
      </w:r>
      <w:r>
        <w:t xml:space="preserve">. Essa arquitetura </w:t>
      </w:r>
      <w:r w:rsidRPr="00AA590A">
        <w:t xml:space="preserve">pode ser </w:t>
      </w:r>
      <w:r>
        <w:t>visualizada</w:t>
      </w:r>
      <w:r w:rsidRPr="00AA590A">
        <w:t xml:space="preserve"> </w:t>
      </w:r>
      <w:r>
        <w:t xml:space="preserve">na </w:t>
      </w:r>
      <w:r>
        <w:fldChar w:fldCharType="begin"/>
      </w:r>
      <w:r>
        <w:instrText xml:space="preserve"> REF _Ref184162553 \h </w:instrText>
      </w:r>
      <w:r>
        <w:fldChar w:fldCharType="separate"/>
      </w:r>
      <w:r w:rsidR="008809CA">
        <w:t xml:space="preserve">Figura </w:t>
      </w:r>
      <w:r w:rsidR="008809CA">
        <w:rPr>
          <w:noProof/>
        </w:rPr>
        <w:t>5</w:t>
      </w:r>
      <w:r>
        <w:fldChar w:fldCharType="end"/>
      </w:r>
      <w:r w:rsidRPr="00AA590A">
        <w:t>.</w:t>
      </w:r>
    </w:p>
    <w:p w14:paraId="6E60AFB5" w14:textId="0DFA3728" w:rsidR="00FC4FFF" w:rsidRDefault="00FC4FFF" w:rsidP="00FC4FFF">
      <w:pPr>
        <w:pStyle w:val="TF-LEGENDA"/>
      </w:pPr>
      <w:bookmarkStart w:id="104" w:name="_Ref184162553"/>
      <w:bookmarkStart w:id="105" w:name="_Toc46429855"/>
      <w:bookmarkStart w:id="106" w:name="_Toc184283849"/>
      <w:r>
        <w:t xml:space="preserve">Figura </w:t>
      </w:r>
      <w:fldSimple w:instr=" SEQ Figura \* ARABIC ">
        <w:r w:rsidR="008809CA">
          <w:rPr>
            <w:noProof/>
          </w:rPr>
          <w:t>5</w:t>
        </w:r>
      </w:fldSimple>
      <w:bookmarkEnd w:id="104"/>
      <w:r>
        <w:t xml:space="preserve"> – Arquitetura da </w:t>
      </w:r>
      <w:proofErr w:type="spellStart"/>
      <w:r>
        <w:t>Mask</w:t>
      </w:r>
      <w:proofErr w:type="spellEnd"/>
      <w:r>
        <w:t>-RCNN</w:t>
      </w:r>
      <w:bookmarkEnd w:id="105"/>
      <w:bookmarkEnd w:id="106"/>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7"/>
      </w:tblGrid>
      <w:tr w:rsidR="00FC4FFF" w14:paraId="0A304AAF" w14:textId="77777777" w:rsidTr="0091364B">
        <w:trPr>
          <w:trHeight w:val="3175"/>
        </w:trPr>
        <w:tc>
          <w:tcPr>
            <w:tcW w:w="9067" w:type="dxa"/>
            <w:shd w:val="clear" w:color="auto" w:fill="auto"/>
            <w:vAlign w:val="center"/>
          </w:tcPr>
          <w:p w14:paraId="0E41B7AE" w14:textId="77777777" w:rsidR="00FC4FFF" w:rsidRDefault="00FC4FFF" w:rsidP="0091364B">
            <w:pPr>
              <w:pStyle w:val="TF-FIGURA"/>
            </w:pPr>
            <w:r>
              <w:rPr>
                <w:noProof/>
              </w:rPr>
              <w:drawing>
                <wp:inline distT="0" distB="0" distL="0" distR="0" wp14:anchorId="79ADBF16" wp14:editId="2A3E2B5C">
                  <wp:extent cx="5638800" cy="1924050"/>
                  <wp:effectExtent l="0" t="0" r="0" b="0"/>
                  <wp:docPr id="2"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Diagrama&#10;&#10;Descrição gerad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38800" cy="1924050"/>
                          </a:xfrm>
                          <a:prstGeom prst="rect">
                            <a:avLst/>
                          </a:prstGeom>
                          <a:noFill/>
                          <a:ln>
                            <a:noFill/>
                          </a:ln>
                        </pic:spPr>
                      </pic:pic>
                    </a:graphicData>
                  </a:graphic>
                </wp:inline>
              </w:drawing>
            </w:r>
          </w:p>
        </w:tc>
      </w:tr>
    </w:tbl>
    <w:p w14:paraId="0C5AA0E5" w14:textId="423199DF" w:rsidR="00917116" w:rsidRPr="0087140F" w:rsidRDefault="00917116" w:rsidP="00B55D46">
      <w:pPr>
        <w:pStyle w:val="TF-FONTE"/>
      </w:pPr>
      <w:r w:rsidRPr="0087140F">
        <w:t xml:space="preserve">Fonte: </w:t>
      </w:r>
      <w:proofErr w:type="spellStart"/>
      <w:r w:rsidRPr="0087140F">
        <w:t>Girshick</w:t>
      </w:r>
      <w:proofErr w:type="spellEnd"/>
      <w:r w:rsidRPr="0087140F">
        <w:t xml:space="preserve"> </w:t>
      </w:r>
      <w:r w:rsidRPr="0087140F">
        <w:rPr>
          <w:i/>
          <w:iCs/>
        </w:rPr>
        <w:t>et al</w:t>
      </w:r>
      <w:r w:rsidR="00CC1C9C">
        <w:rPr>
          <w:i/>
          <w:iCs/>
        </w:rPr>
        <w:t>.</w:t>
      </w:r>
      <w:r w:rsidR="004D5D5A" w:rsidRPr="00F811F5">
        <w:rPr>
          <w:rPrChange w:id="107" w:author="Dalton Solano dos Reis" w:date="2024-12-11T08:26:00Z" w16du:dateUtc="2024-12-11T11:26:00Z">
            <w:rPr>
              <w:i/>
              <w:iCs/>
            </w:rPr>
          </w:rPrChange>
        </w:rPr>
        <w:t xml:space="preserve"> </w:t>
      </w:r>
      <w:r w:rsidR="00A67D52" w:rsidRPr="00F811F5">
        <w:rPr>
          <w:rPrChange w:id="108" w:author="Dalton Solano dos Reis" w:date="2024-12-11T08:26:00Z" w16du:dateUtc="2024-12-11T11:26:00Z">
            <w:rPr>
              <w:i/>
              <w:iCs/>
            </w:rPr>
          </w:rPrChange>
        </w:rPr>
        <w:t>(2020).</w:t>
      </w:r>
    </w:p>
    <w:p w14:paraId="28E8EC2E" w14:textId="02C31890" w:rsidR="00917116" w:rsidRPr="0087140F" w:rsidRDefault="00917116" w:rsidP="00917116">
      <w:pPr>
        <w:pStyle w:val="TF-TEXTO"/>
      </w:pPr>
      <w:r w:rsidRPr="0087140F">
        <w:t xml:space="preserve">A ideia por trás dessa abordagem é similar àquela que originou a R-CNN. A diferença é que, em vez de fornecer diretamente as regiões à CNN, agora a CNN recebe a imagem inteira como entrada e gera um mapa </w:t>
      </w:r>
      <w:proofErr w:type="spellStart"/>
      <w:r w:rsidRPr="0087140F">
        <w:t>convolucional</w:t>
      </w:r>
      <w:proofErr w:type="spellEnd"/>
      <w:r w:rsidRPr="0087140F">
        <w:t xml:space="preserve"> de características. É nesse mapa que as regiões propostas são identificadas e transformadas, utilizando o método de </w:t>
      </w:r>
      <w:proofErr w:type="spellStart"/>
      <w:r w:rsidRPr="00F811F5">
        <w:rPr>
          <w:i/>
          <w:iCs/>
          <w:rPrChange w:id="109" w:author="Dalton Solano dos Reis" w:date="2024-12-11T08:27:00Z" w16du:dateUtc="2024-12-11T11:27:00Z">
            <w:rPr/>
          </w:rPrChange>
        </w:rPr>
        <w:t>Region</w:t>
      </w:r>
      <w:proofErr w:type="spellEnd"/>
      <w:r w:rsidRPr="00F811F5">
        <w:rPr>
          <w:i/>
          <w:iCs/>
          <w:rPrChange w:id="110" w:author="Dalton Solano dos Reis" w:date="2024-12-11T08:27:00Z" w16du:dateUtc="2024-12-11T11:27:00Z">
            <w:rPr/>
          </w:rPrChange>
        </w:rPr>
        <w:t xml:space="preserve"> </w:t>
      </w:r>
      <w:proofErr w:type="spellStart"/>
      <w:r w:rsidRPr="00F811F5">
        <w:rPr>
          <w:i/>
          <w:iCs/>
          <w:rPrChange w:id="111" w:author="Dalton Solano dos Reis" w:date="2024-12-11T08:27:00Z" w16du:dateUtc="2024-12-11T11:27:00Z">
            <w:rPr/>
          </w:rPrChange>
        </w:rPr>
        <w:t>of</w:t>
      </w:r>
      <w:proofErr w:type="spellEnd"/>
      <w:r w:rsidRPr="00F811F5">
        <w:rPr>
          <w:i/>
          <w:iCs/>
          <w:rPrChange w:id="112" w:author="Dalton Solano dos Reis" w:date="2024-12-11T08:27:00Z" w16du:dateUtc="2024-12-11T11:27:00Z">
            <w:rPr/>
          </w:rPrChange>
        </w:rPr>
        <w:t xml:space="preserve"> </w:t>
      </w:r>
      <w:proofErr w:type="spellStart"/>
      <w:r w:rsidRPr="00F811F5">
        <w:rPr>
          <w:i/>
          <w:iCs/>
          <w:rPrChange w:id="113" w:author="Dalton Solano dos Reis" w:date="2024-12-11T08:27:00Z" w16du:dateUtc="2024-12-11T11:27:00Z">
            <w:rPr/>
          </w:rPrChange>
        </w:rPr>
        <w:t>Interest</w:t>
      </w:r>
      <w:proofErr w:type="spellEnd"/>
      <w:r w:rsidRPr="0087140F">
        <w:t xml:space="preserve"> (</w:t>
      </w:r>
      <w:del w:id="114" w:author="Dalton Solano dos Reis" w:date="2024-12-11T08:27:00Z" w16du:dateUtc="2024-12-11T11:27:00Z">
        <w:r w:rsidRPr="0087140F" w:rsidDel="00F811F5">
          <w:delText>RoI</w:delText>
        </w:r>
      </w:del>
      <w:ins w:id="115" w:author="Dalton Solano dos Reis" w:date="2024-12-11T08:27:00Z" w16du:dateUtc="2024-12-11T11:27:00Z">
        <w:r w:rsidR="00F811F5" w:rsidRPr="0087140F">
          <w:t>R</w:t>
        </w:r>
        <w:r w:rsidR="00F811F5">
          <w:t>O</w:t>
        </w:r>
        <w:r w:rsidR="00F811F5" w:rsidRPr="0087140F">
          <w:t>I</w:t>
        </w:r>
      </w:ins>
      <w:r w:rsidRPr="0087140F">
        <w:t>)</w:t>
      </w:r>
      <w:r w:rsidR="00FC4FFF">
        <w:t>,</w:t>
      </w:r>
      <w:r w:rsidRPr="0087140F">
        <w:t xml:space="preserve"> o que permite padronizar essas regiões para um tamanho fixo antes de passá-las para a camada totalmente conectada.</w:t>
      </w:r>
      <w:r w:rsidR="00FC4FFF">
        <w:t xml:space="preserve"> </w:t>
      </w:r>
      <w:r w:rsidRPr="0087140F">
        <w:t xml:space="preserve">Ao final do processo, uma camada </w:t>
      </w:r>
      <w:proofErr w:type="spellStart"/>
      <w:r w:rsidRPr="00FC4FFF">
        <w:rPr>
          <w:i/>
          <w:iCs/>
        </w:rPr>
        <w:t>softmax</w:t>
      </w:r>
      <w:proofErr w:type="spellEnd"/>
      <w:r w:rsidRPr="0087140F">
        <w:t xml:space="preserve"> é usada para prever a classe de cada região proposta, bem como os valores de ajuste da caixa delimitadora. A </w:t>
      </w:r>
      <w:r w:rsidR="008658DF">
        <w:fldChar w:fldCharType="begin"/>
      </w:r>
      <w:r w:rsidR="008658DF">
        <w:instrText xml:space="preserve"> REF _Ref184153618 \h </w:instrText>
      </w:r>
      <w:r w:rsidR="008658DF">
        <w:fldChar w:fldCharType="separate"/>
      </w:r>
      <w:r w:rsidR="008809CA" w:rsidRPr="0087140F">
        <w:t xml:space="preserve">Figura </w:t>
      </w:r>
      <w:r w:rsidR="008809CA">
        <w:rPr>
          <w:noProof/>
        </w:rPr>
        <w:t>6</w:t>
      </w:r>
      <w:r w:rsidR="008658DF">
        <w:fldChar w:fldCharType="end"/>
      </w:r>
      <w:r w:rsidRPr="0087140F">
        <w:t xml:space="preserve"> ilustra essa nova abordagem.</w:t>
      </w:r>
    </w:p>
    <w:p w14:paraId="05076E48" w14:textId="700A7E95" w:rsidR="00917116" w:rsidRPr="0087140F" w:rsidRDefault="00C940E7" w:rsidP="00C940E7">
      <w:pPr>
        <w:pStyle w:val="TF-LEGENDA"/>
      </w:pPr>
      <w:bookmarkStart w:id="116" w:name="_Ref184153618"/>
      <w:bookmarkStart w:id="117" w:name="_Toc184283850"/>
      <w:r w:rsidRPr="0087140F">
        <w:t xml:space="preserve">Figura </w:t>
      </w:r>
      <w:fldSimple w:instr=" SEQ Figura \* ARABIC ">
        <w:r w:rsidR="008809CA">
          <w:rPr>
            <w:noProof/>
          </w:rPr>
          <w:t>6</w:t>
        </w:r>
      </w:fldSimple>
      <w:bookmarkEnd w:id="116"/>
      <w:r w:rsidRPr="0087140F">
        <w:t xml:space="preserve"> – </w:t>
      </w:r>
      <w:r w:rsidR="00917116" w:rsidRPr="0087140F">
        <w:t>Fast R-CNN</w:t>
      </w:r>
      <w:bookmarkEnd w:id="117"/>
      <w:r w:rsidR="004D5D5A" w:rsidRPr="0087140F">
        <w:t xml:space="preserve"> </w:t>
      </w:r>
    </w:p>
    <w:p w14:paraId="091E8193" w14:textId="5C706BE4" w:rsidR="00917116" w:rsidRPr="0087140F" w:rsidRDefault="00A67D52" w:rsidP="00FC4FFF">
      <w:pPr>
        <w:pStyle w:val="TF-FIGURA"/>
      </w:pPr>
      <w:r>
        <w:rPr>
          <w:noProof/>
        </w:rPr>
        <w:drawing>
          <wp:inline distT="0" distB="0" distL="0" distR="0" wp14:anchorId="11C2C2F4" wp14:editId="6DEBF2B7">
            <wp:extent cx="5759450" cy="2286000"/>
            <wp:effectExtent l="19050" t="19050" r="12700" b="19050"/>
            <wp:docPr id="9282523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9450" cy="2286000"/>
                    </a:xfrm>
                    <a:prstGeom prst="rect">
                      <a:avLst/>
                    </a:prstGeom>
                    <a:noFill/>
                    <a:ln>
                      <a:solidFill>
                        <a:schemeClr val="tx1"/>
                      </a:solidFill>
                    </a:ln>
                  </pic:spPr>
                </pic:pic>
              </a:graphicData>
            </a:graphic>
          </wp:inline>
        </w:drawing>
      </w:r>
    </w:p>
    <w:p w14:paraId="6DE14837" w14:textId="03E8C8C5" w:rsidR="004D5D5A" w:rsidRPr="0087140F" w:rsidRDefault="00917116" w:rsidP="00FC4FFF">
      <w:pPr>
        <w:pStyle w:val="TF-FONTE"/>
      </w:pPr>
      <w:r w:rsidRPr="0087140F">
        <w:t xml:space="preserve">Fonte: </w:t>
      </w:r>
      <w:commentRangeStart w:id="118"/>
      <w:proofErr w:type="spellStart"/>
      <w:r w:rsidRPr="0087140F">
        <w:t>Girshick</w:t>
      </w:r>
      <w:proofErr w:type="spellEnd"/>
      <w:r w:rsidR="004D5D5A" w:rsidRPr="0087140F">
        <w:t xml:space="preserve"> </w:t>
      </w:r>
      <w:r w:rsidR="00A67D52">
        <w:t>(2020).</w:t>
      </w:r>
      <w:commentRangeEnd w:id="118"/>
      <w:r w:rsidR="00F811F5">
        <w:rPr>
          <w:rStyle w:val="Refdecomentrio"/>
        </w:rPr>
        <w:commentReference w:id="118"/>
      </w:r>
    </w:p>
    <w:p w14:paraId="5405338B" w14:textId="4BE69322" w:rsidR="00511D46" w:rsidRDefault="005A56E7" w:rsidP="00511D46">
      <w:pPr>
        <w:pStyle w:val="TF-TEXTO"/>
      </w:pPr>
      <w:r w:rsidRPr="005A56E7">
        <w:t xml:space="preserve">Esta abordagem é mais rápida que a abordagem anterior, uma vez que não </w:t>
      </w:r>
      <w:r w:rsidR="00FC4FFF">
        <w:t>é passado um</w:t>
      </w:r>
      <w:ins w:id="119" w:author="Dalton Solano dos Reis" w:date="2024-12-11T08:29:00Z" w16du:dateUtc="2024-12-11T11:29:00Z">
        <w:r w:rsidR="00F811F5">
          <w:t>a</w:t>
        </w:r>
      </w:ins>
      <w:r w:rsidRPr="005A56E7">
        <w:t xml:space="preserve"> </w:t>
      </w:r>
      <w:del w:id="120" w:author="Dalton Solano dos Reis" w:date="2024-12-11T08:29:00Z" w16du:dateUtc="2024-12-11T11:29:00Z">
        <w:r w:rsidRPr="005A56E7" w:rsidDel="00F811F5">
          <w:delText xml:space="preserve">input </w:delText>
        </w:r>
      </w:del>
      <w:ins w:id="121" w:author="Dalton Solano dos Reis" w:date="2024-12-11T08:29:00Z" w16du:dateUtc="2024-12-11T11:29:00Z">
        <w:r w:rsidR="00F811F5">
          <w:t>entrada</w:t>
        </w:r>
        <w:r w:rsidR="00F811F5" w:rsidRPr="005A56E7">
          <w:t xml:space="preserve"> </w:t>
        </w:r>
      </w:ins>
      <w:r w:rsidR="00FC4FFF">
        <w:t xml:space="preserve">de </w:t>
      </w:r>
      <w:r w:rsidRPr="005A56E7">
        <w:t>2</w:t>
      </w:r>
      <w:ins w:id="122" w:author="Dalton Solano dos Reis" w:date="2024-12-11T08:29:00Z" w16du:dateUtc="2024-12-11T11:29:00Z">
        <w:r w:rsidR="00F811F5">
          <w:t>.</w:t>
        </w:r>
      </w:ins>
      <w:r w:rsidRPr="005A56E7">
        <w:t xml:space="preserve">000 regiões, mas sim apenas uma imagem que irá gerar um mapa de atributos. Além disso, ao reutilizar as características extraídas pela CNN para todas as regiões propostas, a Fast R-CNN reduz significativamente a redundância computacional, aumentando a eficiência </w:t>
      </w:r>
      <w:r w:rsidRPr="005A56E7">
        <w:lastRenderedPageBreak/>
        <w:t>sem comprometer a precisão. Essa evolução representa um avanço importante no desempenho de modelos de detecção de objetos, especialmente em aplicações que exigem alta velocidade de processamento.</w:t>
      </w:r>
    </w:p>
    <w:p w14:paraId="21EF6EEC" w14:textId="62BE62BA" w:rsidR="00A02966" w:rsidRPr="008658DF" w:rsidRDefault="00511D46" w:rsidP="00511D46">
      <w:pPr>
        <w:pStyle w:val="TF-TEXTO"/>
        <w:ind w:firstLine="0"/>
      </w:pPr>
      <w:r>
        <w:tab/>
        <w:t xml:space="preserve">Conforme destacado por </w:t>
      </w:r>
      <w:r w:rsidRPr="00511D46">
        <w:t xml:space="preserve">Timóteo </w:t>
      </w:r>
      <w:r w:rsidRPr="00FC4FFF">
        <w:rPr>
          <w:i/>
          <w:iCs/>
        </w:rPr>
        <w:t>et al</w:t>
      </w:r>
      <w:r w:rsidR="00FC4FFF">
        <w:t>.</w:t>
      </w:r>
      <w:r>
        <w:t xml:space="preserve"> (2020), há uma evolução do modelo Fast R-CNN, a</w:t>
      </w:r>
      <w:r w:rsidRPr="00511D46">
        <w:t xml:space="preserve"> </w:t>
      </w:r>
      <w:proofErr w:type="spellStart"/>
      <w:r w:rsidRPr="00511D46">
        <w:t>Faster</w:t>
      </w:r>
      <w:proofErr w:type="spellEnd"/>
      <w:r w:rsidRPr="00511D46">
        <w:t xml:space="preserve"> R-CNN, entre outros modelos baseados em CNN, vieram a substituir os modelos tradicionais na área da visão computacional. Trata-se de um modelo do estado da arte de </w:t>
      </w:r>
      <w:del w:id="123" w:author="Dalton Solano dos Reis" w:date="2024-12-11T08:32:00Z" w16du:dateUtc="2024-12-11T11:32:00Z">
        <w:r w:rsidRPr="00511D46" w:rsidDel="00F811F5">
          <w:delText>deteção</w:delText>
        </w:r>
      </w:del>
      <w:ins w:id="124" w:author="Dalton Solano dos Reis" w:date="2024-12-11T08:32:00Z" w16du:dateUtc="2024-12-11T11:32:00Z">
        <w:r w:rsidR="00F811F5" w:rsidRPr="00511D46">
          <w:t>de</w:t>
        </w:r>
        <w:r w:rsidR="00F811F5">
          <w:t>t</w:t>
        </w:r>
        <w:r w:rsidR="00F811F5" w:rsidRPr="00511D46">
          <w:t>ecção</w:t>
        </w:r>
      </w:ins>
      <w:r w:rsidRPr="00511D46">
        <w:t xml:space="preserve"> de objetos e tem como base as redes neuronais </w:t>
      </w:r>
      <w:proofErr w:type="spellStart"/>
      <w:r w:rsidRPr="00511D46">
        <w:t>convolucionais</w:t>
      </w:r>
      <w:proofErr w:type="spellEnd"/>
      <w:r w:rsidRPr="00511D46">
        <w:t xml:space="preserve">. O modelo tem a versatilidade de detectar múltiplos objetos, bem como informar suas localizações na imagem de entrada. Os modelos de reconhecimento de objetos do esta do-da-arte, no qual inclui a rede </w:t>
      </w:r>
      <w:proofErr w:type="spellStart"/>
      <w:r w:rsidRPr="00511D46">
        <w:t>Faster</w:t>
      </w:r>
      <w:proofErr w:type="spellEnd"/>
      <w:r w:rsidRPr="00511D46">
        <w:t xml:space="preserve"> R-CNN, utilizam como “espinha dorsal” uma rede CNN. Diferentemente das redes </w:t>
      </w:r>
      <w:del w:id="125" w:author="Dalton Solano dos Reis" w:date="2024-12-11T08:32:00Z" w16du:dateUtc="2024-12-11T11:32:00Z">
        <w:r w:rsidRPr="00511D46" w:rsidDel="00F811F5">
          <w:delText xml:space="preserve">neuronais </w:delText>
        </w:r>
      </w:del>
      <w:ins w:id="126" w:author="Dalton Solano dos Reis" w:date="2024-12-11T08:32:00Z" w16du:dateUtc="2024-12-11T11:32:00Z">
        <w:r w:rsidR="00F811F5">
          <w:t>N</w:t>
        </w:r>
        <w:r w:rsidR="00F811F5" w:rsidRPr="00511D46">
          <w:t xml:space="preserve">euronais </w:t>
        </w:r>
      </w:ins>
      <w:del w:id="127" w:author="Dalton Solano dos Reis" w:date="2024-12-11T08:32:00Z" w16du:dateUtc="2024-12-11T11:32:00Z">
        <w:r w:rsidRPr="00511D46" w:rsidDel="00F811F5">
          <w:delText xml:space="preserve">tradicionais </w:delText>
        </w:r>
      </w:del>
      <w:proofErr w:type="spellStart"/>
      <w:ins w:id="128" w:author="Dalton Solano dos Reis" w:date="2024-12-11T08:32:00Z" w16du:dateUtc="2024-12-11T11:32:00Z">
        <w:r w:rsidR="00F811F5" w:rsidRPr="00511D46">
          <w:t>tradicio</w:t>
        </w:r>
        <w:r w:rsidR="00F811F5">
          <w:t>N</w:t>
        </w:r>
        <w:r w:rsidR="00F811F5" w:rsidRPr="00511D46">
          <w:t>ais</w:t>
        </w:r>
        <w:proofErr w:type="spellEnd"/>
        <w:r w:rsidR="00F811F5" w:rsidRPr="00511D46">
          <w:t xml:space="preserve"> </w:t>
        </w:r>
      </w:ins>
      <w:r w:rsidRPr="00511D46">
        <w:t xml:space="preserve">(NN), onde a quantidade de camadas e de neurónios (estrutura) são definidos de acordo com o tipo de problema a ser solucionado, as </w:t>
      </w:r>
      <w:proofErr w:type="spellStart"/>
      <w:r w:rsidRPr="00511D46">
        <w:t>CNNs</w:t>
      </w:r>
      <w:proofErr w:type="spellEnd"/>
      <w:r w:rsidRPr="00511D46">
        <w:t xml:space="preserve"> geralmente têm as suas estruturas fixas e são aplicadas para resolver diversos problemas diferentes, apesar de as estruturas dessas redes puderem ser modificadas (customizadas). Existem diversos tipos de </w:t>
      </w:r>
      <w:proofErr w:type="spellStart"/>
      <w:r w:rsidRPr="00511D46">
        <w:t>CNNs</w:t>
      </w:r>
      <w:proofErr w:type="spellEnd"/>
      <w:r w:rsidRPr="00511D46">
        <w:t xml:space="preserve">, como por exemplo a VGG16 Liu </w:t>
      </w:r>
      <w:r w:rsidRPr="00882FE7">
        <w:rPr>
          <w:i/>
          <w:iCs/>
          <w:rPrChange w:id="129" w:author="Dalton Solano dos Reis" w:date="2024-12-11T08:33:00Z" w16du:dateUtc="2024-12-11T11:33:00Z">
            <w:rPr/>
          </w:rPrChange>
        </w:rPr>
        <w:t>et al.</w:t>
      </w:r>
      <w:r w:rsidRPr="00511D46">
        <w:t xml:space="preserve"> </w:t>
      </w:r>
      <w:r w:rsidRPr="00511D46">
        <w:rPr>
          <w:lang w:val="en-US"/>
        </w:rPr>
        <w:t xml:space="preserve">(2015), Resnet He </w:t>
      </w:r>
      <w:r w:rsidRPr="00882FE7">
        <w:rPr>
          <w:i/>
          <w:iCs/>
          <w:lang w:val="en-US"/>
          <w:rPrChange w:id="130" w:author="Dalton Solano dos Reis" w:date="2024-12-11T08:33:00Z" w16du:dateUtc="2024-12-11T11:33:00Z">
            <w:rPr>
              <w:lang w:val="en-US"/>
            </w:rPr>
          </w:rPrChange>
        </w:rPr>
        <w:t>et al.</w:t>
      </w:r>
      <w:r w:rsidRPr="00511D46">
        <w:rPr>
          <w:lang w:val="en-US"/>
        </w:rPr>
        <w:t xml:space="preserve"> (2016), Inception </w:t>
      </w:r>
      <w:proofErr w:type="spellStart"/>
      <w:r w:rsidRPr="00511D46">
        <w:rPr>
          <w:lang w:val="en-US"/>
        </w:rPr>
        <w:t>Szegedy</w:t>
      </w:r>
      <w:proofErr w:type="spellEnd"/>
      <w:r w:rsidRPr="00511D46">
        <w:rPr>
          <w:lang w:val="en-US"/>
        </w:rPr>
        <w:t xml:space="preserve"> </w:t>
      </w:r>
      <w:r w:rsidRPr="00882FE7">
        <w:rPr>
          <w:i/>
          <w:iCs/>
          <w:lang w:val="en-US"/>
          <w:rPrChange w:id="131" w:author="Dalton Solano dos Reis" w:date="2024-12-11T08:33:00Z" w16du:dateUtc="2024-12-11T11:33:00Z">
            <w:rPr>
              <w:lang w:val="en-US"/>
            </w:rPr>
          </w:rPrChange>
        </w:rPr>
        <w:t>et al.</w:t>
      </w:r>
      <w:r w:rsidRPr="00511D46">
        <w:rPr>
          <w:lang w:val="en-US"/>
        </w:rPr>
        <w:t xml:space="preserve"> </w:t>
      </w:r>
      <w:r w:rsidRPr="008658DF">
        <w:rPr>
          <w:lang w:val="en-US"/>
        </w:rPr>
        <w:t xml:space="preserve">(2016), entre </w:t>
      </w:r>
      <w:proofErr w:type="spellStart"/>
      <w:r w:rsidRPr="008658DF">
        <w:rPr>
          <w:lang w:val="en-US"/>
        </w:rPr>
        <w:t>outras</w:t>
      </w:r>
      <w:proofErr w:type="spellEnd"/>
      <w:r w:rsidRPr="008658DF">
        <w:rPr>
          <w:lang w:val="en-US"/>
        </w:rPr>
        <w:t>.</w:t>
      </w:r>
      <w:r w:rsidR="008658DF" w:rsidRPr="008658DF">
        <w:rPr>
          <w:lang w:val="en-US"/>
        </w:rPr>
        <w:t xml:space="preserve"> </w:t>
      </w:r>
      <w:r w:rsidR="008658DF" w:rsidRPr="00A02966">
        <w:t xml:space="preserve">A </w:t>
      </w:r>
      <w:r w:rsidR="008658DF">
        <w:fldChar w:fldCharType="begin"/>
      </w:r>
      <w:r w:rsidR="008658DF">
        <w:instrText xml:space="preserve"> REF _Ref184153710 \h </w:instrText>
      </w:r>
      <w:r w:rsidR="008658DF">
        <w:fldChar w:fldCharType="separate"/>
      </w:r>
      <w:r w:rsidR="008809CA">
        <w:t xml:space="preserve">Figura </w:t>
      </w:r>
      <w:r w:rsidR="008809CA">
        <w:rPr>
          <w:noProof/>
        </w:rPr>
        <w:t>7</w:t>
      </w:r>
      <w:r w:rsidR="008658DF">
        <w:fldChar w:fldCharType="end"/>
      </w:r>
      <w:r w:rsidR="008658DF">
        <w:t xml:space="preserve"> </w:t>
      </w:r>
      <w:r w:rsidR="008658DF" w:rsidRPr="00A02966">
        <w:t>mostra um esquema simplificado</w:t>
      </w:r>
      <w:r w:rsidR="008658DF">
        <w:t xml:space="preserve"> do</w:t>
      </w:r>
      <w:r w:rsidR="008658DF" w:rsidRPr="00A02966">
        <w:t xml:space="preserve"> método </w:t>
      </w:r>
      <w:proofErr w:type="spellStart"/>
      <w:r w:rsidR="008658DF" w:rsidRPr="00A02966">
        <w:t>Faster</w:t>
      </w:r>
      <w:proofErr w:type="spellEnd"/>
      <w:r w:rsidR="008658DF" w:rsidRPr="00A02966">
        <w:t xml:space="preserve"> R-CNN.</w:t>
      </w:r>
    </w:p>
    <w:p w14:paraId="1DE4BF02" w14:textId="712BCDAE" w:rsidR="00A02966" w:rsidRPr="00511D46" w:rsidRDefault="008658DF" w:rsidP="008658DF">
      <w:pPr>
        <w:pStyle w:val="TF-LEGENDA"/>
      </w:pPr>
      <w:bookmarkStart w:id="132" w:name="_Ref184153710"/>
      <w:bookmarkStart w:id="133" w:name="_Toc184283851"/>
      <w:r>
        <w:t xml:space="preserve">Figura </w:t>
      </w:r>
      <w:fldSimple w:instr=" SEQ Figura \* ARABIC ">
        <w:r w:rsidR="008809CA">
          <w:rPr>
            <w:noProof/>
          </w:rPr>
          <w:t>7</w:t>
        </w:r>
      </w:fldSimple>
      <w:bookmarkEnd w:id="132"/>
      <w:r w:rsidR="00A02966" w:rsidRPr="00A02966">
        <w:t xml:space="preserve"> </w:t>
      </w:r>
      <w:r w:rsidRPr="0087140F">
        <w:t>–</w:t>
      </w:r>
      <w:r>
        <w:t xml:space="preserve"> </w:t>
      </w:r>
      <w:r w:rsidR="00A02966" w:rsidRPr="00A02966">
        <w:t>Esquema simplificado do método</w:t>
      </w:r>
      <w:r w:rsidR="00A02966">
        <w:t xml:space="preserve"> </w:t>
      </w:r>
      <w:proofErr w:type="spellStart"/>
      <w:r w:rsidR="00A02966" w:rsidRPr="00A02966">
        <w:t>Faster</w:t>
      </w:r>
      <w:proofErr w:type="spellEnd"/>
      <w:r w:rsidR="00A02966" w:rsidRPr="00A02966">
        <w:t xml:space="preserve"> R-CNN</w:t>
      </w:r>
      <w:del w:id="134" w:author="Dalton Solano dos Reis" w:date="2024-12-11T08:33:00Z" w16du:dateUtc="2024-12-11T11:33:00Z">
        <w:r w:rsidR="00A02966" w:rsidRPr="00A02966" w:rsidDel="00882FE7">
          <w:delText>.</w:delText>
        </w:r>
        <w:bookmarkEnd w:id="133"/>
        <w:r w:rsidR="00A02966" w:rsidRPr="00A02966" w:rsidDel="00882FE7">
          <w:delText xml:space="preserve"> </w:delText>
        </w:r>
      </w:del>
    </w:p>
    <w:p w14:paraId="5C53FF76" w14:textId="7F718256" w:rsidR="005A56E7" w:rsidRDefault="00A02966" w:rsidP="00FC4FFF">
      <w:pPr>
        <w:pStyle w:val="TF-FIGURA"/>
        <w:rPr>
          <w:lang w:val="en-US"/>
        </w:rPr>
      </w:pPr>
      <w:r w:rsidRPr="00A02966">
        <w:rPr>
          <w:noProof/>
          <w:lang w:val="en-US"/>
        </w:rPr>
        <w:drawing>
          <wp:inline distT="0" distB="0" distL="0" distR="0" wp14:anchorId="40A22709" wp14:editId="7EA555BE">
            <wp:extent cx="3571875" cy="3636052"/>
            <wp:effectExtent l="19050" t="19050" r="9525" b="21590"/>
            <wp:docPr id="1625364582" name="Imagem 1" descr="Diagrama, Desenho téc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64582" name="Imagem 1" descr="Diagrama, Desenho técnico&#10;&#10;Descrição gerada automaticamente"/>
                    <pic:cNvPicPr/>
                  </pic:nvPicPr>
                  <pic:blipFill>
                    <a:blip r:embed="rId26"/>
                    <a:stretch>
                      <a:fillRect/>
                    </a:stretch>
                  </pic:blipFill>
                  <pic:spPr>
                    <a:xfrm>
                      <a:off x="0" y="0"/>
                      <a:ext cx="3582258" cy="3646621"/>
                    </a:xfrm>
                    <a:prstGeom prst="rect">
                      <a:avLst/>
                    </a:prstGeom>
                    <a:ln>
                      <a:solidFill>
                        <a:schemeClr val="tx1"/>
                      </a:solidFill>
                    </a:ln>
                  </pic:spPr>
                </pic:pic>
              </a:graphicData>
            </a:graphic>
          </wp:inline>
        </w:drawing>
      </w:r>
    </w:p>
    <w:p w14:paraId="06D445B8" w14:textId="3B97D02B" w:rsidR="00A02966" w:rsidRPr="00CC1C9C" w:rsidRDefault="00A02966" w:rsidP="00CC1C9C">
      <w:pPr>
        <w:pStyle w:val="TF-TEXTO"/>
        <w:spacing w:before="0"/>
        <w:ind w:firstLine="677"/>
        <w:jc w:val="center"/>
        <w:rPr>
          <w:sz w:val="20"/>
        </w:rPr>
      </w:pPr>
      <w:r w:rsidRPr="00CC1C9C">
        <w:rPr>
          <w:sz w:val="20"/>
        </w:rPr>
        <w:t xml:space="preserve">Fonte: </w:t>
      </w:r>
      <w:r w:rsidR="00FC4FFF" w:rsidRPr="00CC1C9C">
        <w:rPr>
          <w:sz w:val="20"/>
        </w:rPr>
        <w:t>a</w:t>
      </w:r>
      <w:r w:rsidRPr="00CC1C9C">
        <w:rPr>
          <w:sz w:val="20"/>
        </w:rPr>
        <w:t xml:space="preserve">daptado de </w:t>
      </w:r>
      <w:proofErr w:type="spellStart"/>
      <w:r w:rsidRPr="00CC1C9C">
        <w:rPr>
          <w:sz w:val="20"/>
        </w:rPr>
        <w:t>Ren</w:t>
      </w:r>
      <w:proofErr w:type="spellEnd"/>
      <w:r w:rsidRPr="00CC1C9C">
        <w:rPr>
          <w:sz w:val="20"/>
        </w:rPr>
        <w:t xml:space="preserve"> </w:t>
      </w:r>
      <w:r w:rsidRPr="00CC1C9C">
        <w:rPr>
          <w:i/>
          <w:iCs/>
          <w:sz w:val="20"/>
        </w:rPr>
        <w:t>et al</w:t>
      </w:r>
      <w:r w:rsidRPr="00CC1C9C">
        <w:rPr>
          <w:sz w:val="20"/>
        </w:rPr>
        <w:t>. (2016).</w:t>
      </w:r>
    </w:p>
    <w:p w14:paraId="0C8D961F" w14:textId="4F982890" w:rsidR="00A02966" w:rsidRPr="00A02966" w:rsidRDefault="00A02966" w:rsidP="00A02966">
      <w:pPr>
        <w:pStyle w:val="TF-TEXTO"/>
        <w:ind w:firstLine="0"/>
      </w:pPr>
      <w:r w:rsidRPr="00782D76">
        <w:lastRenderedPageBreak/>
        <w:tab/>
      </w:r>
      <w:r w:rsidRPr="00A02966">
        <w:t xml:space="preserve">No modelo </w:t>
      </w:r>
      <w:proofErr w:type="spellStart"/>
      <w:r w:rsidRPr="00A02966">
        <w:t>Faster</w:t>
      </w:r>
      <w:proofErr w:type="spellEnd"/>
      <w:r w:rsidRPr="00A02966">
        <w:t xml:space="preserve"> R-CNN, as saídas das camadas de convolução são denominadas de “mapas de características”. Numa segunda fase, utiliza-se a última camada de convolução como entrada da “Rede de proposta de regiões”, no qual produzem as regiões de interesses (</w:t>
      </w:r>
      <w:r w:rsidR="00FC4FFF">
        <w:t xml:space="preserve">em inglês </w:t>
      </w:r>
      <w:proofErr w:type="spellStart"/>
      <w:r w:rsidRPr="00A02966">
        <w:t>Region</w:t>
      </w:r>
      <w:proofErr w:type="spellEnd"/>
      <w:r w:rsidRPr="00A02966">
        <w:t xml:space="preserve"> </w:t>
      </w:r>
      <w:proofErr w:type="spellStart"/>
      <w:r w:rsidRPr="00A02966">
        <w:t>Of</w:t>
      </w:r>
      <w:proofErr w:type="spellEnd"/>
      <w:r w:rsidRPr="00A02966">
        <w:t xml:space="preserve"> </w:t>
      </w:r>
      <w:proofErr w:type="spellStart"/>
      <w:r w:rsidRPr="00A02966">
        <w:t>Interest</w:t>
      </w:r>
      <w:proofErr w:type="spellEnd"/>
      <w:r w:rsidR="00FC4FFF">
        <w:t xml:space="preserve"> </w:t>
      </w:r>
      <w:r w:rsidR="00FC4FFF" w:rsidRPr="00A02966">
        <w:t>–</w:t>
      </w:r>
      <w:r w:rsidR="00FC4FFF">
        <w:t xml:space="preserve"> </w:t>
      </w:r>
      <w:r w:rsidR="00FC4FFF" w:rsidRPr="00A02966">
        <w:t>ROI</w:t>
      </w:r>
      <w:del w:id="135" w:author="Dalton Solano dos Reis" w:date="2024-12-11T08:34:00Z" w16du:dateUtc="2024-12-11T11:34:00Z">
        <w:r w:rsidR="00FC4FFF" w:rsidRPr="00A02966" w:rsidDel="00882FE7">
          <w:delText>s</w:delText>
        </w:r>
      </w:del>
      <w:r w:rsidRPr="00A02966">
        <w:t xml:space="preserve">) que contém os possíveis objetos. Essas </w:t>
      </w:r>
      <w:proofErr w:type="spellStart"/>
      <w:r w:rsidRPr="00A02966">
        <w:t>ROIs</w:t>
      </w:r>
      <w:proofErr w:type="spellEnd"/>
      <w:r w:rsidRPr="00A02966">
        <w:t xml:space="preserve"> são utilizadas na última fase do modelo de deteção para classificação dos objetos, bem como para um possível ajuste de posição do enquadramento da deteção do objeto na imagem de entrada.</w:t>
      </w:r>
    </w:p>
    <w:p w14:paraId="17DE73EF" w14:textId="1ADAF5D2" w:rsidR="00E91A7A" w:rsidRPr="0087140F" w:rsidRDefault="00E91A7A" w:rsidP="001A2D50">
      <w:pPr>
        <w:pStyle w:val="Ttulo2"/>
      </w:pPr>
      <w:bookmarkStart w:id="136" w:name="_Toc411442205"/>
      <w:bookmarkStart w:id="137" w:name="_Toc184283902"/>
      <w:r w:rsidRPr="0087140F">
        <w:t>trabalhos correlatos</w:t>
      </w:r>
      <w:bookmarkEnd w:id="136"/>
      <w:bookmarkEnd w:id="137"/>
    </w:p>
    <w:p w14:paraId="7C45A876" w14:textId="778D35A8" w:rsidR="0046088D" w:rsidRPr="0087140F" w:rsidRDefault="00DF7551" w:rsidP="0046088D">
      <w:pPr>
        <w:pStyle w:val="TF-TEXTO"/>
      </w:pPr>
      <w:r w:rsidRPr="0087140F">
        <w:t xml:space="preserve">Para o desenvolvimento desta seção, </w:t>
      </w:r>
      <w:r w:rsidR="004D5D5A" w:rsidRPr="002365A3">
        <w:t>realizou-se</w:t>
      </w:r>
      <w:r w:rsidRPr="0087140F">
        <w:t xml:space="preserve"> uma pesquisa com o objetivo de identificar trabalhos científicos similares ao proposto, considerando a literatura acadêmica existente. Conforme destacado por Casarin </w:t>
      </w:r>
      <w:r w:rsidRPr="003D275E">
        <w:rPr>
          <w:i/>
          <w:iCs/>
        </w:rPr>
        <w:t>et al</w:t>
      </w:r>
      <w:r w:rsidRPr="0087140F">
        <w:t xml:space="preserve">. (2020), a revisão de literatura constitui uma abordagem analítica que visa sintetizar resultados previamente encontrados ou mapear o estado da arte acerca do tema em questão. Esse processo pode ser classificado em duas categorias principais: Revisão Sistemática da Literatura (RSL) e Revisão Tradicional da Literatura (RTL). A revisão sistemática, frequentemente utilizada em práticas baseadas em evidências, é um método estruturado que busca sintetizar os achados de pesquisas relacionadas a uma problemática específica (Galvão </w:t>
      </w:r>
      <w:r w:rsidRPr="003D275E">
        <w:rPr>
          <w:i/>
          <w:iCs/>
        </w:rPr>
        <w:t>et al</w:t>
      </w:r>
      <w:r w:rsidRPr="0087140F">
        <w:t>., 2004). Por sua vez, a revisão bibliográfica tradicional, também denominada revisão narrativa, utiliza métodos específicos para explorar tópicos relevantes em acervos acadêmicos (Botelho; Cunha; Macedo, 2011)</w:t>
      </w:r>
      <w:r w:rsidR="0046088D" w:rsidRPr="0087140F">
        <w:t>.</w:t>
      </w:r>
    </w:p>
    <w:p w14:paraId="175CAAC9" w14:textId="26B860A5" w:rsidR="0046088D" w:rsidRPr="0087140F" w:rsidRDefault="0046088D" w:rsidP="0046088D">
      <w:pPr>
        <w:pStyle w:val="TF-TEXTO"/>
      </w:pPr>
      <w:bookmarkStart w:id="138" w:name="_2et92p0" w:colFirst="0" w:colLast="0"/>
      <w:bookmarkEnd w:id="138"/>
      <w:r w:rsidRPr="0087140F">
        <w:tab/>
        <w:t xml:space="preserve">Para elaboração dessa pesquisa, </w:t>
      </w:r>
      <w:r w:rsidR="00DF7551" w:rsidRPr="0087140F">
        <w:t xml:space="preserve">adotou-se a abordagem de Revisão Sistemática da Literatura (RSL), conduzida em plataformas de acesso acadêmico com o foco em análises relacionadas a neurônios do hipocampo, típicos e atípicos, e a aplicação de técnicas de </w:t>
      </w:r>
      <w:proofErr w:type="spellStart"/>
      <w:r w:rsidR="00DF7551" w:rsidRPr="0087140F">
        <w:rPr>
          <w:i/>
          <w:iCs/>
        </w:rPr>
        <w:t>deep</w:t>
      </w:r>
      <w:proofErr w:type="spellEnd"/>
      <w:r w:rsidR="00DF7551" w:rsidRPr="0087140F">
        <w:rPr>
          <w:i/>
          <w:iCs/>
        </w:rPr>
        <w:t xml:space="preserve"> learning</w:t>
      </w:r>
      <w:r w:rsidR="00DF7551" w:rsidRPr="0087140F">
        <w:t>. Para isso, o Google Acadêmico foi selecionado como principal ferramenta de busca, e optou-se por priorizar publicações realizadas a partir do ano de 20</w:t>
      </w:r>
      <w:r w:rsidR="002365A3">
        <w:t>03</w:t>
      </w:r>
      <w:r w:rsidRPr="0087140F">
        <w:t xml:space="preserve">. </w:t>
      </w:r>
    </w:p>
    <w:p w14:paraId="35B4506D" w14:textId="7329F8A5" w:rsidR="0065163D" w:rsidRPr="0087140F" w:rsidRDefault="0046088D" w:rsidP="0046088D">
      <w:pPr>
        <w:pStyle w:val="TF-TEXTO"/>
      </w:pPr>
      <w:bookmarkStart w:id="139" w:name="_3dy6vkm" w:colFirst="0" w:colLast="0"/>
      <w:bookmarkEnd w:id="139"/>
      <w:r w:rsidRPr="0087140F">
        <w:tab/>
        <w:t xml:space="preserve">O filtro escolhido para pesquisa foi montado da seguinte maneira: </w:t>
      </w:r>
      <w:r w:rsidR="00906D51" w:rsidRPr="0087140F">
        <w:t>"</w:t>
      </w:r>
      <w:proofErr w:type="spellStart"/>
      <w:r w:rsidR="00906D51" w:rsidRPr="0087140F">
        <w:t>Deep</w:t>
      </w:r>
      <w:proofErr w:type="spellEnd"/>
      <w:r w:rsidR="00906D51" w:rsidRPr="0087140F">
        <w:t xml:space="preserve"> learning" AND ("neurônios típicos" OR "neurônios atípicos") AND "hipocampo", "Identificação " AND ("neurônios normais" OR "neurônios não convencionais") AND "hipocampo", "Redes neurais" AND "região </w:t>
      </w:r>
      <w:proofErr w:type="spellStart"/>
      <w:r w:rsidR="00906D51" w:rsidRPr="0087140F">
        <w:t>hipocampal</w:t>
      </w:r>
      <w:proofErr w:type="spellEnd"/>
      <w:r w:rsidR="00906D51" w:rsidRPr="0087140F">
        <w:t xml:space="preserve">", </w:t>
      </w:r>
      <w:r w:rsidR="008E20BC" w:rsidRPr="0087140F">
        <w:t xml:space="preserve">"Neurônios </w:t>
      </w:r>
      <w:proofErr w:type="spellStart"/>
      <w:r w:rsidR="008E20BC" w:rsidRPr="0087140F">
        <w:t>hipocampais</w:t>
      </w:r>
      <w:proofErr w:type="spellEnd"/>
      <w:r w:rsidR="008E20BC" w:rsidRPr="0087140F">
        <w:t xml:space="preserve">" AND ("ratos" OR "contagem") AND "hipocampo", "artificial" AND ("contagem" OR "separação") AND "hipocampo" AND "neurônio". </w:t>
      </w:r>
      <w:r w:rsidR="00DF7551" w:rsidRPr="0087140F">
        <w:t>O Quadro 1 apresenta os resultados obtidos a partir da aplicação desses filtros no Google Acadêmico, demonstrando a relevância e a abrangência dos trabalhos encontrados</w:t>
      </w:r>
      <w:r w:rsidRPr="0087140F">
        <w:t xml:space="preserve">. </w:t>
      </w:r>
      <w:bookmarkStart w:id="140" w:name="_1t3h5sf" w:colFirst="0" w:colLast="0"/>
      <w:bookmarkEnd w:id="140"/>
    </w:p>
    <w:p w14:paraId="726D86AD" w14:textId="46A5DB56" w:rsidR="0065163D" w:rsidRPr="0087140F" w:rsidRDefault="00C940E7" w:rsidP="00C940E7">
      <w:pPr>
        <w:pStyle w:val="TF-LEGENDA"/>
      </w:pPr>
      <w:bookmarkStart w:id="141" w:name="_Toc184283869"/>
      <w:r w:rsidRPr="0087140F">
        <w:lastRenderedPageBreak/>
        <w:t xml:space="preserve">Quadro </w:t>
      </w:r>
      <w:fldSimple w:instr=" SEQ Quadro \* ARABIC ">
        <w:r w:rsidR="008809CA">
          <w:rPr>
            <w:noProof/>
          </w:rPr>
          <w:t>1</w:t>
        </w:r>
      </w:fldSimple>
      <w:r w:rsidRPr="0087140F">
        <w:t xml:space="preserve"> </w:t>
      </w:r>
      <w:r w:rsidR="0065163D" w:rsidRPr="0087140F">
        <w:t>– Resultado de buscas por termos contidos em artigos</w:t>
      </w:r>
      <w:bookmarkEnd w:id="141"/>
    </w:p>
    <w:tbl>
      <w:tblPr>
        <w:tblW w:w="906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792"/>
        <w:gridCol w:w="1275"/>
      </w:tblGrid>
      <w:tr w:rsidR="0065163D" w:rsidRPr="0087140F" w14:paraId="5783C9ED" w14:textId="77777777" w:rsidTr="00CD66B5">
        <w:trPr>
          <w:trHeight w:val="333"/>
          <w:jc w:val="center"/>
        </w:trPr>
        <w:tc>
          <w:tcPr>
            <w:tcW w:w="779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6ED47EA6" w14:textId="77777777" w:rsidR="0065163D" w:rsidRPr="0087140F" w:rsidRDefault="0065163D" w:rsidP="0065163D">
            <w:pPr>
              <w:pStyle w:val="TF-TEXTO-QUADRO"/>
              <w:jc w:val="center"/>
              <w:rPr>
                <w:b/>
                <w:bCs/>
              </w:rPr>
            </w:pPr>
            <w:r w:rsidRPr="0087140F">
              <w:rPr>
                <w:b/>
                <w:bCs/>
              </w:rPr>
              <w:t>Termos de busca</w:t>
            </w:r>
          </w:p>
        </w:tc>
        <w:tc>
          <w:tcPr>
            <w:tcW w:w="127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F358DE1" w14:textId="77777777" w:rsidR="0065163D" w:rsidRPr="0087140F" w:rsidRDefault="0065163D" w:rsidP="000D1DE5">
            <w:pPr>
              <w:pStyle w:val="TF-TEXTO-QUADRO"/>
              <w:jc w:val="center"/>
              <w:rPr>
                <w:b/>
                <w:bCs/>
              </w:rPr>
            </w:pPr>
            <w:r w:rsidRPr="0087140F">
              <w:rPr>
                <w:b/>
                <w:bCs/>
              </w:rPr>
              <w:t>Google Acadêmico</w:t>
            </w:r>
          </w:p>
        </w:tc>
      </w:tr>
      <w:tr w:rsidR="00906D51" w:rsidRPr="0087140F" w14:paraId="655D5A6D" w14:textId="77777777" w:rsidTr="00344A5C">
        <w:trPr>
          <w:jc w:val="center"/>
        </w:trPr>
        <w:tc>
          <w:tcPr>
            <w:tcW w:w="7792" w:type="dxa"/>
            <w:tcBorders>
              <w:top w:val="single" w:sz="4" w:space="0" w:color="000000"/>
              <w:left w:val="single" w:sz="4" w:space="0" w:color="000000"/>
              <w:bottom w:val="single" w:sz="4" w:space="0" w:color="000000"/>
              <w:right w:val="single" w:sz="4" w:space="0" w:color="000000"/>
            </w:tcBorders>
            <w:hideMark/>
          </w:tcPr>
          <w:p w14:paraId="75E6791D" w14:textId="5F5DA5CD" w:rsidR="00906D51" w:rsidRPr="0087140F" w:rsidRDefault="00906D51" w:rsidP="00906D51">
            <w:pPr>
              <w:pStyle w:val="TF-TEXTO-QUADRO"/>
            </w:pPr>
            <w:r w:rsidRPr="0087140F">
              <w:t>"</w:t>
            </w:r>
            <w:proofErr w:type="spellStart"/>
            <w:r w:rsidRPr="0087140F">
              <w:t>Deep</w:t>
            </w:r>
            <w:proofErr w:type="spellEnd"/>
            <w:r w:rsidRPr="0087140F">
              <w:t xml:space="preserve"> learning" AND ("neurônios típicos" OR "neurônios atípicos") AND "hipocampo"</w:t>
            </w:r>
          </w:p>
        </w:tc>
        <w:tc>
          <w:tcPr>
            <w:tcW w:w="1275" w:type="dxa"/>
            <w:tcBorders>
              <w:top w:val="single" w:sz="4" w:space="0" w:color="000000"/>
              <w:left w:val="single" w:sz="4" w:space="0" w:color="000000"/>
              <w:bottom w:val="single" w:sz="4" w:space="0" w:color="000000"/>
              <w:right w:val="single" w:sz="4" w:space="0" w:color="000000"/>
            </w:tcBorders>
            <w:vAlign w:val="center"/>
          </w:tcPr>
          <w:p w14:paraId="3D0B260C" w14:textId="603AE8C3" w:rsidR="00906D51" w:rsidRPr="0087140F" w:rsidRDefault="00906D51" w:rsidP="00906D51">
            <w:pPr>
              <w:pStyle w:val="TF-TEXTO-QUADRO"/>
              <w:jc w:val="center"/>
            </w:pPr>
            <w:r w:rsidRPr="0087140F">
              <w:t>12</w:t>
            </w:r>
          </w:p>
        </w:tc>
      </w:tr>
      <w:tr w:rsidR="00906D51" w:rsidRPr="0087140F" w14:paraId="60AC0BC4" w14:textId="77777777" w:rsidTr="00344A5C">
        <w:trPr>
          <w:jc w:val="center"/>
        </w:trPr>
        <w:tc>
          <w:tcPr>
            <w:tcW w:w="7792" w:type="dxa"/>
            <w:tcBorders>
              <w:top w:val="single" w:sz="4" w:space="0" w:color="000000"/>
              <w:left w:val="single" w:sz="4" w:space="0" w:color="000000"/>
              <w:bottom w:val="single" w:sz="4" w:space="0" w:color="000000"/>
              <w:right w:val="single" w:sz="4" w:space="0" w:color="000000"/>
            </w:tcBorders>
            <w:hideMark/>
          </w:tcPr>
          <w:p w14:paraId="4962FB49" w14:textId="01462F32" w:rsidR="00906D51" w:rsidRPr="0087140F" w:rsidRDefault="00906D51" w:rsidP="00906D51">
            <w:pPr>
              <w:pStyle w:val="TF-TEXTO-QUADRO"/>
            </w:pPr>
            <w:r w:rsidRPr="0087140F">
              <w:t>"Identificação " AND ("neurônios normais" OR "neurônios não convencionais") AND "hipocampo"</w:t>
            </w:r>
          </w:p>
        </w:tc>
        <w:tc>
          <w:tcPr>
            <w:tcW w:w="1275" w:type="dxa"/>
            <w:tcBorders>
              <w:top w:val="single" w:sz="4" w:space="0" w:color="000000"/>
              <w:left w:val="single" w:sz="4" w:space="0" w:color="000000"/>
              <w:bottom w:val="single" w:sz="4" w:space="0" w:color="000000"/>
              <w:right w:val="single" w:sz="4" w:space="0" w:color="000000"/>
            </w:tcBorders>
            <w:vAlign w:val="center"/>
          </w:tcPr>
          <w:p w14:paraId="066338E5" w14:textId="6211FFAF" w:rsidR="00906D51" w:rsidRPr="0087140F" w:rsidRDefault="00906D51" w:rsidP="00906D51">
            <w:pPr>
              <w:pStyle w:val="TF-TEXTO-QUADRO"/>
              <w:jc w:val="center"/>
            </w:pPr>
            <w:r w:rsidRPr="0087140F">
              <w:t>14</w:t>
            </w:r>
          </w:p>
        </w:tc>
      </w:tr>
      <w:tr w:rsidR="0065163D" w:rsidRPr="0087140F" w14:paraId="28D0B5EF" w14:textId="77777777" w:rsidTr="00344A5C">
        <w:trPr>
          <w:jc w:val="center"/>
        </w:trPr>
        <w:tc>
          <w:tcPr>
            <w:tcW w:w="7792" w:type="dxa"/>
            <w:tcBorders>
              <w:top w:val="single" w:sz="4" w:space="0" w:color="000000"/>
              <w:left w:val="single" w:sz="4" w:space="0" w:color="000000"/>
              <w:bottom w:val="single" w:sz="4" w:space="0" w:color="000000"/>
              <w:right w:val="single" w:sz="4" w:space="0" w:color="000000"/>
            </w:tcBorders>
          </w:tcPr>
          <w:p w14:paraId="434C4501" w14:textId="514EA883" w:rsidR="0065163D" w:rsidRPr="0087140F" w:rsidRDefault="00906D51" w:rsidP="00906D51">
            <w:pPr>
              <w:pStyle w:val="TF-TEXTOQUADRO"/>
              <w:pBdr>
                <w:top w:val="nil"/>
                <w:left w:val="nil"/>
                <w:bottom w:val="nil"/>
                <w:right w:val="nil"/>
                <w:between w:val="nil"/>
              </w:pBdr>
            </w:pPr>
            <w:r w:rsidRPr="0087140F">
              <w:t xml:space="preserve">"Redes neurais" AND "região </w:t>
            </w:r>
            <w:proofErr w:type="spellStart"/>
            <w:r w:rsidRPr="0087140F">
              <w:t>hipocampal</w:t>
            </w:r>
            <w:proofErr w:type="spellEnd"/>
            <w:r w:rsidRPr="0087140F">
              <w:t>"</w:t>
            </w:r>
          </w:p>
        </w:tc>
        <w:tc>
          <w:tcPr>
            <w:tcW w:w="1275" w:type="dxa"/>
            <w:tcBorders>
              <w:top w:val="single" w:sz="4" w:space="0" w:color="000000"/>
              <w:left w:val="single" w:sz="4" w:space="0" w:color="000000"/>
              <w:bottom w:val="single" w:sz="4" w:space="0" w:color="000000"/>
              <w:right w:val="single" w:sz="4" w:space="0" w:color="000000"/>
            </w:tcBorders>
            <w:vAlign w:val="center"/>
          </w:tcPr>
          <w:p w14:paraId="22161EE5" w14:textId="5FA247F1" w:rsidR="0065163D" w:rsidRPr="0087140F" w:rsidRDefault="00906D51" w:rsidP="000D1DE5">
            <w:pPr>
              <w:pStyle w:val="TF-TEXTO-QUADRO"/>
              <w:jc w:val="center"/>
            </w:pPr>
            <w:r w:rsidRPr="0087140F">
              <w:t>73</w:t>
            </w:r>
          </w:p>
        </w:tc>
      </w:tr>
      <w:tr w:rsidR="00906D51" w:rsidRPr="0087140F" w14:paraId="5FC78962" w14:textId="77777777" w:rsidTr="00344A5C">
        <w:trPr>
          <w:jc w:val="center"/>
        </w:trPr>
        <w:tc>
          <w:tcPr>
            <w:tcW w:w="7792" w:type="dxa"/>
            <w:tcBorders>
              <w:top w:val="single" w:sz="4" w:space="0" w:color="000000"/>
              <w:left w:val="single" w:sz="4" w:space="0" w:color="000000"/>
              <w:bottom w:val="single" w:sz="4" w:space="0" w:color="000000"/>
              <w:right w:val="single" w:sz="4" w:space="0" w:color="000000"/>
            </w:tcBorders>
          </w:tcPr>
          <w:p w14:paraId="594A29DE" w14:textId="569C89B0" w:rsidR="00906D51" w:rsidRPr="0087140F" w:rsidRDefault="00906D51" w:rsidP="00906D51">
            <w:pPr>
              <w:pStyle w:val="TF-TEXTO-QUADRO"/>
            </w:pPr>
            <w:r w:rsidRPr="0087140F">
              <w:t xml:space="preserve">"Neurônios </w:t>
            </w:r>
            <w:proofErr w:type="spellStart"/>
            <w:r w:rsidRPr="0087140F">
              <w:t>hipocampais</w:t>
            </w:r>
            <w:proofErr w:type="spellEnd"/>
            <w:r w:rsidRPr="0087140F">
              <w:t>" AND ("ratos" OR "contagem") AND "hipocampo"</w:t>
            </w:r>
          </w:p>
        </w:tc>
        <w:tc>
          <w:tcPr>
            <w:tcW w:w="1275" w:type="dxa"/>
            <w:tcBorders>
              <w:top w:val="single" w:sz="4" w:space="0" w:color="000000"/>
              <w:left w:val="single" w:sz="4" w:space="0" w:color="000000"/>
              <w:bottom w:val="single" w:sz="4" w:space="0" w:color="000000"/>
              <w:right w:val="single" w:sz="4" w:space="0" w:color="000000"/>
            </w:tcBorders>
            <w:vAlign w:val="center"/>
          </w:tcPr>
          <w:p w14:paraId="316F2464" w14:textId="515E9D57" w:rsidR="00906D51" w:rsidRPr="0087140F" w:rsidRDefault="00906D51" w:rsidP="00906D51">
            <w:pPr>
              <w:pStyle w:val="TF-TEXTO-QUADRO"/>
              <w:jc w:val="center"/>
            </w:pPr>
            <w:r w:rsidRPr="0087140F">
              <w:t>605</w:t>
            </w:r>
          </w:p>
        </w:tc>
      </w:tr>
      <w:tr w:rsidR="00906D51" w:rsidRPr="0087140F" w14:paraId="1E0FBFDE" w14:textId="77777777" w:rsidTr="00344A5C">
        <w:trPr>
          <w:jc w:val="center"/>
        </w:trPr>
        <w:tc>
          <w:tcPr>
            <w:tcW w:w="7792" w:type="dxa"/>
            <w:tcBorders>
              <w:top w:val="single" w:sz="4" w:space="0" w:color="000000"/>
              <w:left w:val="single" w:sz="4" w:space="0" w:color="000000"/>
              <w:bottom w:val="single" w:sz="4" w:space="0" w:color="000000"/>
              <w:right w:val="single" w:sz="4" w:space="0" w:color="000000"/>
            </w:tcBorders>
          </w:tcPr>
          <w:p w14:paraId="2A3BBE22" w14:textId="498995D7" w:rsidR="00906D51" w:rsidRPr="0087140F" w:rsidRDefault="00906D51" w:rsidP="00906D51">
            <w:pPr>
              <w:pStyle w:val="TF-TEXTO-QUADRO"/>
            </w:pPr>
            <w:r w:rsidRPr="0087140F">
              <w:t>"artificial" AND ("contagem" OR "separação") AND "hipocampo" AND "neurônio"</w:t>
            </w:r>
          </w:p>
        </w:tc>
        <w:tc>
          <w:tcPr>
            <w:tcW w:w="1275" w:type="dxa"/>
            <w:tcBorders>
              <w:top w:val="single" w:sz="4" w:space="0" w:color="000000"/>
              <w:left w:val="single" w:sz="4" w:space="0" w:color="000000"/>
              <w:bottom w:val="single" w:sz="4" w:space="0" w:color="000000"/>
              <w:right w:val="single" w:sz="4" w:space="0" w:color="000000"/>
            </w:tcBorders>
            <w:vAlign w:val="center"/>
          </w:tcPr>
          <w:p w14:paraId="50F9E695" w14:textId="7E631524" w:rsidR="00906D51" w:rsidRPr="0087140F" w:rsidRDefault="00906D51" w:rsidP="00906D51">
            <w:pPr>
              <w:pStyle w:val="TF-TEXTO-QUADRO"/>
              <w:jc w:val="center"/>
            </w:pPr>
            <w:r w:rsidRPr="0087140F">
              <w:t>322</w:t>
            </w:r>
          </w:p>
        </w:tc>
      </w:tr>
      <w:tr w:rsidR="00DF7551" w:rsidRPr="0087140F" w14:paraId="7E919FEF" w14:textId="77777777" w:rsidTr="00344A5C">
        <w:trPr>
          <w:trHeight w:val="440"/>
          <w:jc w:val="center"/>
        </w:trPr>
        <w:tc>
          <w:tcPr>
            <w:tcW w:w="77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7130D9" w14:textId="237C7BAA" w:rsidR="00DF7551" w:rsidRPr="0087140F" w:rsidRDefault="00DF7551" w:rsidP="00344A5C">
            <w:pPr>
              <w:pStyle w:val="TF-TEXTO-QUADRO"/>
              <w:jc w:val="right"/>
            </w:pPr>
            <w:r w:rsidRPr="0087140F">
              <w:rPr>
                <w:b/>
                <w:bCs/>
              </w:rPr>
              <w:t>Total</w:t>
            </w:r>
          </w:p>
        </w:tc>
        <w:tc>
          <w:tcPr>
            <w:tcW w:w="127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6BB87E" w14:textId="0F73396D" w:rsidR="00DF7551" w:rsidRPr="0087140F" w:rsidRDefault="00DF7551" w:rsidP="00DF7551">
            <w:pPr>
              <w:pStyle w:val="TF-TEXTO-QUADRO"/>
              <w:jc w:val="center"/>
              <w:rPr>
                <w:b/>
                <w:bCs/>
              </w:rPr>
            </w:pPr>
            <w:r w:rsidRPr="0087140F">
              <w:rPr>
                <w:b/>
                <w:bCs/>
              </w:rPr>
              <w:t>1</w:t>
            </w:r>
            <w:ins w:id="142" w:author="Dalton Solano dos Reis" w:date="2024-12-11T08:37:00Z" w16du:dateUtc="2024-12-11T11:37:00Z">
              <w:r w:rsidR="00882FE7">
                <w:rPr>
                  <w:b/>
                  <w:bCs/>
                </w:rPr>
                <w:t>.</w:t>
              </w:r>
            </w:ins>
            <w:r w:rsidRPr="0087140F">
              <w:rPr>
                <w:b/>
                <w:bCs/>
              </w:rPr>
              <w:t>026</w:t>
            </w:r>
          </w:p>
        </w:tc>
      </w:tr>
    </w:tbl>
    <w:p w14:paraId="04EE6333" w14:textId="48EEDDC9" w:rsidR="0065163D" w:rsidRPr="0087140F" w:rsidRDefault="0065163D" w:rsidP="0065163D">
      <w:pPr>
        <w:pStyle w:val="TF-FONTE"/>
      </w:pPr>
      <w:r w:rsidRPr="0087140F">
        <w:t>Fonte: elaborado pel</w:t>
      </w:r>
      <w:r w:rsidR="008E20BC" w:rsidRPr="0087140F">
        <w:t>os</w:t>
      </w:r>
      <w:r w:rsidRPr="0087140F">
        <w:t xml:space="preserve"> autor</w:t>
      </w:r>
      <w:r w:rsidR="008E20BC" w:rsidRPr="0087140F">
        <w:t>es</w:t>
      </w:r>
      <w:r w:rsidRPr="0087140F">
        <w:t>.</w:t>
      </w:r>
    </w:p>
    <w:p w14:paraId="5585128F" w14:textId="20501FD9" w:rsidR="00BD0CCF" w:rsidRPr="0087140F" w:rsidRDefault="000D07BF" w:rsidP="00817E1C">
      <w:pPr>
        <w:pStyle w:val="TF-TEXTO"/>
        <w:ind w:firstLine="0"/>
      </w:pPr>
      <w:r w:rsidRPr="0087140F">
        <w:tab/>
        <w:t>Inicialmente, realizou-se uma triagem para reduzir o número de artigos de mais de 1</w:t>
      </w:r>
      <w:ins w:id="143" w:author="Dalton Solano dos Reis" w:date="2024-12-11T08:37:00Z" w16du:dateUtc="2024-12-11T11:37:00Z">
        <w:r w:rsidR="00882FE7">
          <w:t>.</w:t>
        </w:r>
      </w:ins>
      <w:r w:rsidRPr="0087140F">
        <w:t xml:space="preserve">000 para cerca de 50, utilizando critérios como a relevância das palavras-chave em relação ao foco deste trabalho. Após essa etapa, observou-se um volume conjunto de </w:t>
      </w:r>
      <w:r w:rsidR="00EB1339" w:rsidRPr="0087140F">
        <w:t>1</w:t>
      </w:r>
      <w:r w:rsidRPr="0087140F">
        <w:t>0 artigos que demonstram maior pertinência para a análise.</w:t>
      </w:r>
      <w:r w:rsidR="00817E1C" w:rsidRPr="0087140F">
        <w:t xml:space="preserve"> </w:t>
      </w:r>
      <w:r w:rsidR="00BD0CCF" w:rsidRPr="0087140F">
        <w:t xml:space="preserve">Foram priorizados trabalhos que exploravam o uso de técnicas de aprendizado de máquina, em especial </w:t>
      </w:r>
      <w:proofErr w:type="spellStart"/>
      <w:ins w:id="144" w:author="Dalton Solano dos Reis" w:date="2024-12-11T08:38:00Z" w16du:dateUtc="2024-12-11T11:38:00Z">
        <w:r w:rsidR="00882FE7" w:rsidRPr="008E6FF2">
          <w:t>Deep</w:t>
        </w:r>
        <w:proofErr w:type="spellEnd"/>
        <w:r w:rsidR="00882FE7" w:rsidRPr="008E6FF2">
          <w:t xml:space="preserve"> </w:t>
        </w:r>
        <w:r w:rsidR="00882FE7" w:rsidRPr="00344A5C">
          <w:t>Learning</w:t>
        </w:r>
      </w:ins>
      <w:del w:id="145" w:author="Dalton Solano dos Reis" w:date="2024-12-11T08:38:00Z" w16du:dateUtc="2024-12-11T11:38:00Z">
        <w:r w:rsidR="00BD0CCF" w:rsidRPr="0087140F" w:rsidDel="00882FE7">
          <w:rPr>
            <w:i/>
            <w:iCs/>
          </w:rPr>
          <w:delText>deep learning</w:delText>
        </w:r>
      </w:del>
      <w:r w:rsidR="00BD0CCF" w:rsidRPr="0087140F">
        <w:t xml:space="preserve">, para a análise de neurônios do hipocampo, típicos e atípicos, com explicações detalhadas sobre as metodologias aplicadas. Além disso, buscou-se selecionar artigos que enfatizassem o uso dessas técnicas no contexto de dados experimentais, como contagem de neurônios, separação entre padrões normais e não convencionais, ou análises relacionadas à região </w:t>
      </w:r>
      <w:proofErr w:type="spellStart"/>
      <w:r w:rsidR="00BD0CCF" w:rsidRPr="0087140F">
        <w:t>hipocampal</w:t>
      </w:r>
      <w:proofErr w:type="spellEnd"/>
      <w:r w:rsidR="00BD0CCF" w:rsidRPr="0087140F">
        <w:t xml:space="preserve"> de modelos experimentais. O</w:t>
      </w:r>
      <w:r w:rsidR="008E6FF2">
        <w:t>s</w:t>
      </w:r>
      <w:r w:rsidR="00BD0CCF" w:rsidRPr="0087140F">
        <w:t xml:space="preserve"> Quadro</w:t>
      </w:r>
      <w:r w:rsidR="008E6FF2">
        <w:t>s</w:t>
      </w:r>
      <w:r w:rsidR="00BD0CCF" w:rsidRPr="0087140F">
        <w:t xml:space="preserve"> 2</w:t>
      </w:r>
      <w:r w:rsidR="008E6FF2">
        <w:t>, 3, 4 e 5</w:t>
      </w:r>
      <w:r w:rsidR="00BD0CCF" w:rsidRPr="0087140F">
        <w:t xml:space="preserve"> exibe</w:t>
      </w:r>
      <w:r w:rsidR="008E6FF2">
        <w:t>m</w:t>
      </w:r>
      <w:r w:rsidR="00BD0CCF" w:rsidRPr="0087140F">
        <w:t xml:space="preserve"> os artigos selecionados e seu</w:t>
      </w:r>
      <w:r w:rsidR="008E6FF2">
        <w:t>s</w:t>
      </w:r>
      <w:r w:rsidR="00BD0CCF" w:rsidRPr="0087140F">
        <w:t xml:space="preserve"> detalhamento</w:t>
      </w:r>
      <w:r w:rsidR="008E6FF2">
        <w:t>s</w:t>
      </w:r>
      <w:r w:rsidR="00BD0CCF" w:rsidRPr="0087140F">
        <w:t>.</w:t>
      </w:r>
    </w:p>
    <w:p w14:paraId="26765750" w14:textId="3BED3AB8" w:rsidR="0023686A" w:rsidRPr="0087140F" w:rsidRDefault="00C940E7" w:rsidP="00344A5C">
      <w:pPr>
        <w:pStyle w:val="TF-LEGENDA"/>
      </w:pPr>
      <w:bookmarkStart w:id="146" w:name="_Toc184283870"/>
      <w:r w:rsidRPr="0087140F">
        <w:t xml:space="preserve">Quadro </w:t>
      </w:r>
      <w:fldSimple w:instr=" SEQ Quadro \* ARABIC ">
        <w:r w:rsidR="008809CA">
          <w:rPr>
            <w:noProof/>
          </w:rPr>
          <w:t>2</w:t>
        </w:r>
      </w:fldSimple>
      <w:r w:rsidRPr="0087140F">
        <w:t xml:space="preserve"> </w:t>
      </w:r>
      <w:r w:rsidR="00BD0CCF" w:rsidRPr="0087140F">
        <w:t xml:space="preserve">– </w:t>
      </w:r>
      <w:r w:rsidR="008E6FF2" w:rsidRPr="008E6FF2">
        <w:t xml:space="preserve">Comparação de arquiteturas de </w:t>
      </w:r>
      <w:proofErr w:type="spellStart"/>
      <w:r w:rsidR="008E6FF2" w:rsidRPr="008E6FF2">
        <w:t>Deep</w:t>
      </w:r>
      <w:proofErr w:type="spellEnd"/>
      <w:r w:rsidR="008E6FF2" w:rsidRPr="008E6FF2">
        <w:t xml:space="preserve"> </w:t>
      </w:r>
      <w:r w:rsidR="008E6FF2" w:rsidRPr="00344A5C">
        <w:t>Learning</w:t>
      </w:r>
      <w:r w:rsidR="008E6FF2" w:rsidRPr="008E6FF2">
        <w:t xml:space="preserve"> para segmentação de imagens </w:t>
      </w:r>
      <w:proofErr w:type="spellStart"/>
      <w:r w:rsidR="008E6FF2" w:rsidRPr="008E6FF2">
        <w:t>dermatoscópicas</w:t>
      </w:r>
      <w:proofErr w:type="spellEnd"/>
      <w:r w:rsidR="008E6FF2" w:rsidRPr="008E6FF2">
        <w:t xml:space="preserve"> de </w:t>
      </w:r>
      <w:r w:rsidR="008E6FF2" w:rsidRPr="00344A5C">
        <w:t>melanoma</w:t>
      </w:r>
      <w:del w:id="147" w:author="Dalton Solano dos Reis" w:date="2024-12-11T08:38:00Z" w16du:dateUtc="2024-12-11T11:38:00Z">
        <w:r w:rsidR="002F7400" w:rsidDel="00882FE7">
          <w:delText>.</w:delText>
        </w:r>
      </w:del>
      <w:bookmarkEnd w:id="146"/>
    </w:p>
    <w:tbl>
      <w:tblPr>
        <w:tblpPr w:leftFromText="141" w:rightFromText="141" w:vertAnchor="text" w:horzAnchor="margin" w:tblpY="200"/>
        <w:tblW w:w="90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35"/>
        <w:gridCol w:w="6750"/>
      </w:tblGrid>
      <w:tr w:rsidR="00BD0CCF" w:rsidRPr="0087140F" w14:paraId="316B85C2" w14:textId="77777777" w:rsidTr="00344A5C">
        <w:trPr>
          <w:trHeight w:val="340"/>
        </w:trPr>
        <w:tc>
          <w:tcPr>
            <w:tcW w:w="2335" w:type="dxa"/>
            <w:tcBorders>
              <w:top w:val="single" w:sz="4" w:space="0" w:color="000000"/>
              <w:left w:val="single" w:sz="4" w:space="0" w:color="000000"/>
              <w:bottom w:val="single" w:sz="4" w:space="0" w:color="000000"/>
              <w:right w:val="single" w:sz="4" w:space="0" w:color="000000"/>
            </w:tcBorders>
            <w:hideMark/>
          </w:tcPr>
          <w:p w14:paraId="4E2395F8" w14:textId="77777777" w:rsidR="00BD0CCF" w:rsidRPr="0087140F" w:rsidRDefault="00BD0CCF" w:rsidP="00344A5C">
            <w:pPr>
              <w:pStyle w:val="TF-TEXTO-QUADRO"/>
              <w:rPr>
                <w:szCs w:val="22"/>
              </w:rPr>
            </w:pPr>
            <w:r w:rsidRPr="0087140F">
              <w:rPr>
                <w:szCs w:val="22"/>
              </w:rPr>
              <w:t>Referência</w:t>
            </w:r>
          </w:p>
        </w:tc>
        <w:tc>
          <w:tcPr>
            <w:tcW w:w="6750" w:type="dxa"/>
            <w:tcBorders>
              <w:top w:val="single" w:sz="4" w:space="0" w:color="000000"/>
              <w:left w:val="single" w:sz="4" w:space="0" w:color="000000"/>
              <w:bottom w:val="single" w:sz="4" w:space="0" w:color="000000"/>
              <w:right w:val="single" w:sz="4" w:space="0" w:color="000000"/>
            </w:tcBorders>
          </w:tcPr>
          <w:p w14:paraId="463D1C17" w14:textId="5943676F" w:rsidR="00BD0CCF" w:rsidRPr="0087140F" w:rsidRDefault="002959B3" w:rsidP="00344A5C">
            <w:pPr>
              <w:pStyle w:val="TF-TEXTO-QUADRO"/>
              <w:tabs>
                <w:tab w:val="center" w:pos="3267"/>
              </w:tabs>
              <w:rPr>
                <w:szCs w:val="22"/>
              </w:rPr>
            </w:pPr>
            <w:r w:rsidRPr="0087140F">
              <w:t>Silva Júnior, Bezerra e Andrade (2020)</w:t>
            </w:r>
            <w:ins w:id="148" w:author="Dalton Solano dos Reis" w:date="2024-12-11T08:40:00Z" w16du:dateUtc="2024-12-11T11:40:00Z">
              <w:r w:rsidR="00882FE7">
                <w:t>.</w:t>
              </w:r>
            </w:ins>
          </w:p>
        </w:tc>
      </w:tr>
      <w:tr w:rsidR="00BD0CCF" w:rsidRPr="0087140F" w14:paraId="01585948" w14:textId="77777777" w:rsidTr="00344A5C">
        <w:tc>
          <w:tcPr>
            <w:tcW w:w="2335" w:type="dxa"/>
            <w:tcBorders>
              <w:top w:val="single" w:sz="4" w:space="0" w:color="000000"/>
              <w:left w:val="single" w:sz="4" w:space="0" w:color="000000"/>
              <w:bottom w:val="single" w:sz="4" w:space="0" w:color="000000"/>
              <w:right w:val="single" w:sz="4" w:space="0" w:color="000000"/>
            </w:tcBorders>
            <w:hideMark/>
          </w:tcPr>
          <w:p w14:paraId="04F7306F" w14:textId="77777777" w:rsidR="00BD0CCF" w:rsidRPr="0087140F" w:rsidRDefault="00BD0CCF" w:rsidP="00344A5C">
            <w:pPr>
              <w:pStyle w:val="TF-TEXTO-QUADRO"/>
              <w:rPr>
                <w:szCs w:val="22"/>
              </w:rPr>
            </w:pPr>
            <w:r w:rsidRPr="0087140F">
              <w:rPr>
                <w:szCs w:val="22"/>
              </w:rPr>
              <w:t>Objetivos</w:t>
            </w:r>
          </w:p>
        </w:tc>
        <w:tc>
          <w:tcPr>
            <w:tcW w:w="6750" w:type="dxa"/>
            <w:tcBorders>
              <w:top w:val="single" w:sz="4" w:space="0" w:color="000000"/>
              <w:left w:val="single" w:sz="4" w:space="0" w:color="000000"/>
              <w:bottom w:val="single" w:sz="4" w:space="0" w:color="000000"/>
              <w:right w:val="single" w:sz="4" w:space="0" w:color="000000"/>
            </w:tcBorders>
          </w:tcPr>
          <w:p w14:paraId="1A09B458" w14:textId="77777777" w:rsidR="00BD0CCF" w:rsidRPr="0087140F" w:rsidRDefault="00BD0CCF" w:rsidP="00344A5C">
            <w:pPr>
              <w:pStyle w:val="TF-TEXTO-QUADRO"/>
              <w:rPr>
                <w:szCs w:val="22"/>
              </w:rPr>
            </w:pPr>
            <w:r w:rsidRPr="0087140F">
              <w:rPr>
                <w:szCs w:val="22"/>
              </w:rPr>
              <w:t xml:space="preserve">Comparar técnicas de aprendizado profundo para segmentação de melanoma em imagens </w:t>
            </w:r>
            <w:proofErr w:type="spellStart"/>
            <w:r w:rsidRPr="0087140F">
              <w:rPr>
                <w:szCs w:val="22"/>
              </w:rPr>
              <w:t>dermatoscópicas</w:t>
            </w:r>
            <w:proofErr w:type="spellEnd"/>
            <w:r w:rsidRPr="0087140F">
              <w:rPr>
                <w:szCs w:val="22"/>
              </w:rPr>
              <w:t>.</w:t>
            </w:r>
          </w:p>
        </w:tc>
      </w:tr>
      <w:tr w:rsidR="00BD0CCF" w:rsidRPr="0087140F" w14:paraId="20A04C8D" w14:textId="77777777" w:rsidTr="00344A5C">
        <w:tc>
          <w:tcPr>
            <w:tcW w:w="2335" w:type="dxa"/>
            <w:tcBorders>
              <w:top w:val="single" w:sz="4" w:space="0" w:color="000000"/>
              <w:left w:val="single" w:sz="4" w:space="0" w:color="000000"/>
              <w:bottom w:val="single" w:sz="4" w:space="0" w:color="000000"/>
              <w:right w:val="single" w:sz="4" w:space="0" w:color="000000"/>
            </w:tcBorders>
          </w:tcPr>
          <w:p w14:paraId="3565D34F" w14:textId="77777777" w:rsidR="00BD0CCF" w:rsidRPr="0087140F" w:rsidRDefault="00BD0CCF" w:rsidP="00344A5C">
            <w:pPr>
              <w:pStyle w:val="TF-TEXTOQUADRO"/>
              <w:pBdr>
                <w:top w:val="nil"/>
                <w:left w:val="nil"/>
                <w:bottom w:val="nil"/>
                <w:right w:val="nil"/>
                <w:between w:val="nil"/>
              </w:pBdr>
              <w:rPr>
                <w:szCs w:val="22"/>
              </w:rPr>
            </w:pPr>
            <w:r w:rsidRPr="0087140F">
              <w:rPr>
                <w:szCs w:val="22"/>
              </w:rPr>
              <w:t>Principais funcionalidades</w:t>
            </w:r>
          </w:p>
        </w:tc>
        <w:tc>
          <w:tcPr>
            <w:tcW w:w="6750" w:type="dxa"/>
            <w:tcBorders>
              <w:top w:val="single" w:sz="4" w:space="0" w:color="000000"/>
              <w:left w:val="single" w:sz="4" w:space="0" w:color="000000"/>
              <w:bottom w:val="single" w:sz="4" w:space="0" w:color="000000"/>
              <w:right w:val="single" w:sz="4" w:space="0" w:color="000000"/>
            </w:tcBorders>
          </w:tcPr>
          <w:p w14:paraId="1E68415D" w14:textId="77777777" w:rsidR="00BD0CCF" w:rsidRPr="0087140F" w:rsidRDefault="00BD0CCF" w:rsidP="00344A5C">
            <w:pPr>
              <w:pStyle w:val="TF-TEXTO-QUADRO"/>
              <w:rPr>
                <w:szCs w:val="22"/>
              </w:rPr>
            </w:pPr>
            <w:r w:rsidRPr="0087140F">
              <w:rPr>
                <w:szCs w:val="22"/>
              </w:rPr>
              <w:t xml:space="preserve">Implementação de arquiteturas </w:t>
            </w:r>
            <w:proofErr w:type="spellStart"/>
            <w:r w:rsidRPr="0087140F">
              <w:rPr>
                <w:szCs w:val="22"/>
              </w:rPr>
              <w:t>U-Net</w:t>
            </w:r>
            <w:proofErr w:type="spellEnd"/>
            <w:r w:rsidRPr="0087140F">
              <w:rPr>
                <w:szCs w:val="22"/>
              </w:rPr>
              <w:t xml:space="preserve"> com DenseNet-121, ResNet-50 e VGG-19, avaliação com aumento de dados em </w:t>
            </w:r>
            <w:proofErr w:type="spellStart"/>
            <w:r w:rsidRPr="0087140F">
              <w:rPr>
                <w:szCs w:val="22"/>
              </w:rPr>
              <w:t>datasets</w:t>
            </w:r>
            <w:proofErr w:type="spellEnd"/>
            <w:r w:rsidRPr="0087140F">
              <w:rPr>
                <w:szCs w:val="22"/>
              </w:rPr>
              <w:t xml:space="preserve"> ISIC 2017 e PH2.</w:t>
            </w:r>
          </w:p>
        </w:tc>
      </w:tr>
      <w:tr w:rsidR="00BD0CCF" w:rsidRPr="0087140F" w14:paraId="639F3629" w14:textId="77777777" w:rsidTr="00344A5C">
        <w:tc>
          <w:tcPr>
            <w:tcW w:w="2335" w:type="dxa"/>
            <w:tcBorders>
              <w:top w:val="single" w:sz="4" w:space="0" w:color="000000"/>
              <w:left w:val="single" w:sz="4" w:space="0" w:color="000000"/>
              <w:bottom w:val="single" w:sz="4" w:space="0" w:color="000000"/>
              <w:right w:val="single" w:sz="4" w:space="0" w:color="000000"/>
            </w:tcBorders>
          </w:tcPr>
          <w:p w14:paraId="40A586CD" w14:textId="77777777" w:rsidR="00BD0CCF" w:rsidRPr="0087140F" w:rsidRDefault="00BD0CCF" w:rsidP="00344A5C">
            <w:pPr>
              <w:pStyle w:val="TF-TEXTO-QUADRO"/>
              <w:rPr>
                <w:szCs w:val="22"/>
              </w:rPr>
            </w:pPr>
            <w:r w:rsidRPr="0087140F">
              <w:rPr>
                <w:szCs w:val="22"/>
              </w:rPr>
              <w:t>Ferramentas de desenvolvimento</w:t>
            </w:r>
          </w:p>
        </w:tc>
        <w:tc>
          <w:tcPr>
            <w:tcW w:w="6750" w:type="dxa"/>
            <w:tcBorders>
              <w:top w:val="single" w:sz="4" w:space="0" w:color="000000"/>
              <w:left w:val="single" w:sz="4" w:space="0" w:color="000000"/>
              <w:bottom w:val="single" w:sz="4" w:space="0" w:color="000000"/>
              <w:right w:val="single" w:sz="4" w:space="0" w:color="000000"/>
            </w:tcBorders>
          </w:tcPr>
          <w:p w14:paraId="29314E8D" w14:textId="77777777" w:rsidR="00BD0CCF" w:rsidRPr="0087140F" w:rsidRDefault="00BD0CCF" w:rsidP="00344A5C">
            <w:pPr>
              <w:pStyle w:val="TF-TEXTO-QUADRO"/>
              <w:rPr>
                <w:szCs w:val="22"/>
              </w:rPr>
            </w:pPr>
            <w:r w:rsidRPr="0087140F">
              <w:rPr>
                <w:szCs w:val="22"/>
              </w:rPr>
              <w:t xml:space="preserve">Google </w:t>
            </w:r>
            <w:proofErr w:type="spellStart"/>
            <w:r w:rsidRPr="0087140F">
              <w:rPr>
                <w:szCs w:val="22"/>
              </w:rPr>
              <w:t>Colab</w:t>
            </w:r>
            <w:proofErr w:type="spellEnd"/>
            <w:r w:rsidRPr="0087140F">
              <w:rPr>
                <w:szCs w:val="22"/>
              </w:rPr>
              <w:t xml:space="preserve"> </w:t>
            </w:r>
            <w:proofErr w:type="gramStart"/>
            <w:r w:rsidRPr="0087140F">
              <w:rPr>
                <w:szCs w:val="22"/>
              </w:rPr>
              <w:t xml:space="preserve">Pro, </w:t>
            </w:r>
            <w:proofErr w:type="spellStart"/>
            <w:r w:rsidRPr="0087140F">
              <w:rPr>
                <w:szCs w:val="22"/>
              </w:rPr>
              <w:t>TensorFlow</w:t>
            </w:r>
            <w:proofErr w:type="spellEnd"/>
            <w:proofErr w:type="gramEnd"/>
            <w:r w:rsidRPr="0087140F">
              <w:rPr>
                <w:szCs w:val="22"/>
              </w:rPr>
              <w:t xml:space="preserve">, </w:t>
            </w:r>
            <w:proofErr w:type="spellStart"/>
            <w:r w:rsidRPr="0087140F">
              <w:rPr>
                <w:szCs w:val="22"/>
              </w:rPr>
              <w:t>Keras</w:t>
            </w:r>
            <w:proofErr w:type="spellEnd"/>
            <w:r w:rsidRPr="0087140F">
              <w:rPr>
                <w:szCs w:val="22"/>
              </w:rPr>
              <w:t>, bibliotecas de Python para processamento de imagens.</w:t>
            </w:r>
          </w:p>
        </w:tc>
      </w:tr>
      <w:tr w:rsidR="00BD0CCF" w:rsidRPr="0087140F" w14:paraId="2FC9D845" w14:textId="77777777" w:rsidTr="00344A5C">
        <w:tc>
          <w:tcPr>
            <w:tcW w:w="2335" w:type="dxa"/>
            <w:tcBorders>
              <w:top w:val="single" w:sz="4" w:space="0" w:color="000000"/>
              <w:left w:val="single" w:sz="4" w:space="0" w:color="000000"/>
              <w:bottom w:val="single" w:sz="4" w:space="0" w:color="000000"/>
              <w:right w:val="single" w:sz="4" w:space="0" w:color="000000"/>
            </w:tcBorders>
          </w:tcPr>
          <w:p w14:paraId="6DEDB2E9" w14:textId="77777777" w:rsidR="00BD0CCF" w:rsidRPr="0087140F" w:rsidRDefault="00BD0CCF" w:rsidP="00344A5C">
            <w:pPr>
              <w:pStyle w:val="TF-TEXTO-QUADRO"/>
              <w:rPr>
                <w:szCs w:val="22"/>
              </w:rPr>
            </w:pPr>
            <w:r w:rsidRPr="0087140F">
              <w:rPr>
                <w:szCs w:val="22"/>
              </w:rPr>
              <w:t>Resultados e conclusões</w:t>
            </w:r>
          </w:p>
        </w:tc>
        <w:tc>
          <w:tcPr>
            <w:tcW w:w="6750" w:type="dxa"/>
            <w:tcBorders>
              <w:top w:val="single" w:sz="4" w:space="0" w:color="000000"/>
              <w:left w:val="single" w:sz="4" w:space="0" w:color="000000"/>
              <w:bottom w:val="single" w:sz="4" w:space="0" w:color="000000"/>
              <w:right w:val="single" w:sz="4" w:space="0" w:color="000000"/>
            </w:tcBorders>
          </w:tcPr>
          <w:p w14:paraId="52F583B0" w14:textId="77777777" w:rsidR="00BD0CCF" w:rsidRPr="0087140F" w:rsidRDefault="00BD0CCF" w:rsidP="00344A5C">
            <w:pPr>
              <w:pStyle w:val="TF-TEXTO-QUADRO"/>
              <w:rPr>
                <w:szCs w:val="22"/>
              </w:rPr>
            </w:pPr>
            <w:r w:rsidRPr="0087140F">
              <w:rPr>
                <w:szCs w:val="22"/>
              </w:rPr>
              <w:t xml:space="preserve">A </w:t>
            </w:r>
            <w:proofErr w:type="spellStart"/>
            <w:r w:rsidRPr="0087140F">
              <w:rPr>
                <w:szCs w:val="22"/>
              </w:rPr>
              <w:t>U-Net</w:t>
            </w:r>
            <w:proofErr w:type="spellEnd"/>
            <w:r w:rsidRPr="0087140F">
              <w:rPr>
                <w:szCs w:val="22"/>
              </w:rPr>
              <w:t xml:space="preserve"> com DenseNet-121 obteve o melhor desempenho (Índice </w:t>
            </w:r>
            <w:proofErr w:type="spellStart"/>
            <w:r w:rsidRPr="0087140F">
              <w:rPr>
                <w:szCs w:val="22"/>
              </w:rPr>
              <w:t>Jaccard</w:t>
            </w:r>
            <w:proofErr w:type="spellEnd"/>
            <w:r w:rsidRPr="0087140F">
              <w:rPr>
                <w:szCs w:val="22"/>
              </w:rPr>
              <w:t xml:space="preserve"> de 83,64%) no </w:t>
            </w:r>
            <w:proofErr w:type="spellStart"/>
            <w:r w:rsidRPr="0087140F">
              <w:rPr>
                <w:szCs w:val="22"/>
              </w:rPr>
              <w:t>dataset</w:t>
            </w:r>
            <w:proofErr w:type="spellEnd"/>
            <w:r w:rsidRPr="0087140F">
              <w:rPr>
                <w:szCs w:val="22"/>
              </w:rPr>
              <w:t xml:space="preserve"> ISIC 2017 com aumento de dados, demonstrando a eficácia do aumento de dados e de arquiteturas modernas para segmentação de imagens médicas. </w:t>
            </w:r>
          </w:p>
        </w:tc>
      </w:tr>
    </w:tbl>
    <w:p w14:paraId="6981B639" w14:textId="77777777" w:rsidR="002F7400" w:rsidRPr="0087140F" w:rsidRDefault="002F7400" w:rsidP="00344A5C">
      <w:pPr>
        <w:pStyle w:val="TF-FONTE"/>
      </w:pPr>
      <w:r w:rsidRPr="0087140F">
        <w:t xml:space="preserve">Fonte: elaborado pelos </w:t>
      </w:r>
      <w:r w:rsidRPr="00344A5C">
        <w:t>autores</w:t>
      </w:r>
      <w:r w:rsidRPr="0087140F">
        <w:t>.</w:t>
      </w:r>
    </w:p>
    <w:p w14:paraId="17CE7928" w14:textId="248EF934" w:rsidR="001925AA" w:rsidRPr="0087140F" w:rsidRDefault="000C69A5" w:rsidP="008E6FF2">
      <w:pPr>
        <w:pStyle w:val="TF-LEGENDA"/>
      </w:pPr>
      <w:bookmarkStart w:id="149" w:name="_Toc184283871"/>
      <w:r w:rsidRPr="0087140F">
        <w:t xml:space="preserve">Quadro </w:t>
      </w:r>
      <w:fldSimple w:instr=" SEQ Quadro \* ARABIC ">
        <w:r w:rsidR="008809CA">
          <w:rPr>
            <w:noProof/>
          </w:rPr>
          <w:t>3</w:t>
        </w:r>
      </w:fldSimple>
      <w:r w:rsidRPr="0087140F">
        <w:t xml:space="preserve"> – </w:t>
      </w:r>
      <w:r w:rsidR="002F7400" w:rsidRPr="002F7400">
        <w:t xml:space="preserve">Análise </w:t>
      </w:r>
      <w:proofErr w:type="spellStart"/>
      <w:r w:rsidR="002F7400" w:rsidRPr="002F7400">
        <w:t>ultra-estrutural</w:t>
      </w:r>
      <w:proofErr w:type="spellEnd"/>
      <w:r w:rsidR="002F7400" w:rsidRPr="002F7400">
        <w:t xml:space="preserve"> na morte celular da área CA1 do hipocampo após isquemia cerebral global transitória em ratos </w:t>
      </w:r>
      <w:proofErr w:type="spellStart"/>
      <w:r w:rsidR="002F7400" w:rsidRPr="002F7400">
        <w:t>Wistar</w:t>
      </w:r>
      <w:bookmarkEnd w:id="149"/>
      <w:proofErr w:type="spellEnd"/>
    </w:p>
    <w:tbl>
      <w:tblPr>
        <w:tblpPr w:leftFromText="141" w:rightFromText="141" w:vertAnchor="text" w:horzAnchor="margin" w:tblpY="200"/>
        <w:tblW w:w="90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35"/>
        <w:gridCol w:w="6750"/>
      </w:tblGrid>
      <w:tr w:rsidR="00BD0CCF" w:rsidRPr="0087140F" w14:paraId="74FEEDC4" w14:textId="77777777" w:rsidTr="00344A5C">
        <w:trPr>
          <w:trHeight w:val="340"/>
        </w:trPr>
        <w:tc>
          <w:tcPr>
            <w:tcW w:w="233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20E1BD7" w14:textId="77777777" w:rsidR="00BD0CCF" w:rsidRPr="008E6FF2" w:rsidRDefault="00BD0CCF" w:rsidP="00344A5C">
            <w:pPr>
              <w:pStyle w:val="TF-TEXTO-QUADRO"/>
              <w:rPr>
                <w:b/>
                <w:bCs/>
                <w:szCs w:val="22"/>
              </w:rPr>
            </w:pPr>
            <w:r w:rsidRPr="008E6FF2">
              <w:rPr>
                <w:szCs w:val="22"/>
              </w:rPr>
              <w:t>Referência</w:t>
            </w:r>
          </w:p>
        </w:tc>
        <w:tc>
          <w:tcPr>
            <w:tcW w:w="675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24ED2F0" w14:textId="46D952D0" w:rsidR="00BD0CCF" w:rsidRPr="008E6FF2" w:rsidRDefault="00BD0CCF" w:rsidP="00344A5C">
            <w:pPr>
              <w:pStyle w:val="TF-TEXTO-QUADRO"/>
              <w:rPr>
                <w:b/>
                <w:bCs/>
                <w:szCs w:val="22"/>
              </w:rPr>
            </w:pPr>
            <w:proofErr w:type="spellStart"/>
            <w:r w:rsidRPr="008E6FF2">
              <w:rPr>
                <w:szCs w:val="22"/>
              </w:rPr>
              <w:t>Winkelmann</w:t>
            </w:r>
            <w:proofErr w:type="spellEnd"/>
            <w:r w:rsidRPr="008E6FF2">
              <w:rPr>
                <w:szCs w:val="22"/>
              </w:rPr>
              <w:t xml:space="preserve"> (2003)</w:t>
            </w:r>
            <w:ins w:id="150" w:author="Dalton Solano dos Reis" w:date="2024-12-11T08:40:00Z" w16du:dateUtc="2024-12-11T11:40:00Z">
              <w:r w:rsidR="00882FE7">
                <w:rPr>
                  <w:szCs w:val="22"/>
                </w:rPr>
                <w:t>.</w:t>
              </w:r>
            </w:ins>
            <w:del w:id="151" w:author="Dalton Solano dos Reis" w:date="2024-12-11T08:39:00Z" w16du:dateUtc="2024-12-11T11:39:00Z">
              <w:r w:rsidR="00ED4E50" w:rsidRPr="008E6FF2" w:rsidDel="00882FE7">
                <w:rPr>
                  <w:szCs w:val="22"/>
                </w:rPr>
                <w:delText>.</w:delText>
              </w:r>
              <w:r w:rsidR="001925AA" w:rsidRPr="008E6FF2" w:rsidDel="00882FE7">
                <w:rPr>
                  <w:szCs w:val="22"/>
                </w:rPr>
                <w:delText xml:space="preserve"> </w:delText>
              </w:r>
            </w:del>
          </w:p>
        </w:tc>
      </w:tr>
      <w:tr w:rsidR="00BD0CCF" w:rsidRPr="0087140F" w14:paraId="3F03C015" w14:textId="77777777" w:rsidTr="00344A5C">
        <w:trPr>
          <w:trHeight w:val="440"/>
        </w:trPr>
        <w:tc>
          <w:tcPr>
            <w:tcW w:w="233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2F47B53" w14:textId="77777777" w:rsidR="00BD0CCF" w:rsidRPr="008E6FF2" w:rsidRDefault="00BD0CCF" w:rsidP="00344A5C">
            <w:pPr>
              <w:pStyle w:val="TF-TEXTO-QUADRO"/>
              <w:rPr>
                <w:szCs w:val="22"/>
              </w:rPr>
            </w:pPr>
            <w:r w:rsidRPr="008E6FF2">
              <w:rPr>
                <w:szCs w:val="22"/>
              </w:rPr>
              <w:t>Objetivos</w:t>
            </w:r>
          </w:p>
        </w:tc>
        <w:tc>
          <w:tcPr>
            <w:tcW w:w="675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82C1A90" w14:textId="29D57DB5" w:rsidR="00BD0CCF" w:rsidRPr="008E6FF2" w:rsidRDefault="00BD0CCF" w:rsidP="00344A5C">
            <w:pPr>
              <w:pStyle w:val="TF-TEXTO-QUADRO"/>
              <w:rPr>
                <w:szCs w:val="22"/>
              </w:rPr>
            </w:pPr>
            <w:r w:rsidRPr="008E6FF2">
              <w:rPr>
                <w:szCs w:val="22"/>
              </w:rPr>
              <w:t xml:space="preserve">Realizar uma análise </w:t>
            </w:r>
            <w:proofErr w:type="spellStart"/>
            <w:r w:rsidRPr="008E6FF2">
              <w:rPr>
                <w:szCs w:val="22"/>
              </w:rPr>
              <w:t>ultra-estrutural</w:t>
            </w:r>
            <w:proofErr w:type="spellEnd"/>
            <w:r w:rsidRPr="008E6FF2">
              <w:rPr>
                <w:szCs w:val="22"/>
              </w:rPr>
              <w:t xml:space="preserve"> da morte celular na área CA1 do hipocampo após isquemia cerebral global transitória em ratos </w:t>
            </w:r>
            <w:proofErr w:type="spellStart"/>
            <w:r w:rsidRPr="008E6FF2">
              <w:rPr>
                <w:szCs w:val="22"/>
              </w:rPr>
              <w:t>Wistar</w:t>
            </w:r>
            <w:proofErr w:type="spellEnd"/>
            <w:r w:rsidRPr="008E6FF2">
              <w:rPr>
                <w:szCs w:val="22"/>
              </w:rPr>
              <w:t xml:space="preserve"> machos adultos</w:t>
            </w:r>
            <w:r w:rsidR="00ED4E50" w:rsidRPr="008E6FF2">
              <w:rPr>
                <w:szCs w:val="22"/>
              </w:rPr>
              <w:t>.</w:t>
            </w:r>
          </w:p>
        </w:tc>
      </w:tr>
      <w:tr w:rsidR="00BD0CCF" w:rsidRPr="0087140F" w14:paraId="28EDFD94" w14:textId="77777777" w:rsidTr="00344A5C">
        <w:trPr>
          <w:trHeight w:val="440"/>
        </w:trPr>
        <w:tc>
          <w:tcPr>
            <w:tcW w:w="233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DECC132" w14:textId="77777777" w:rsidR="00BD0CCF" w:rsidRPr="008E6FF2" w:rsidRDefault="00BD0CCF" w:rsidP="00344A5C">
            <w:pPr>
              <w:pStyle w:val="TF-TEXTO-QUADRO"/>
              <w:rPr>
                <w:szCs w:val="22"/>
              </w:rPr>
            </w:pPr>
            <w:r w:rsidRPr="008E6FF2">
              <w:rPr>
                <w:szCs w:val="22"/>
              </w:rPr>
              <w:t>Principais funcionalidades</w:t>
            </w:r>
          </w:p>
        </w:tc>
        <w:tc>
          <w:tcPr>
            <w:tcW w:w="675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EBC4D4A" w14:textId="77777777" w:rsidR="00BD0CCF" w:rsidRPr="008E6FF2" w:rsidRDefault="00BD0CCF" w:rsidP="00344A5C">
            <w:pPr>
              <w:pStyle w:val="TF-TEXTO-QUADRO"/>
              <w:rPr>
                <w:szCs w:val="22"/>
              </w:rPr>
            </w:pPr>
            <w:r w:rsidRPr="008E6FF2">
              <w:rPr>
                <w:szCs w:val="22"/>
              </w:rPr>
              <w:t xml:space="preserve">Utilização de microscopia eletrônica para observar as alterações celulares </w:t>
            </w:r>
            <w:proofErr w:type="spellStart"/>
            <w:r w:rsidRPr="008E6FF2">
              <w:rPr>
                <w:szCs w:val="22"/>
              </w:rPr>
              <w:t>ultra-estruturais</w:t>
            </w:r>
            <w:proofErr w:type="spellEnd"/>
            <w:r w:rsidRPr="008E6FF2">
              <w:rPr>
                <w:szCs w:val="22"/>
              </w:rPr>
              <w:t xml:space="preserve"> na área CA1 do hipocampo. Identificação e classificação </w:t>
            </w:r>
            <w:r w:rsidRPr="008E6FF2">
              <w:rPr>
                <w:szCs w:val="22"/>
              </w:rPr>
              <w:lastRenderedPageBreak/>
              <w:t>das fases de degeneração celular em três fases distintas: inicial, intermediária e final.</w:t>
            </w:r>
          </w:p>
        </w:tc>
      </w:tr>
      <w:tr w:rsidR="00BD0CCF" w:rsidRPr="0087140F" w14:paraId="3AE559F2" w14:textId="77777777" w:rsidTr="00344A5C">
        <w:trPr>
          <w:trHeight w:val="440"/>
        </w:trPr>
        <w:tc>
          <w:tcPr>
            <w:tcW w:w="233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D25ED9B" w14:textId="77777777" w:rsidR="00BD0CCF" w:rsidRPr="008E6FF2" w:rsidRDefault="00BD0CCF" w:rsidP="00344A5C">
            <w:pPr>
              <w:pStyle w:val="TF-TEXTO-QUADRO"/>
              <w:rPr>
                <w:szCs w:val="22"/>
              </w:rPr>
            </w:pPr>
            <w:r w:rsidRPr="008E6FF2">
              <w:rPr>
                <w:szCs w:val="22"/>
              </w:rPr>
              <w:lastRenderedPageBreak/>
              <w:t>Ferramentas de desenvolvimento</w:t>
            </w:r>
          </w:p>
        </w:tc>
        <w:tc>
          <w:tcPr>
            <w:tcW w:w="675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3194127" w14:textId="7E445E78" w:rsidR="00BD0CCF" w:rsidRPr="008E6FF2" w:rsidRDefault="00BD0CCF" w:rsidP="00344A5C">
            <w:pPr>
              <w:pStyle w:val="TF-TEXTO-QUADRO"/>
              <w:rPr>
                <w:szCs w:val="22"/>
              </w:rPr>
            </w:pPr>
            <w:proofErr w:type="spellStart"/>
            <w:r w:rsidRPr="008E6FF2">
              <w:rPr>
                <w:szCs w:val="22"/>
              </w:rPr>
              <w:t>Vibrátomo</w:t>
            </w:r>
            <w:proofErr w:type="spellEnd"/>
            <w:r w:rsidRPr="008E6FF2">
              <w:rPr>
                <w:szCs w:val="22"/>
              </w:rPr>
              <w:t xml:space="preserve"> e </w:t>
            </w:r>
            <w:proofErr w:type="spellStart"/>
            <w:r w:rsidRPr="008E6FF2">
              <w:rPr>
                <w:szCs w:val="22"/>
              </w:rPr>
              <w:t>ultra-micrótomo</w:t>
            </w:r>
            <w:proofErr w:type="spellEnd"/>
            <w:r w:rsidRPr="008E6FF2">
              <w:rPr>
                <w:szCs w:val="22"/>
              </w:rPr>
              <w:t xml:space="preserve"> para preparação das amostras. Glutaraldeído, </w:t>
            </w:r>
            <w:proofErr w:type="spellStart"/>
            <w:r w:rsidRPr="008E6FF2">
              <w:rPr>
                <w:szCs w:val="22"/>
              </w:rPr>
              <w:t>paraformaldeído</w:t>
            </w:r>
            <w:proofErr w:type="spellEnd"/>
            <w:r w:rsidRPr="008E6FF2">
              <w:rPr>
                <w:szCs w:val="22"/>
              </w:rPr>
              <w:t xml:space="preserve">, </w:t>
            </w:r>
            <w:proofErr w:type="spellStart"/>
            <w:r w:rsidRPr="008E6FF2">
              <w:rPr>
                <w:szCs w:val="22"/>
              </w:rPr>
              <w:t>tetróxido</w:t>
            </w:r>
            <w:proofErr w:type="spellEnd"/>
            <w:r w:rsidRPr="008E6FF2">
              <w:rPr>
                <w:szCs w:val="22"/>
              </w:rPr>
              <w:t xml:space="preserve"> de ósmio, acetato de </w:t>
            </w:r>
            <w:proofErr w:type="spellStart"/>
            <w:r w:rsidRPr="008E6FF2">
              <w:rPr>
                <w:szCs w:val="22"/>
              </w:rPr>
              <w:t>uranila</w:t>
            </w:r>
            <w:proofErr w:type="spellEnd"/>
            <w:r w:rsidRPr="008E6FF2">
              <w:rPr>
                <w:szCs w:val="22"/>
              </w:rPr>
              <w:t xml:space="preserve"> e citrato de chumbo foram utilizados para fixação e contraste das amostras</w:t>
            </w:r>
            <w:r w:rsidR="00ED4E50" w:rsidRPr="008E6FF2">
              <w:rPr>
                <w:szCs w:val="22"/>
              </w:rPr>
              <w:t>.</w:t>
            </w:r>
          </w:p>
        </w:tc>
      </w:tr>
      <w:tr w:rsidR="00BD0CCF" w:rsidRPr="0087140F" w14:paraId="3A8D143E" w14:textId="77777777" w:rsidTr="00344A5C">
        <w:trPr>
          <w:trHeight w:val="440"/>
        </w:trPr>
        <w:tc>
          <w:tcPr>
            <w:tcW w:w="233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BB87E85" w14:textId="77777777" w:rsidR="00BD0CCF" w:rsidRPr="008E6FF2" w:rsidRDefault="00BD0CCF" w:rsidP="00344A5C">
            <w:pPr>
              <w:pStyle w:val="TF-TEXTO-QUADRO"/>
              <w:rPr>
                <w:szCs w:val="22"/>
              </w:rPr>
            </w:pPr>
            <w:r w:rsidRPr="008E6FF2">
              <w:rPr>
                <w:szCs w:val="22"/>
              </w:rPr>
              <w:t>Resultados e conclusões</w:t>
            </w:r>
          </w:p>
        </w:tc>
        <w:tc>
          <w:tcPr>
            <w:tcW w:w="675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FDA737B" w14:textId="77777777" w:rsidR="00BD0CCF" w:rsidRPr="008E6FF2" w:rsidRDefault="00BD0CCF" w:rsidP="00344A5C">
            <w:pPr>
              <w:pStyle w:val="TF-TEXTO-QUADRO"/>
              <w:rPr>
                <w:szCs w:val="22"/>
              </w:rPr>
            </w:pPr>
            <w:r w:rsidRPr="008E6FF2">
              <w:rPr>
                <w:szCs w:val="22"/>
              </w:rPr>
              <w:t>A morte celular na área CA1 do hipocampo após isquemia cerebral global transitória segue predominantemente um padrão de necrose oncótica, com algumas características iniciais de apoptose, mas sem evidências de apoptose avançada.</w:t>
            </w:r>
          </w:p>
        </w:tc>
      </w:tr>
    </w:tbl>
    <w:p w14:paraId="3DFDBFD8" w14:textId="77777777" w:rsidR="002F7400" w:rsidRPr="0087140F" w:rsidDel="00882FE7" w:rsidRDefault="002F7400" w:rsidP="002F7400">
      <w:pPr>
        <w:pStyle w:val="TF-FONTE"/>
        <w:rPr>
          <w:del w:id="152" w:author="Dalton Solano dos Reis" w:date="2024-12-11T08:40:00Z" w16du:dateUtc="2024-12-11T11:40:00Z"/>
        </w:rPr>
      </w:pPr>
      <w:r w:rsidRPr="0087140F">
        <w:t>Fonte: elaborado pelos autores.</w:t>
      </w:r>
    </w:p>
    <w:p w14:paraId="670AA2BC" w14:textId="77777777" w:rsidR="001925AA" w:rsidRPr="0087140F" w:rsidRDefault="001925AA">
      <w:pPr>
        <w:pStyle w:val="TF-FONTE"/>
        <w:pPrChange w:id="153" w:author="Dalton Solano dos Reis" w:date="2024-12-11T08:40:00Z" w16du:dateUtc="2024-12-11T11:40:00Z">
          <w:pPr/>
        </w:pPrChange>
      </w:pPr>
    </w:p>
    <w:p w14:paraId="7E25C4A8" w14:textId="30EF7713" w:rsidR="00C940E7" w:rsidRPr="0087140F" w:rsidRDefault="000C69A5" w:rsidP="00C940E7">
      <w:pPr>
        <w:pStyle w:val="TF-LEGENDA"/>
      </w:pPr>
      <w:bookmarkStart w:id="154" w:name="_Toc184283872"/>
      <w:r w:rsidRPr="0087140F">
        <w:t xml:space="preserve">Quadro </w:t>
      </w:r>
      <w:fldSimple w:instr=" SEQ Quadro \* ARABIC ">
        <w:r w:rsidR="008809CA">
          <w:rPr>
            <w:noProof/>
          </w:rPr>
          <w:t>4</w:t>
        </w:r>
      </w:fldSimple>
      <w:r w:rsidRPr="0087140F">
        <w:t xml:space="preserve"> – </w:t>
      </w:r>
      <w:r w:rsidR="002F7400" w:rsidRPr="002F7400">
        <w:t xml:space="preserve">Diagnóstico da doença de Alzheimer usando </w:t>
      </w:r>
      <w:proofErr w:type="spellStart"/>
      <w:r w:rsidR="002F7400" w:rsidRPr="002F7400">
        <w:t>autoencoders</w:t>
      </w:r>
      <w:proofErr w:type="spellEnd"/>
      <w:r w:rsidR="002F7400" w:rsidRPr="002F7400">
        <w:t xml:space="preserve"> aplicados a imagens de ressonância magnética</w:t>
      </w:r>
      <w:bookmarkEnd w:id="154"/>
    </w:p>
    <w:tbl>
      <w:tblPr>
        <w:tblpPr w:leftFromText="141" w:rightFromText="141" w:vertAnchor="text" w:horzAnchor="margin" w:tblpY="200"/>
        <w:tblW w:w="90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35"/>
        <w:gridCol w:w="6750"/>
      </w:tblGrid>
      <w:tr w:rsidR="00BD0CCF" w:rsidRPr="0087140F" w14:paraId="0D98332B" w14:textId="77777777" w:rsidTr="00344A5C">
        <w:trPr>
          <w:trHeight w:val="340"/>
        </w:trPr>
        <w:tc>
          <w:tcPr>
            <w:tcW w:w="233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248F5FF" w14:textId="77777777" w:rsidR="00BD0CCF" w:rsidRPr="0087140F" w:rsidRDefault="00BD0CCF" w:rsidP="00344A5C">
            <w:pPr>
              <w:pStyle w:val="TF-TEXTO-QUADRO"/>
              <w:rPr>
                <w:szCs w:val="22"/>
              </w:rPr>
            </w:pPr>
            <w:r w:rsidRPr="0087140F">
              <w:rPr>
                <w:szCs w:val="22"/>
              </w:rPr>
              <w:t>Referência</w:t>
            </w:r>
          </w:p>
        </w:tc>
        <w:tc>
          <w:tcPr>
            <w:tcW w:w="675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411E559" w14:textId="0473921F" w:rsidR="00BD0CCF" w:rsidRPr="0087140F" w:rsidRDefault="00BD0CCF" w:rsidP="00344A5C">
            <w:pPr>
              <w:pStyle w:val="TF-TEXTO-QUADRO"/>
              <w:rPr>
                <w:szCs w:val="22"/>
              </w:rPr>
            </w:pPr>
            <w:proofErr w:type="spellStart"/>
            <w:r w:rsidRPr="0087140F">
              <w:rPr>
                <w:szCs w:val="22"/>
              </w:rPr>
              <w:t>Grivol</w:t>
            </w:r>
            <w:proofErr w:type="spellEnd"/>
            <w:r w:rsidRPr="0087140F">
              <w:rPr>
                <w:szCs w:val="22"/>
              </w:rPr>
              <w:t xml:space="preserve"> (2022)</w:t>
            </w:r>
            <w:ins w:id="155" w:author="Dalton Solano dos Reis" w:date="2024-12-11T08:41:00Z" w16du:dateUtc="2024-12-11T11:41:00Z">
              <w:r w:rsidR="00882FE7">
                <w:rPr>
                  <w:szCs w:val="22"/>
                </w:rPr>
                <w:t>.</w:t>
              </w:r>
            </w:ins>
          </w:p>
        </w:tc>
      </w:tr>
      <w:tr w:rsidR="00BD0CCF" w:rsidRPr="0087140F" w14:paraId="644D24F6" w14:textId="77777777" w:rsidTr="00344A5C">
        <w:trPr>
          <w:trHeight w:val="440"/>
        </w:trPr>
        <w:tc>
          <w:tcPr>
            <w:tcW w:w="233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2EFB610" w14:textId="77777777" w:rsidR="00BD0CCF" w:rsidRPr="0087140F" w:rsidRDefault="00BD0CCF" w:rsidP="00344A5C">
            <w:pPr>
              <w:pStyle w:val="TF-TEXTO-QUADRO"/>
              <w:rPr>
                <w:szCs w:val="22"/>
              </w:rPr>
            </w:pPr>
            <w:r w:rsidRPr="0087140F">
              <w:rPr>
                <w:szCs w:val="22"/>
              </w:rPr>
              <w:t>Objetivos</w:t>
            </w:r>
          </w:p>
        </w:tc>
        <w:tc>
          <w:tcPr>
            <w:tcW w:w="675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1285B8D" w14:textId="193DEA6B" w:rsidR="00BD0CCF" w:rsidRPr="0087140F" w:rsidRDefault="00ED4E50" w:rsidP="00344A5C">
            <w:pPr>
              <w:pStyle w:val="TF-TEXTO-QUADRO"/>
              <w:rPr>
                <w:szCs w:val="22"/>
              </w:rPr>
            </w:pPr>
            <w:r w:rsidRPr="0087140F">
              <w:rPr>
                <w:szCs w:val="22"/>
              </w:rPr>
              <w:t xml:space="preserve">A classificação de imagens bidimensionais de ressonância magnética (RM) para diagnóstico da doença de Alzheimer (DA) utilizando </w:t>
            </w:r>
            <w:proofErr w:type="spellStart"/>
            <w:r w:rsidRPr="00882FE7">
              <w:rPr>
                <w:i/>
                <w:iCs/>
                <w:szCs w:val="22"/>
                <w:rPrChange w:id="156" w:author="Dalton Solano dos Reis" w:date="2024-12-11T08:41:00Z" w16du:dateUtc="2024-12-11T11:41:00Z">
                  <w:rPr>
                    <w:szCs w:val="22"/>
                  </w:rPr>
                </w:rPrChange>
              </w:rPr>
              <w:t>autoencoders</w:t>
            </w:r>
            <w:proofErr w:type="spellEnd"/>
            <w:r w:rsidRPr="0087140F">
              <w:rPr>
                <w:szCs w:val="22"/>
              </w:rPr>
              <w:t xml:space="preserve"> para extração de características e o classificador </w:t>
            </w:r>
            <w:proofErr w:type="spellStart"/>
            <w:r w:rsidRPr="0087140F">
              <w:rPr>
                <w:szCs w:val="22"/>
              </w:rPr>
              <w:t>XGBoost</w:t>
            </w:r>
            <w:proofErr w:type="spellEnd"/>
            <w:r w:rsidRPr="0087140F">
              <w:rPr>
                <w:szCs w:val="22"/>
              </w:rPr>
              <w:t xml:space="preserve">. O estudo visou diferenciar entre classes </w:t>
            </w:r>
            <w:del w:id="157" w:author="Dalton Solano dos Reis" w:date="2024-12-11T08:41:00Z" w16du:dateUtc="2024-12-11T11:41:00Z">
              <w:r w:rsidRPr="0087140F" w:rsidDel="00882FE7">
                <w:rPr>
                  <w:szCs w:val="22"/>
                </w:rPr>
                <w:delText xml:space="preserve">cognitivamente </w:delText>
              </w:r>
            </w:del>
            <w:ins w:id="158" w:author="Dalton Solano dos Reis" w:date="2024-12-11T08:41:00Z" w16du:dateUtc="2024-12-11T11:41:00Z">
              <w:r w:rsidR="00882FE7">
                <w:rPr>
                  <w:szCs w:val="22"/>
                </w:rPr>
                <w:t>C</w:t>
              </w:r>
              <w:r w:rsidR="00882FE7" w:rsidRPr="0087140F">
                <w:rPr>
                  <w:szCs w:val="22"/>
                </w:rPr>
                <w:t xml:space="preserve">ognitivamente </w:t>
              </w:r>
            </w:ins>
            <w:del w:id="159" w:author="Dalton Solano dos Reis" w:date="2024-12-11T08:41:00Z" w16du:dateUtc="2024-12-11T11:41:00Z">
              <w:r w:rsidRPr="0087140F" w:rsidDel="00882FE7">
                <w:rPr>
                  <w:szCs w:val="22"/>
                </w:rPr>
                <w:delText xml:space="preserve">normal </w:delText>
              </w:r>
            </w:del>
            <w:ins w:id="160" w:author="Dalton Solano dos Reis" w:date="2024-12-11T08:41:00Z" w16du:dateUtc="2024-12-11T11:41:00Z">
              <w:r w:rsidR="00882FE7">
                <w:rPr>
                  <w:szCs w:val="22"/>
                </w:rPr>
                <w:t>N</w:t>
              </w:r>
              <w:r w:rsidR="00882FE7" w:rsidRPr="0087140F">
                <w:rPr>
                  <w:szCs w:val="22"/>
                </w:rPr>
                <w:t xml:space="preserve">ormal </w:t>
              </w:r>
            </w:ins>
            <w:r w:rsidRPr="0087140F">
              <w:rPr>
                <w:szCs w:val="22"/>
              </w:rPr>
              <w:t>(CN) e DA.</w:t>
            </w:r>
          </w:p>
        </w:tc>
      </w:tr>
      <w:tr w:rsidR="00BD0CCF" w:rsidRPr="0087140F" w14:paraId="26BF66B5" w14:textId="77777777" w:rsidTr="00344A5C">
        <w:trPr>
          <w:trHeight w:val="440"/>
        </w:trPr>
        <w:tc>
          <w:tcPr>
            <w:tcW w:w="233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E8FCB0E" w14:textId="77777777" w:rsidR="00BD0CCF" w:rsidRPr="0087140F" w:rsidRDefault="00BD0CCF" w:rsidP="00344A5C">
            <w:pPr>
              <w:pStyle w:val="TF-TEXTO-QUADRO"/>
              <w:rPr>
                <w:szCs w:val="22"/>
              </w:rPr>
            </w:pPr>
            <w:r w:rsidRPr="0087140F">
              <w:rPr>
                <w:szCs w:val="22"/>
              </w:rPr>
              <w:t>Principais funcionalidades</w:t>
            </w:r>
          </w:p>
        </w:tc>
        <w:tc>
          <w:tcPr>
            <w:tcW w:w="675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D6DC22F" w14:textId="0A38EE1A" w:rsidR="00BD0CCF" w:rsidRPr="0087140F" w:rsidRDefault="00ED4E50" w:rsidP="00344A5C">
            <w:pPr>
              <w:pStyle w:val="TF-TEXTO-QUADRO"/>
              <w:rPr>
                <w:szCs w:val="22"/>
              </w:rPr>
            </w:pPr>
            <w:r w:rsidRPr="0087140F">
              <w:rPr>
                <w:szCs w:val="22"/>
              </w:rPr>
              <w:t xml:space="preserve">Utilização do classificador </w:t>
            </w:r>
            <w:proofErr w:type="spellStart"/>
            <w:r w:rsidRPr="0087140F">
              <w:rPr>
                <w:szCs w:val="22"/>
              </w:rPr>
              <w:t>XGBoost</w:t>
            </w:r>
            <w:proofErr w:type="spellEnd"/>
            <w:r w:rsidRPr="0087140F">
              <w:rPr>
                <w:szCs w:val="22"/>
              </w:rPr>
              <w:t xml:space="preserve"> para a classificação das imagens nas classes CN e DA. Especialização dos </w:t>
            </w:r>
            <w:proofErr w:type="spellStart"/>
            <w:r w:rsidRPr="00882FE7">
              <w:rPr>
                <w:i/>
                <w:iCs/>
                <w:szCs w:val="22"/>
                <w:rPrChange w:id="161" w:author="Dalton Solano dos Reis" w:date="2024-12-11T08:41:00Z" w16du:dateUtc="2024-12-11T11:41:00Z">
                  <w:rPr>
                    <w:szCs w:val="22"/>
                  </w:rPr>
                </w:rPrChange>
              </w:rPr>
              <w:t>autoencoders</w:t>
            </w:r>
            <w:proofErr w:type="spellEnd"/>
            <w:r w:rsidRPr="0087140F">
              <w:rPr>
                <w:szCs w:val="22"/>
              </w:rPr>
              <w:t xml:space="preserve"> por faixa etária para melhorar a precisão do diagnóstico em diferentes grupos etários.</w:t>
            </w:r>
          </w:p>
        </w:tc>
      </w:tr>
      <w:tr w:rsidR="00BD0CCF" w:rsidRPr="0087140F" w14:paraId="1235E527" w14:textId="77777777" w:rsidTr="00344A5C">
        <w:trPr>
          <w:trHeight w:val="440"/>
        </w:trPr>
        <w:tc>
          <w:tcPr>
            <w:tcW w:w="233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7D3FB4F" w14:textId="77777777" w:rsidR="00BD0CCF" w:rsidRPr="0087140F" w:rsidRDefault="00BD0CCF" w:rsidP="00344A5C">
            <w:pPr>
              <w:pStyle w:val="TF-TEXTO-QUADRO"/>
              <w:rPr>
                <w:szCs w:val="22"/>
              </w:rPr>
            </w:pPr>
            <w:r w:rsidRPr="0087140F">
              <w:rPr>
                <w:szCs w:val="22"/>
              </w:rPr>
              <w:t>Ferramentas de desenvolvimento</w:t>
            </w:r>
          </w:p>
        </w:tc>
        <w:tc>
          <w:tcPr>
            <w:tcW w:w="675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A5CB91A" w14:textId="2D23654B" w:rsidR="00BD0CCF" w:rsidRPr="0087140F" w:rsidRDefault="00ED4E50" w:rsidP="00344A5C">
            <w:pPr>
              <w:pStyle w:val="TF-TEXTO-QUADRO"/>
              <w:rPr>
                <w:szCs w:val="22"/>
              </w:rPr>
            </w:pPr>
            <w:r w:rsidRPr="0087140F">
              <w:rPr>
                <w:szCs w:val="22"/>
              </w:rPr>
              <w:t xml:space="preserve">Python, </w:t>
            </w:r>
            <w:proofErr w:type="spellStart"/>
            <w:r w:rsidRPr="0087140F">
              <w:rPr>
                <w:szCs w:val="22"/>
              </w:rPr>
              <w:t>TensorFlow</w:t>
            </w:r>
            <w:proofErr w:type="spellEnd"/>
            <w:r w:rsidRPr="0087140F">
              <w:rPr>
                <w:szCs w:val="22"/>
              </w:rPr>
              <w:t xml:space="preserve">, </w:t>
            </w:r>
            <w:proofErr w:type="spellStart"/>
            <w:r w:rsidRPr="0087140F">
              <w:rPr>
                <w:szCs w:val="22"/>
              </w:rPr>
              <w:t>Keras</w:t>
            </w:r>
            <w:proofErr w:type="spellEnd"/>
            <w:r w:rsidRPr="0087140F">
              <w:rPr>
                <w:szCs w:val="22"/>
              </w:rPr>
              <w:t xml:space="preserve">, </w:t>
            </w:r>
            <w:proofErr w:type="spellStart"/>
            <w:r w:rsidRPr="0087140F">
              <w:rPr>
                <w:szCs w:val="22"/>
              </w:rPr>
              <w:t>XGBoost</w:t>
            </w:r>
            <w:proofErr w:type="spellEnd"/>
            <w:r w:rsidRPr="0087140F">
              <w:rPr>
                <w:szCs w:val="22"/>
              </w:rPr>
              <w:t xml:space="preserve">. Algoritmos Non-Local </w:t>
            </w:r>
            <w:proofErr w:type="spellStart"/>
            <w:r w:rsidRPr="0087140F">
              <w:rPr>
                <w:szCs w:val="22"/>
              </w:rPr>
              <w:t>Means</w:t>
            </w:r>
            <w:proofErr w:type="spellEnd"/>
            <w:r w:rsidRPr="0087140F">
              <w:rPr>
                <w:szCs w:val="22"/>
              </w:rPr>
              <w:t xml:space="preserve"> (NLM) e N4ITK para redução de ruído e correção de </w:t>
            </w:r>
            <w:r w:rsidRPr="00882FE7">
              <w:rPr>
                <w:i/>
                <w:iCs/>
                <w:szCs w:val="22"/>
                <w:rPrChange w:id="162" w:author="Dalton Solano dos Reis" w:date="2024-12-11T08:41:00Z" w16du:dateUtc="2024-12-11T11:41:00Z">
                  <w:rPr>
                    <w:szCs w:val="22"/>
                  </w:rPr>
                </w:rPrChange>
              </w:rPr>
              <w:t xml:space="preserve">bias </w:t>
            </w:r>
            <w:proofErr w:type="spellStart"/>
            <w:r w:rsidRPr="00882FE7">
              <w:rPr>
                <w:i/>
                <w:iCs/>
                <w:szCs w:val="22"/>
                <w:rPrChange w:id="163" w:author="Dalton Solano dos Reis" w:date="2024-12-11T08:41:00Z" w16du:dateUtc="2024-12-11T11:41:00Z">
                  <w:rPr>
                    <w:szCs w:val="22"/>
                  </w:rPr>
                </w:rPrChange>
              </w:rPr>
              <w:t>field</w:t>
            </w:r>
            <w:proofErr w:type="spellEnd"/>
            <w:r w:rsidRPr="0087140F">
              <w:rPr>
                <w:szCs w:val="22"/>
              </w:rPr>
              <w:t xml:space="preserve">. </w:t>
            </w:r>
            <w:ins w:id="164" w:author="Dalton Solano dos Reis" w:date="2024-12-11T08:41:00Z" w16du:dateUtc="2024-12-11T11:41:00Z">
              <w:r w:rsidR="00882FE7">
                <w:rPr>
                  <w:szCs w:val="22"/>
                </w:rPr>
                <w:t>t</w:t>
              </w:r>
            </w:ins>
            <w:del w:id="165" w:author="Dalton Solano dos Reis" w:date="2024-12-11T08:41:00Z" w16du:dateUtc="2024-12-11T11:41:00Z">
              <w:r w:rsidRPr="0087140F" w:rsidDel="00882FE7">
                <w:rPr>
                  <w:szCs w:val="22"/>
                </w:rPr>
                <w:delText>T</w:delText>
              </w:r>
            </w:del>
            <w:r w:rsidRPr="0087140F">
              <w:rPr>
                <w:szCs w:val="22"/>
              </w:rPr>
              <w:t>écnicas de aumento de dados, incluindo espelhamento, adição de ruído térmico, rotação, translação e escala.</w:t>
            </w:r>
          </w:p>
        </w:tc>
      </w:tr>
      <w:tr w:rsidR="00BD0CCF" w:rsidRPr="0087140F" w14:paraId="0207C012" w14:textId="77777777" w:rsidTr="00344A5C">
        <w:trPr>
          <w:trHeight w:val="440"/>
        </w:trPr>
        <w:tc>
          <w:tcPr>
            <w:tcW w:w="233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8A4C051" w14:textId="77777777" w:rsidR="00BD0CCF" w:rsidRPr="0087140F" w:rsidRDefault="00BD0CCF" w:rsidP="00344A5C">
            <w:pPr>
              <w:pStyle w:val="TF-TEXTO-QUADRO"/>
              <w:rPr>
                <w:szCs w:val="22"/>
              </w:rPr>
            </w:pPr>
            <w:r w:rsidRPr="0087140F">
              <w:rPr>
                <w:szCs w:val="22"/>
              </w:rPr>
              <w:t>Resultados e conclusões</w:t>
            </w:r>
          </w:p>
        </w:tc>
        <w:tc>
          <w:tcPr>
            <w:tcW w:w="675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372B147" w14:textId="5CAF859D" w:rsidR="00BD0CCF" w:rsidRPr="0087140F" w:rsidRDefault="00ED4E50" w:rsidP="00344A5C">
            <w:pPr>
              <w:pStyle w:val="TF-TEXTO-QUADRO"/>
              <w:rPr>
                <w:szCs w:val="22"/>
              </w:rPr>
            </w:pPr>
            <w:proofErr w:type="spellStart"/>
            <w:r w:rsidRPr="00882FE7">
              <w:rPr>
                <w:i/>
                <w:iCs/>
                <w:szCs w:val="22"/>
                <w:rPrChange w:id="166" w:author="Dalton Solano dos Reis" w:date="2024-12-11T08:42:00Z" w16du:dateUtc="2024-12-11T11:42:00Z">
                  <w:rPr>
                    <w:szCs w:val="22"/>
                  </w:rPr>
                </w:rPrChange>
              </w:rPr>
              <w:t>A</w:t>
            </w:r>
            <w:del w:id="167" w:author="Dalton Solano dos Reis" w:date="2024-12-11T08:42:00Z" w16du:dateUtc="2024-12-11T11:42:00Z">
              <w:r w:rsidRPr="00882FE7" w:rsidDel="00882FE7">
                <w:rPr>
                  <w:i/>
                  <w:iCs/>
                  <w:szCs w:val="22"/>
                  <w:rPrChange w:id="168" w:author="Dalton Solano dos Reis" w:date="2024-12-11T08:42:00Z" w16du:dateUtc="2024-12-11T11:42:00Z">
                    <w:rPr>
                      <w:szCs w:val="22"/>
                    </w:rPr>
                  </w:rPrChange>
                </w:rPr>
                <w:delText xml:space="preserve"> </w:delText>
              </w:r>
            </w:del>
            <w:r w:rsidRPr="00882FE7">
              <w:rPr>
                <w:i/>
                <w:iCs/>
                <w:szCs w:val="22"/>
                <w:rPrChange w:id="169" w:author="Dalton Solano dos Reis" w:date="2024-12-11T08:42:00Z" w16du:dateUtc="2024-12-11T11:42:00Z">
                  <w:rPr>
                    <w:szCs w:val="22"/>
                  </w:rPr>
                </w:rPrChange>
              </w:rPr>
              <w:t>utoencoders</w:t>
            </w:r>
            <w:proofErr w:type="spellEnd"/>
            <w:r w:rsidRPr="0087140F">
              <w:rPr>
                <w:szCs w:val="22"/>
              </w:rPr>
              <w:t xml:space="preserve"> especializados na classe CN são eficazes na extração de características relevantes para a classificação de imagens de RM nas classes CN e DA. A estratificação por idade é fundamental para melhorar a precisão do diagnóstico, considerando as mudanças estruturais naturais do cérebro com o envelhecimento.</w:t>
            </w:r>
          </w:p>
        </w:tc>
      </w:tr>
    </w:tbl>
    <w:p w14:paraId="3B8E3891" w14:textId="77777777" w:rsidR="002F7400" w:rsidRPr="0087140F" w:rsidDel="00882FE7" w:rsidRDefault="002F7400" w:rsidP="002F7400">
      <w:pPr>
        <w:pStyle w:val="TF-FONTE"/>
        <w:rPr>
          <w:del w:id="170" w:author="Dalton Solano dos Reis" w:date="2024-12-11T08:42:00Z" w16du:dateUtc="2024-12-11T11:42:00Z"/>
        </w:rPr>
      </w:pPr>
      <w:r w:rsidRPr="0087140F">
        <w:t>Fonte: elaborado pelos autores.</w:t>
      </w:r>
    </w:p>
    <w:p w14:paraId="3E298454" w14:textId="77777777" w:rsidR="002F7400" w:rsidRDefault="002F7400">
      <w:pPr>
        <w:pStyle w:val="TF-FONTE"/>
        <w:pPrChange w:id="171" w:author="Dalton Solano dos Reis" w:date="2024-12-11T08:42:00Z" w16du:dateUtc="2024-12-11T11:42:00Z">
          <w:pPr>
            <w:pStyle w:val="TF-LEGENDA"/>
          </w:pPr>
        </w:pPrChange>
      </w:pPr>
    </w:p>
    <w:p w14:paraId="5963790C" w14:textId="6401F69D" w:rsidR="00C940E7" w:rsidRPr="0087140F" w:rsidRDefault="000C69A5" w:rsidP="00C940E7">
      <w:pPr>
        <w:pStyle w:val="TF-LEGENDA"/>
      </w:pPr>
      <w:bookmarkStart w:id="172" w:name="_Toc184283873"/>
      <w:r w:rsidRPr="0087140F">
        <w:t xml:space="preserve">Quadro </w:t>
      </w:r>
      <w:fldSimple w:instr=" SEQ Quadro \* ARABIC ">
        <w:r w:rsidR="008809CA">
          <w:rPr>
            <w:noProof/>
          </w:rPr>
          <w:t>5</w:t>
        </w:r>
      </w:fldSimple>
      <w:r w:rsidRPr="0087140F">
        <w:t xml:space="preserve"> – </w:t>
      </w:r>
      <w:r w:rsidR="002F7400" w:rsidRPr="002F7400">
        <w:t>Dinâmica da Plasticidade Sináptica em neurônios do Hipocampo durante ciclos de sono: um estudo computacional</w:t>
      </w:r>
      <w:del w:id="173" w:author="Dalton Solano dos Reis" w:date="2024-12-11T08:42:00Z" w16du:dateUtc="2024-12-11T11:42:00Z">
        <w:r w:rsidR="002F7400" w:rsidDel="00882FE7">
          <w:delText>.</w:delText>
        </w:r>
      </w:del>
      <w:bookmarkEnd w:id="172"/>
    </w:p>
    <w:tbl>
      <w:tblPr>
        <w:tblpPr w:leftFromText="141" w:rightFromText="141" w:vertAnchor="text" w:horzAnchor="margin" w:tblpY="200"/>
        <w:tblW w:w="90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35"/>
        <w:gridCol w:w="6750"/>
      </w:tblGrid>
      <w:tr w:rsidR="00AB0EBD" w:rsidRPr="0087140F" w14:paraId="5E36FA04" w14:textId="77777777" w:rsidTr="00344A5C">
        <w:trPr>
          <w:trHeight w:val="340"/>
        </w:trPr>
        <w:tc>
          <w:tcPr>
            <w:tcW w:w="233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7912153" w14:textId="5939B2AB" w:rsidR="00AB0EBD" w:rsidRPr="0087140F" w:rsidRDefault="00AB0EBD" w:rsidP="00344A5C">
            <w:pPr>
              <w:pStyle w:val="TF-TEXTO-QUADRO"/>
              <w:rPr>
                <w:szCs w:val="22"/>
              </w:rPr>
            </w:pPr>
            <w:r w:rsidRPr="0087140F">
              <w:rPr>
                <w:szCs w:val="22"/>
              </w:rPr>
              <w:t>Referência</w:t>
            </w:r>
          </w:p>
        </w:tc>
        <w:tc>
          <w:tcPr>
            <w:tcW w:w="675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5B8663D" w14:textId="3E9AEF5B" w:rsidR="00AB0EBD" w:rsidRPr="0087140F" w:rsidRDefault="00AB0EBD" w:rsidP="00344A5C">
            <w:pPr>
              <w:pStyle w:val="TF-TEXTO-QUADRO"/>
              <w:rPr>
                <w:szCs w:val="22"/>
              </w:rPr>
            </w:pPr>
            <w:proofErr w:type="spellStart"/>
            <w:r w:rsidRPr="0087140F">
              <w:rPr>
                <w:szCs w:val="22"/>
              </w:rPr>
              <w:t>Figuerola</w:t>
            </w:r>
            <w:proofErr w:type="spellEnd"/>
            <w:r w:rsidRPr="0087140F">
              <w:rPr>
                <w:szCs w:val="22"/>
              </w:rPr>
              <w:t xml:space="preserve"> (2012).</w:t>
            </w:r>
          </w:p>
        </w:tc>
      </w:tr>
      <w:tr w:rsidR="00AB0EBD" w:rsidRPr="0087140F" w14:paraId="753139DD" w14:textId="77777777" w:rsidTr="00344A5C">
        <w:trPr>
          <w:trHeight w:val="440"/>
        </w:trPr>
        <w:tc>
          <w:tcPr>
            <w:tcW w:w="233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4BE3B7A" w14:textId="7C85D0DD" w:rsidR="00AB0EBD" w:rsidRPr="0087140F" w:rsidRDefault="00AB0EBD" w:rsidP="00344A5C">
            <w:pPr>
              <w:pStyle w:val="TF-TEXTO-QUADRO"/>
              <w:rPr>
                <w:szCs w:val="22"/>
              </w:rPr>
            </w:pPr>
            <w:r w:rsidRPr="0087140F">
              <w:rPr>
                <w:szCs w:val="22"/>
              </w:rPr>
              <w:t>Objetivos</w:t>
            </w:r>
          </w:p>
        </w:tc>
        <w:tc>
          <w:tcPr>
            <w:tcW w:w="675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0FC96C8" w14:textId="2618F1A9" w:rsidR="00AB0EBD" w:rsidRPr="0087140F" w:rsidRDefault="00AB0EBD" w:rsidP="00344A5C">
            <w:pPr>
              <w:pStyle w:val="TF-TEXTO-QUADRO"/>
              <w:rPr>
                <w:szCs w:val="22"/>
              </w:rPr>
            </w:pPr>
            <w:r w:rsidRPr="0087140F">
              <w:rPr>
                <w:szCs w:val="22"/>
              </w:rPr>
              <w:t>Desenvolver uma simulação computacional para quantificar a evolução da rede neural biológica durante os ciclos de sono em ratos</w:t>
            </w:r>
            <w:ins w:id="174" w:author="Dalton Solano dos Reis" w:date="2024-12-11T08:42:00Z" w16du:dateUtc="2024-12-11T11:42:00Z">
              <w:r w:rsidR="00882FE7">
                <w:rPr>
                  <w:szCs w:val="22"/>
                </w:rPr>
                <w:t>.</w:t>
              </w:r>
            </w:ins>
          </w:p>
        </w:tc>
      </w:tr>
      <w:tr w:rsidR="00AB0EBD" w:rsidRPr="0087140F" w14:paraId="4CFA1102" w14:textId="77777777" w:rsidTr="00344A5C">
        <w:trPr>
          <w:trHeight w:val="440"/>
        </w:trPr>
        <w:tc>
          <w:tcPr>
            <w:tcW w:w="233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9FE79F4" w14:textId="306B500C" w:rsidR="00AB0EBD" w:rsidRPr="0087140F" w:rsidRDefault="00AB0EBD" w:rsidP="00344A5C">
            <w:pPr>
              <w:pStyle w:val="TF-TEXTO-QUADRO"/>
              <w:rPr>
                <w:szCs w:val="22"/>
              </w:rPr>
            </w:pPr>
            <w:r w:rsidRPr="0087140F">
              <w:rPr>
                <w:szCs w:val="22"/>
              </w:rPr>
              <w:t>Principais funcionalidades</w:t>
            </w:r>
          </w:p>
        </w:tc>
        <w:tc>
          <w:tcPr>
            <w:tcW w:w="675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2994509" w14:textId="6B4F2DAB" w:rsidR="00AB0EBD" w:rsidRPr="0087140F" w:rsidRDefault="00AB0EBD" w:rsidP="00344A5C">
            <w:pPr>
              <w:pStyle w:val="TF-TEXTO-QUADRO"/>
              <w:rPr>
                <w:szCs w:val="22"/>
              </w:rPr>
            </w:pPr>
            <w:r w:rsidRPr="0087140F">
              <w:rPr>
                <w:szCs w:val="22"/>
              </w:rPr>
              <w:t>Implementação de uma ANN para simular a dinâmica sináptica durante os ciclos de sono. Simulação de ciclos de sono-vigília, incluindo transições entre SWS e REM. Utilização de dados reais de disparos neurais registrados no hipocampo de ratos para alimentar a ANN.</w:t>
            </w:r>
          </w:p>
        </w:tc>
      </w:tr>
      <w:tr w:rsidR="00AB0EBD" w:rsidRPr="0087140F" w14:paraId="4A5ED64B" w14:textId="77777777" w:rsidTr="00344A5C">
        <w:trPr>
          <w:trHeight w:val="440"/>
        </w:trPr>
        <w:tc>
          <w:tcPr>
            <w:tcW w:w="233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62F82FB" w14:textId="334FE139" w:rsidR="00AB0EBD" w:rsidRPr="0087140F" w:rsidRDefault="00AB0EBD" w:rsidP="00344A5C">
            <w:pPr>
              <w:pStyle w:val="TF-TEXTO-QUADRO"/>
              <w:rPr>
                <w:szCs w:val="22"/>
              </w:rPr>
            </w:pPr>
            <w:r w:rsidRPr="0087140F">
              <w:rPr>
                <w:szCs w:val="22"/>
              </w:rPr>
              <w:t>Ferramentas de desenvolvimento</w:t>
            </w:r>
          </w:p>
        </w:tc>
        <w:tc>
          <w:tcPr>
            <w:tcW w:w="675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7C0CBFF" w14:textId="5797DB80" w:rsidR="00AB0EBD" w:rsidRPr="0087140F" w:rsidRDefault="00AB0EBD" w:rsidP="00344A5C">
            <w:pPr>
              <w:pStyle w:val="TF-TEXTO-QUADRO"/>
              <w:rPr>
                <w:szCs w:val="22"/>
              </w:rPr>
            </w:pPr>
            <w:r w:rsidRPr="0087140F">
              <w:rPr>
                <w:szCs w:val="22"/>
              </w:rPr>
              <w:t xml:space="preserve">MATLAB para desenvolvimento do código, utilizando programação orientada a objetos. Processador de aquisição múltiplos-neurônios (MNAP) e software </w:t>
            </w:r>
            <w:proofErr w:type="spellStart"/>
            <w:r w:rsidRPr="0087140F">
              <w:rPr>
                <w:szCs w:val="22"/>
              </w:rPr>
              <w:t>Plexon</w:t>
            </w:r>
            <w:proofErr w:type="spellEnd"/>
            <w:r w:rsidRPr="0087140F">
              <w:rPr>
                <w:szCs w:val="22"/>
              </w:rPr>
              <w:t xml:space="preserve"> para registro e análise de dados neurais.</w:t>
            </w:r>
          </w:p>
        </w:tc>
      </w:tr>
      <w:tr w:rsidR="00AB0EBD" w:rsidRPr="0087140F" w14:paraId="2B53304A" w14:textId="77777777" w:rsidTr="00344A5C">
        <w:trPr>
          <w:trHeight w:val="440"/>
        </w:trPr>
        <w:tc>
          <w:tcPr>
            <w:tcW w:w="233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2C56970" w14:textId="317049A5" w:rsidR="00AB0EBD" w:rsidRPr="0087140F" w:rsidRDefault="00AB0EBD" w:rsidP="00344A5C">
            <w:pPr>
              <w:pStyle w:val="TF-TEXTO-QUADRO"/>
              <w:rPr>
                <w:szCs w:val="22"/>
              </w:rPr>
            </w:pPr>
            <w:r w:rsidRPr="0087140F">
              <w:rPr>
                <w:szCs w:val="22"/>
              </w:rPr>
              <w:t>Resultados e conclusões</w:t>
            </w:r>
          </w:p>
        </w:tc>
        <w:tc>
          <w:tcPr>
            <w:tcW w:w="675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A6AB94A" w14:textId="7F8E7ADC" w:rsidR="00AB0EBD" w:rsidRPr="0087140F" w:rsidRDefault="00AB0EBD" w:rsidP="00344A5C">
            <w:pPr>
              <w:pStyle w:val="TF-TEXTO-QUADRO"/>
              <w:rPr>
                <w:szCs w:val="22"/>
              </w:rPr>
            </w:pPr>
            <w:del w:id="175" w:author="Dalton Solano dos Reis" w:date="2024-12-11T08:43:00Z" w16du:dateUtc="2024-12-11T11:43:00Z">
              <w:r w:rsidRPr="0087140F" w:rsidDel="006203EA">
                <w:rPr>
                  <w:szCs w:val="22"/>
                </w:rPr>
                <w:delText> p</w:delText>
              </w:r>
            </w:del>
            <w:ins w:id="176" w:author="Dalton Solano dos Reis" w:date="2024-12-11T08:43:00Z" w16du:dateUtc="2024-12-11T11:43:00Z">
              <w:r w:rsidR="006203EA">
                <w:rPr>
                  <w:szCs w:val="22"/>
                </w:rPr>
                <w:t>P</w:t>
              </w:r>
            </w:ins>
            <w:r w:rsidRPr="0087140F">
              <w:rPr>
                <w:szCs w:val="22"/>
              </w:rPr>
              <w:t>resença de plasticidade de longo prazo durante o sono pode alterar significativamente a configuração sináptica, sugerindo que o sono não apenas previne o esquecimento, mas também facilita a formação de novas memórias e comportamentos.</w:t>
            </w:r>
          </w:p>
        </w:tc>
      </w:tr>
    </w:tbl>
    <w:p w14:paraId="791021D0" w14:textId="09F8C0B2" w:rsidR="0065163D" w:rsidRDefault="00EB1339" w:rsidP="00547984">
      <w:pPr>
        <w:pStyle w:val="TF-FONTE"/>
      </w:pPr>
      <w:r w:rsidRPr="0087140F">
        <w:t>Fonte: elaborado pelos autores.</w:t>
      </w:r>
    </w:p>
    <w:p w14:paraId="3229A55D" w14:textId="59775C60" w:rsidR="00E25DCF" w:rsidRDefault="00E25DCF" w:rsidP="00E25DCF">
      <w:pPr>
        <w:pStyle w:val="TF-TEXTO"/>
      </w:pPr>
      <w:r>
        <w:t xml:space="preserve">Os trabalhos apresentados nos quadros foram selecionados pois abordam uma variedade de aspectos relacionados ao hipocampo, desde sua estrutura celular até sua função em processos </w:t>
      </w:r>
      <w:r>
        <w:lastRenderedPageBreak/>
        <w:t>patológicos e cognitivos, bem como por utilizarem ou descreverem a aplicação de técnicas de aprendizado de máquina em imagens médicas. O estudo de Silva Júnior</w:t>
      </w:r>
      <w:r w:rsidRPr="00897311">
        <w:t>, Bezerra e Andrade</w:t>
      </w:r>
      <w:r>
        <w:t xml:space="preserve"> (2020) e </w:t>
      </w:r>
      <w:proofErr w:type="spellStart"/>
      <w:r>
        <w:t>Grigoletti</w:t>
      </w:r>
      <w:proofErr w:type="spellEnd"/>
      <w:r>
        <w:t xml:space="preserve"> (2015) investigam a neurogênese e a morfologia dos neurônios </w:t>
      </w:r>
      <w:proofErr w:type="spellStart"/>
      <w:r>
        <w:t>hipocampais</w:t>
      </w:r>
      <w:proofErr w:type="spellEnd"/>
      <w:r>
        <w:t xml:space="preserve"> em diferentes condições experimentais, enquanto </w:t>
      </w:r>
      <w:proofErr w:type="spellStart"/>
      <w:r>
        <w:t>Winkelmann</w:t>
      </w:r>
      <w:proofErr w:type="spellEnd"/>
      <w:r>
        <w:t xml:space="preserve"> (2003) foca na análise </w:t>
      </w:r>
      <w:proofErr w:type="spellStart"/>
      <w:r>
        <w:t>ultraestrutural</w:t>
      </w:r>
      <w:proofErr w:type="spellEnd"/>
      <w:r>
        <w:t xml:space="preserve"> da morte celular após isquemia cerebral. Em contraste, </w:t>
      </w:r>
      <w:proofErr w:type="spellStart"/>
      <w:r>
        <w:t>Grivol</w:t>
      </w:r>
      <w:proofErr w:type="spellEnd"/>
      <w:r>
        <w:t xml:space="preserve"> (2022) explora o uso de redes neurais na identificação da doença de Alzheimer por meio de imagens de ressonância magnética, evidenciando uma aplicação clínica. Por fim, </w:t>
      </w:r>
      <w:proofErr w:type="spellStart"/>
      <w:r>
        <w:t>Figuerola</w:t>
      </w:r>
      <w:proofErr w:type="spellEnd"/>
      <w:r>
        <w:t xml:space="preserve"> (2012) adota uma abordagem computacional para estudar a dinâmica da plasticidade sináptica durante o sono no hipocampo, utilizando técnicas de inteligência artificial. Embora cada trabalho tenha sua própria ênfase e metodologia, todos contribuem para uma compreensão mais abrangente da função e da plasticidade do hipocampo em contextos variados, desde o desenvolvimento neural até doenças neurodegenerativas.</w:t>
      </w:r>
    </w:p>
    <w:p w14:paraId="6245FDE2" w14:textId="77777777" w:rsidR="00E25DCF" w:rsidRPr="00E25DCF" w:rsidRDefault="00E25DCF" w:rsidP="00E25DCF"/>
    <w:p w14:paraId="14810A5B" w14:textId="77777777" w:rsidR="00E63F9B" w:rsidRPr="0087140F" w:rsidRDefault="00E63F9B" w:rsidP="00E63F9B">
      <w:pPr>
        <w:pStyle w:val="Ttulo1"/>
      </w:pPr>
      <w:bookmarkStart w:id="177" w:name="_Toc54164914"/>
      <w:bookmarkStart w:id="178" w:name="_Toc54165668"/>
      <w:bookmarkStart w:id="179" w:name="_Toc54169326"/>
      <w:bookmarkStart w:id="180" w:name="_Toc96347432"/>
      <w:bookmarkStart w:id="181" w:name="_Toc96357716"/>
      <w:bookmarkStart w:id="182" w:name="_Toc96491859"/>
      <w:bookmarkStart w:id="183" w:name="_Toc184283903"/>
      <w:bookmarkEnd w:id="51"/>
      <w:r w:rsidRPr="0087140F">
        <w:lastRenderedPageBreak/>
        <w:t>DESENVOLVIMENTO</w:t>
      </w:r>
      <w:bookmarkEnd w:id="177"/>
      <w:bookmarkEnd w:id="178"/>
      <w:bookmarkEnd w:id="179"/>
      <w:bookmarkEnd w:id="180"/>
      <w:bookmarkEnd w:id="181"/>
      <w:bookmarkEnd w:id="182"/>
      <w:bookmarkEnd w:id="183"/>
    </w:p>
    <w:p w14:paraId="7AAB7907" w14:textId="2A3035CC" w:rsidR="00CE6F6D" w:rsidRPr="0087140F" w:rsidRDefault="00CF4685" w:rsidP="00E63F9B">
      <w:pPr>
        <w:pStyle w:val="TF-TEXTO"/>
      </w:pPr>
      <w:r w:rsidRPr="00CF4685">
        <w:t>Para um melhor entendimento do desenvolvimento do protótipo, este capítulo foi subdividido em duas seções principais. Na seção 3.1, será abordado o desenvolvimento do modelo de identificação de neurônios atípicos, com foco nos detalhes relacionados ao processo de treinamento, testes realizados e os resultados obtidos. Já a seção 3.2 apresentará a aplicação móvel desenvolvida para exibir os resultados gerados pelo modelo, detalhando sua arquitetura, funcionalidades e os principais aspectos de implementação</w:t>
      </w:r>
      <w:r w:rsidR="00E30B8D" w:rsidRPr="0087140F">
        <w:t>.</w:t>
      </w:r>
      <w:r w:rsidR="00E911BE" w:rsidRPr="0087140F">
        <w:t xml:space="preserve"> </w:t>
      </w:r>
    </w:p>
    <w:p w14:paraId="71A1214B" w14:textId="0A7A2B0F" w:rsidR="00FD57FC" w:rsidRPr="0087140F" w:rsidRDefault="00093AFD" w:rsidP="001A2D50">
      <w:pPr>
        <w:pStyle w:val="Ttulo2"/>
      </w:pPr>
      <w:bookmarkStart w:id="184" w:name="_Toc184283904"/>
      <w:bookmarkStart w:id="185" w:name="_Toc54164915"/>
      <w:bookmarkStart w:id="186" w:name="_Toc54165669"/>
      <w:bookmarkStart w:id="187" w:name="_Toc54169327"/>
      <w:bookmarkStart w:id="188" w:name="_Toc96347433"/>
      <w:bookmarkStart w:id="189" w:name="_Toc96357717"/>
      <w:bookmarkStart w:id="190" w:name="_Toc96491860"/>
      <w:r w:rsidRPr="0087140F">
        <w:t>MODELO</w:t>
      </w:r>
      <w:r w:rsidR="00E30B8D" w:rsidRPr="0087140F">
        <w:t xml:space="preserve"> de identificação de neurônios atípicos</w:t>
      </w:r>
      <w:bookmarkEnd w:id="184"/>
    </w:p>
    <w:p w14:paraId="7F356431" w14:textId="449C0E56" w:rsidR="00602FB5" w:rsidRPr="0087140F" w:rsidRDefault="00602FB5" w:rsidP="00602FB5">
      <w:pPr>
        <w:pStyle w:val="TF-TEXTO"/>
      </w:pPr>
      <w:r w:rsidRPr="0087140F">
        <w:t>A etapa de desenvolvimento do modelo de processamento de imagem inicialmente se dá pelo desenvolvimento e levamento de requisitos voltados ao modelo de aprendizado de máquina.</w:t>
      </w:r>
    </w:p>
    <w:p w14:paraId="12D134E5" w14:textId="13A37FFE" w:rsidR="00E30B8D" w:rsidRPr="0087140F" w:rsidRDefault="00E30B8D" w:rsidP="00282282">
      <w:pPr>
        <w:pStyle w:val="Ttulo3"/>
      </w:pPr>
      <w:bookmarkStart w:id="191" w:name="_Toc138748087"/>
      <w:bookmarkStart w:id="192" w:name="_Toc184283905"/>
      <w:r w:rsidRPr="0087140F">
        <w:t>R</w:t>
      </w:r>
      <w:r w:rsidR="00282282" w:rsidRPr="0087140F">
        <w:t>equisitos</w:t>
      </w:r>
      <w:bookmarkEnd w:id="191"/>
      <w:bookmarkEnd w:id="192"/>
    </w:p>
    <w:p w14:paraId="7EE6F5ED" w14:textId="30ED7117" w:rsidR="00E30B8D" w:rsidRPr="0087140F" w:rsidRDefault="00E30B8D" w:rsidP="00E30B8D">
      <w:pPr>
        <w:pStyle w:val="TF-TEXTO"/>
      </w:pPr>
      <w:r w:rsidRPr="0087140F">
        <w:t>O modelo foi desenvolvido atendendo os seguintes Requisitos Funcionais (</w:t>
      </w:r>
      <w:proofErr w:type="spellStart"/>
      <w:r w:rsidRPr="0087140F">
        <w:t>RF</w:t>
      </w:r>
      <w:ins w:id="193" w:author="Dalton Solano dos Reis" w:date="2024-12-11T08:46:00Z" w16du:dateUtc="2024-12-11T11:46:00Z">
        <w:r w:rsidR="00441108">
          <w:t>s</w:t>
        </w:r>
      </w:ins>
      <w:proofErr w:type="spellEnd"/>
      <w:r w:rsidRPr="0087140F">
        <w:t>) e Requisitos Não Funcionais (</w:t>
      </w:r>
      <w:proofErr w:type="spellStart"/>
      <w:r w:rsidRPr="0087140F">
        <w:t>RNF</w:t>
      </w:r>
      <w:ins w:id="194" w:author="Dalton Solano dos Reis" w:date="2024-12-11T08:46:00Z" w16du:dateUtc="2024-12-11T11:46:00Z">
        <w:r w:rsidR="00441108">
          <w:t>s</w:t>
        </w:r>
      </w:ins>
      <w:proofErr w:type="spellEnd"/>
      <w:r w:rsidRPr="0087140F">
        <w:t>):</w:t>
      </w:r>
    </w:p>
    <w:p w14:paraId="7D7582E6" w14:textId="77777777" w:rsidR="00E30B8D" w:rsidRPr="0087140F" w:rsidRDefault="00E30B8D" w:rsidP="00E30B8D">
      <w:pPr>
        <w:pStyle w:val="TF-ALNEA"/>
        <w:numPr>
          <w:ilvl w:val="0"/>
          <w:numId w:val="3"/>
        </w:numPr>
      </w:pPr>
      <w:r w:rsidRPr="0087140F">
        <w:t>permitir ao usuário carregar imagens a serem analisadas (RF);</w:t>
      </w:r>
    </w:p>
    <w:p w14:paraId="0E374E89" w14:textId="1933C783" w:rsidR="00CE25D7" w:rsidRPr="0087140F" w:rsidRDefault="00CE25D7" w:rsidP="00E30B8D">
      <w:pPr>
        <w:pStyle w:val="TF-ALNEA"/>
        <w:numPr>
          <w:ilvl w:val="0"/>
          <w:numId w:val="3"/>
        </w:numPr>
      </w:pPr>
      <w:r w:rsidRPr="0087140F">
        <w:t>realizar o realce e melhoramento de ruídos, distorções e problemas de iluminação utilizando técnicas de processamento de imagens (RF);</w:t>
      </w:r>
    </w:p>
    <w:p w14:paraId="202BB0DC" w14:textId="39AA9472" w:rsidR="00E30B8D" w:rsidRPr="0087140F" w:rsidRDefault="00CE25D7" w:rsidP="00CE25D7">
      <w:pPr>
        <w:pStyle w:val="TF-ALNEA"/>
      </w:pPr>
      <w:r w:rsidRPr="0087140F">
        <w:t>segmentar</w:t>
      </w:r>
      <w:r w:rsidR="00E30B8D" w:rsidRPr="0087140F">
        <w:t xml:space="preserve"> a </w:t>
      </w:r>
      <w:proofErr w:type="spellStart"/>
      <w:r w:rsidRPr="0087140F">
        <w:t>Region</w:t>
      </w:r>
      <w:proofErr w:type="spellEnd"/>
      <w:r w:rsidRPr="0087140F">
        <w:t xml:space="preserve"> </w:t>
      </w:r>
      <w:del w:id="195" w:author="Dalton Solano dos Reis" w:date="2024-12-11T08:47:00Z" w16du:dateUtc="2024-12-11T11:47:00Z">
        <w:r w:rsidRPr="0087140F" w:rsidDel="00441108">
          <w:delText xml:space="preserve">of </w:delText>
        </w:r>
      </w:del>
      <w:proofErr w:type="spellStart"/>
      <w:ins w:id="196" w:author="Dalton Solano dos Reis" w:date="2024-12-11T08:47:00Z" w16du:dateUtc="2024-12-11T11:47:00Z">
        <w:r w:rsidR="00441108">
          <w:t>O</w:t>
        </w:r>
        <w:r w:rsidR="00441108" w:rsidRPr="0087140F">
          <w:t>f</w:t>
        </w:r>
        <w:proofErr w:type="spellEnd"/>
        <w:r w:rsidR="00441108" w:rsidRPr="0087140F">
          <w:t xml:space="preserve"> </w:t>
        </w:r>
      </w:ins>
      <w:del w:id="197" w:author="Dalton Solano dos Reis" w:date="2024-12-11T08:47:00Z" w16du:dateUtc="2024-12-11T11:47:00Z">
        <w:r w:rsidRPr="0087140F" w:rsidDel="00441108">
          <w:delText xml:space="preserve">interest </w:delText>
        </w:r>
      </w:del>
      <w:proofErr w:type="spellStart"/>
      <w:ins w:id="198" w:author="Dalton Solano dos Reis" w:date="2024-12-11T08:47:00Z" w16du:dateUtc="2024-12-11T11:47:00Z">
        <w:r w:rsidR="00441108">
          <w:t>I</w:t>
        </w:r>
        <w:r w:rsidR="00441108" w:rsidRPr="0087140F">
          <w:t>nterest</w:t>
        </w:r>
        <w:proofErr w:type="spellEnd"/>
        <w:r w:rsidR="00441108" w:rsidRPr="0087140F">
          <w:t xml:space="preserve"> </w:t>
        </w:r>
      </w:ins>
      <w:r w:rsidRPr="0087140F">
        <w:t>(</w:t>
      </w:r>
      <w:r w:rsidR="00E30B8D" w:rsidRPr="0087140F">
        <w:t>ROI</w:t>
      </w:r>
      <w:r w:rsidRPr="0087140F">
        <w:t>)</w:t>
      </w:r>
      <w:r w:rsidR="00E30B8D" w:rsidRPr="0087140F">
        <w:t xml:space="preserve"> das imagens coletadas</w:t>
      </w:r>
      <w:r w:rsidRPr="0087140F">
        <w:t xml:space="preserve"> no </w:t>
      </w:r>
      <w:proofErr w:type="spellStart"/>
      <w:r w:rsidRPr="0087140F">
        <w:t>LabelBox</w:t>
      </w:r>
      <w:proofErr w:type="spellEnd"/>
      <w:r w:rsidRPr="0087140F">
        <w:t xml:space="preserve"> (</w:t>
      </w:r>
      <w:r w:rsidR="00E30B8D" w:rsidRPr="0087140F">
        <w:t>RF);</w:t>
      </w:r>
    </w:p>
    <w:p w14:paraId="472CB2C6" w14:textId="060F1825" w:rsidR="00E30B8D" w:rsidRPr="0087140F" w:rsidRDefault="00CE25D7" w:rsidP="00E30B8D">
      <w:pPr>
        <w:pStyle w:val="TF-ALNEA"/>
      </w:pPr>
      <w:r w:rsidRPr="0087140F">
        <w:t xml:space="preserve">utilizar a rede neural </w:t>
      </w:r>
      <w:proofErr w:type="spellStart"/>
      <w:r w:rsidRPr="0087140F">
        <w:t>convolucional</w:t>
      </w:r>
      <w:proofErr w:type="spellEnd"/>
      <w:r w:rsidRPr="0087140F">
        <w:t xml:space="preserve"> Fast R-CNN para identificar os neurônios atípicos</w:t>
      </w:r>
      <w:r w:rsidR="00E30B8D" w:rsidRPr="0087140F">
        <w:t xml:space="preserve"> (RF); </w:t>
      </w:r>
    </w:p>
    <w:p w14:paraId="3FEA4451" w14:textId="194BA9B3" w:rsidR="00CE25D7" w:rsidRPr="0087140F" w:rsidRDefault="00CE25D7" w:rsidP="00E30B8D">
      <w:pPr>
        <w:pStyle w:val="TF-ALNEA"/>
      </w:pPr>
      <w:r w:rsidRPr="0087140F">
        <w:t xml:space="preserve">aumentar o </w:t>
      </w:r>
      <w:proofErr w:type="spellStart"/>
      <w:r w:rsidRPr="0087140F">
        <w:rPr>
          <w:i/>
          <w:iCs/>
        </w:rPr>
        <w:t>dataset</w:t>
      </w:r>
      <w:proofErr w:type="spellEnd"/>
      <w:r w:rsidRPr="0087140F">
        <w:t xml:space="preserve"> utilizando técnicas de </w:t>
      </w:r>
      <w:proofErr w:type="spellStart"/>
      <w:r w:rsidRPr="0087140F">
        <w:rPr>
          <w:i/>
          <w:iCs/>
        </w:rPr>
        <w:t>preprocessing</w:t>
      </w:r>
      <w:proofErr w:type="spellEnd"/>
      <w:r w:rsidRPr="0087140F">
        <w:rPr>
          <w:i/>
          <w:iCs/>
        </w:rPr>
        <w:t xml:space="preserve"> </w:t>
      </w:r>
      <w:r w:rsidRPr="0087140F">
        <w:t xml:space="preserve">e </w:t>
      </w:r>
      <w:r w:rsidRPr="0087140F">
        <w:rPr>
          <w:i/>
          <w:iCs/>
        </w:rPr>
        <w:t xml:space="preserve">data </w:t>
      </w:r>
      <w:proofErr w:type="spellStart"/>
      <w:r w:rsidRPr="0087140F">
        <w:rPr>
          <w:i/>
          <w:iCs/>
        </w:rPr>
        <w:t>augmentation</w:t>
      </w:r>
      <w:proofErr w:type="spellEnd"/>
      <w:r w:rsidRPr="0087140F">
        <w:t xml:space="preserve"> (RNF);</w:t>
      </w:r>
    </w:p>
    <w:p w14:paraId="18D34161" w14:textId="13257C26" w:rsidR="00E30B8D" w:rsidRPr="0087140F" w:rsidRDefault="00282282" w:rsidP="00E30B8D">
      <w:pPr>
        <w:pStyle w:val="TF-ALNEA"/>
      </w:pPr>
      <w:r w:rsidRPr="0087140F">
        <w:t xml:space="preserve">utilizar a biblioteca </w:t>
      </w:r>
      <w:proofErr w:type="spellStart"/>
      <w:r w:rsidRPr="0087140F">
        <w:t>PyTorch</w:t>
      </w:r>
      <w:proofErr w:type="spellEnd"/>
      <w:r w:rsidRPr="0087140F">
        <w:t xml:space="preserve"> e a</w:t>
      </w:r>
      <w:r w:rsidR="00E30B8D" w:rsidRPr="0087140F">
        <w:t xml:space="preserve"> linguagem de programação Python (RNF);</w:t>
      </w:r>
    </w:p>
    <w:p w14:paraId="503EE66B" w14:textId="1E46339D" w:rsidR="00282282" w:rsidRPr="0087140F" w:rsidRDefault="00282282" w:rsidP="00E30B8D">
      <w:pPr>
        <w:pStyle w:val="TF-ALNEA"/>
      </w:pPr>
      <w:r w:rsidRPr="0087140F">
        <w:t xml:space="preserve">utilizar a biblioteca </w:t>
      </w:r>
      <w:proofErr w:type="spellStart"/>
      <w:r w:rsidRPr="0087140F">
        <w:t>OpenCV</w:t>
      </w:r>
      <w:proofErr w:type="spellEnd"/>
      <w:r w:rsidRPr="0087140F">
        <w:t xml:space="preserve"> para realizar o processamento de imagens (RNF);</w:t>
      </w:r>
    </w:p>
    <w:p w14:paraId="7B7FEBD8" w14:textId="77777777" w:rsidR="00E30B8D" w:rsidRPr="0087140F" w:rsidRDefault="00E30B8D" w:rsidP="00E30B8D">
      <w:pPr>
        <w:pStyle w:val="TF-ALNEA"/>
      </w:pPr>
      <w:r w:rsidRPr="0087140F">
        <w:t>ser capaz de realizar a análise em um tempo máximo de um minuto (RNF);</w:t>
      </w:r>
    </w:p>
    <w:p w14:paraId="0A0E7987" w14:textId="75152D72" w:rsidR="00CE25D7" w:rsidRPr="0087140F" w:rsidRDefault="00CE25D7" w:rsidP="00E30B8D">
      <w:pPr>
        <w:pStyle w:val="TF-ALNEA"/>
      </w:pPr>
      <w:r w:rsidRPr="0087140F">
        <w:t>disponibilizar as marcações dos neurônios atípicos identificações pelo modelo através de um WebService REST (RNF).</w:t>
      </w:r>
    </w:p>
    <w:p w14:paraId="2816284F" w14:textId="5ED3CFE8" w:rsidR="00CE25D7" w:rsidRPr="0087140F" w:rsidRDefault="00282282" w:rsidP="00282282">
      <w:pPr>
        <w:pStyle w:val="Ttulo3"/>
      </w:pPr>
      <w:bookmarkStart w:id="199" w:name="_Toc184283906"/>
      <w:bookmarkStart w:id="200" w:name="_Toc89692682"/>
      <w:bookmarkStart w:id="201" w:name="_Toc138748088"/>
      <w:r w:rsidRPr="0087140F">
        <w:t>Descrição do modelo</w:t>
      </w:r>
      <w:bookmarkEnd w:id="199"/>
    </w:p>
    <w:p w14:paraId="1DF29812" w14:textId="28EC3EF2" w:rsidR="006242C5" w:rsidRPr="00B55D46" w:rsidRDefault="006242C5" w:rsidP="00F229A0">
      <w:pPr>
        <w:pStyle w:val="TF-TEXTO"/>
      </w:pPr>
      <w:r w:rsidRPr="00B55D46">
        <w:t>O diagrama de atividades, apresentado na</w:t>
      </w:r>
      <w:r w:rsidR="008658DF" w:rsidRPr="00B55D46">
        <w:t xml:space="preserve"> </w:t>
      </w:r>
      <w:r w:rsidR="008658DF" w:rsidRPr="00B55D46">
        <w:fldChar w:fldCharType="begin"/>
      </w:r>
      <w:r w:rsidR="008658DF" w:rsidRPr="00B55D46">
        <w:instrText xml:space="preserve"> REF _Ref184153789 \h </w:instrText>
      </w:r>
      <w:r w:rsidR="00B55D46">
        <w:instrText xml:space="preserve"> \* MERGEFORMAT </w:instrText>
      </w:r>
      <w:r w:rsidR="008658DF" w:rsidRPr="00B55D46">
        <w:fldChar w:fldCharType="separate"/>
      </w:r>
      <w:r w:rsidR="008809CA" w:rsidRPr="00B55D46">
        <w:t xml:space="preserve">Figura </w:t>
      </w:r>
      <w:r w:rsidR="008809CA">
        <w:rPr>
          <w:noProof/>
        </w:rPr>
        <w:t>8</w:t>
      </w:r>
      <w:r w:rsidR="008658DF" w:rsidRPr="00B55D46">
        <w:fldChar w:fldCharType="end"/>
      </w:r>
      <w:r w:rsidRPr="00B55D46">
        <w:t>, indica as etapas realizadas para o desenvolvimento do modelo.</w:t>
      </w:r>
    </w:p>
    <w:p w14:paraId="42CB36D9" w14:textId="52731BB9" w:rsidR="006242C5" w:rsidRPr="00B55D46" w:rsidRDefault="008658DF" w:rsidP="008658DF">
      <w:pPr>
        <w:pStyle w:val="TF-LEGENDA"/>
      </w:pPr>
      <w:bookmarkStart w:id="202" w:name="_Ref184153789"/>
      <w:bookmarkStart w:id="203" w:name="_Toc184283852"/>
      <w:r w:rsidRPr="00B55D46">
        <w:lastRenderedPageBreak/>
        <w:t xml:space="preserve">Figura </w:t>
      </w:r>
      <w:fldSimple w:instr=" SEQ Figura \* ARABIC ">
        <w:r w:rsidR="008809CA">
          <w:rPr>
            <w:noProof/>
          </w:rPr>
          <w:t>8</w:t>
        </w:r>
      </w:fldSimple>
      <w:bookmarkEnd w:id="202"/>
      <w:r w:rsidRPr="00B55D46">
        <w:t xml:space="preserve"> </w:t>
      </w:r>
      <w:r w:rsidR="006242C5" w:rsidRPr="00B55D46">
        <w:t>– Etapas definidas para detecção de neurônios atípicos</w:t>
      </w:r>
      <w:del w:id="204" w:author="Dalton Solano dos Reis" w:date="2024-12-11T08:48:00Z" w16du:dateUtc="2024-12-11T11:48:00Z">
        <w:r w:rsidR="006242C5" w:rsidRPr="00B55D46" w:rsidDel="00441108">
          <w:delText>.</w:delText>
        </w:r>
        <w:bookmarkEnd w:id="203"/>
        <w:r w:rsidR="00A73646" w:rsidRPr="00B55D46" w:rsidDel="00441108">
          <w:delText xml:space="preserve"> </w:delText>
        </w:r>
      </w:del>
    </w:p>
    <w:tbl>
      <w:tblPr>
        <w:tblStyle w:val="Tabelacomgrade"/>
        <w:tblW w:w="0" w:type="auto"/>
        <w:tblLook w:val="04A0" w:firstRow="1" w:lastRow="0" w:firstColumn="1" w:lastColumn="0" w:noHBand="0" w:noVBand="1"/>
      </w:tblPr>
      <w:tblGrid>
        <w:gridCol w:w="9062"/>
      </w:tblGrid>
      <w:tr w:rsidR="00B55D46" w14:paraId="491F7B65" w14:textId="77777777" w:rsidTr="00450D83">
        <w:trPr>
          <w:trHeight w:val="5102"/>
        </w:trPr>
        <w:tc>
          <w:tcPr>
            <w:tcW w:w="9062" w:type="dxa"/>
            <w:vAlign w:val="center"/>
          </w:tcPr>
          <w:p w14:paraId="55195D5C" w14:textId="520696AF" w:rsidR="00B55D46" w:rsidRDefault="005A275A" w:rsidP="00B55D46">
            <w:pPr>
              <w:pStyle w:val="TF-FIGURA"/>
            </w:pPr>
            <w:r>
              <w:rPr>
                <w:noProof/>
              </w:rPr>
              <mc:AlternateContent>
                <mc:Choice Requires="wps">
                  <w:drawing>
                    <wp:anchor distT="0" distB="0" distL="114300" distR="114300" simplePos="0" relativeHeight="251705344" behindDoc="0" locked="0" layoutInCell="1" allowOverlap="1" wp14:anchorId="26AD43B1" wp14:editId="3021A814">
                      <wp:simplePos x="0" y="0"/>
                      <wp:positionH relativeFrom="column">
                        <wp:posOffset>4298950</wp:posOffset>
                      </wp:positionH>
                      <wp:positionV relativeFrom="paragraph">
                        <wp:posOffset>180975</wp:posOffset>
                      </wp:positionV>
                      <wp:extent cx="1028700" cy="333375"/>
                      <wp:effectExtent l="0" t="0" r="0" b="9525"/>
                      <wp:wrapNone/>
                      <wp:docPr id="605185783" name="Retângulo 3"/>
                      <wp:cNvGraphicFramePr/>
                      <a:graphic xmlns:a="http://schemas.openxmlformats.org/drawingml/2006/main">
                        <a:graphicData uri="http://schemas.microsoft.com/office/word/2010/wordprocessingShape">
                          <wps:wsp>
                            <wps:cNvSpPr/>
                            <wps:spPr>
                              <a:xfrm>
                                <a:off x="0" y="0"/>
                                <a:ext cx="1028700" cy="3333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4F4E3A" w14:textId="77777777" w:rsidR="00450D83" w:rsidRPr="00441108" w:rsidRDefault="00450D83" w:rsidP="00B55D46">
                                  <w:pPr>
                                    <w:jc w:val="center"/>
                                    <w:rPr>
                                      <w:b/>
                                      <w:bCs/>
                                      <w:i/>
                                      <w:iCs/>
                                      <w:color w:val="0D0D0D" w:themeColor="text1" w:themeTint="F2"/>
                                      <w:sz w:val="18"/>
                                      <w:szCs w:val="18"/>
                                      <w:rPrChange w:id="205" w:author="Dalton Solano dos Reis" w:date="2024-12-11T08:49:00Z" w16du:dateUtc="2024-12-11T11:49:00Z">
                                        <w:rPr>
                                          <w:b/>
                                          <w:bCs/>
                                          <w:color w:val="0D0D0D" w:themeColor="text1" w:themeTint="F2"/>
                                          <w:sz w:val="18"/>
                                          <w:szCs w:val="18"/>
                                        </w:rPr>
                                      </w:rPrChange>
                                    </w:rPr>
                                  </w:pPr>
                                  <w:r w:rsidRPr="00441108">
                                    <w:rPr>
                                      <w:b/>
                                      <w:bCs/>
                                      <w:i/>
                                      <w:iCs/>
                                      <w:color w:val="0D0D0D" w:themeColor="text1" w:themeTint="F2"/>
                                      <w:sz w:val="18"/>
                                      <w:szCs w:val="18"/>
                                      <w:rPrChange w:id="206" w:author="Dalton Solano dos Reis" w:date="2024-12-11T08:49:00Z" w16du:dateUtc="2024-12-11T11:49:00Z">
                                        <w:rPr>
                                          <w:b/>
                                          <w:bCs/>
                                          <w:color w:val="0D0D0D" w:themeColor="text1" w:themeTint="F2"/>
                                          <w:sz w:val="18"/>
                                          <w:szCs w:val="18"/>
                                        </w:rPr>
                                      </w:rPrChange>
                                    </w:rPr>
                                    <w:t>Data augmentation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AD43B1" id="Retângulo 3" o:spid="_x0000_s1026" style="position:absolute;left:0;text-align:left;margin-left:338.5pt;margin-top:14.25pt;width:81pt;height:26.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" filled="f" stroked="f" strokeweight="1pt">
                      <v:textbox inset="0,0,0,0">
                        <w:txbxContent>
                          <w:p w14:paraId="0D4F4E3A" w14:textId="77777777" w:rsidR="00450D83" w:rsidRPr="00441108" w:rsidRDefault="00450D83" w:rsidP="00B55D46">
                            <w:pPr>
                              <w:jc w:val="center"/>
                              <w:rPr>
                                <w:b/>
                                <w:bCs/>
                                <w:i/>
                                <w:iCs/>
                                <w:color w:val="0D0D0D" w:themeColor="text1" w:themeTint="F2"/>
                                <w:sz w:val="18"/>
                                <w:szCs w:val="18"/>
                                <w:rPrChange w:id="208" w:author="Dalton Solano dos Reis" w:date="2024-12-11T08:49:00Z" w16du:dateUtc="2024-12-11T11:49:00Z">
                                  <w:rPr>
                                    <w:b/>
                                    <w:bCs/>
                                    <w:color w:val="0D0D0D" w:themeColor="text1" w:themeTint="F2"/>
                                    <w:sz w:val="18"/>
                                    <w:szCs w:val="18"/>
                                  </w:rPr>
                                </w:rPrChange>
                              </w:rPr>
                            </w:pPr>
                            <w:r w:rsidRPr="00441108">
                              <w:rPr>
                                <w:b/>
                                <w:bCs/>
                                <w:i/>
                                <w:iCs/>
                                <w:color w:val="0D0D0D" w:themeColor="text1" w:themeTint="F2"/>
                                <w:sz w:val="18"/>
                                <w:szCs w:val="18"/>
                                <w:rPrChange w:id="209" w:author="Dalton Solano dos Reis" w:date="2024-12-11T08:49:00Z" w16du:dateUtc="2024-12-11T11:49:00Z">
                                  <w:rPr>
                                    <w:b/>
                                    <w:bCs/>
                                    <w:color w:val="0D0D0D" w:themeColor="text1" w:themeTint="F2"/>
                                    <w:sz w:val="18"/>
                                    <w:szCs w:val="18"/>
                                  </w:rPr>
                                </w:rPrChange>
                              </w:rPr>
                              <w:t xml:space="preserve">Data </w:t>
                            </w:r>
                            <w:proofErr w:type="spellStart"/>
                            <w:r w:rsidRPr="00441108">
                              <w:rPr>
                                <w:b/>
                                <w:bCs/>
                                <w:i/>
                                <w:iCs/>
                                <w:color w:val="0D0D0D" w:themeColor="text1" w:themeTint="F2"/>
                                <w:sz w:val="18"/>
                                <w:szCs w:val="18"/>
                                <w:rPrChange w:id="210" w:author="Dalton Solano dos Reis" w:date="2024-12-11T08:49:00Z" w16du:dateUtc="2024-12-11T11:49:00Z">
                                  <w:rPr>
                                    <w:b/>
                                    <w:bCs/>
                                    <w:color w:val="0D0D0D" w:themeColor="text1" w:themeTint="F2"/>
                                    <w:sz w:val="18"/>
                                    <w:szCs w:val="18"/>
                                  </w:rPr>
                                </w:rPrChange>
                              </w:rPr>
                              <w:t>augmentation</w:t>
                            </w:r>
                            <w:proofErr w:type="spellEnd"/>
                          </w:p>
                        </w:txbxContent>
                      </v:textbox>
                    </v:rect>
                  </w:pict>
                </mc:Fallback>
              </mc:AlternateContent>
            </w:r>
            <w:r>
              <w:rPr>
                <w:noProof/>
              </w:rPr>
              <mc:AlternateContent>
                <mc:Choice Requires="wps">
                  <w:drawing>
                    <wp:anchor distT="0" distB="0" distL="114300" distR="114300" simplePos="0" relativeHeight="251701248" behindDoc="0" locked="0" layoutInCell="1" allowOverlap="1" wp14:anchorId="44F23240" wp14:editId="0F7A373B">
                      <wp:simplePos x="0" y="0"/>
                      <wp:positionH relativeFrom="column">
                        <wp:posOffset>2269490</wp:posOffset>
                      </wp:positionH>
                      <wp:positionV relativeFrom="paragraph">
                        <wp:posOffset>182245</wp:posOffset>
                      </wp:positionV>
                      <wp:extent cx="1028700" cy="333375"/>
                      <wp:effectExtent l="0" t="0" r="0" b="9525"/>
                      <wp:wrapNone/>
                      <wp:docPr id="1994431906" name="Retângulo 3"/>
                      <wp:cNvGraphicFramePr/>
                      <a:graphic xmlns:a="http://schemas.openxmlformats.org/drawingml/2006/main">
                        <a:graphicData uri="http://schemas.microsoft.com/office/word/2010/wordprocessingShape">
                          <wps:wsp>
                            <wps:cNvSpPr/>
                            <wps:spPr>
                              <a:xfrm>
                                <a:off x="0" y="0"/>
                                <a:ext cx="1028700" cy="3333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EF9E2A1" w14:textId="6D1A6C6A" w:rsidR="00450D83" w:rsidRPr="00450D83" w:rsidRDefault="00450D83" w:rsidP="00B55D46">
                                  <w:pPr>
                                    <w:jc w:val="center"/>
                                    <w:rPr>
                                      <w:b/>
                                      <w:bCs/>
                                      <w:color w:val="0D0D0D" w:themeColor="text1" w:themeTint="F2"/>
                                      <w:sz w:val="18"/>
                                      <w:szCs w:val="18"/>
                                    </w:rPr>
                                  </w:pPr>
                                  <w:r w:rsidRPr="00450D83">
                                    <w:rPr>
                                      <w:b/>
                                      <w:bCs/>
                                      <w:color w:val="0D0D0D" w:themeColor="text1" w:themeTint="F2"/>
                                      <w:sz w:val="18"/>
                                      <w:szCs w:val="18"/>
                                    </w:rPr>
                                    <w:t>Pré-processamento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23240" id="_x0000_s1027" style="position:absolute;left:0;text-align:left;margin-left:178.7pt;margin-top:14.35pt;width:81pt;height:26.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" filled="f" stroked="f" strokeweight="1pt">
                      <v:textbox inset="0,0,0,0">
                        <w:txbxContent>
                          <w:p w14:paraId="7EF9E2A1" w14:textId="6D1A6C6A" w:rsidR="00450D83" w:rsidRPr="00450D83" w:rsidRDefault="00450D83" w:rsidP="00B55D46">
                            <w:pPr>
                              <w:jc w:val="center"/>
                              <w:rPr>
                                <w:b/>
                                <w:bCs/>
                                <w:color w:val="0D0D0D" w:themeColor="text1" w:themeTint="F2"/>
                                <w:sz w:val="18"/>
                                <w:szCs w:val="18"/>
                              </w:rPr>
                            </w:pPr>
                            <w:r w:rsidRPr="00450D83">
                              <w:rPr>
                                <w:b/>
                                <w:bCs/>
                                <w:color w:val="0D0D0D" w:themeColor="text1" w:themeTint="F2"/>
                                <w:sz w:val="18"/>
                                <w:szCs w:val="18"/>
                              </w:rPr>
                              <w:t>Pré-processamento</w:t>
                            </w:r>
                          </w:p>
                        </w:txbxContent>
                      </v:textbox>
                    </v:rect>
                  </w:pict>
                </mc:Fallback>
              </mc:AlternateContent>
            </w:r>
            <w:r>
              <w:rPr>
                <w:noProof/>
              </w:rPr>
              <mc:AlternateContent>
                <mc:Choice Requires="wps">
                  <w:drawing>
                    <wp:anchor distT="0" distB="0" distL="114300" distR="114300" simplePos="0" relativeHeight="251668480" behindDoc="0" locked="0" layoutInCell="1" allowOverlap="1" wp14:anchorId="7C01A5AA" wp14:editId="08811ED7">
                      <wp:simplePos x="0" y="0"/>
                      <wp:positionH relativeFrom="column">
                        <wp:posOffset>4293235</wp:posOffset>
                      </wp:positionH>
                      <wp:positionV relativeFrom="paragraph">
                        <wp:posOffset>1403985</wp:posOffset>
                      </wp:positionV>
                      <wp:extent cx="1028700" cy="333375"/>
                      <wp:effectExtent l="0" t="0" r="19050" b="28575"/>
                      <wp:wrapNone/>
                      <wp:docPr id="1202812872" name="Retângulo 3"/>
                      <wp:cNvGraphicFramePr/>
                      <a:graphic xmlns:a="http://schemas.openxmlformats.org/drawingml/2006/main">
                        <a:graphicData uri="http://schemas.microsoft.com/office/word/2010/wordprocessingShape">
                          <wps:wsp>
                            <wps:cNvSpPr/>
                            <wps:spPr>
                              <a:xfrm>
                                <a:off x="0" y="0"/>
                                <a:ext cx="1028700" cy="333375"/>
                              </a:xfrm>
                              <a:prstGeom prst="rect">
                                <a:avLst/>
                              </a:prstGeom>
                              <a:solidFill>
                                <a:schemeClr val="bg1">
                                  <a:lumMod val="9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89FE78F" w14:textId="4EAD7040" w:rsidR="00B55D46" w:rsidRPr="00450D83" w:rsidRDefault="00B55D46" w:rsidP="00B55D46">
                                  <w:pPr>
                                    <w:jc w:val="center"/>
                                    <w:rPr>
                                      <w:color w:val="0D0D0D" w:themeColor="text1" w:themeTint="F2"/>
                                      <w:sz w:val="18"/>
                                      <w:szCs w:val="18"/>
                                    </w:rPr>
                                  </w:pPr>
                                  <w:r w:rsidRPr="00450D83">
                                    <w:rPr>
                                      <w:color w:val="0D0D0D" w:themeColor="text1" w:themeTint="F2"/>
                                      <w:sz w:val="18"/>
                                      <w:szCs w:val="18"/>
                                    </w:rPr>
                                    <w:t>Hue entre -60º e +60º</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1A5AA" id="_x0000_s1028" style="position:absolute;left:0;text-align:left;margin-left:338.05pt;margin-top:110.55pt;width:81pt;height:26.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" fillcolor="#f2f2f2 [3052]" strokecolor="black [3213]" strokeweight="1pt">
                      <v:textbox inset="0,0,0,0">
                        <w:txbxContent>
                          <w:p w14:paraId="289FE78F" w14:textId="4EAD7040" w:rsidR="00B55D46" w:rsidRPr="00450D83" w:rsidRDefault="00B55D46" w:rsidP="00B55D46">
                            <w:pPr>
                              <w:jc w:val="center"/>
                              <w:rPr>
                                <w:color w:val="0D0D0D" w:themeColor="text1" w:themeTint="F2"/>
                                <w:sz w:val="18"/>
                                <w:szCs w:val="18"/>
                              </w:rPr>
                            </w:pPr>
                            <w:proofErr w:type="spellStart"/>
                            <w:r w:rsidRPr="00450D83">
                              <w:rPr>
                                <w:color w:val="0D0D0D" w:themeColor="text1" w:themeTint="F2"/>
                                <w:sz w:val="18"/>
                                <w:szCs w:val="18"/>
                              </w:rPr>
                              <w:t>Hue</w:t>
                            </w:r>
                            <w:proofErr w:type="spellEnd"/>
                            <w:r w:rsidRPr="00450D83">
                              <w:rPr>
                                <w:color w:val="0D0D0D" w:themeColor="text1" w:themeTint="F2"/>
                                <w:sz w:val="18"/>
                                <w:szCs w:val="18"/>
                              </w:rPr>
                              <w:t xml:space="preserve"> entre -60º e +60º</w:t>
                            </w:r>
                          </w:p>
                        </w:txbxContent>
                      </v:textbox>
                    </v:rect>
                  </w:pict>
                </mc:Fallback>
              </mc:AlternateContent>
            </w:r>
            <w:r>
              <w:rPr>
                <w:noProof/>
              </w:rPr>
              <mc:AlternateContent>
                <mc:Choice Requires="wps">
                  <w:drawing>
                    <wp:anchor distT="0" distB="0" distL="114300" distR="114300" simplePos="0" relativeHeight="251666432" behindDoc="0" locked="0" layoutInCell="1" allowOverlap="1" wp14:anchorId="14B2AC62" wp14:editId="6942BE26">
                      <wp:simplePos x="0" y="0"/>
                      <wp:positionH relativeFrom="column">
                        <wp:posOffset>4309110</wp:posOffset>
                      </wp:positionH>
                      <wp:positionV relativeFrom="paragraph">
                        <wp:posOffset>747395</wp:posOffset>
                      </wp:positionV>
                      <wp:extent cx="1028700" cy="333375"/>
                      <wp:effectExtent l="0" t="0" r="19050" b="28575"/>
                      <wp:wrapNone/>
                      <wp:docPr id="1689033054" name="Retângulo 3"/>
                      <wp:cNvGraphicFramePr/>
                      <a:graphic xmlns:a="http://schemas.openxmlformats.org/drawingml/2006/main">
                        <a:graphicData uri="http://schemas.microsoft.com/office/word/2010/wordprocessingShape">
                          <wps:wsp>
                            <wps:cNvSpPr/>
                            <wps:spPr>
                              <a:xfrm>
                                <a:off x="0" y="0"/>
                                <a:ext cx="1028700" cy="333375"/>
                              </a:xfrm>
                              <a:prstGeom prst="rect">
                                <a:avLst/>
                              </a:prstGeom>
                              <a:solidFill>
                                <a:schemeClr val="bg1">
                                  <a:lumMod val="9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54491A" w14:textId="49F84DB8" w:rsidR="00B55D46" w:rsidRPr="00450D83" w:rsidRDefault="00B55D46" w:rsidP="00B55D46">
                                  <w:pPr>
                                    <w:jc w:val="center"/>
                                    <w:rPr>
                                      <w:color w:val="0D0D0D" w:themeColor="text1" w:themeTint="F2"/>
                                      <w:sz w:val="18"/>
                                      <w:szCs w:val="18"/>
                                    </w:rPr>
                                  </w:pPr>
                                  <w:r w:rsidRPr="00450D83">
                                    <w:rPr>
                                      <w:color w:val="0D0D0D" w:themeColor="text1" w:themeTint="F2"/>
                                      <w:sz w:val="18"/>
                                      <w:szCs w:val="18"/>
                                    </w:rPr>
                                    <w:t>Mosaico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2AC62" id="_x0000_s1029" style="position:absolute;left:0;text-align:left;margin-left:339.3pt;margin-top:58.85pt;width:81pt;height:26.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" fillcolor="#f2f2f2 [3052]" strokecolor="black [3213]" strokeweight="1pt">
                      <v:textbox inset="0,0,0,0">
                        <w:txbxContent>
                          <w:p w14:paraId="0654491A" w14:textId="49F84DB8" w:rsidR="00B55D46" w:rsidRPr="00450D83" w:rsidRDefault="00B55D46" w:rsidP="00B55D46">
                            <w:pPr>
                              <w:jc w:val="center"/>
                              <w:rPr>
                                <w:color w:val="0D0D0D" w:themeColor="text1" w:themeTint="F2"/>
                                <w:sz w:val="18"/>
                                <w:szCs w:val="18"/>
                              </w:rPr>
                            </w:pPr>
                            <w:r w:rsidRPr="00450D83">
                              <w:rPr>
                                <w:color w:val="0D0D0D" w:themeColor="text1" w:themeTint="F2"/>
                                <w:sz w:val="18"/>
                                <w:szCs w:val="18"/>
                              </w:rPr>
                              <w:t>Mosaico</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49D70F62" wp14:editId="3FD489B4">
                      <wp:simplePos x="0" y="0"/>
                      <wp:positionH relativeFrom="column">
                        <wp:posOffset>2284730</wp:posOffset>
                      </wp:positionH>
                      <wp:positionV relativeFrom="paragraph">
                        <wp:posOffset>713105</wp:posOffset>
                      </wp:positionV>
                      <wp:extent cx="1028700" cy="333375"/>
                      <wp:effectExtent l="0" t="0" r="19050" b="28575"/>
                      <wp:wrapNone/>
                      <wp:docPr id="411400215" name="Retângulo 3"/>
                      <wp:cNvGraphicFramePr/>
                      <a:graphic xmlns:a="http://schemas.openxmlformats.org/drawingml/2006/main">
                        <a:graphicData uri="http://schemas.microsoft.com/office/word/2010/wordprocessingShape">
                          <wps:wsp>
                            <wps:cNvSpPr/>
                            <wps:spPr>
                              <a:xfrm>
                                <a:off x="0" y="0"/>
                                <a:ext cx="1028700" cy="333375"/>
                              </a:xfrm>
                              <a:prstGeom prst="rect">
                                <a:avLst/>
                              </a:prstGeom>
                              <a:solidFill>
                                <a:schemeClr val="bg1">
                                  <a:lumMod val="9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16BFC0" w14:textId="5012C41C" w:rsidR="00B55D46" w:rsidRPr="00450D83" w:rsidRDefault="00B55D46" w:rsidP="00B55D46">
                                  <w:pPr>
                                    <w:jc w:val="center"/>
                                    <w:rPr>
                                      <w:color w:val="0D0D0D" w:themeColor="text1" w:themeTint="F2"/>
                                      <w:sz w:val="18"/>
                                      <w:szCs w:val="18"/>
                                    </w:rPr>
                                  </w:pPr>
                                  <w:r w:rsidRPr="00450D83">
                                    <w:rPr>
                                      <w:color w:val="0D0D0D" w:themeColor="text1" w:themeTint="F2"/>
                                      <w:sz w:val="18"/>
                                      <w:szCs w:val="18"/>
                                    </w:rPr>
                                    <w:t>Redimensionamento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D70F62" id="_x0000_s1030" style="position:absolute;left:0;text-align:left;margin-left:179.9pt;margin-top:56.15pt;width:81pt;height:2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" fillcolor="#f2f2f2 [3052]" strokecolor="black [3213]" strokeweight="1pt">
                      <v:textbox inset="0,0,0,0">
                        <w:txbxContent>
                          <w:p w14:paraId="6C16BFC0" w14:textId="5012C41C" w:rsidR="00B55D46" w:rsidRPr="00450D83" w:rsidRDefault="00B55D46" w:rsidP="00B55D46">
                            <w:pPr>
                              <w:jc w:val="center"/>
                              <w:rPr>
                                <w:color w:val="0D0D0D" w:themeColor="text1" w:themeTint="F2"/>
                                <w:sz w:val="18"/>
                                <w:szCs w:val="18"/>
                              </w:rPr>
                            </w:pPr>
                            <w:r w:rsidRPr="00450D83">
                              <w:rPr>
                                <w:color w:val="0D0D0D" w:themeColor="text1" w:themeTint="F2"/>
                                <w:sz w:val="18"/>
                                <w:szCs w:val="18"/>
                              </w:rPr>
                              <w:t>Redimensionamento</w:t>
                            </w:r>
                          </w:p>
                        </w:txbxContent>
                      </v:textbox>
                    </v:rect>
                  </w:pict>
                </mc:Fallback>
              </mc:AlternateContent>
            </w:r>
            <w:r>
              <w:rPr>
                <w:noProof/>
              </w:rPr>
              <mc:AlternateContent>
                <mc:Choice Requires="wps">
                  <w:drawing>
                    <wp:anchor distT="0" distB="0" distL="114300" distR="114300" simplePos="0" relativeHeight="251695104" behindDoc="0" locked="0" layoutInCell="1" allowOverlap="1" wp14:anchorId="674A00FA" wp14:editId="1580BCC8">
                      <wp:simplePos x="0" y="0"/>
                      <wp:positionH relativeFrom="column">
                        <wp:posOffset>739140</wp:posOffset>
                      </wp:positionH>
                      <wp:positionV relativeFrom="paragraph">
                        <wp:posOffset>1235075</wp:posOffset>
                      </wp:positionV>
                      <wp:extent cx="0" cy="251460"/>
                      <wp:effectExtent l="76200" t="0" r="57150" b="53340"/>
                      <wp:wrapNone/>
                      <wp:docPr id="566365107" name="Conector de Seta Reta 5"/>
                      <wp:cNvGraphicFramePr/>
                      <a:graphic xmlns:a="http://schemas.openxmlformats.org/drawingml/2006/main">
                        <a:graphicData uri="http://schemas.microsoft.com/office/word/2010/wordprocessingShape">
                          <wps:wsp>
                            <wps:cNvCnPr/>
                            <wps:spPr>
                              <a:xfrm flipH="1">
                                <a:off x="0" y="0"/>
                                <a:ext cx="0" cy="251460"/>
                              </a:xfrm>
                              <a:prstGeom prst="straightConnector1">
                                <a:avLst/>
                              </a:prstGeom>
                              <a:ln w="9525">
                                <a:solidFill>
                                  <a:schemeClr val="bg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C152F97" id="_x0000_t32" coordsize="21600,21600" o:spt="32" o:oned="t" path="m,l21600,21600e" filled="f">
                      <v:path arrowok="t" fillok="f" o:connecttype="none"/>
                      <o:lock v:ext="edit" shapetype="t"/>
                    </v:shapetype>
                    <v:shape id="Conector de Seta Reta 5" o:spid="_x0000_s1026" type="#_x0000_t32" style="position:absolute;margin-left:58.2pt;margin-top:97.25pt;width:0;height:19.8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" strokecolor="#747070 [1614]">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0795BA99" wp14:editId="7D829AA8">
                      <wp:simplePos x="0" y="0"/>
                      <wp:positionH relativeFrom="column">
                        <wp:posOffset>251460</wp:posOffset>
                      </wp:positionH>
                      <wp:positionV relativeFrom="paragraph">
                        <wp:posOffset>1500505</wp:posOffset>
                      </wp:positionV>
                      <wp:extent cx="1028700" cy="574675"/>
                      <wp:effectExtent l="0" t="0" r="19050" b="15875"/>
                      <wp:wrapNone/>
                      <wp:docPr id="1382881951" name="Retângulo 3"/>
                      <wp:cNvGraphicFramePr/>
                      <a:graphic xmlns:a="http://schemas.openxmlformats.org/drawingml/2006/main">
                        <a:graphicData uri="http://schemas.microsoft.com/office/word/2010/wordprocessingShape">
                          <wps:wsp>
                            <wps:cNvSpPr/>
                            <wps:spPr>
                              <a:xfrm>
                                <a:off x="0" y="0"/>
                                <a:ext cx="1028700" cy="574675"/>
                              </a:xfrm>
                              <a:prstGeom prst="rect">
                                <a:avLst/>
                              </a:prstGeom>
                              <a:solidFill>
                                <a:schemeClr val="bg1">
                                  <a:lumMod val="9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AC5835" w14:textId="7538B77C" w:rsidR="009522FF" w:rsidRPr="00450D83" w:rsidRDefault="009522FF" w:rsidP="00B55D46">
                                  <w:pPr>
                                    <w:jc w:val="center"/>
                                    <w:rPr>
                                      <w:color w:val="0D0D0D" w:themeColor="text1" w:themeTint="F2"/>
                                      <w:sz w:val="18"/>
                                      <w:szCs w:val="18"/>
                                    </w:rPr>
                                  </w:pPr>
                                  <w:r w:rsidRPr="00450D83">
                                    <w:rPr>
                                      <w:color w:val="0D0D0D" w:themeColor="text1" w:themeTint="F2"/>
                                      <w:sz w:val="18"/>
                                      <w:szCs w:val="18"/>
                                    </w:rPr>
                                    <w:t>Marcação das imagens com seus respectivos neurônios atípico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95BA99" id="_x0000_s1031" style="position:absolute;left:0;text-align:left;margin-left:19.8pt;margin-top:118.15pt;width:81pt;height:45.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" fillcolor="#f2f2f2 [3052]" strokecolor="black [3213]" strokeweight="1pt">
                      <v:textbox inset="0,0,0,0">
                        <w:txbxContent>
                          <w:p w14:paraId="7CAC5835" w14:textId="7538B77C" w:rsidR="009522FF" w:rsidRPr="00450D83" w:rsidRDefault="009522FF" w:rsidP="00B55D46">
                            <w:pPr>
                              <w:jc w:val="center"/>
                              <w:rPr>
                                <w:color w:val="0D0D0D" w:themeColor="text1" w:themeTint="F2"/>
                                <w:sz w:val="18"/>
                                <w:szCs w:val="18"/>
                              </w:rPr>
                            </w:pPr>
                            <w:r w:rsidRPr="00450D83">
                              <w:rPr>
                                <w:color w:val="0D0D0D" w:themeColor="text1" w:themeTint="F2"/>
                                <w:sz w:val="18"/>
                                <w:szCs w:val="18"/>
                              </w:rPr>
                              <w:t>Marcação das imagens com seus respectivos neurônios atípico</w:t>
                            </w:r>
                          </w:p>
                        </w:txbxContent>
                      </v:textbox>
                    </v:rect>
                  </w:pict>
                </mc:Fallback>
              </mc:AlternateContent>
            </w:r>
            <w:r>
              <w:rPr>
                <w:noProof/>
              </w:rPr>
              <mc:AlternateContent>
                <mc:Choice Requires="wps">
                  <w:drawing>
                    <wp:anchor distT="0" distB="0" distL="114300" distR="114300" simplePos="0" relativeHeight="251678720" behindDoc="0" locked="0" layoutInCell="1" allowOverlap="1" wp14:anchorId="26EB8972" wp14:editId="22ADE7CF">
                      <wp:simplePos x="0" y="0"/>
                      <wp:positionH relativeFrom="column">
                        <wp:posOffset>226060</wp:posOffset>
                      </wp:positionH>
                      <wp:positionV relativeFrom="paragraph">
                        <wp:posOffset>808990</wp:posOffset>
                      </wp:positionV>
                      <wp:extent cx="1028700" cy="410845"/>
                      <wp:effectExtent l="0" t="0" r="19050" b="27305"/>
                      <wp:wrapNone/>
                      <wp:docPr id="840838977" name="Retângulo 3"/>
                      <wp:cNvGraphicFramePr/>
                      <a:graphic xmlns:a="http://schemas.openxmlformats.org/drawingml/2006/main">
                        <a:graphicData uri="http://schemas.microsoft.com/office/word/2010/wordprocessingShape">
                          <wps:wsp>
                            <wps:cNvSpPr/>
                            <wps:spPr>
                              <a:xfrm>
                                <a:off x="0" y="0"/>
                                <a:ext cx="1028700" cy="410845"/>
                              </a:xfrm>
                              <a:prstGeom prst="rect">
                                <a:avLst/>
                              </a:prstGeom>
                              <a:solidFill>
                                <a:schemeClr val="bg1">
                                  <a:lumMod val="9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6E043D" w14:textId="22265211" w:rsidR="009522FF" w:rsidRPr="00450D83" w:rsidRDefault="009522FF" w:rsidP="00B55D46">
                                  <w:pPr>
                                    <w:jc w:val="center"/>
                                    <w:rPr>
                                      <w:color w:val="0D0D0D" w:themeColor="text1" w:themeTint="F2"/>
                                      <w:sz w:val="18"/>
                                      <w:szCs w:val="18"/>
                                    </w:rPr>
                                  </w:pPr>
                                  <w:r w:rsidRPr="00450D83">
                                    <w:rPr>
                                      <w:color w:val="0D0D0D" w:themeColor="text1" w:themeTint="F2"/>
                                      <w:sz w:val="18"/>
                                      <w:szCs w:val="18"/>
                                    </w:rPr>
                                    <w:t>Catalogação de imagens de neurônios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B8972" id="_x0000_s1032" style="position:absolute;left:0;text-align:left;margin-left:17.8pt;margin-top:63.7pt;width:81pt;height:32.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" fillcolor="#f2f2f2 [3052]" strokecolor="black [3213]" strokeweight="1pt">
                      <v:textbox inset="0,0,0,0">
                        <w:txbxContent>
                          <w:p w14:paraId="406E043D" w14:textId="22265211" w:rsidR="009522FF" w:rsidRPr="00450D83" w:rsidRDefault="009522FF" w:rsidP="00B55D46">
                            <w:pPr>
                              <w:jc w:val="center"/>
                              <w:rPr>
                                <w:color w:val="0D0D0D" w:themeColor="text1" w:themeTint="F2"/>
                                <w:sz w:val="18"/>
                                <w:szCs w:val="18"/>
                              </w:rPr>
                            </w:pPr>
                            <w:r w:rsidRPr="00450D83">
                              <w:rPr>
                                <w:color w:val="0D0D0D" w:themeColor="text1" w:themeTint="F2"/>
                                <w:sz w:val="18"/>
                                <w:szCs w:val="18"/>
                              </w:rPr>
                              <w:t>Catalogação de imagens de neurônios</w:t>
                            </w:r>
                          </w:p>
                        </w:txbxContent>
                      </v:textbox>
                    </v:rect>
                  </w:pict>
                </mc:Fallback>
              </mc:AlternateContent>
            </w:r>
            <w:r>
              <w:rPr>
                <w:noProof/>
              </w:rPr>
              <mc:AlternateContent>
                <mc:Choice Requires="wps">
                  <w:drawing>
                    <wp:anchor distT="0" distB="0" distL="114300" distR="114300" simplePos="0" relativeHeight="251693056" behindDoc="0" locked="0" layoutInCell="1" allowOverlap="1" wp14:anchorId="1F52422F" wp14:editId="0C59D073">
                      <wp:simplePos x="0" y="0"/>
                      <wp:positionH relativeFrom="column">
                        <wp:posOffset>701675</wp:posOffset>
                      </wp:positionH>
                      <wp:positionV relativeFrom="paragraph">
                        <wp:posOffset>521335</wp:posOffset>
                      </wp:positionV>
                      <wp:extent cx="0" cy="251460"/>
                      <wp:effectExtent l="76200" t="0" r="57150" b="53340"/>
                      <wp:wrapNone/>
                      <wp:docPr id="43072125" name="Conector de Seta Reta 5"/>
                      <wp:cNvGraphicFramePr/>
                      <a:graphic xmlns:a="http://schemas.openxmlformats.org/drawingml/2006/main">
                        <a:graphicData uri="http://schemas.microsoft.com/office/word/2010/wordprocessingShape">
                          <wps:wsp>
                            <wps:cNvCnPr/>
                            <wps:spPr>
                              <a:xfrm flipH="1">
                                <a:off x="0" y="0"/>
                                <a:ext cx="0" cy="251460"/>
                              </a:xfrm>
                              <a:prstGeom prst="straightConnector1">
                                <a:avLst/>
                              </a:prstGeom>
                              <a:ln w="9525">
                                <a:solidFill>
                                  <a:schemeClr val="bg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C3155A" id="Conector de Seta Reta 5" o:spid="_x0000_s1026" type="#_x0000_t32" style="position:absolute;margin-left:55.25pt;margin-top:41.05pt;width:0;height:19.8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" strokecolor="#747070 [1614]">
                      <v:stroke endarrow="block" joinstyle="miter"/>
                    </v:shape>
                  </w:pict>
                </mc:Fallback>
              </mc:AlternateContent>
            </w:r>
            <w:r>
              <w:rPr>
                <w:noProof/>
              </w:rPr>
              <mc:AlternateContent>
                <mc:Choice Requires="wps">
                  <w:drawing>
                    <wp:anchor distT="0" distB="0" distL="114300" distR="114300" simplePos="0" relativeHeight="251664384" behindDoc="0" locked="0" layoutInCell="1" allowOverlap="1" wp14:anchorId="1C667AD1" wp14:editId="4832A7D6">
                      <wp:simplePos x="0" y="0"/>
                      <wp:positionH relativeFrom="column">
                        <wp:posOffset>2292985</wp:posOffset>
                      </wp:positionH>
                      <wp:positionV relativeFrom="paragraph">
                        <wp:posOffset>1377950</wp:posOffset>
                      </wp:positionV>
                      <wp:extent cx="1028700" cy="333375"/>
                      <wp:effectExtent l="0" t="0" r="19050" b="28575"/>
                      <wp:wrapNone/>
                      <wp:docPr id="309201243" name="Retângulo 3"/>
                      <wp:cNvGraphicFramePr/>
                      <a:graphic xmlns:a="http://schemas.openxmlformats.org/drawingml/2006/main">
                        <a:graphicData uri="http://schemas.microsoft.com/office/word/2010/wordprocessingShape">
                          <wps:wsp>
                            <wps:cNvSpPr/>
                            <wps:spPr>
                              <a:xfrm>
                                <a:off x="0" y="0"/>
                                <a:ext cx="1028700" cy="333375"/>
                              </a:xfrm>
                              <a:prstGeom prst="rect">
                                <a:avLst/>
                              </a:prstGeom>
                              <a:solidFill>
                                <a:schemeClr val="bg1">
                                  <a:lumMod val="9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7C8EAF" w14:textId="39B67A02" w:rsidR="00B55D46" w:rsidRPr="00450D83" w:rsidRDefault="00B55D46" w:rsidP="00B55D46">
                                  <w:pPr>
                                    <w:jc w:val="center"/>
                                    <w:rPr>
                                      <w:color w:val="0D0D0D" w:themeColor="text1" w:themeTint="F2"/>
                                      <w:sz w:val="18"/>
                                      <w:szCs w:val="18"/>
                                    </w:rPr>
                                  </w:pPr>
                                  <w:r w:rsidRPr="00450D83">
                                    <w:rPr>
                                      <w:color w:val="0D0D0D" w:themeColor="text1" w:themeTint="F2"/>
                                      <w:sz w:val="18"/>
                                      <w:szCs w:val="18"/>
                                    </w:rPr>
                                    <w:t>Auto-orientação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67AD1" id="_x0000_s1033" style="position:absolute;left:0;text-align:left;margin-left:180.55pt;margin-top:108.5pt;width:81pt;height:26.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" fillcolor="#f2f2f2 [3052]" strokecolor="black [3213]" strokeweight="1pt">
                      <v:textbox inset="0,0,0,0">
                        <w:txbxContent>
                          <w:p w14:paraId="657C8EAF" w14:textId="39B67A02" w:rsidR="00B55D46" w:rsidRPr="00450D83" w:rsidRDefault="00B55D46" w:rsidP="00B55D46">
                            <w:pPr>
                              <w:jc w:val="center"/>
                              <w:rPr>
                                <w:color w:val="0D0D0D" w:themeColor="text1" w:themeTint="F2"/>
                                <w:sz w:val="18"/>
                                <w:szCs w:val="18"/>
                              </w:rPr>
                            </w:pPr>
                            <w:proofErr w:type="spellStart"/>
                            <w:r w:rsidRPr="00450D83">
                              <w:rPr>
                                <w:color w:val="0D0D0D" w:themeColor="text1" w:themeTint="F2"/>
                                <w:sz w:val="18"/>
                                <w:szCs w:val="18"/>
                              </w:rPr>
                              <w:t>Auto-orientação</w:t>
                            </w:r>
                            <w:proofErr w:type="spellEnd"/>
                          </w:p>
                        </w:txbxContent>
                      </v:textbox>
                    </v:rect>
                  </w:pict>
                </mc:Fallback>
              </mc:AlternateContent>
            </w:r>
            <w:r w:rsidR="00450D83">
              <w:rPr>
                <w:noProof/>
              </w:rPr>
              <mc:AlternateContent>
                <mc:Choice Requires="wps">
                  <w:drawing>
                    <wp:anchor distT="0" distB="0" distL="114300" distR="114300" simplePos="0" relativeHeight="251670528" behindDoc="0" locked="0" layoutInCell="1" allowOverlap="1" wp14:anchorId="551AF222" wp14:editId="08075B54">
                      <wp:simplePos x="0" y="0"/>
                      <wp:positionH relativeFrom="column">
                        <wp:posOffset>4264660</wp:posOffset>
                      </wp:positionH>
                      <wp:positionV relativeFrom="paragraph">
                        <wp:posOffset>2646045</wp:posOffset>
                      </wp:positionV>
                      <wp:extent cx="1028700" cy="333375"/>
                      <wp:effectExtent l="0" t="0" r="19050" b="28575"/>
                      <wp:wrapNone/>
                      <wp:docPr id="1366410384" name="Retângulo 3"/>
                      <wp:cNvGraphicFramePr/>
                      <a:graphic xmlns:a="http://schemas.openxmlformats.org/drawingml/2006/main">
                        <a:graphicData uri="http://schemas.microsoft.com/office/word/2010/wordprocessingShape">
                          <wps:wsp>
                            <wps:cNvSpPr/>
                            <wps:spPr>
                              <a:xfrm>
                                <a:off x="0" y="0"/>
                                <a:ext cx="1028700" cy="333375"/>
                              </a:xfrm>
                              <a:prstGeom prst="rect">
                                <a:avLst/>
                              </a:prstGeom>
                              <a:solidFill>
                                <a:schemeClr val="bg1">
                                  <a:lumMod val="9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A7DAAB" w14:textId="3FC02BAD" w:rsidR="00B55D46" w:rsidRPr="00450D83" w:rsidRDefault="00B55D46" w:rsidP="00B55D46">
                                  <w:pPr>
                                    <w:jc w:val="center"/>
                                    <w:rPr>
                                      <w:color w:val="0D0D0D" w:themeColor="text1" w:themeTint="F2"/>
                                      <w:sz w:val="18"/>
                                      <w:szCs w:val="18"/>
                                    </w:rPr>
                                  </w:pPr>
                                  <w:r w:rsidRPr="00450D83">
                                    <w:rPr>
                                      <w:color w:val="0D0D0D" w:themeColor="text1" w:themeTint="F2"/>
                                      <w:sz w:val="18"/>
                                      <w:szCs w:val="18"/>
                                    </w:rPr>
                                    <w:t>Treinamento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1AF222" id="_x0000_s1034" style="position:absolute;left:0;text-align:left;margin-left:335.8pt;margin-top:208.35pt;width:81pt;height:26.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" fillcolor="#f2f2f2 [3052]" strokecolor="black [3213]" strokeweight="1pt">
                      <v:textbox inset="0,0,0,0">
                        <w:txbxContent>
                          <w:p w14:paraId="70A7DAAB" w14:textId="3FC02BAD" w:rsidR="00B55D46" w:rsidRPr="00450D83" w:rsidRDefault="00B55D46" w:rsidP="00B55D46">
                            <w:pPr>
                              <w:jc w:val="center"/>
                              <w:rPr>
                                <w:color w:val="0D0D0D" w:themeColor="text1" w:themeTint="F2"/>
                                <w:sz w:val="18"/>
                                <w:szCs w:val="18"/>
                              </w:rPr>
                            </w:pPr>
                            <w:r w:rsidRPr="00450D83">
                              <w:rPr>
                                <w:color w:val="0D0D0D" w:themeColor="text1" w:themeTint="F2"/>
                                <w:sz w:val="18"/>
                                <w:szCs w:val="18"/>
                              </w:rPr>
                              <w:t>Treinamento</w:t>
                            </w:r>
                          </w:p>
                        </w:txbxContent>
                      </v:textbox>
                    </v:rect>
                  </w:pict>
                </mc:Fallback>
              </mc:AlternateContent>
            </w:r>
            <w:r w:rsidR="00450D83">
              <w:rPr>
                <w:noProof/>
              </w:rPr>
              <mc:AlternateContent>
                <mc:Choice Requires="wps">
                  <w:drawing>
                    <wp:anchor distT="0" distB="0" distL="114300" distR="114300" simplePos="0" relativeHeight="251674624" behindDoc="0" locked="0" layoutInCell="1" allowOverlap="1" wp14:anchorId="4D6F47A3" wp14:editId="1D475313">
                      <wp:simplePos x="0" y="0"/>
                      <wp:positionH relativeFrom="column">
                        <wp:posOffset>102235</wp:posOffset>
                      </wp:positionH>
                      <wp:positionV relativeFrom="paragraph">
                        <wp:posOffset>2646680</wp:posOffset>
                      </wp:positionV>
                      <wp:extent cx="1028700" cy="333375"/>
                      <wp:effectExtent l="0" t="0" r="19050" b="28575"/>
                      <wp:wrapNone/>
                      <wp:docPr id="232367266" name="Retângulo 3"/>
                      <wp:cNvGraphicFramePr/>
                      <a:graphic xmlns:a="http://schemas.openxmlformats.org/drawingml/2006/main">
                        <a:graphicData uri="http://schemas.microsoft.com/office/word/2010/wordprocessingShape">
                          <wps:wsp>
                            <wps:cNvSpPr/>
                            <wps:spPr>
                              <a:xfrm>
                                <a:off x="0" y="0"/>
                                <a:ext cx="1028700" cy="333375"/>
                              </a:xfrm>
                              <a:prstGeom prst="rect">
                                <a:avLst/>
                              </a:prstGeom>
                              <a:solidFill>
                                <a:schemeClr val="bg1">
                                  <a:lumMod val="9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92DE34" w14:textId="62E3CC52" w:rsidR="00B55D46" w:rsidRPr="00450D83" w:rsidRDefault="00B55D46" w:rsidP="00B55D46">
                                  <w:pPr>
                                    <w:jc w:val="center"/>
                                    <w:rPr>
                                      <w:color w:val="0D0D0D" w:themeColor="text1" w:themeTint="F2"/>
                                      <w:sz w:val="18"/>
                                      <w:szCs w:val="18"/>
                                    </w:rPr>
                                  </w:pPr>
                                  <w:r w:rsidRPr="00450D83">
                                    <w:rPr>
                                      <w:color w:val="0D0D0D" w:themeColor="text1" w:themeTint="F2"/>
                                      <w:sz w:val="18"/>
                                      <w:szCs w:val="18"/>
                                    </w:rPr>
                                    <w:t>Teste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6F47A3" id="_x0000_s1035" style="position:absolute;left:0;text-align:left;margin-left:8.05pt;margin-top:208.4pt;width:81pt;height:26.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" fillcolor="#f2f2f2 [3052]" strokecolor="black [3213]" strokeweight="1pt">
                      <v:textbox inset="0,0,0,0">
                        <w:txbxContent>
                          <w:p w14:paraId="2592DE34" w14:textId="62E3CC52" w:rsidR="00B55D46" w:rsidRPr="00450D83" w:rsidRDefault="00B55D46" w:rsidP="00B55D46">
                            <w:pPr>
                              <w:jc w:val="center"/>
                              <w:rPr>
                                <w:color w:val="0D0D0D" w:themeColor="text1" w:themeTint="F2"/>
                                <w:sz w:val="18"/>
                                <w:szCs w:val="18"/>
                              </w:rPr>
                            </w:pPr>
                            <w:r w:rsidRPr="00450D83">
                              <w:rPr>
                                <w:color w:val="0D0D0D" w:themeColor="text1" w:themeTint="F2"/>
                                <w:sz w:val="18"/>
                                <w:szCs w:val="18"/>
                              </w:rPr>
                              <w:t>Teste</w:t>
                            </w:r>
                          </w:p>
                        </w:txbxContent>
                      </v:textbox>
                    </v:rect>
                  </w:pict>
                </mc:Fallback>
              </mc:AlternateContent>
            </w:r>
            <w:r w:rsidR="00450D83">
              <w:rPr>
                <w:noProof/>
              </w:rPr>
              <mc:AlternateContent>
                <mc:Choice Requires="wps">
                  <w:drawing>
                    <wp:anchor distT="0" distB="0" distL="114300" distR="114300" simplePos="0" relativeHeight="251697152" behindDoc="0" locked="0" layoutInCell="1" allowOverlap="1" wp14:anchorId="6CA8EF37" wp14:editId="0F5EB527">
                      <wp:simplePos x="0" y="0"/>
                      <wp:positionH relativeFrom="column">
                        <wp:posOffset>1391285</wp:posOffset>
                      </wp:positionH>
                      <wp:positionV relativeFrom="paragraph">
                        <wp:posOffset>2816860</wp:posOffset>
                      </wp:positionV>
                      <wp:extent cx="431800" cy="0"/>
                      <wp:effectExtent l="38100" t="76200" r="0" b="95250"/>
                      <wp:wrapNone/>
                      <wp:docPr id="607650952" name="Conector de Seta Reta 5"/>
                      <wp:cNvGraphicFramePr/>
                      <a:graphic xmlns:a="http://schemas.openxmlformats.org/drawingml/2006/main">
                        <a:graphicData uri="http://schemas.microsoft.com/office/word/2010/wordprocessingShape">
                          <wps:wsp>
                            <wps:cNvCnPr/>
                            <wps:spPr>
                              <a:xfrm flipH="1">
                                <a:off x="0" y="0"/>
                                <a:ext cx="431800" cy="0"/>
                              </a:xfrm>
                              <a:prstGeom prst="straightConnector1">
                                <a:avLst/>
                              </a:prstGeom>
                              <a:ln w="9525">
                                <a:solidFill>
                                  <a:schemeClr val="bg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335F97" id="Conector de Seta Reta 5" o:spid="_x0000_s1026" type="#_x0000_t32" style="position:absolute;margin-left:109.55pt;margin-top:221.8pt;width:34pt;height:0;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" strokecolor="#747070 [1614]">
                      <v:stroke endarrow="block" joinstyle="miter"/>
                    </v:shape>
                  </w:pict>
                </mc:Fallback>
              </mc:AlternateContent>
            </w:r>
            <w:r w:rsidR="00450D83">
              <w:rPr>
                <w:noProof/>
              </w:rPr>
              <mc:AlternateContent>
                <mc:Choice Requires="wps">
                  <w:drawing>
                    <wp:anchor distT="0" distB="0" distL="114300" distR="114300" simplePos="0" relativeHeight="251699200" behindDoc="0" locked="0" layoutInCell="1" allowOverlap="1" wp14:anchorId="344537C9" wp14:editId="62C156BE">
                      <wp:simplePos x="0" y="0"/>
                      <wp:positionH relativeFrom="column">
                        <wp:posOffset>3509010</wp:posOffset>
                      </wp:positionH>
                      <wp:positionV relativeFrom="paragraph">
                        <wp:posOffset>2806700</wp:posOffset>
                      </wp:positionV>
                      <wp:extent cx="431800" cy="0"/>
                      <wp:effectExtent l="38100" t="76200" r="0" b="95250"/>
                      <wp:wrapNone/>
                      <wp:docPr id="70460547" name="Conector de Seta Reta 5"/>
                      <wp:cNvGraphicFramePr/>
                      <a:graphic xmlns:a="http://schemas.openxmlformats.org/drawingml/2006/main">
                        <a:graphicData uri="http://schemas.microsoft.com/office/word/2010/wordprocessingShape">
                          <wps:wsp>
                            <wps:cNvCnPr/>
                            <wps:spPr>
                              <a:xfrm flipH="1">
                                <a:off x="0" y="0"/>
                                <a:ext cx="431800" cy="0"/>
                              </a:xfrm>
                              <a:prstGeom prst="straightConnector1">
                                <a:avLst/>
                              </a:prstGeom>
                              <a:ln w="9525">
                                <a:solidFill>
                                  <a:schemeClr val="bg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2E4172" id="Conector de Seta Reta 5" o:spid="_x0000_s1026" type="#_x0000_t32" style="position:absolute;margin-left:276.3pt;margin-top:221pt;width:34pt;height:0;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" strokecolor="#747070 [1614]">
                      <v:stroke endarrow="block" joinstyle="miter"/>
                    </v:shape>
                  </w:pict>
                </mc:Fallback>
              </mc:AlternateContent>
            </w:r>
            <w:r w:rsidR="00450D83">
              <w:rPr>
                <w:noProof/>
              </w:rPr>
              <mc:AlternateContent>
                <mc:Choice Requires="wps">
                  <w:drawing>
                    <wp:anchor distT="0" distB="0" distL="114300" distR="114300" simplePos="0" relativeHeight="251672576" behindDoc="0" locked="0" layoutInCell="1" allowOverlap="1" wp14:anchorId="445D51BD" wp14:editId="6BD5B406">
                      <wp:simplePos x="0" y="0"/>
                      <wp:positionH relativeFrom="column">
                        <wp:posOffset>2112010</wp:posOffset>
                      </wp:positionH>
                      <wp:positionV relativeFrom="paragraph">
                        <wp:posOffset>2650490</wp:posOffset>
                      </wp:positionV>
                      <wp:extent cx="1028700" cy="333375"/>
                      <wp:effectExtent l="0" t="0" r="19050" b="28575"/>
                      <wp:wrapNone/>
                      <wp:docPr id="395707649" name="Retângulo 3"/>
                      <wp:cNvGraphicFramePr/>
                      <a:graphic xmlns:a="http://schemas.openxmlformats.org/drawingml/2006/main">
                        <a:graphicData uri="http://schemas.microsoft.com/office/word/2010/wordprocessingShape">
                          <wps:wsp>
                            <wps:cNvSpPr/>
                            <wps:spPr>
                              <a:xfrm>
                                <a:off x="0" y="0"/>
                                <a:ext cx="1028700" cy="333375"/>
                              </a:xfrm>
                              <a:prstGeom prst="rect">
                                <a:avLst/>
                              </a:prstGeom>
                              <a:solidFill>
                                <a:schemeClr val="bg1">
                                  <a:lumMod val="9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C87D0F7" w14:textId="65AD03CA" w:rsidR="00B55D46" w:rsidRPr="00450D83" w:rsidRDefault="00B55D46" w:rsidP="00B55D46">
                                  <w:pPr>
                                    <w:jc w:val="center"/>
                                    <w:rPr>
                                      <w:color w:val="0D0D0D" w:themeColor="text1" w:themeTint="F2"/>
                                      <w:sz w:val="18"/>
                                      <w:szCs w:val="18"/>
                                    </w:rPr>
                                  </w:pPr>
                                  <w:r w:rsidRPr="00450D83">
                                    <w:rPr>
                                      <w:color w:val="0D0D0D" w:themeColor="text1" w:themeTint="F2"/>
                                      <w:sz w:val="18"/>
                                      <w:szCs w:val="18"/>
                                    </w:rPr>
                                    <w:t>Validação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5D51BD" id="_x0000_s1036" style="position:absolute;left:0;text-align:left;margin-left:166.3pt;margin-top:208.7pt;width:81pt;height:26.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" fillcolor="#f2f2f2 [3052]" strokecolor="black [3213]" strokeweight="1pt">
                      <v:textbox inset="0,0,0,0">
                        <w:txbxContent>
                          <w:p w14:paraId="3C87D0F7" w14:textId="65AD03CA" w:rsidR="00B55D46" w:rsidRPr="00450D83" w:rsidRDefault="00B55D46" w:rsidP="00B55D46">
                            <w:pPr>
                              <w:jc w:val="center"/>
                              <w:rPr>
                                <w:color w:val="0D0D0D" w:themeColor="text1" w:themeTint="F2"/>
                                <w:sz w:val="18"/>
                                <w:szCs w:val="18"/>
                              </w:rPr>
                            </w:pPr>
                            <w:r w:rsidRPr="00450D83">
                              <w:rPr>
                                <w:color w:val="0D0D0D" w:themeColor="text1" w:themeTint="F2"/>
                                <w:sz w:val="18"/>
                                <w:szCs w:val="18"/>
                              </w:rPr>
                              <w:t>Validação</w:t>
                            </w:r>
                          </w:p>
                        </w:txbxContent>
                      </v:textbox>
                    </v:rect>
                  </w:pict>
                </mc:Fallback>
              </mc:AlternateContent>
            </w:r>
            <w:r w:rsidR="00450D83">
              <w:rPr>
                <w:noProof/>
              </w:rPr>
              <mc:AlternateContent>
                <mc:Choice Requires="wps">
                  <w:drawing>
                    <wp:anchor distT="0" distB="0" distL="114300" distR="114300" simplePos="0" relativeHeight="251683840" behindDoc="0" locked="0" layoutInCell="1" allowOverlap="1" wp14:anchorId="0784A4F8" wp14:editId="2E95EEB0">
                      <wp:simplePos x="0" y="0"/>
                      <wp:positionH relativeFrom="column">
                        <wp:posOffset>2099310</wp:posOffset>
                      </wp:positionH>
                      <wp:positionV relativeFrom="paragraph">
                        <wp:posOffset>34290</wp:posOffset>
                      </wp:positionV>
                      <wp:extent cx="1362075" cy="2143125"/>
                      <wp:effectExtent l="0" t="0" r="28575" b="28575"/>
                      <wp:wrapNone/>
                      <wp:docPr id="1642619141" name="Retângulo 4"/>
                      <wp:cNvGraphicFramePr/>
                      <a:graphic xmlns:a="http://schemas.openxmlformats.org/drawingml/2006/main">
                        <a:graphicData uri="http://schemas.microsoft.com/office/word/2010/wordprocessingShape">
                          <wps:wsp>
                            <wps:cNvSpPr/>
                            <wps:spPr>
                              <a:xfrm>
                                <a:off x="0" y="0"/>
                                <a:ext cx="1362075" cy="214312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B79E2" id="Retângulo 4" o:spid="_x0000_s1026" style="position:absolute;margin-left:165.3pt;margin-top:2.7pt;width:107.25pt;height:168.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" filled="f" strokecolor="black [3213]" strokeweight="1pt"/>
                  </w:pict>
                </mc:Fallback>
              </mc:AlternateContent>
            </w:r>
            <w:r w:rsidR="00450D83">
              <w:rPr>
                <w:noProof/>
              </w:rPr>
              <mc:AlternateContent>
                <mc:Choice Requires="wps">
                  <w:drawing>
                    <wp:anchor distT="0" distB="0" distL="114300" distR="114300" simplePos="0" relativeHeight="251686912" behindDoc="0" locked="0" layoutInCell="1" allowOverlap="1" wp14:anchorId="555AE8EB" wp14:editId="1FEE4B48">
                      <wp:simplePos x="0" y="0"/>
                      <wp:positionH relativeFrom="column">
                        <wp:posOffset>1610360</wp:posOffset>
                      </wp:positionH>
                      <wp:positionV relativeFrom="paragraph">
                        <wp:posOffset>1130935</wp:posOffset>
                      </wp:positionV>
                      <wp:extent cx="333375" cy="0"/>
                      <wp:effectExtent l="0" t="76200" r="9525" b="95250"/>
                      <wp:wrapNone/>
                      <wp:docPr id="2052167385" name="Conector de Seta Reta 5"/>
                      <wp:cNvGraphicFramePr/>
                      <a:graphic xmlns:a="http://schemas.openxmlformats.org/drawingml/2006/main">
                        <a:graphicData uri="http://schemas.microsoft.com/office/word/2010/wordprocessingShape">
                          <wps:wsp>
                            <wps:cNvCnPr/>
                            <wps:spPr>
                              <a:xfrm>
                                <a:off x="0" y="0"/>
                                <a:ext cx="333375" cy="0"/>
                              </a:xfrm>
                              <a:prstGeom prst="straightConnector1">
                                <a:avLst/>
                              </a:prstGeom>
                              <a:ln w="12700">
                                <a:solidFill>
                                  <a:schemeClr val="bg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7FD443" id="Conector de Seta Reta 5" o:spid="_x0000_s1026" type="#_x0000_t32" style="position:absolute;margin-left:126.8pt;margin-top:89.05pt;width:26.25pt;height: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" strokecolor="#747070 [1614]" strokeweight="1pt">
                      <v:stroke endarrow="block" joinstyle="miter"/>
                    </v:shape>
                  </w:pict>
                </mc:Fallback>
              </mc:AlternateContent>
            </w:r>
            <w:r w:rsidR="00450D83">
              <w:rPr>
                <w:noProof/>
              </w:rPr>
              <mc:AlternateContent>
                <mc:Choice Requires="wps">
                  <w:drawing>
                    <wp:anchor distT="0" distB="0" distL="114300" distR="114300" simplePos="0" relativeHeight="251688960" behindDoc="0" locked="0" layoutInCell="1" allowOverlap="1" wp14:anchorId="25FA1126" wp14:editId="38D3EE1F">
                      <wp:simplePos x="0" y="0"/>
                      <wp:positionH relativeFrom="column">
                        <wp:posOffset>3616960</wp:posOffset>
                      </wp:positionH>
                      <wp:positionV relativeFrom="paragraph">
                        <wp:posOffset>1120775</wp:posOffset>
                      </wp:positionV>
                      <wp:extent cx="333375" cy="0"/>
                      <wp:effectExtent l="0" t="76200" r="9525" b="95250"/>
                      <wp:wrapNone/>
                      <wp:docPr id="1596163879" name="Conector de Seta Reta 5"/>
                      <wp:cNvGraphicFramePr/>
                      <a:graphic xmlns:a="http://schemas.openxmlformats.org/drawingml/2006/main">
                        <a:graphicData uri="http://schemas.microsoft.com/office/word/2010/wordprocessingShape">
                          <wps:wsp>
                            <wps:cNvCnPr/>
                            <wps:spPr>
                              <a:xfrm>
                                <a:off x="0" y="0"/>
                                <a:ext cx="333375" cy="0"/>
                              </a:xfrm>
                              <a:prstGeom prst="straightConnector1">
                                <a:avLst/>
                              </a:prstGeom>
                              <a:ln w="9525">
                                <a:solidFill>
                                  <a:schemeClr val="bg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583F3E" id="Conector de Seta Reta 5" o:spid="_x0000_s1026" type="#_x0000_t32" style="position:absolute;margin-left:284.8pt;margin-top:88.25pt;width:26.25pt;height: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" strokecolor="#747070 [1614]">
                      <v:stroke endarrow="block" joinstyle="miter"/>
                    </v:shape>
                  </w:pict>
                </mc:Fallback>
              </mc:AlternateContent>
            </w:r>
            <w:r w:rsidR="00450D83">
              <w:rPr>
                <w:noProof/>
              </w:rPr>
              <mc:AlternateContent>
                <mc:Choice Requires="wps">
                  <w:drawing>
                    <wp:anchor distT="0" distB="0" distL="114300" distR="114300" simplePos="0" relativeHeight="251676672" behindDoc="0" locked="0" layoutInCell="1" allowOverlap="1" wp14:anchorId="2154578A" wp14:editId="631AED50">
                      <wp:simplePos x="0" y="0"/>
                      <wp:positionH relativeFrom="column">
                        <wp:posOffset>226060</wp:posOffset>
                      </wp:positionH>
                      <wp:positionV relativeFrom="paragraph">
                        <wp:posOffset>153035</wp:posOffset>
                      </wp:positionV>
                      <wp:extent cx="1028700" cy="333375"/>
                      <wp:effectExtent l="0" t="0" r="19050" b="28575"/>
                      <wp:wrapNone/>
                      <wp:docPr id="1743412414" name="Retângulo 3"/>
                      <wp:cNvGraphicFramePr/>
                      <a:graphic xmlns:a="http://schemas.openxmlformats.org/drawingml/2006/main">
                        <a:graphicData uri="http://schemas.microsoft.com/office/word/2010/wordprocessingShape">
                          <wps:wsp>
                            <wps:cNvSpPr/>
                            <wps:spPr>
                              <a:xfrm>
                                <a:off x="0" y="0"/>
                                <a:ext cx="1028700" cy="333375"/>
                              </a:xfrm>
                              <a:prstGeom prst="rect">
                                <a:avLst/>
                              </a:prstGeom>
                              <a:solidFill>
                                <a:schemeClr val="bg1">
                                  <a:lumMod val="9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4E270CD" w14:textId="6AD56FB9" w:rsidR="009522FF" w:rsidRPr="00450D83" w:rsidRDefault="009522FF" w:rsidP="00B55D46">
                                  <w:pPr>
                                    <w:jc w:val="center"/>
                                    <w:rPr>
                                      <w:color w:val="0D0D0D" w:themeColor="text1" w:themeTint="F2"/>
                                      <w:sz w:val="18"/>
                                      <w:szCs w:val="18"/>
                                    </w:rPr>
                                  </w:pPr>
                                  <w:r w:rsidRPr="00450D83">
                                    <w:rPr>
                                      <w:color w:val="0D0D0D" w:themeColor="text1" w:themeTint="F2"/>
                                      <w:sz w:val="18"/>
                                      <w:szCs w:val="18"/>
                                    </w:rPr>
                                    <w:t>Área de estu</w:t>
                                  </w:r>
                                  <w:del w:id="207" w:author="Dalton Solano dos Reis" w:date="2024-12-11T08:48:00Z" w16du:dateUtc="2024-12-11T11:48:00Z">
                                    <w:r w:rsidRPr="00450D83" w:rsidDel="00441108">
                                      <w:rPr>
                                        <w:color w:val="0D0D0D" w:themeColor="text1" w:themeTint="F2"/>
                                        <w:sz w:val="18"/>
                                        <w:szCs w:val="18"/>
                                      </w:rPr>
                                      <w:delText>d</w:delText>
                                    </w:r>
                                  </w:del>
                                  <w:r w:rsidRPr="00450D83">
                                    <w:rPr>
                                      <w:color w:val="0D0D0D" w:themeColor="text1" w:themeTint="F2"/>
                                      <w:sz w:val="18"/>
                                      <w:szCs w:val="18"/>
                                    </w:rPr>
                                    <w:t>do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54578A" id="_x0000_s1037" style="position:absolute;left:0;text-align:left;margin-left:17.8pt;margin-top:12.05pt;width:81pt;height:26.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" fillcolor="#f2f2f2 [3052]" strokecolor="black [3213]" strokeweight="1pt">
                      <v:textbox inset="0,0,0,0">
                        <w:txbxContent>
                          <w:p w14:paraId="44E270CD" w14:textId="6AD56FB9" w:rsidR="009522FF" w:rsidRPr="00450D83" w:rsidRDefault="009522FF" w:rsidP="00B55D46">
                            <w:pPr>
                              <w:jc w:val="center"/>
                              <w:rPr>
                                <w:color w:val="0D0D0D" w:themeColor="text1" w:themeTint="F2"/>
                                <w:sz w:val="18"/>
                                <w:szCs w:val="18"/>
                              </w:rPr>
                            </w:pPr>
                            <w:r w:rsidRPr="00450D83">
                              <w:rPr>
                                <w:color w:val="0D0D0D" w:themeColor="text1" w:themeTint="F2"/>
                                <w:sz w:val="18"/>
                                <w:szCs w:val="18"/>
                              </w:rPr>
                              <w:t>Área de estu</w:t>
                            </w:r>
                            <w:del w:id="212" w:author="Dalton Solano dos Reis" w:date="2024-12-11T08:48:00Z" w16du:dateUtc="2024-12-11T11:48:00Z">
                              <w:r w:rsidRPr="00450D83" w:rsidDel="00441108">
                                <w:rPr>
                                  <w:color w:val="0D0D0D" w:themeColor="text1" w:themeTint="F2"/>
                                  <w:sz w:val="18"/>
                                  <w:szCs w:val="18"/>
                                </w:rPr>
                                <w:delText>d</w:delText>
                              </w:r>
                            </w:del>
                            <w:r w:rsidRPr="00450D83">
                              <w:rPr>
                                <w:color w:val="0D0D0D" w:themeColor="text1" w:themeTint="F2"/>
                                <w:sz w:val="18"/>
                                <w:szCs w:val="18"/>
                              </w:rPr>
                              <w:t>do</w:t>
                            </w:r>
                          </w:p>
                        </w:txbxContent>
                      </v:textbox>
                    </v:rect>
                  </w:pict>
                </mc:Fallback>
              </mc:AlternateContent>
            </w:r>
            <w:r w:rsidR="00450D83">
              <w:rPr>
                <w:noProof/>
              </w:rPr>
              <mc:AlternateContent>
                <mc:Choice Requires="wps">
                  <w:drawing>
                    <wp:anchor distT="0" distB="0" distL="114300" distR="114300" simplePos="0" relativeHeight="251691008" behindDoc="0" locked="0" layoutInCell="1" allowOverlap="1" wp14:anchorId="26001A64" wp14:editId="2E29A9AA">
                      <wp:simplePos x="0" y="0"/>
                      <wp:positionH relativeFrom="column">
                        <wp:posOffset>4777740</wp:posOffset>
                      </wp:positionH>
                      <wp:positionV relativeFrom="paragraph">
                        <wp:posOffset>2235200</wp:posOffset>
                      </wp:positionV>
                      <wp:extent cx="0" cy="323850"/>
                      <wp:effectExtent l="76200" t="0" r="76200" b="57150"/>
                      <wp:wrapNone/>
                      <wp:docPr id="465549126" name="Conector de Seta Reta 5"/>
                      <wp:cNvGraphicFramePr/>
                      <a:graphic xmlns:a="http://schemas.openxmlformats.org/drawingml/2006/main">
                        <a:graphicData uri="http://schemas.microsoft.com/office/word/2010/wordprocessingShape">
                          <wps:wsp>
                            <wps:cNvCnPr/>
                            <wps:spPr>
                              <a:xfrm flipH="1">
                                <a:off x="0" y="0"/>
                                <a:ext cx="0" cy="323850"/>
                              </a:xfrm>
                              <a:prstGeom prst="straightConnector1">
                                <a:avLst/>
                              </a:prstGeom>
                              <a:ln w="9525">
                                <a:solidFill>
                                  <a:schemeClr val="bg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44FF5C" id="Conector de Seta Reta 5" o:spid="_x0000_s1026" type="#_x0000_t32" style="position:absolute;margin-left:376.2pt;margin-top:176pt;width:0;height:25.5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" strokecolor="#747070 [1614]">
                      <v:stroke endarrow="block" joinstyle="miter"/>
                    </v:shape>
                  </w:pict>
                </mc:Fallback>
              </mc:AlternateContent>
            </w:r>
            <w:r w:rsidR="00450D83">
              <w:rPr>
                <w:noProof/>
              </w:rPr>
              <mc:AlternateContent>
                <mc:Choice Requires="wps">
                  <w:drawing>
                    <wp:anchor distT="0" distB="0" distL="114300" distR="114300" simplePos="0" relativeHeight="251658239" behindDoc="0" locked="0" layoutInCell="1" allowOverlap="1" wp14:anchorId="4F5A1EF1" wp14:editId="2E8E32C7">
                      <wp:simplePos x="0" y="0"/>
                      <wp:positionH relativeFrom="column">
                        <wp:posOffset>73660</wp:posOffset>
                      </wp:positionH>
                      <wp:positionV relativeFrom="paragraph">
                        <wp:posOffset>38100</wp:posOffset>
                      </wp:positionV>
                      <wp:extent cx="1362075" cy="2133600"/>
                      <wp:effectExtent l="0" t="0" r="28575" b="19050"/>
                      <wp:wrapNone/>
                      <wp:docPr id="717993778" name="Retângulo 4"/>
                      <wp:cNvGraphicFramePr/>
                      <a:graphic xmlns:a="http://schemas.openxmlformats.org/drawingml/2006/main">
                        <a:graphicData uri="http://schemas.microsoft.com/office/word/2010/wordprocessingShape">
                          <wps:wsp>
                            <wps:cNvSpPr/>
                            <wps:spPr>
                              <a:xfrm>
                                <a:off x="0" y="0"/>
                                <a:ext cx="1362075" cy="2133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F221B1" id="Retângulo 4" o:spid="_x0000_s1026" style="position:absolute;margin-left:5.8pt;margin-top:3pt;width:107.25pt;height:168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" fillcolor="white [3212]" strokecolor="black [3213]" strokeweight="1pt"/>
                  </w:pict>
                </mc:Fallback>
              </mc:AlternateContent>
            </w:r>
            <w:r w:rsidR="00450D83">
              <w:rPr>
                <w:noProof/>
              </w:rPr>
              <mc:AlternateContent>
                <mc:Choice Requires="wps">
                  <w:drawing>
                    <wp:anchor distT="0" distB="0" distL="114300" distR="114300" simplePos="0" relativeHeight="251685888" behindDoc="0" locked="0" layoutInCell="1" allowOverlap="1" wp14:anchorId="103C0B48" wp14:editId="203ED3A9">
                      <wp:simplePos x="0" y="0"/>
                      <wp:positionH relativeFrom="column">
                        <wp:posOffset>4128135</wp:posOffset>
                      </wp:positionH>
                      <wp:positionV relativeFrom="paragraph">
                        <wp:posOffset>18415</wp:posOffset>
                      </wp:positionV>
                      <wp:extent cx="1362075" cy="2143125"/>
                      <wp:effectExtent l="0" t="0" r="28575" b="28575"/>
                      <wp:wrapNone/>
                      <wp:docPr id="560546515" name="Retângulo 4"/>
                      <wp:cNvGraphicFramePr/>
                      <a:graphic xmlns:a="http://schemas.openxmlformats.org/drawingml/2006/main">
                        <a:graphicData uri="http://schemas.microsoft.com/office/word/2010/wordprocessingShape">
                          <wps:wsp>
                            <wps:cNvSpPr/>
                            <wps:spPr>
                              <a:xfrm>
                                <a:off x="0" y="0"/>
                                <a:ext cx="1362075" cy="214312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0D4B9" id="Retângulo 4" o:spid="_x0000_s1026" style="position:absolute;margin-left:325.05pt;margin-top:1.45pt;width:107.25pt;height:168.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" filled="f" strokecolor="black [3213]" strokeweight="1pt"/>
                  </w:pict>
                </mc:Fallback>
              </mc:AlternateContent>
            </w:r>
          </w:p>
        </w:tc>
      </w:tr>
    </w:tbl>
    <w:p w14:paraId="16BC9E92" w14:textId="1EA01928" w:rsidR="00602FB5" w:rsidRPr="0087140F" w:rsidRDefault="006242C5" w:rsidP="00F229A0">
      <w:pPr>
        <w:pStyle w:val="TF-FONTE"/>
      </w:pPr>
      <w:r w:rsidRPr="00B55D46">
        <w:t xml:space="preserve">Fonte: </w:t>
      </w:r>
      <w:r w:rsidR="00A91330" w:rsidRPr="00B55D46">
        <w:t>e</w:t>
      </w:r>
      <w:r w:rsidRPr="00B55D46">
        <w:t>laborad</w:t>
      </w:r>
      <w:r w:rsidR="00A91330" w:rsidRPr="00B55D46">
        <w:t>o</w:t>
      </w:r>
      <w:r w:rsidRPr="00B55D46">
        <w:t xml:space="preserve"> pelos autores.</w:t>
      </w:r>
    </w:p>
    <w:p w14:paraId="5BB7479D" w14:textId="74CB856C" w:rsidR="006242C5" w:rsidRPr="0087140F" w:rsidRDefault="006242C5" w:rsidP="006C4DC3">
      <w:pPr>
        <w:pStyle w:val="TF-TEXTO"/>
      </w:pPr>
      <w:r w:rsidRPr="0087140F">
        <w:tab/>
        <w:t>Primeiramente, definiu-se o</w:t>
      </w:r>
      <w:r w:rsidR="00F229A0" w:rsidRPr="0087140F">
        <w:t xml:space="preserve"> tipo e a forma de captura das imagens</w:t>
      </w:r>
      <w:r w:rsidRPr="0087140F">
        <w:t>. Em seguida, iniciou-se a coleta das imagens dos neurônios atípicos por parte dos alunos do curso de medicina da FURB, separando-as no intuito de facilitar a catalogação e o processamento dessas imagens através de algoritmo de visão computacional. Posteriormente, realizou-se a marcação</w:t>
      </w:r>
      <w:r w:rsidR="006C4DC3" w:rsidRPr="0087140F">
        <w:t xml:space="preserve"> </w:t>
      </w:r>
      <w:r w:rsidRPr="0087140F">
        <w:t>(</w:t>
      </w:r>
      <w:r w:rsidRPr="0087140F">
        <w:rPr>
          <w:i/>
          <w:iCs/>
        </w:rPr>
        <w:t xml:space="preserve">data </w:t>
      </w:r>
      <w:proofErr w:type="spellStart"/>
      <w:r w:rsidRPr="0087140F">
        <w:rPr>
          <w:i/>
          <w:iCs/>
        </w:rPr>
        <w:t>labeling</w:t>
      </w:r>
      <w:proofErr w:type="spellEnd"/>
      <w:r w:rsidRPr="0087140F">
        <w:t xml:space="preserve">), </w:t>
      </w:r>
      <w:r w:rsidR="006C4DC3" w:rsidRPr="0087140F">
        <w:t>no qual</w:t>
      </w:r>
      <w:r w:rsidRPr="0087140F">
        <w:t xml:space="preserve"> os neurônios a serem detectados são identificados na imagem e demarcados</w:t>
      </w:r>
      <w:r w:rsidR="006C4DC3" w:rsidRPr="0087140F">
        <w:t xml:space="preserve"> manualmente</w:t>
      </w:r>
      <w:r w:rsidRPr="0087140F">
        <w:t>. Definiu-se uma classe principal: Neurônios atípicos. Depois disso, efetuou-se a etapa de redimensionamento (</w:t>
      </w:r>
      <w:proofErr w:type="spellStart"/>
      <w:r w:rsidRPr="0087140F">
        <w:rPr>
          <w:i/>
          <w:iCs/>
        </w:rPr>
        <w:t>resizing</w:t>
      </w:r>
      <w:proofErr w:type="spellEnd"/>
      <w:r w:rsidRPr="0087140F">
        <w:t xml:space="preserve">), normalizando o tamanho das imagens, e de </w:t>
      </w:r>
      <w:proofErr w:type="spellStart"/>
      <w:r w:rsidRPr="0087140F">
        <w:rPr>
          <w:i/>
          <w:iCs/>
        </w:rPr>
        <w:t>auto-orientation</w:t>
      </w:r>
      <w:proofErr w:type="spellEnd"/>
      <w:r w:rsidRPr="0087140F">
        <w:t xml:space="preserve">, garantindo que todas as imagens possuam uma orientação padrão. A partir disso, efetuou-se </w:t>
      </w:r>
      <w:r w:rsidR="006C4DC3" w:rsidRPr="0087140F">
        <w:t xml:space="preserve">o </w:t>
      </w:r>
      <w:r w:rsidR="006C4DC3" w:rsidRPr="0087140F">
        <w:rPr>
          <w:i/>
          <w:iCs/>
        </w:rPr>
        <w:t>data</w:t>
      </w:r>
      <w:r w:rsidRPr="0087140F">
        <w:rPr>
          <w:i/>
          <w:iCs/>
        </w:rPr>
        <w:t xml:space="preserve"> </w:t>
      </w:r>
      <w:proofErr w:type="spellStart"/>
      <w:r w:rsidRPr="0087140F">
        <w:rPr>
          <w:i/>
          <w:iCs/>
        </w:rPr>
        <w:t>augmentation</w:t>
      </w:r>
      <w:proofErr w:type="spellEnd"/>
      <w:r w:rsidRPr="0087140F">
        <w:t xml:space="preserve"> gerando </w:t>
      </w:r>
      <w:r w:rsidRPr="0087140F">
        <w:rPr>
          <w:i/>
          <w:iCs/>
        </w:rPr>
        <w:t>mosaicos</w:t>
      </w:r>
      <w:r w:rsidRPr="0087140F">
        <w:t xml:space="preserve"> para as imagens. Além disso, também </w:t>
      </w:r>
      <w:del w:id="208" w:author="Dalton Solano dos Reis" w:date="2024-12-11T08:49:00Z" w16du:dateUtc="2024-12-11T11:49:00Z">
        <w:r w:rsidRPr="0087140F" w:rsidDel="00441108">
          <w:delText>alterou-se</w:delText>
        </w:r>
      </w:del>
      <w:ins w:id="209" w:author="Dalton Solano dos Reis" w:date="2024-12-11T08:49:00Z" w16du:dateUtc="2024-12-11T11:49:00Z">
        <w:r w:rsidR="00441108" w:rsidRPr="0087140F">
          <w:t>se alterou</w:t>
        </w:r>
      </w:ins>
      <w:r w:rsidRPr="0087140F">
        <w:t xml:space="preserve"> o valor do </w:t>
      </w:r>
      <w:proofErr w:type="spellStart"/>
      <w:r w:rsidRPr="0087140F">
        <w:t>Hue</w:t>
      </w:r>
      <w:proofErr w:type="spellEnd"/>
      <w:r w:rsidRPr="0087140F">
        <w:t xml:space="preserve">, gerando imagens com variação -60° e +60°, visando aumentar a variedade e riqueza do </w:t>
      </w:r>
      <w:proofErr w:type="spellStart"/>
      <w:r w:rsidRPr="0087140F">
        <w:rPr>
          <w:i/>
          <w:iCs/>
        </w:rPr>
        <w:t>dataset</w:t>
      </w:r>
      <w:proofErr w:type="spellEnd"/>
      <w:r w:rsidRPr="0087140F">
        <w:t xml:space="preserve">. Com isso, torna-se possível efetuar o treinamento e validação do modelo </w:t>
      </w:r>
      <w:proofErr w:type="spellStart"/>
      <w:r w:rsidR="007F59A9" w:rsidRPr="0087140F">
        <w:t>Faster</w:t>
      </w:r>
      <w:proofErr w:type="spellEnd"/>
      <w:r w:rsidR="007F59A9" w:rsidRPr="0087140F">
        <w:t xml:space="preserve"> R-CNN</w:t>
      </w:r>
      <w:r w:rsidRPr="0087140F">
        <w:t>. Por fim, são efetuados testes manuais para verificar a eficácia do modelo proposto</w:t>
      </w:r>
      <w:r w:rsidR="007F59A9" w:rsidRPr="0087140F">
        <w:t xml:space="preserve"> com imagens teste</w:t>
      </w:r>
      <w:r w:rsidRPr="0087140F">
        <w:t>.</w:t>
      </w:r>
    </w:p>
    <w:p w14:paraId="4C59A6B1" w14:textId="5C7A481A" w:rsidR="00F335B4" w:rsidRPr="0087140F" w:rsidRDefault="006C4DC3" w:rsidP="006C4DC3">
      <w:pPr>
        <w:pStyle w:val="Ttulo4"/>
      </w:pPr>
      <w:r w:rsidRPr="0087140F">
        <w:t xml:space="preserve">Montagem do </w:t>
      </w:r>
      <w:proofErr w:type="spellStart"/>
      <w:r w:rsidR="00F335B4" w:rsidRPr="0087140F">
        <w:rPr>
          <w:i/>
          <w:iCs/>
        </w:rPr>
        <w:t>Dataset</w:t>
      </w:r>
      <w:proofErr w:type="spellEnd"/>
    </w:p>
    <w:p w14:paraId="76715C50" w14:textId="3FD6110C" w:rsidR="007F59A9" w:rsidRPr="0087140F" w:rsidRDefault="008F0468" w:rsidP="006C4DC3">
      <w:pPr>
        <w:pStyle w:val="TF-TEXTO"/>
      </w:pPr>
      <w:r w:rsidRPr="0087140F">
        <w:t xml:space="preserve">O processo de coleta de dados foi realizado com a colaboração dos estudantes do curso de Medicina da </w:t>
      </w:r>
      <w:del w:id="210" w:author="Dalton Solano dos Reis" w:date="2024-12-11T08:50:00Z" w16du:dateUtc="2024-12-11T11:50:00Z">
        <w:r w:rsidRPr="0087140F" w:rsidDel="00441108">
          <w:delText>universidade</w:delText>
        </w:r>
      </w:del>
      <w:ins w:id="211" w:author="Dalton Solano dos Reis" w:date="2024-12-11T08:50:00Z" w16du:dateUtc="2024-12-11T11:50:00Z">
        <w:r w:rsidR="00441108">
          <w:t>FURB</w:t>
        </w:r>
      </w:ins>
      <w:r w:rsidRPr="0087140F">
        <w:t xml:space="preserve">. Esses estudantes, com experiência na marcação e visualização de neurônios, utilizaram microscópios da universidade com lentes </w:t>
      </w:r>
      <w:proofErr w:type="spellStart"/>
      <w:r w:rsidRPr="0087140F">
        <w:t>axiocam</w:t>
      </w:r>
      <w:proofErr w:type="spellEnd"/>
      <w:r w:rsidRPr="0087140F">
        <w:t xml:space="preserve"> 105, para analisar amostras de uma região específica do hipocampo de roedores. A partir dessa análise, os estudantes capturaram imagens das lâminas usando celulares (Samsung e Xiaomi), </w:t>
      </w:r>
      <w:r w:rsidRPr="0087140F">
        <w:lastRenderedPageBreak/>
        <w:t xml:space="preserve">posicionados para fotografar diretamente através do microscópio. As fotos obtidas foram armazenadas em um </w:t>
      </w:r>
      <w:proofErr w:type="spellStart"/>
      <w:r w:rsidRPr="0087140F">
        <w:rPr>
          <w:i/>
          <w:iCs/>
        </w:rPr>
        <w:t>dataset</w:t>
      </w:r>
      <w:proofErr w:type="spellEnd"/>
      <w:r w:rsidRPr="0087140F">
        <w:t xml:space="preserve"> na internet, compondo o banco de dados utilizado no estudo.</w:t>
      </w:r>
      <w:r w:rsidR="006C4DC3" w:rsidRPr="0087140F">
        <w:t xml:space="preserve"> A </w:t>
      </w:r>
      <w:r w:rsidR="008658DF">
        <w:fldChar w:fldCharType="begin"/>
      </w:r>
      <w:r w:rsidR="008658DF">
        <w:instrText xml:space="preserve"> REF _Ref184153875 \h </w:instrText>
      </w:r>
      <w:r w:rsidR="008658DF">
        <w:fldChar w:fldCharType="separate"/>
      </w:r>
      <w:r w:rsidR="008809CA">
        <w:t xml:space="preserve">Figura </w:t>
      </w:r>
      <w:r w:rsidR="008809CA">
        <w:rPr>
          <w:noProof/>
        </w:rPr>
        <w:t>9</w:t>
      </w:r>
      <w:r w:rsidR="008658DF">
        <w:fldChar w:fldCharType="end"/>
      </w:r>
      <w:r w:rsidR="008658DF">
        <w:t xml:space="preserve"> </w:t>
      </w:r>
      <w:r w:rsidR="006C4DC3" w:rsidRPr="0087140F">
        <w:t>ilustra o processo de captura das imagens dos neurônios atípicos.</w:t>
      </w:r>
    </w:p>
    <w:p w14:paraId="7FD429A1" w14:textId="1A7AC011" w:rsidR="008F0468" w:rsidRPr="0087140F" w:rsidRDefault="008658DF" w:rsidP="008658DF">
      <w:pPr>
        <w:pStyle w:val="TF-LEGENDA"/>
      </w:pPr>
      <w:bookmarkStart w:id="212" w:name="_Ref184153875"/>
      <w:bookmarkStart w:id="213" w:name="_Toc184283853"/>
      <w:commentRangeStart w:id="214"/>
      <w:r>
        <w:t xml:space="preserve">Figura </w:t>
      </w:r>
      <w:fldSimple w:instr=" SEQ Figura \* ARABIC ">
        <w:r w:rsidR="008809CA">
          <w:rPr>
            <w:noProof/>
          </w:rPr>
          <w:t>9</w:t>
        </w:r>
      </w:fldSimple>
      <w:bookmarkEnd w:id="212"/>
      <w:r>
        <w:t xml:space="preserve"> </w:t>
      </w:r>
      <w:r w:rsidR="006C4DC3" w:rsidRPr="0087140F">
        <w:t xml:space="preserve">– </w:t>
      </w:r>
      <w:commentRangeEnd w:id="214"/>
      <w:r w:rsidR="00441108">
        <w:rPr>
          <w:rStyle w:val="Refdecomentrio"/>
        </w:rPr>
        <w:commentReference w:id="214"/>
      </w:r>
      <w:commentRangeStart w:id="215"/>
      <w:r w:rsidR="006C4DC3" w:rsidRPr="0087140F">
        <w:t xml:space="preserve">Processo </w:t>
      </w:r>
      <w:commentRangeEnd w:id="215"/>
      <w:r w:rsidR="00B46926">
        <w:rPr>
          <w:rStyle w:val="Refdecomentrio"/>
        </w:rPr>
        <w:commentReference w:id="215"/>
      </w:r>
      <w:r w:rsidR="006C4DC3" w:rsidRPr="0087140F">
        <w:t>de</w:t>
      </w:r>
      <w:r w:rsidR="008F0468" w:rsidRPr="0087140F">
        <w:t xml:space="preserve"> captura das imagens.</w:t>
      </w:r>
      <w:bookmarkEnd w:id="213"/>
    </w:p>
    <w:p w14:paraId="18C6DC6D" w14:textId="715ED86D" w:rsidR="008F0468" w:rsidRPr="0087140F" w:rsidRDefault="008F0468" w:rsidP="006C4DC3">
      <w:pPr>
        <w:pStyle w:val="TF-FIGURA"/>
      </w:pPr>
      <w:r w:rsidRPr="0087140F">
        <w:rPr>
          <w:noProof/>
        </w:rPr>
        <w:drawing>
          <wp:inline distT="0" distB="0" distL="0" distR="0" wp14:anchorId="2389594B" wp14:editId="470682F4">
            <wp:extent cx="5756910" cy="2838450"/>
            <wp:effectExtent l="19050" t="19050" r="15240" b="19050"/>
            <wp:docPr id="74543945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8942"/>
                    <a:stretch/>
                  </pic:blipFill>
                  <pic:spPr bwMode="auto">
                    <a:xfrm>
                      <a:off x="0" y="0"/>
                      <a:ext cx="5756910" cy="28384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BCE5B1" w14:textId="52EC5386" w:rsidR="008F0468" w:rsidRPr="0087140F" w:rsidRDefault="008F0468" w:rsidP="006C4DC3">
      <w:pPr>
        <w:pStyle w:val="TF-FONTE"/>
      </w:pPr>
      <w:r w:rsidRPr="0087140F">
        <w:t xml:space="preserve">Fonte: </w:t>
      </w:r>
      <w:r w:rsidR="009401FD" w:rsidRPr="0087140F">
        <w:t>e</w:t>
      </w:r>
      <w:r w:rsidRPr="0087140F">
        <w:t>laborad</w:t>
      </w:r>
      <w:r w:rsidR="009401FD" w:rsidRPr="0087140F">
        <w:t>o</w:t>
      </w:r>
      <w:r w:rsidRPr="0087140F">
        <w:t xml:space="preserve"> pelos autores.</w:t>
      </w:r>
    </w:p>
    <w:p w14:paraId="4942E070" w14:textId="42DE0AD1" w:rsidR="00DC51C2" w:rsidRPr="0087140F" w:rsidRDefault="00EF21B8" w:rsidP="00DC51C2">
      <w:pPr>
        <w:pStyle w:val="TF-TEXTO"/>
      </w:pPr>
      <w:r w:rsidRPr="0087140F">
        <w:t xml:space="preserve">A criação do </w:t>
      </w:r>
      <w:proofErr w:type="spellStart"/>
      <w:r w:rsidRPr="0087140F">
        <w:rPr>
          <w:i/>
          <w:iCs/>
        </w:rPr>
        <w:t>dataset</w:t>
      </w:r>
      <w:proofErr w:type="spellEnd"/>
      <w:r w:rsidRPr="0087140F">
        <w:t xml:space="preserve"> foi realizada na plataforma </w:t>
      </w:r>
      <w:proofErr w:type="spellStart"/>
      <w:r w:rsidRPr="0087140F">
        <w:t>LabelBox</w:t>
      </w:r>
      <w:proofErr w:type="spellEnd"/>
      <w:r w:rsidRPr="0087140F">
        <w:t xml:space="preserve">. </w:t>
      </w:r>
      <w:r w:rsidR="008658DF">
        <w:t>Nela</w:t>
      </w:r>
      <w:r w:rsidRPr="0087140F">
        <w:t xml:space="preserve">, </w:t>
      </w:r>
      <w:r w:rsidR="00D41EF0" w:rsidRPr="0087140F">
        <w:t>cri</w:t>
      </w:r>
      <w:r w:rsidR="006C4DC3" w:rsidRPr="0087140F">
        <w:t>ou-se</w:t>
      </w:r>
      <w:r w:rsidRPr="0087140F">
        <w:t xml:space="preserve"> um projeto chamado TCC – </w:t>
      </w:r>
      <w:proofErr w:type="spellStart"/>
      <w:r w:rsidRPr="0087140F">
        <w:t>Furb</w:t>
      </w:r>
      <w:proofErr w:type="spellEnd"/>
      <w:r w:rsidRPr="0087140F">
        <w:t xml:space="preserve"> Neurônios Atípicos</w:t>
      </w:r>
      <w:r w:rsidR="006C4DC3" w:rsidRPr="0087140F">
        <w:t xml:space="preserve"> e </w:t>
      </w:r>
      <w:r w:rsidRPr="0087140F">
        <w:t xml:space="preserve">um </w:t>
      </w:r>
      <w:proofErr w:type="spellStart"/>
      <w:r w:rsidRPr="0087140F">
        <w:t>dataset</w:t>
      </w:r>
      <w:proofErr w:type="spellEnd"/>
      <w:r w:rsidRPr="0087140F">
        <w:t xml:space="preserve"> chamado neurônios, onde </w:t>
      </w:r>
      <w:r w:rsidR="006C4DC3" w:rsidRPr="0087140F">
        <w:t>foram adicionadas</w:t>
      </w:r>
      <w:r w:rsidRPr="0087140F">
        <w:t xml:space="preserve"> as imagens</w:t>
      </w:r>
      <w:r w:rsidR="006930CA" w:rsidRPr="0087140F">
        <w:t>. Posteriormente, realizou-se</w:t>
      </w:r>
      <w:r w:rsidRPr="0087140F">
        <w:t xml:space="preserve"> a marcação dos neurônios que </w:t>
      </w:r>
      <w:r w:rsidR="00CE426C" w:rsidRPr="0087140F">
        <w:t>foram avaliados atípicos pela equipe de alunos do curso de Medicina.</w:t>
      </w:r>
      <w:r w:rsidR="008F0468" w:rsidRPr="0087140F">
        <w:t xml:space="preserve"> O processo de captura e análise da imagem durou aproximadamente 6 meses desde o início do projeto</w:t>
      </w:r>
      <w:r w:rsidR="006930CA" w:rsidRPr="0087140F">
        <w:t xml:space="preserve"> (de maio a outubro de 2024)</w:t>
      </w:r>
      <w:r w:rsidR="00A02966">
        <w:t xml:space="preserve"> contendo, no final um total de 595 imagens capturadas</w:t>
      </w:r>
      <w:r w:rsidR="008F0468" w:rsidRPr="0087140F">
        <w:t>.</w:t>
      </w:r>
      <w:r w:rsidR="006930CA" w:rsidRPr="0087140F">
        <w:t xml:space="preserve"> </w:t>
      </w:r>
      <w:r w:rsidR="008658DF">
        <w:t xml:space="preserve"> </w:t>
      </w:r>
      <w:r w:rsidR="00DC51C2" w:rsidRPr="0087140F">
        <w:t xml:space="preserve">A </w:t>
      </w:r>
      <w:r w:rsidR="000F22DD">
        <w:fldChar w:fldCharType="begin"/>
      </w:r>
      <w:r w:rsidR="000F22DD">
        <w:instrText xml:space="preserve"> REF _Ref184153348 \h </w:instrText>
      </w:r>
      <w:r w:rsidR="000F22DD">
        <w:fldChar w:fldCharType="separate"/>
      </w:r>
      <w:r w:rsidR="008809CA">
        <w:t xml:space="preserve">Figura </w:t>
      </w:r>
      <w:r w:rsidR="008809CA">
        <w:rPr>
          <w:noProof/>
        </w:rPr>
        <w:t>10</w:t>
      </w:r>
      <w:r w:rsidR="000F22DD">
        <w:fldChar w:fldCharType="end"/>
      </w:r>
      <w:r w:rsidR="000F22DD">
        <w:t xml:space="preserve"> </w:t>
      </w:r>
      <w:r w:rsidR="00DC51C2" w:rsidRPr="0087140F">
        <w:t xml:space="preserve">mostra um exemplo de segmentação feita através da ferramenta </w:t>
      </w:r>
      <w:proofErr w:type="spellStart"/>
      <w:r w:rsidR="00DC51C2" w:rsidRPr="0087140F">
        <w:t>Labelbox</w:t>
      </w:r>
      <w:proofErr w:type="spellEnd"/>
      <w:r w:rsidR="00DC51C2" w:rsidRPr="0087140F">
        <w:t>, sendo que as imagens foram rotuladas com o mesmo nome, formando-se pares de imagem (origem e sua segmentação).</w:t>
      </w:r>
    </w:p>
    <w:p w14:paraId="2FA3D0F9" w14:textId="42F5D530" w:rsidR="00F335B4" w:rsidRPr="0087140F" w:rsidRDefault="008658DF" w:rsidP="008658DF">
      <w:pPr>
        <w:pStyle w:val="TF-LEGENDA"/>
      </w:pPr>
      <w:bookmarkStart w:id="216" w:name="_Ref184153348"/>
      <w:bookmarkStart w:id="217" w:name="_Toc184283854"/>
      <w:r>
        <w:t xml:space="preserve">Figura </w:t>
      </w:r>
      <w:fldSimple w:instr=" SEQ Figura \* ARABIC ">
        <w:r w:rsidR="008809CA">
          <w:rPr>
            <w:noProof/>
          </w:rPr>
          <w:t>10</w:t>
        </w:r>
      </w:fldSimple>
      <w:bookmarkEnd w:id="216"/>
      <w:r>
        <w:t xml:space="preserve"> </w:t>
      </w:r>
      <w:r w:rsidR="00DC51C2" w:rsidRPr="0087140F">
        <w:t>–</w:t>
      </w:r>
      <w:r w:rsidR="006930CA" w:rsidRPr="0087140F">
        <w:t xml:space="preserve"> </w:t>
      </w:r>
      <w:r w:rsidR="00DC51C2" w:rsidRPr="0087140F">
        <w:t xml:space="preserve">Exemplo do resultado de </w:t>
      </w:r>
      <w:proofErr w:type="spellStart"/>
      <w:r w:rsidR="00DC51C2" w:rsidRPr="0087140F">
        <w:rPr>
          <w:i/>
          <w:iCs/>
        </w:rPr>
        <w:t>labeling</w:t>
      </w:r>
      <w:proofErr w:type="spellEnd"/>
      <w:r w:rsidR="00DC51C2" w:rsidRPr="0087140F">
        <w:t xml:space="preserve"> da ferramenta </w:t>
      </w:r>
      <w:proofErr w:type="spellStart"/>
      <w:r w:rsidR="00DC51C2" w:rsidRPr="0087140F">
        <w:t>Labelbox</w:t>
      </w:r>
      <w:bookmarkEnd w:id="217"/>
      <w:proofErr w:type="spellEnd"/>
    </w:p>
    <w:p w14:paraId="3A949C7A" w14:textId="77777777" w:rsidR="00F335B4" w:rsidRPr="0087140F" w:rsidRDefault="00F335B4" w:rsidP="00DC51C2">
      <w:pPr>
        <w:pStyle w:val="TF-FIGURA"/>
      </w:pPr>
      <w:r w:rsidRPr="0087140F">
        <w:rPr>
          <w:noProof/>
        </w:rPr>
        <w:drawing>
          <wp:inline distT="0" distB="0" distL="0" distR="0" wp14:anchorId="0C2905C2" wp14:editId="68DEEB50">
            <wp:extent cx="5753735" cy="2057400"/>
            <wp:effectExtent l="0" t="0" r="0" b="0"/>
            <wp:docPr id="230155858" name="Imagem 1"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55858" name="Imagem 1" descr="Tela de computador com jogo&#10;&#10;Descrição gerada automaticamente"/>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3451" b="3393"/>
                    <a:stretch/>
                  </pic:blipFill>
                  <pic:spPr bwMode="auto">
                    <a:xfrm>
                      <a:off x="0" y="0"/>
                      <a:ext cx="5753735" cy="2057400"/>
                    </a:xfrm>
                    <a:prstGeom prst="rect">
                      <a:avLst/>
                    </a:prstGeom>
                    <a:noFill/>
                    <a:ln>
                      <a:noFill/>
                    </a:ln>
                    <a:extLst>
                      <a:ext uri="{53640926-AAD7-44D8-BBD7-CCE9431645EC}">
                        <a14:shadowObscured xmlns:a14="http://schemas.microsoft.com/office/drawing/2010/main"/>
                      </a:ext>
                    </a:extLst>
                  </pic:spPr>
                </pic:pic>
              </a:graphicData>
            </a:graphic>
          </wp:inline>
        </w:drawing>
      </w:r>
    </w:p>
    <w:p w14:paraId="7243BAC0" w14:textId="07822F67" w:rsidR="00F335B4" w:rsidRPr="0087140F" w:rsidRDefault="00F335B4" w:rsidP="00DC51C2">
      <w:pPr>
        <w:pStyle w:val="TF-FONTE"/>
      </w:pPr>
      <w:r w:rsidRPr="0087140F">
        <w:t xml:space="preserve">Fonte: </w:t>
      </w:r>
      <w:r w:rsidR="00DC51C2" w:rsidRPr="0087140F">
        <w:t>e</w:t>
      </w:r>
      <w:r w:rsidRPr="0087140F">
        <w:t>laborado pelos autores.</w:t>
      </w:r>
    </w:p>
    <w:p w14:paraId="21498E6A" w14:textId="583E35F4" w:rsidR="0019611C" w:rsidRPr="0087140F" w:rsidRDefault="00DC51C2" w:rsidP="0019611C">
      <w:pPr>
        <w:pStyle w:val="TF-TEXTO"/>
      </w:pPr>
      <w:r w:rsidRPr="0087140F">
        <w:lastRenderedPageBreak/>
        <w:t xml:space="preserve">Com a base de dados montada, </w:t>
      </w:r>
      <w:r w:rsidR="00213F7E" w:rsidRPr="0087140F">
        <w:t>realizou-se</w:t>
      </w:r>
      <w:r w:rsidR="0019611C" w:rsidRPr="0087140F">
        <w:t xml:space="preserve"> o </w:t>
      </w:r>
      <w:r w:rsidR="0019611C" w:rsidRPr="008658DF">
        <w:rPr>
          <w:i/>
          <w:iCs/>
        </w:rPr>
        <w:t>download</w:t>
      </w:r>
      <w:r w:rsidR="0019611C" w:rsidRPr="0087140F">
        <w:t xml:space="preserve"> de toda a estrutura criada, contendo as imagens e suas respectivas informações, como marcações, posições e </w:t>
      </w:r>
      <w:r w:rsidR="0019611C" w:rsidRPr="000D6A72">
        <w:rPr>
          <w:i/>
          <w:iCs/>
        </w:rPr>
        <w:t>links</w:t>
      </w:r>
      <w:r w:rsidR="0019611C" w:rsidRPr="0087140F">
        <w:t xml:space="preserve"> das imagens. </w:t>
      </w:r>
      <w:r w:rsidR="00213F7E" w:rsidRPr="0087140F">
        <w:t>Optou-se</w:t>
      </w:r>
      <w:r w:rsidR="0019611C" w:rsidRPr="0087140F">
        <w:t xml:space="preserve"> por utilizar a função de exportação de dados v2, </w:t>
      </w:r>
      <w:r w:rsidR="00213F7E" w:rsidRPr="0087140F">
        <w:t>ao qual</w:t>
      </w:r>
      <w:r w:rsidR="0019611C" w:rsidRPr="0087140F">
        <w:t xml:space="preserve"> forneceu um arquivo JSON com todos os nós de cada imagem. Nesse arquivo, cada nó continha as informações detalhadas de cada imagem do projeto</w:t>
      </w:r>
      <w:del w:id="218" w:author="Dalton Solano dos Reis" w:date="2024-12-11T08:53:00Z" w16du:dateUtc="2024-12-11T11:53:00Z">
        <w:r w:rsidR="009401FD" w:rsidRPr="0087140F" w:rsidDel="008020AE">
          <w:delText>, conforme ilustra a</w:delText>
        </w:r>
        <w:r w:rsidR="000F22DD" w:rsidDel="008020AE">
          <w:delText xml:space="preserve"> </w:delText>
        </w:r>
      </w:del>
      <w:ins w:id="219" w:author="Dalton Solano dos Reis" w:date="2024-12-11T08:53:00Z" w16du:dateUtc="2024-12-11T11:53:00Z">
        <w:r w:rsidR="008020AE">
          <w:t xml:space="preserve"> (</w:t>
        </w:r>
      </w:ins>
      <w:r w:rsidR="000F22DD">
        <w:fldChar w:fldCharType="begin"/>
      </w:r>
      <w:r w:rsidR="000F22DD">
        <w:instrText xml:space="preserve"> REF _Ref184154007 \h </w:instrText>
      </w:r>
      <w:r w:rsidR="000F22DD">
        <w:fldChar w:fldCharType="separate"/>
      </w:r>
      <w:r w:rsidR="008809CA">
        <w:t xml:space="preserve">Figura </w:t>
      </w:r>
      <w:r w:rsidR="008809CA">
        <w:rPr>
          <w:noProof/>
        </w:rPr>
        <w:t>11</w:t>
      </w:r>
      <w:r w:rsidR="000F22DD">
        <w:fldChar w:fldCharType="end"/>
      </w:r>
      <w:ins w:id="220" w:author="Dalton Solano dos Reis" w:date="2024-12-11T08:53:00Z" w16du:dateUtc="2024-12-11T11:53:00Z">
        <w:r w:rsidR="008020AE">
          <w:t>)</w:t>
        </w:r>
      </w:ins>
      <w:r w:rsidR="009401FD" w:rsidRPr="0087140F">
        <w:t>.</w:t>
      </w:r>
    </w:p>
    <w:p w14:paraId="1BCC02BE" w14:textId="2EED05D0" w:rsidR="00F335B4" w:rsidRPr="0087140F" w:rsidRDefault="000F22DD" w:rsidP="000F22DD">
      <w:pPr>
        <w:pStyle w:val="TF-LEGENDA"/>
      </w:pPr>
      <w:bookmarkStart w:id="221" w:name="_Ref184154007"/>
      <w:bookmarkStart w:id="222" w:name="_Toc184283855"/>
      <w:r>
        <w:t xml:space="preserve">Figura </w:t>
      </w:r>
      <w:fldSimple w:instr=" SEQ Figura \* ARABIC ">
        <w:r w:rsidR="008809CA">
          <w:rPr>
            <w:noProof/>
          </w:rPr>
          <w:t>11</w:t>
        </w:r>
      </w:fldSimple>
      <w:bookmarkEnd w:id="221"/>
      <w:r w:rsidR="009401FD" w:rsidRPr="0087140F">
        <w:t xml:space="preserve"> – </w:t>
      </w:r>
      <w:r w:rsidR="00F335B4" w:rsidRPr="0087140F">
        <w:t xml:space="preserve">Visualização do arquivo </w:t>
      </w:r>
      <w:r w:rsidR="009401FD" w:rsidRPr="0087140F">
        <w:t>JSON</w:t>
      </w:r>
      <w:del w:id="223" w:author="Dalton Solano dos Reis" w:date="2024-12-11T08:53:00Z" w16du:dateUtc="2024-12-11T11:53:00Z">
        <w:r w:rsidR="00F335B4" w:rsidRPr="0087140F" w:rsidDel="008020AE">
          <w:delText>.</w:delText>
        </w:r>
      </w:del>
      <w:bookmarkEnd w:id="222"/>
    </w:p>
    <w:p w14:paraId="7C9200DF" w14:textId="77777777" w:rsidR="00F335B4" w:rsidRPr="0087140F" w:rsidRDefault="00F335B4" w:rsidP="009401FD">
      <w:pPr>
        <w:pStyle w:val="TF-FIGURA"/>
      </w:pPr>
      <w:r w:rsidRPr="0087140F">
        <w:rPr>
          <w:noProof/>
        </w:rPr>
        <w:drawing>
          <wp:inline distT="0" distB="0" distL="0" distR="0" wp14:anchorId="23BD0D51" wp14:editId="432EF4D1">
            <wp:extent cx="5680773" cy="2146852"/>
            <wp:effectExtent l="19050" t="19050" r="15240" b="25400"/>
            <wp:docPr id="42700379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03794" name="Imagem 1" descr="Texto&#10;&#10;Descrição gerada automa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95349" cy="2152360"/>
                    </a:xfrm>
                    <a:prstGeom prst="rect">
                      <a:avLst/>
                    </a:prstGeom>
                    <a:noFill/>
                    <a:ln w="6350">
                      <a:solidFill>
                        <a:schemeClr val="tx1"/>
                      </a:solidFill>
                    </a:ln>
                  </pic:spPr>
                </pic:pic>
              </a:graphicData>
            </a:graphic>
          </wp:inline>
        </w:drawing>
      </w:r>
    </w:p>
    <w:p w14:paraId="083860A7" w14:textId="56FB5BF2" w:rsidR="00F335B4" w:rsidRPr="0087140F" w:rsidRDefault="00F335B4" w:rsidP="009401FD">
      <w:pPr>
        <w:pStyle w:val="TF-FONTE"/>
      </w:pPr>
      <w:r w:rsidRPr="0087140F">
        <w:t xml:space="preserve">Fonte: </w:t>
      </w:r>
      <w:r w:rsidR="009401FD" w:rsidRPr="0087140F">
        <w:t>e</w:t>
      </w:r>
      <w:r w:rsidRPr="0087140F">
        <w:t>laborado pelos autores.</w:t>
      </w:r>
    </w:p>
    <w:p w14:paraId="10E3F305" w14:textId="63DA32EF" w:rsidR="00F335B4" w:rsidRPr="0087140F" w:rsidRDefault="009F2E4A" w:rsidP="009F2E4A">
      <w:pPr>
        <w:pStyle w:val="TF-TEXTO"/>
      </w:pPr>
      <w:r w:rsidRPr="0087140F">
        <w:t xml:space="preserve">Com a base de dados montada, elaborou-se um </w:t>
      </w:r>
      <w:r w:rsidRPr="0087140F">
        <w:rPr>
          <w:i/>
          <w:iCs/>
        </w:rPr>
        <w:t>script</w:t>
      </w:r>
      <w:r w:rsidRPr="0087140F">
        <w:t xml:space="preserve">, denominado </w:t>
      </w:r>
      <w:del w:id="224" w:author="Dalton Solano dos Reis" w:date="2024-12-11T08:53:00Z" w16du:dateUtc="2024-12-11T11:53:00Z">
        <w:r w:rsidR="00F335B4" w:rsidRPr="008020AE" w:rsidDel="008020AE">
          <w:rPr>
            <w:rStyle w:val="TF-COURIER10"/>
            <w:rPrChange w:id="225" w:author="Dalton Solano dos Reis" w:date="2024-12-11T08:54:00Z" w16du:dateUtc="2024-12-11T11:54:00Z">
              <w:rPr/>
            </w:rPrChange>
          </w:rPr>
          <w:delText>“</w:delText>
        </w:r>
      </w:del>
      <w:r w:rsidR="00F335B4" w:rsidRPr="008020AE">
        <w:rPr>
          <w:rStyle w:val="TF-COURIER10"/>
          <w:rPrChange w:id="226" w:author="Dalton Solano dos Reis" w:date="2024-12-11T08:54:00Z" w16du:dateUtc="2024-12-11T11:54:00Z">
            <w:rPr/>
          </w:rPrChange>
        </w:rPr>
        <w:t>DownloadLocalImages.py</w:t>
      </w:r>
      <w:del w:id="227" w:author="Dalton Solano dos Reis" w:date="2024-12-11T08:53:00Z" w16du:dateUtc="2024-12-11T11:53:00Z">
        <w:r w:rsidR="00F335B4" w:rsidRPr="0087140F" w:rsidDel="008020AE">
          <w:delText>”</w:delText>
        </w:r>
      </w:del>
      <w:r w:rsidRPr="0087140F">
        <w:t xml:space="preserve">, que </w:t>
      </w:r>
      <w:r w:rsidR="00F335B4" w:rsidRPr="0087140F">
        <w:t xml:space="preserve">recebe como </w:t>
      </w:r>
      <w:r w:rsidR="00F335B4" w:rsidRPr="0087140F">
        <w:rPr>
          <w:i/>
          <w:iCs/>
        </w:rPr>
        <w:t>input</w:t>
      </w:r>
      <w:r w:rsidR="00F335B4" w:rsidRPr="0087140F">
        <w:t xml:space="preserve"> o arquivo </w:t>
      </w:r>
      <w:r w:rsidRPr="0087140F">
        <w:t>JSON</w:t>
      </w:r>
      <w:r w:rsidR="00F335B4" w:rsidRPr="0087140F">
        <w:t xml:space="preserve">, </w:t>
      </w:r>
      <w:r w:rsidRPr="0087140F">
        <w:t>criando</w:t>
      </w:r>
      <w:r w:rsidR="00F335B4" w:rsidRPr="0087140F">
        <w:t xml:space="preserve"> duas pastas:</w:t>
      </w:r>
      <w:r w:rsidRPr="0087140F">
        <w:t xml:space="preserve"> (i) </w:t>
      </w:r>
      <w:proofErr w:type="spellStart"/>
      <w:r w:rsidR="00F335B4" w:rsidRPr="008020AE">
        <w:rPr>
          <w:rStyle w:val="TF-COURIER10"/>
          <w:rPrChange w:id="228" w:author="Dalton Solano dos Reis" w:date="2024-12-11T08:54:00Z" w16du:dateUtc="2024-12-11T11:54:00Z">
            <w:rPr/>
          </w:rPrChange>
        </w:rPr>
        <w:t>imagens_aumentadas_sem_marcadores</w:t>
      </w:r>
      <w:proofErr w:type="spellEnd"/>
      <w:r w:rsidRPr="0087140F">
        <w:t xml:space="preserve"> e (</w:t>
      </w:r>
      <w:proofErr w:type="spellStart"/>
      <w:r w:rsidRPr="0087140F">
        <w:t>ii</w:t>
      </w:r>
      <w:proofErr w:type="spellEnd"/>
      <w:r w:rsidRPr="0087140F">
        <w:t xml:space="preserve">) </w:t>
      </w:r>
      <w:proofErr w:type="spellStart"/>
      <w:r w:rsidR="00F335B4" w:rsidRPr="008020AE">
        <w:rPr>
          <w:rStyle w:val="TF-COURIER10"/>
          <w:rPrChange w:id="229" w:author="Dalton Solano dos Reis" w:date="2024-12-11T08:54:00Z" w16du:dateUtc="2024-12-11T11:54:00Z">
            <w:rPr/>
          </w:rPrChange>
        </w:rPr>
        <w:t>anotacoes_aumentadas</w:t>
      </w:r>
      <w:proofErr w:type="spellEnd"/>
      <w:r w:rsidRPr="0087140F">
        <w:t xml:space="preserve">. </w:t>
      </w:r>
      <w:r w:rsidR="00943987" w:rsidRPr="0087140F">
        <w:t xml:space="preserve">O </w:t>
      </w:r>
      <w:r w:rsidR="00CA3B25" w:rsidRPr="0087140F">
        <w:fldChar w:fldCharType="begin"/>
      </w:r>
      <w:r w:rsidR="00CA3B25" w:rsidRPr="0087140F">
        <w:instrText xml:space="preserve"> REF _Ref183964559 \h </w:instrText>
      </w:r>
      <w:r w:rsidR="00E911BE" w:rsidRPr="0087140F">
        <w:instrText xml:space="preserve"> \* MERGEFORMAT </w:instrText>
      </w:r>
      <w:r w:rsidR="00CA3B25" w:rsidRPr="0087140F">
        <w:fldChar w:fldCharType="separate"/>
      </w:r>
      <w:r w:rsidR="008809CA" w:rsidRPr="0087140F">
        <w:t xml:space="preserve">Quadro </w:t>
      </w:r>
      <w:r w:rsidR="008809CA">
        <w:t>6</w:t>
      </w:r>
      <w:r w:rsidR="00CA3B25" w:rsidRPr="0087140F">
        <w:fldChar w:fldCharType="end"/>
      </w:r>
      <w:r w:rsidR="00CA3B25" w:rsidRPr="0087140F">
        <w:t xml:space="preserve"> </w:t>
      </w:r>
      <w:r w:rsidRPr="0087140F">
        <w:t>apresenta o trecho de código para criação das pastas e salvamento dos dados.</w:t>
      </w:r>
    </w:p>
    <w:p w14:paraId="1C6689CA" w14:textId="0D4556A2" w:rsidR="008F0468" w:rsidRDefault="00C940E7" w:rsidP="00C940E7">
      <w:pPr>
        <w:pStyle w:val="TF-LEGENDA"/>
      </w:pPr>
      <w:bookmarkStart w:id="230" w:name="_Ref183964559"/>
      <w:bookmarkStart w:id="231" w:name="_Toc184283874"/>
      <w:r w:rsidRPr="0087140F">
        <w:t xml:space="preserve">Quadro </w:t>
      </w:r>
      <w:fldSimple w:instr=" SEQ Quadro \* ARABIC ">
        <w:r w:rsidR="008809CA">
          <w:rPr>
            <w:noProof/>
          </w:rPr>
          <w:t>6</w:t>
        </w:r>
      </w:fldSimple>
      <w:bookmarkEnd w:id="230"/>
      <w:r w:rsidRPr="0087140F">
        <w:t xml:space="preserve"> </w:t>
      </w:r>
      <w:r w:rsidR="009F2E4A" w:rsidRPr="0087140F">
        <w:t xml:space="preserve">– </w:t>
      </w:r>
      <w:r w:rsidR="008F0468" w:rsidRPr="0087140F">
        <w:t>Trecho de código para criação das pastas de salvamento dos dados</w:t>
      </w:r>
      <w:del w:id="232" w:author="Dalton Solano dos Reis" w:date="2024-12-11T08:54:00Z" w16du:dateUtc="2024-12-11T11:54:00Z">
        <w:r w:rsidR="008F0468" w:rsidRPr="0087140F" w:rsidDel="008020AE">
          <w:delText>.</w:delText>
        </w:r>
      </w:del>
      <w:bookmarkEnd w:id="23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815"/>
      </w:tblGrid>
      <w:tr w:rsidR="00C43434" w:rsidRPr="00C43434" w14:paraId="5BA6B164" w14:textId="77777777" w:rsidTr="00D42245">
        <w:trPr>
          <w:jc w:val="center"/>
        </w:trPr>
        <w:tc>
          <w:tcPr>
            <w:tcW w:w="8815" w:type="dxa"/>
          </w:tcPr>
          <w:p w14:paraId="662B9008" w14:textId="77777777" w:rsidR="00C43434" w:rsidRPr="00C43434" w:rsidRDefault="00C43434" w:rsidP="00C43434">
            <w:pPr>
              <w:pStyle w:val="TF-CDIGO-FONTE"/>
              <w:jc w:val="both"/>
              <w:rPr>
                <w:lang w:val="pt-BR"/>
              </w:rPr>
            </w:pPr>
            <w:r w:rsidRPr="00C43434">
              <w:rPr>
                <w:lang w:val="pt-BR"/>
              </w:rPr>
              <w:t># Diretórios de saída</w:t>
            </w:r>
          </w:p>
          <w:p w14:paraId="30416C8E" w14:textId="77777777" w:rsidR="00C43434" w:rsidRPr="00C43434" w:rsidRDefault="00C43434" w:rsidP="00C43434">
            <w:pPr>
              <w:pStyle w:val="TF-CDIGO-FONTE"/>
              <w:jc w:val="both"/>
              <w:rPr>
                <w:lang w:val="pt-BR"/>
              </w:rPr>
            </w:pPr>
            <w:proofErr w:type="spellStart"/>
            <w:r w:rsidRPr="00C43434">
              <w:rPr>
                <w:lang w:val="pt-BR"/>
              </w:rPr>
              <w:t>output_dir</w:t>
            </w:r>
            <w:proofErr w:type="spellEnd"/>
            <w:r w:rsidRPr="00C43434">
              <w:rPr>
                <w:lang w:val="pt-BR"/>
              </w:rPr>
              <w:t xml:space="preserve"> = 'C:/</w:t>
            </w:r>
            <w:proofErr w:type="spellStart"/>
            <w:r w:rsidRPr="00C43434">
              <w:rPr>
                <w:lang w:val="pt-BR"/>
              </w:rPr>
              <w:t>temp</w:t>
            </w:r>
            <w:proofErr w:type="spellEnd"/>
            <w:r w:rsidRPr="00C43434">
              <w:rPr>
                <w:lang w:val="pt-BR"/>
              </w:rPr>
              <w:t>/</w:t>
            </w:r>
            <w:proofErr w:type="spellStart"/>
            <w:r w:rsidRPr="00C43434">
              <w:rPr>
                <w:lang w:val="pt-BR"/>
              </w:rPr>
              <w:t>imagens_aumentadas_sem_marcadores</w:t>
            </w:r>
            <w:proofErr w:type="spellEnd"/>
            <w:r w:rsidRPr="00C43434">
              <w:rPr>
                <w:lang w:val="pt-BR"/>
              </w:rPr>
              <w:t>'</w:t>
            </w:r>
          </w:p>
          <w:p w14:paraId="58EE61C5" w14:textId="77777777" w:rsidR="00C43434" w:rsidRPr="00C43434" w:rsidRDefault="00C43434" w:rsidP="00C43434">
            <w:pPr>
              <w:pStyle w:val="TF-CDIGO-FONTE"/>
              <w:jc w:val="both"/>
            </w:pPr>
            <w:proofErr w:type="spellStart"/>
            <w:r w:rsidRPr="00C43434">
              <w:t>annotations_dir</w:t>
            </w:r>
            <w:proofErr w:type="spellEnd"/>
            <w:r w:rsidRPr="00C43434">
              <w:t xml:space="preserve"> = 'C:/temp/</w:t>
            </w:r>
            <w:proofErr w:type="spellStart"/>
            <w:r w:rsidRPr="00C43434">
              <w:t>anotacoes_aumentadas</w:t>
            </w:r>
            <w:proofErr w:type="spellEnd"/>
            <w:r w:rsidRPr="00C43434">
              <w:t>'</w:t>
            </w:r>
          </w:p>
          <w:p w14:paraId="4C29A8C5" w14:textId="77777777" w:rsidR="00C43434" w:rsidRPr="00C43434" w:rsidRDefault="00C43434" w:rsidP="00C43434">
            <w:pPr>
              <w:pStyle w:val="TF-CDIGO-FONTE"/>
              <w:jc w:val="both"/>
            </w:pPr>
          </w:p>
          <w:p w14:paraId="753C5E1D" w14:textId="77777777" w:rsidR="00C43434" w:rsidRPr="00C43434" w:rsidRDefault="00C43434" w:rsidP="00C43434">
            <w:pPr>
              <w:pStyle w:val="TF-CDIGO-FONTE"/>
              <w:jc w:val="both"/>
            </w:pPr>
            <w:r w:rsidRPr="00C43434">
              <w:t xml:space="preserve">if not </w:t>
            </w:r>
            <w:proofErr w:type="spellStart"/>
            <w:proofErr w:type="gramStart"/>
            <w:r w:rsidRPr="00C43434">
              <w:t>os.path</w:t>
            </w:r>
            <w:proofErr w:type="gramEnd"/>
            <w:r w:rsidRPr="00C43434">
              <w:t>.exists</w:t>
            </w:r>
            <w:proofErr w:type="spellEnd"/>
            <w:r w:rsidRPr="00C43434">
              <w:t>(</w:t>
            </w:r>
            <w:proofErr w:type="spellStart"/>
            <w:r w:rsidRPr="00C43434">
              <w:t>output_dir</w:t>
            </w:r>
            <w:proofErr w:type="spellEnd"/>
            <w:r w:rsidRPr="00C43434">
              <w:t>):</w:t>
            </w:r>
          </w:p>
          <w:p w14:paraId="27F3627E" w14:textId="77777777" w:rsidR="00C43434" w:rsidRPr="00C43434" w:rsidRDefault="00C43434" w:rsidP="00C43434">
            <w:pPr>
              <w:pStyle w:val="TF-CDIGO-FONTE"/>
              <w:jc w:val="both"/>
            </w:pPr>
            <w:r w:rsidRPr="00C43434">
              <w:t xml:space="preserve">    </w:t>
            </w:r>
            <w:proofErr w:type="spellStart"/>
            <w:proofErr w:type="gramStart"/>
            <w:r w:rsidRPr="00C43434">
              <w:t>os.makedirs</w:t>
            </w:r>
            <w:proofErr w:type="spellEnd"/>
            <w:proofErr w:type="gramEnd"/>
            <w:r w:rsidRPr="00C43434">
              <w:t>(</w:t>
            </w:r>
            <w:proofErr w:type="spellStart"/>
            <w:r w:rsidRPr="00C43434">
              <w:t>output_dir</w:t>
            </w:r>
            <w:proofErr w:type="spellEnd"/>
            <w:r w:rsidRPr="00C43434">
              <w:t>)</w:t>
            </w:r>
          </w:p>
          <w:p w14:paraId="3F163B3D" w14:textId="77777777" w:rsidR="00C43434" w:rsidRPr="00C43434" w:rsidRDefault="00C43434" w:rsidP="00C43434">
            <w:pPr>
              <w:pStyle w:val="TF-CDIGO-FONTE"/>
              <w:jc w:val="both"/>
            </w:pPr>
            <w:r w:rsidRPr="00C43434">
              <w:t xml:space="preserve">if not </w:t>
            </w:r>
            <w:proofErr w:type="spellStart"/>
            <w:proofErr w:type="gramStart"/>
            <w:r w:rsidRPr="00C43434">
              <w:t>os.path</w:t>
            </w:r>
            <w:proofErr w:type="gramEnd"/>
            <w:r w:rsidRPr="00C43434">
              <w:t>.exists</w:t>
            </w:r>
            <w:proofErr w:type="spellEnd"/>
            <w:r w:rsidRPr="00C43434">
              <w:t>(</w:t>
            </w:r>
            <w:proofErr w:type="spellStart"/>
            <w:r w:rsidRPr="00C43434">
              <w:t>annotations_dir</w:t>
            </w:r>
            <w:proofErr w:type="spellEnd"/>
            <w:r w:rsidRPr="00C43434">
              <w:t>):</w:t>
            </w:r>
          </w:p>
          <w:p w14:paraId="52EB673B" w14:textId="77777777" w:rsidR="00C43434" w:rsidRPr="00C43434" w:rsidRDefault="00C43434" w:rsidP="00C43434">
            <w:pPr>
              <w:pStyle w:val="TF-CDIGO-FONTE"/>
              <w:jc w:val="both"/>
              <w:rPr>
                <w:lang w:val="pt-BR"/>
              </w:rPr>
            </w:pPr>
            <w:r w:rsidRPr="00C43434">
              <w:t xml:space="preserve">    </w:t>
            </w:r>
            <w:proofErr w:type="spellStart"/>
            <w:proofErr w:type="gramStart"/>
            <w:r w:rsidRPr="00C43434">
              <w:rPr>
                <w:lang w:val="pt-BR"/>
              </w:rPr>
              <w:t>os.makedirs</w:t>
            </w:r>
            <w:proofErr w:type="spellEnd"/>
            <w:proofErr w:type="gramEnd"/>
            <w:r w:rsidRPr="00C43434">
              <w:rPr>
                <w:lang w:val="pt-BR"/>
              </w:rPr>
              <w:t>(</w:t>
            </w:r>
            <w:proofErr w:type="spellStart"/>
            <w:r w:rsidRPr="00C43434">
              <w:rPr>
                <w:lang w:val="pt-BR"/>
              </w:rPr>
              <w:t>annotations_dir</w:t>
            </w:r>
            <w:proofErr w:type="spellEnd"/>
            <w:r w:rsidRPr="00C43434">
              <w:rPr>
                <w:lang w:val="pt-BR"/>
              </w:rPr>
              <w:t>)</w:t>
            </w:r>
          </w:p>
          <w:p w14:paraId="2BE414A2" w14:textId="77777777" w:rsidR="00C43434" w:rsidRPr="00C43434" w:rsidRDefault="00C43434" w:rsidP="00C43434">
            <w:pPr>
              <w:pStyle w:val="TF-CDIGO-FONTE"/>
              <w:jc w:val="both"/>
              <w:rPr>
                <w:lang w:val="pt-BR"/>
              </w:rPr>
            </w:pPr>
          </w:p>
          <w:p w14:paraId="67F8484A" w14:textId="77777777" w:rsidR="00C43434" w:rsidRPr="00C43434" w:rsidRDefault="00C43434" w:rsidP="00C43434">
            <w:pPr>
              <w:pStyle w:val="TF-CDIGO-FONTE"/>
              <w:jc w:val="both"/>
              <w:rPr>
                <w:lang w:val="pt-BR"/>
              </w:rPr>
            </w:pPr>
            <w:r w:rsidRPr="00C43434">
              <w:rPr>
                <w:lang w:val="pt-BR"/>
              </w:rPr>
              <w:t># Caminho do arquivo NDJSON</w:t>
            </w:r>
          </w:p>
          <w:p w14:paraId="3AFA3CFD" w14:textId="77777777" w:rsidR="00C43434" w:rsidRPr="00C43434" w:rsidRDefault="00C43434" w:rsidP="00C43434">
            <w:pPr>
              <w:pStyle w:val="TF-CDIGO-FONTE"/>
              <w:jc w:val="both"/>
            </w:pPr>
            <w:proofErr w:type="spellStart"/>
            <w:r w:rsidRPr="00C43434">
              <w:t>ndjson_file</w:t>
            </w:r>
            <w:proofErr w:type="spellEnd"/>
            <w:r w:rsidRPr="00C43434">
              <w:t xml:space="preserve"> = </w:t>
            </w:r>
            <w:proofErr w:type="spellStart"/>
            <w:r w:rsidRPr="00C43434">
              <w:t>ndjson_file</w:t>
            </w:r>
            <w:proofErr w:type="spellEnd"/>
            <w:r w:rsidRPr="00C43434">
              <w:t xml:space="preserve"> = 'C:/temp/</w:t>
            </w:r>
            <w:proofErr w:type="spellStart"/>
            <w:r w:rsidRPr="00C43434">
              <w:t>jsonBaixado.ndjson</w:t>
            </w:r>
            <w:proofErr w:type="spellEnd"/>
            <w:r w:rsidRPr="00C43434">
              <w:t>'</w:t>
            </w:r>
          </w:p>
          <w:p w14:paraId="2D028449" w14:textId="77777777" w:rsidR="00C43434" w:rsidRPr="00C43434" w:rsidRDefault="00C43434" w:rsidP="00C43434">
            <w:pPr>
              <w:pStyle w:val="TF-CDIGO-FONTE"/>
              <w:jc w:val="both"/>
            </w:pPr>
          </w:p>
          <w:p w14:paraId="5499BE35" w14:textId="77777777" w:rsidR="00C43434" w:rsidRPr="00C43434" w:rsidRDefault="00C43434" w:rsidP="00C43434">
            <w:pPr>
              <w:pStyle w:val="TF-CDIGO-FONTE"/>
              <w:jc w:val="both"/>
              <w:rPr>
                <w:lang w:val="pt-BR"/>
              </w:rPr>
            </w:pPr>
            <w:r w:rsidRPr="00C43434">
              <w:rPr>
                <w:lang w:val="pt-BR"/>
              </w:rPr>
              <w:t># Definir as transformações</w:t>
            </w:r>
          </w:p>
          <w:p w14:paraId="2922E15B" w14:textId="77777777" w:rsidR="00C43434" w:rsidRPr="00163295" w:rsidRDefault="00C43434" w:rsidP="00C43434">
            <w:pPr>
              <w:pStyle w:val="TF-CDIGO-FONTE"/>
              <w:jc w:val="both"/>
              <w:rPr>
                <w:rPrChange w:id="233" w:author="Dalton Solano dos Reis" w:date="2024-12-11T17:04:00Z" w16du:dateUtc="2024-12-11T20:04:00Z">
                  <w:rPr>
                    <w:lang w:val="pt-BR"/>
                  </w:rPr>
                </w:rPrChange>
              </w:rPr>
            </w:pPr>
            <w:r w:rsidRPr="00163295">
              <w:rPr>
                <w:rPrChange w:id="234" w:author="Dalton Solano dos Reis" w:date="2024-12-11T17:04:00Z" w16du:dateUtc="2024-12-11T20:04:00Z">
                  <w:rPr>
                    <w:lang w:val="pt-BR"/>
                  </w:rPr>
                </w:rPrChange>
              </w:rPr>
              <w:t xml:space="preserve">transform = </w:t>
            </w:r>
            <w:proofErr w:type="spellStart"/>
            <w:proofErr w:type="gramStart"/>
            <w:r w:rsidRPr="00163295">
              <w:rPr>
                <w:rPrChange w:id="235" w:author="Dalton Solano dos Reis" w:date="2024-12-11T17:04:00Z" w16du:dateUtc="2024-12-11T20:04:00Z">
                  <w:rPr>
                    <w:lang w:val="pt-BR"/>
                  </w:rPr>
                </w:rPrChange>
              </w:rPr>
              <w:t>A.Compose</w:t>
            </w:r>
            <w:proofErr w:type="spellEnd"/>
            <w:proofErr w:type="gramEnd"/>
            <w:r w:rsidRPr="00163295">
              <w:rPr>
                <w:rPrChange w:id="236" w:author="Dalton Solano dos Reis" w:date="2024-12-11T17:04:00Z" w16du:dateUtc="2024-12-11T20:04:00Z">
                  <w:rPr>
                    <w:lang w:val="pt-BR"/>
                  </w:rPr>
                </w:rPrChange>
              </w:rPr>
              <w:t>([</w:t>
            </w:r>
          </w:p>
          <w:p w14:paraId="3A2C1B54" w14:textId="77777777" w:rsidR="00C43434" w:rsidRPr="00C43434" w:rsidRDefault="00C43434" w:rsidP="00C43434">
            <w:pPr>
              <w:pStyle w:val="TF-CDIGO-FONTE"/>
              <w:jc w:val="both"/>
            </w:pPr>
            <w:r w:rsidRPr="00163295">
              <w:rPr>
                <w:rPrChange w:id="237" w:author="Dalton Solano dos Reis" w:date="2024-12-11T17:04:00Z" w16du:dateUtc="2024-12-11T20:04:00Z">
                  <w:rPr>
                    <w:lang w:val="pt-BR"/>
                  </w:rPr>
                </w:rPrChange>
              </w:rPr>
              <w:t xml:space="preserve">    </w:t>
            </w:r>
            <w:proofErr w:type="spellStart"/>
            <w:proofErr w:type="gramStart"/>
            <w:r w:rsidRPr="00C43434">
              <w:t>A.HorizontalFlip</w:t>
            </w:r>
            <w:proofErr w:type="spellEnd"/>
            <w:proofErr w:type="gramEnd"/>
            <w:r w:rsidRPr="00C43434">
              <w:t>(p=0.5),</w:t>
            </w:r>
          </w:p>
          <w:p w14:paraId="492132FE" w14:textId="77777777" w:rsidR="00C43434" w:rsidRPr="00C43434" w:rsidRDefault="00C43434" w:rsidP="00C43434">
            <w:pPr>
              <w:pStyle w:val="TF-CDIGO-FONTE"/>
              <w:jc w:val="both"/>
            </w:pPr>
            <w:r w:rsidRPr="00C43434">
              <w:t xml:space="preserve">    </w:t>
            </w:r>
            <w:proofErr w:type="spellStart"/>
            <w:proofErr w:type="gramStart"/>
            <w:r w:rsidRPr="00C43434">
              <w:t>A.VerticalFlip</w:t>
            </w:r>
            <w:proofErr w:type="spellEnd"/>
            <w:proofErr w:type="gramEnd"/>
            <w:r w:rsidRPr="00C43434">
              <w:t>(p=0.5),</w:t>
            </w:r>
          </w:p>
          <w:p w14:paraId="19AE0D12" w14:textId="77777777" w:rsidR="00C43434" w:rsidRPr="00C43434" w:rsidRDefault="00C43434" w:rsidP="00C43434">
            <w:pPr>
              <w:pStyle w:val="TF-CDIGO-FONTE"/>
              <w:jc w:val="both"/>
            </w:pPr>
            <w:r w:rsidRPr="00C43434">
              <w:t xml:space="preserve">    </w:t>
            </w:r>
            <w:proofErr w:type="gramStart"/>
            <w:r w:rsidRPr="00C43434">
              <w:t>A.RandomRotate</w:t>
            </w:r>
            <w:proofErr w:type="gramEnd"/>
            <w:r w:rsidRPr="00C43434">
              <w:t>90(p=0.5),</w:t>
            </w:r>
          </w:p>
          <w:p w14:paraId="45383A5D" w14:textId="77777777" w:rsidR="00C43434" w:rsidRPr="00C43434" w:rsidRDefault="00C43434" w:rsidP="00C43434">
            <w:pPr>
              <w:pStyle w:val="TF-CDIGO-FONTE"/>
              <w:jc w:val="both"/>
            </w:pPr>
            <w:r w:rsidRPr="00C43434">
              <w:t xml:space="preserve">    </w:t>
            </w:r>
            <w:proofErr w:type="spellStart"/>
            <w:proofErr w:type="gramStart"/>
            <w:r w:rsidRPr="00C43434">
              <w:t>A.Rotate</w:t>
            </w:r>
            <w:proofErr w:type="spellEnd"/>
            <w:proofErr w:type="gramEnd"/>
            <w:r w:rsidRPr="00C43434">
              <w:t>(limit=45, p=0.5),</w:t>
            </w:r>
          </w:p>
          <w:p w14:paraId="1923DEEC" w14:textId="77777777" w:rsidR="00C43434" w:rsidRPr="00C43434" w:rsidRDefault="00C43434" w:rsidP="00C43434">
            <w:pPr>
              <w:pStyle w:val="TF-CDIGO-FONTE"/>
              <w:jc w:val="both"/>
              <w:rPr>
                <w:lang w:val="pt-BR"/>
              </w:rPr>
            </w:pPr>
            <w:r w:rsidRPr="00C43434">
              <w:t xml:space="preserve">    </w:t>
            </w:r>
            <w:r w:rsidRPr="00C43434">
              <w:rPr>
                <w:lang w:val="pt-BR"/>
              </w:rPr>
              <w:t># Adicione outras transformações conforme necessário</w:t>
            </w:r>
          </w:p>
          <w:p w14:paraId="102BD51C" w14:textId="77777777" w:rsidR="00C43434" w:rsidRPr="00C43434" w:rsidRDefault="00C43434" w:rsidP="00C43434">
            <w:pPr>
              <w:pStyle w:val="TF-CDIGO-FONTE"/>
              <w:jc w:val="both"/>
              <w:rPr>
                <w:lang w:val="pt-BR"/>
              </w:rPr>
            </w:pPr>
            <w:r w:rsidRPr="00C43434">
              <w:rPr>
                <w:lang w:val="pt-BR"/>
              </w:rPr>
              <w:t xml:space="preserve">], </w:t>
            </w:r>
            <w:proofErr w:type="spellStart"/>
            <w:r w:rsidRPr="00C43434">
              <w:rPr>
                <w:lang w:val="pt-BR"/>
              </w:rPr>
              <w:t>bbox_params</w:t>
            </w:r>
            <w:proofErr w:type="spellEnd"/>
            <w:r w:rsidRPr="00C43434">
              <w:rPr>
                <w:lang w:val="pt-BR"/>
              </w:rPr>
              <w:t>=</w:t>
            </w:r>
            <w:proofErr w:type="spellStart"/>
            <w:r w:rsidRPr="00C43434">
              <w:rPr>
                <w:lang w:val="pt-BR"/>
              </w:rPr>
              <w:t>A.BboxParams</w:t>
            </w:r>
            <w:proofErr w:type="spellEnd"/>
            <w:r w:rsidRPr="00C43434">
              <w:rPr>
                <w:lang w:val="pt-BR"/>
              </w:rPr>
              <w:t>(</w:t>
            </w:r>
            <w:proofErr w:type="spellStart"/>
            <w:r w:rsidRPr="00C43434">
              <w:rPr>
                <w:lang w:val="pt-BR"/>
              </w:rPr>
              <w:t>format</w:t>
            </w:r>
            <w:proofErr w:type="spellEnd"/>
            <w:r w:rsidRPr="00C43434">
              <w:rPr>
                <w:lang w:val="pt-BR"/>
              </w:rPr>
              <w:t>='</w:t>
            </w:r>
            <w:proofErr w:type="spellStart"/>
            <w:r w:rsidRPr="00C43434">
              <w:rPr>
                <w:lang w:val="pt-BR"/>
              </w:rPr>
              <w:t>pascal_voc</w:t>
            </w:r>
            <w:proofErr w:type="spellEnd"/>
            <w:r w:rsidRPr="00C43434">
              <w:rPr>
                <w:lang w:val="pt-BR"/>
              </w:rPr>
              <w:t xml:space="preserve">', </w:t>
            </w:r>
            <w:proofErr w:type="spellStart"/>
            <w:r w:rsidRPr="00C43434">
              <w:rPr>
                <w:lang w:val="pt-BR"/>
              </w:rPr>
              <w:t>label_fields</w:t>
            </w:r>
            <w:proofErr w:type="spellEnd"/>
            <w:r w:rsidRPr="00C43434">
              <w:rPr>
                <w:lang w:val="pt-BR"/>
              </w:rPr>
              <w:t>=['</w:t>
            </w:r>
            <w:proofErr w:type="spellStart"/>
            <w:r w:rsidRPr="00C43434">
              <w:rPr>
                <w:lang w:val="pt-BR"/>
              </w:rPr>
              <w:t>category_ids</w:t>
            </w:r>
            <w:proofErr w:type="spellEnd"/>
            <w:r w:rsidRPr="00C43434">
              <w:rPr>
                <w:lang w:val="pt-BR"/>
              </w:rPr>
              <w:t>']))</w:t>
            </w:r>
          </w:p>
          <w:p w14:paraId="761696DE" w14:textId="602AD49E" w:rsidR="00C43434" w:rsidRPr="00C43434" w:rsidRDefault="00C43434" w:rsidP="00D42245">
            <w:pPr>
              <w:pStyle w:val="TF-CDIGO-FONTE"/>
              <w:rPr>
                <w:lang w:val="pt-BR"/>
              </w:rPr>
            </w:pPr>
          </w:p>
        </w:tc>
      </w:tr>
    </w:tbl>
    <w:p w14:paraId="774EA892" w14:textId="1C6C6967" w:rsidR="008F0468" w:rsidRPr="0087140F" w:rsidRDefault="008F0468" w:rsidP="009F2E4A">
      <w:pPr>
        <w:pStyle w:val="TF-FONTE"/>
      </w:pPr>
      <w:r w:rsidRPr="0087140F">
        <w:t xml:space="preserve">Fonte: </w:t>
      </w:r>
      <w:r w:rsidR="009F2E4A" w:rsidRPr="0087140F">
        <w:t>e</w:t>
      </w:r>
      <w:r w:rsidRPr="0087140F">
        <w:t>laborad</w:t>
      </w:r>
      <w:r w:rsidR="00A91330" w:rsidRPr="0087140F">
        <w:t>o</w:t>
      </w:r>
      <w:r w:rsidRPr="0087140F">
        <w:t xml:space="preserve"> pelos autores.</w:t>
      </w:r>
    </w:p>
    <w:p w14:paraId="16CAD99C" w14:textId="4D0D22CF" w:rsidR="00C43434" w:rsidRDefault="00112EA5" w:rsidP="00C43434">
      <w:pPr>
        <w:pStyle w:val="TF-TEXTO"/>
      </w:pPr>
      <w:r w:rsidRPr="0087140F">
        <w:lastRenderedPageBreak/>
        <w:t xml:space="preserve">A primeira pasta contém todas as imagens do </w:t>
      </w:r>
      <w:proofErr w:type="spellStart"/>
      <w:r w:rsidRPr="0087140F">
        <w:rPr>
          <w:i/>
          <w:iCs/>
        </w:rPr>
        <w:t>dataset</w:t>
      </w:r>
      <w:proofErr w:type="spellEnd"/>
      <w:r w:rsidRPr="0087140F">
        <w:t xml:space="preserve"> aumentadas por meio de técnicas de </w:t>
      </w:r>
      <w:r w:rsidRPr="0087140F">
        <w:rPr>
          <w:i/>
          <w:iCs/>
        </w:rPr>
        <w:t xml:space="preserve">data </w:t>
      </w:r>
      <w:proofErr w:type="spellStart"/>
      <w:r w:rsidRPr="0087140F">
        <w:rPr>
          <w:i/>
          <w:iCs/>
        </w:rPr>
        <w:t>augmentation</w:t>
      </w:r>
      <w:proofErr w:type="spellEnd"/>
      <w:r w:rsidRPr="0087140F">
        <w:t>. Essas técnicas, incluem rotações, redimensionamento, ajustes de escala e reflexões horizontais e verticais</w:t>
      </w:r>
      <w:ins w:id="238" w:author="Dalton Solano dos Reis" w:date="2024-12-11T08:55:00Z" w16du:dateUtc="2024-12-11T11:55:00Z">
        <w:r w:rsidR="008020AE">
          <w:t xml:space="preserve"> </w:t>
        </w:r>
      </w:ins>
      <w:del w:id="239" w:author="Dalton Solano dos Reis" w:date="2024-12-11T08:55:00Z" w16du:dateUtc="2024-12-11T11:55:00Z">
        <w:r w:rsidR="00CC2F1C" w:rsidRPr="0087140F" w:rsidDel="008020AE">
          <w:delText>, conforme exemplifica a</w:delText>
        </w:r>
        <w:r w:rsidR="000F22DD" w:rsidDel="008020AE">
          <w:delText xml:space="preserve"> </w:delText>
        </w:r>
      </w:del>
      <w:ins w:id="240" w:author="Dalton Solano dos Reis" w:date="2024-12-11T08:55:00Z" w16du:dateUtc="2024-12-11T11:55:00Z">
        <w:r w:rsidR="008020AE">
          <w:t>(</w:t>
        </w:r>
      </w:ins>
      <w:r w:rsidR="000F22DD">
        <w:fldChar w:fldCharType="begin"/>
      </w:r>
      <w:r w:rsidR="000F22DD">
        <w:instrText xml:space="preserve"> REF _Ref184154029 \h </w:instrText>
      </w:r>
      <w:r w:rsidR="000F22DD">
        <w:fldChar w:fldCharType="separate"/>
      </w:r>
      <w:r w:rsidR="008809CA">
        <w:t xml:space="preserve">Figura </w:t>
      </w:r>
      <w:r w:rsidR="008809CA">
        <w:rPr>
          <w:noProof/>
        </w:rPr>
        <w:t>12</w:t>
      </w:r>
      <w:r w:rsidR="000F22DD">
        <w:fldChar w:fldCharType="end"/>
      </w:r>
      <w:ins w:id="241" w:author="Dalton Solano dos Reis" w:date="2024-12-11T08:55:00Z" w16du:dateUtc="2024-12-11T11:55:00Z">
        <w:r w:rsidR="008020AE">
          <w:t>)</w:t>
        </w:r>
      </w:ins>
      <w:r w:rsidR="008658DF">
        <w:t>.</w:t>
      </w:r>
      <w:r w:rsidRPr="0087140F">
        <w:t xml:space="preserve"> </w:t>
      </w:r>
      <w:bookmarkStart w:id="242" w:name="_Ref183982147"/>
    </w:p>
    <w:p w14:paraId="6ABF1006" w14:textId="1C820A7B" w:rsidR="00CC2F1C" w:rsidRPr="0087140F" w:rsidRDefault="000F22DD" w:rsidP="00A07E2F">
      <w:pPr>
        <w:pStyle w:val="TF-LEGENDA"/>
      </w:pPr>
      <w:bookmarkStart w:id="243" w:name="_Ref184154029"/>
      <w:bookmarkStart w:id="244" w:name="_Toc184283856"/>
      <w:bookmarkEnd w:id="242"/>
      <w:r>
        <w:t xml:space="preserve">Figura </w:t>
      </w:r>
      <w:fldSimple w:instr=" SEQ Figura \* ARABIC ">
        <w:r w:rsidR="008809CA">
          <w:rPr>
            <w:noProof/>
          </w:rPr>
          <w:t>12</w:t>
        </w:r>
      </w:fldSimple>
      <w:bookmarkEnd w:id="243"/>
      <w:r>
        <w:t xml:space="preserve"> </w:t>
      </w:r>
      <w:r w:rsidR="00CC2F1C" w:rsidRPr="0087140F">
        <w:t xml:space="preserve"> – Imagens com </w:t>
      </w:r>
      <w:r w:rsidR="00A07E2F" w:rsidRPr="00A07E2F">
        <w:rPr>
          <w:i/>
          <w:iCs/>
        </w:rPr>
        <w:t>d</w:t>
      </w:r>
      <w:r w:rsidR="00CC2F1C" w:rsidRPr="00A07E2F">
        <w:rPr>
          <w:i/>
          <w:iCs/>
        </w:rPr>
        <w:t>ata</w:t>
      </w:r>
      <w:r w:rsidR="00CC2F1C" w:rsidRPr="0087140F">
        <w:t xml:space="preserve"> </w:t>
      </w:r>
      <w:proofErr w:type="spellStart"/>
      <w:r w:rsidR="00CC2F1C" w:rsidRPr="00A07E2F">
        <w:rPr>
          <w:i/>
          <w:iCs/>
        </w:rPr>
        <w:t>augmentation</w:t>
      </w:r>
      <w:proofErr w:type="spellEnd"/>
      <w:r w:rsidR="00CC2F1C" w:rsidRPr="0087140F">
        <w:t xml:space="preserve"> com suas rotações</w:t>
      </w:r>
      <w:del w:id="245" w:author="Dalton Solano dos Reis" w:date="2024-12-11T08:55:00Z" w16du:dateUtc="2024-12-11T11:55:00Z">
        <w:r w:rsidR="00CC2F1C" w:rsidRPr="0087140F" w:rsidDel="008020AE">
          <w:delText>.</w:delText>
        </w:r>
      </w:del>
      <w:bookmarkEnd w:id="244"/>
    </w:p>
    <w:tbl>
      <w:tblPr>
        <w:tblStyle w:val="Tabelacomgrade"/>
        <w:tblW w:w="0" w:type="auto"/>
        <w:jc w:val="center"/>
        <w:tblLayout w:type="fixed"/>
        <w:tblLook w:val="04A0" w:firstRow="1" w:lastRow="0" w:firstColumn="1" w:lastColumn="0" w:noHBand="0" w:noVBand="1"/>
      </w:tblPr>
      <w:tblGrid>
        <w:gridCol w:w="2980"/>
        <w:gridCol w:w="3111"/>
      </w:tblGrid>
      <w:tr w:rsidR="00525339" w:rsidRPr="0087140F" w14:paraId="0EE64E41" w14:textId="77777777" w:rsidTr="00A07E2F">
        <w:trPr>
          <w:trHeight w:val="2098"/>
          <w:jc w:val="center"/>
        </w:trPr>
        <w:tc>
          <w:tcPr>
            <w:tcW w:w="2980" w:type="dxa"/>
            <w:tcBorders>
              <w:bottom w:val="nil"/>
            </w:tcBorders>
            <w:vAlign w:val="bottom"/>
          </w:tcPr>
          <w:p w14:paraId="66688DC0" w14:textId="260FBED9" w:rsidR="00525339" w:rsidRPr="005A275A" w:rsidRDefault="00525339" w:rsidP="00A07E2F">
            <w:pPr>
              <w:jc w:val="center"/>
            </w:pPr>
            <w:r w:rsidRPr="005A275A">
              <w:rPr>
                <w:noProof/>
              </w:rPr>
              <w:drawing>
                <wp:inline distT="0" distB="0" distL="0" distR="0" wp14:anchorId="2798DAEC" wp14:editId="57C3BDE3">
                  <wp:extent cx="1667772" cy="1250830"/>
                  <wp:effectExtent l="0" t="0" r="8890" b="6985"/>
                  <wp:docPr id="162376785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86828" cy="1265122"/>
                          </a:xfrm>
                          <a:prstGeom prst="rect">
                            <a:avLst/>
                          </a:prstGeom>
                          <a:noFill/>
                          <a:ln>
                            <a:noFill/>
                          </a:ln>
                        </pic:spPr>
                      </pic:pic>
                    </a:graphicData>
                  </a:graphic>
                </wp:inline>
              </w:drawing>
            </w:r>
          </w:p>
        </w:tc>
        <w:tc>
          <w:tcPr>
            <w:tcW w:w="3111" w:type="dxa"/>
            <w:tcBorders>
              <w:bottom w:val="nil"/>
            </w:tcBorders>
            <w:vAlign w:val="bottom"/>
          </w:tcPr>
          <w:p w14:paraId="5412E3AD" w14:textId="60BEF1D2" w:rsidR="00525339" w:rsidRPr="0087140F" w:rsidRDefault="00525339" w:rsidP="00A07E2F">
            <w:pPr>
              <w:jc w:val="center"/>
            </w:pPr>
            <w:r w:rsidRPr="005A275A">
              <w:rPr>
                <w:noProof/>
              </w:rPr>
              <w:drawing>
                <wp:inline distT="0" distB="0" distL="0" distR="0" wp14:anchorId="7E52B82F" wp14:editId="5B61F368">
                  <wp:extent cx="1838529" cy="1293963"/>
                  <wp:effectExtent l="0" t="0" r="0" b="1905"/>
                  <wp:docPr id="8917898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77167" cy="1321157"/>
                          </a:xfrm>
                          <a:prstGeom prst="rect">
                            <a:avLst/>
                          </a:prstGeom>
                          <a:noFill/>
                          <a:ln>
                            <a:noFill/>
                          </a:ln>
                        </pic:spPr>
                      </pic:pic>
                    </a:graphicData>
                  </a:graphic>
                </wp:inline>
              </w:drawing>
            </w:r>
          </w:p>
        </w:tc>
      </w:tr>
      <w:tr w:rsidR="00525339" w:rsidRPr="0087140F" w14:paraId="3763460E" w14:textId="77777777" w:rsidTr="00A07E2F">
        <w:trPr>
          <w:trHeight w:val="20"/>
          <w:jc w:val="center"/>
        </w:trPr>
        <w:tc>
          <w:tcPr>
            <w:tcW w:w="2980" w:type="dxa"/>
            <w:tcBorders>
              <w:top w:val="nil"/>
              <w:bottom w:val="single" w:sz="4" w:space="0" w:color="000000"/>
            </w:tcBorders>
          </w:tcPr>
          <w:p w14:paraId="3454CCA2" w14:textId="035618DC" w:rsidR="00525339" w:rsidRPr="0087140F" w:rsidRDefault="00525339" w:rsidP="00A07E2F">
            <w:pPr>
              <w:jc w:val="center"/>
            </w:pPr>
            <w:r w:rsidRPr="0087140F">
              <w:t>Imagem original</w:t>
            </w:r>
          </w:p>
        </w:tc>
        <w:tc>
          <w:tcPr>
            <w:tcW w:w="3111" w:type="dxa"/>
            <w:tcBorders>
              <w:top w:val="nil"/>
              <w:bottom w:val="single" w:sz="4" w:space="0" w:color="000000"/>
            </w:tcBorders>
          </w:tcPr>
          <w:p w14:paraId="343B4575" w14:textId="0D31C017" w:rsidR="00525339" w:rsidRPr="0087140F" w:rsidRDefault="00525339" w:rsidP="00A07E2F">
            <w:pPr>
              <w:jc w:val="center"/>
            </w:pPr>
            <w:r w:rsidRPr="0087140F">
              <w:t>Rotação</w:t>
            </w:r>
            <w:r>
              <w:t xml:space="preserve"> invertida</w:t>
            </w:r>
          </w:p>
        </w:tc>
      </w:tr>
      <w:tr w:rsidR="00525339" w:rsidRPr="0087140F" w14:paraId="3B5C979A" w14:textId="77777777" w:rsidTr="00A07E2F">
        <w:trPr>
          <w:trHeight w:val="2268"/>
          <w:jc w:val="center"/>
        </w:trPr>
        <w:tc>
          <w:tcPr>
            <w:tcW w:w="2980" w:type="dxa"/>
            <w:tcBorders>
              <w:bottom w:val="nil"/>
            </w:tcBorders>
            <w:vAlign w:val="bottom"/>
          </w:tcPr>
          <w:p w14:paraId="76835AC7" w14:textId="193073B1" w:rsidR="00525339" w:rsidRPr="0087140F" w:rsidRDefault="00525339" w:rsidP="00A07E2F">
            <w:pPr>
              <w:jc w:val="center"/>
            </w:pPr>
            <w:r>
              <w:rPr>
                <w:noProof/>
              </w:rPr>
              <w:drawing>
                <wp:inline distT="0" distB="0" distL="0" distR="0" wp14:anchorId="0BF8BC97" wp14:editId="6829537C">
                  <wp:extent cx="1650365" cy="1314337"/>
                  <wp:effectExtent l="0" t="0" r="6985" b="635"/>
                  <wp:docPr id="468514352"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68741" cy="1328972"/>
                          </a:xfrm>
                          <a:prstGeom prst="rect">
                            <a:avLst/>
                          </a:prstGeom>
                          <a:noFill/>
                          <a:ln>
                            <a:noFill/>
                          </a:ln>
                        </pic:spPr>
                      </pic:pic>
                    </a:graphicData>
                  </a:graphic>
                </wp:inline>
              </w:drawing>
            </w:r>
          </w:p>
        </w:tc>
        <w:tc>
          <w:tcPr>
            <w:tcW w:w="3111" w:type="dxa"/>
            <w:tcBorders>
              <w:bottom w:val="nil"/>
            </w:tcBorders>
            <w:vAlign w:val="bottom"/>
          </w:tcPr>
          <w:p w14:paraId="283E8060" w14:textId="4523CBC8" w:rsidR="00525339" w:rsidRPr="0087140F" w:rsidRDefault="00525339" w:rsidP="00A07E2F">
            <w:pPr>
              <w:jc w:val="center"/>
            </w:pPr>
            <w:r>
              <w:rPr>
                <w:noProof/>
              </w:rPr>
              <w:drawing>
                <wp:inline distT="0" distB="0" distL="0" distR="0" wp14:anchorId="402D0747" wp14:editId="5822A2BB">
                  <wp:extent cx="1811819" cy="1359264"/>
                  <wp:effectExtent l="0" t="0" r="0" b="0"/>
                  <wp:docPr id="212097839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41688" cy="1381672"/>
                          </a:xfrm>
                          <a:prstGeom prst="rect">
                            <a:avLst/>
                          </a:prstGeom>
                          <a:noFill/>
                          <a:ln>
                            <a:noFill/>
                          </a:ln>
                        </pic:spPr>
                      </pic:pic>
                    </a:graphicData>
                  </a:graphic>
                </wp:inline>
              </w:drawing>
            </w:r>
          </w:p>
        </w:tc>
      </w:tr>
      <w:tr w:rsidR="00525339" w:rsidRPr="0087140F" w14:paraId="6630296C" w14:textId="77777777" w:rsidTr="00A07E2F">
        <w:trPr>
          <w:trHeight w:val="20"/>
          <w:jc w:val="center"/>
        </w:trPr>
        <w:tc>
          <w:tcPr>
            <w:tcW w:w="2980" w:type="dxa"/>
            <w:tcBorders>
              <w:top w:val="nil"/>
            </w:tcBorders>
          </w:tcPr>
          <w:p w14:paraId="6A30CEED" w14:textId="0B6B814D" w:rsidR="00525339" w:rsidRPr="0087140F" w:rsidRDefault="00525339" w:rsidP="00A07E2F">
            <w:pPr>
              <w:jc w:val="center"/>
            </w:pPr>
            <w:r w:rsidRPr="0087140F">
              <w:t>Reflexão horizontal</w:t>
            </w:r>
          </w:p>
        </w:tc>
        <w:tc>
          <w:tcPr>
            <w:tcW w:w="3111" w:type="dxa"/>
            <w:tcBorders>
              <w:top w:val="nil"/>
            </w:tcBorders>
          </w:tcPr>
          <w:p w14:paraId="6D7F598C" w14:textId="20EB3207" w:rsidR="00525339" w:rsidRPr="0087140F" w:rsidRDefault="00525339" w:rsidP="00A07E2F">
            <w:pPr>
              <w:jc w:val="center"/>
            </w:pPr>
            <w:r w:rsidRPr="0087140F">
              <w:t>Reflexão vertical</w:t>
            </w:r>
          </w:p>
        </w:tc>
      </w:tr>
    </w:tbl>
    <w:p w14:paraId="49D590AD" w14:textId="77777777" w:rsidR="00CC2F1C" w:rsidRPr="0087140F" w:rsidRDefault="00CC2F1C" w:rsidP="008658DF">
      <w:pPr>
        <w:pStyle w:val="TF-FONTE"/>
      </w:pPr>
      <w:r w:rsidRPr="0087140F">
        <w:t>Fonte: elaborado pelos autores.</w:t>
      </w:r>
    </w:p>
    <w:p w14:paraId="53816AC2" w14:textId="1E5A1299" w:rsidR="00112EA5" w:rsidRPr="0087140F" w:rsidRDefault="00525339" w:rsidP="00525339">
      <w:pPr>
        <w:pStyle w:val="TF-TEXTO"/>
      </w:pPr>
      <w:r>
        <w:t xml:space="preserve">Conforme demonstrado na </w:t>
      </w:r>
      <w:r w:rsidR="00A07E2F">
        <w:fldChar w:fldCharType="begin"/>
      </w:r>
      <w:r w:rsidR="00A07E2F">
        <w:instrText xml:space="preserve"> REF _Ref184154029 \h </w:instrText>
      </w:r>
      <w:r w:rsidR="00A07E2F">
        <w:fldChar w:fldCharType="separate"/>
      </w:r>
      <w:r w:rsidR="008809CA">
        <w:t xml:space="preserve">Figura </w:t>
      </w:r>
      <w:r w:rsidR="008809CA">
        <w:rPr>
          <w:noProof/>
        </w:rPr>
        <w:t>12</w:t>
      </w:r>
      <w:r w:rsidR="00A07E2F">
        <w:fldChar w:fldCharType="end"/>
      </w:r>
      <w:r>
        <w:t xml:space="preserve">, </w:t>
      </w:r>
      <w:r w:rsidR="00A07E2F">
        <w:t>e</w:t>
      </w:r>
      <w:r>
        <w:t>ssa</w:t>
      </w:r>
      <w:r w:rsidR="00112EA5" w:rsidRPr="0087140F">
        <w:t xml:space="preserve"> abordagem permite ampliar significativamente a quantidade e a diversidade das informações disponíveis para o treinamento do algoritmo, melhorando sua capacidade de generalização</w:t>
      </w:r>
      <w:del w:id="246" w:author="Dalton Solano dos Reis" w:date="2024-12-11T08:55:00Z" w16du:dateUtc="2024-12-11T11:55:00Z">
        <w:r w:rsidR="00CC2F1C" w:rsidRPr="0087140F" w:rsidDel="008020AE">
          <w:delText>, conforme mostra o</w:delText>
        </w:r>
      </w:del>
      <w:ins w:id="247" w:author="Dalton Solano dos Reis" w:date="2024-12-11T08:55:00Z" w16du:dateUtc="2024-12-11T11:55:00Z">
        <w:r w:rsidR="008020AE">
          <w:t xml:space="preserve"> (</w:t>
        </w:r>
      </w:ins>
      <w:del w:id="248" w:author="Dalton Solano dos Reis" w:date="2024-12-11T08:55:00Z" w16du:dateUtc="2024-12-11T11:55:00Z">
        <w:r w:rsidR="00CC2F1C" w:rsidRPr="0087140F" w:rsidDel="008020AE">
          <w:delText xml:space="preserve"> </w:delText>
        </w:r>
      </w:del>
      <w:r w:rsidR="00CC2F1C" w:rsidRPr="0087140F">
        <w:fldChar w:fldCharType="begin"/>
      </w:r>
      <w:r w:rsidR="00CC2F1C" w:rsidRPr="0087140F">
        <w:instrText xml:space="preserve"> REF _Ref183982062 \h </w:instrText>
      </w:r>
      <w:r w:rsidR="00E911BE" w:rsidRPr="0087140F">
        <w:instrText xml:space="preserve"> \* MERGEFORMAT </w:instrText>
      </w:r>
      <w:r w:rsidR="00CC2F1C" w:rsidRPr="0087140F">
        <w:fldChar w:fldCharType="separate"/>
      </w:r>
      <w:r w:rsidR="008809CA" w:rsidRPr="0087140F">
        <w:t xml:space="preserve">Quadro </w:t>
      </w:r>
      <w:r w:rsidR="008809CA">
        <w:t>7</w:t>
      </w:r>
      <w:r w:rsidR="00CC2F1C" w:rsidRPr="0087140F">
        <w:fldChar w:fldCharType="end"/>
      </w:r>
      <w:ins w:id="249" w:author="Dalton Solano dos Reis" w:date="2024-12-11T08:55:00Z" w16du:dateUtc="2024-12-11T11:55:00Z">
        <w:r w:rsidR="008020AE">
          <w:t>)</w:t>
        </w:r>
      </w:ins>
      <w:r w:rsidR="00112EA5" w:rsidRPr="0087140F">
        <w:t>. No caso, cada imagem foi multiplicada por 5, criando variações que simulam diferentes condições visuais. Isso ajuda o modelo a lidar melhor com situações como mudanças de ângulo, variação de escala e orientações diferentes, tornando o treinamento mais robusto e eficiente.</w:t>
      </w:r>
      <w:r w:rsidR="00CC2F1C" w:rsidRPr="0087140F">
        <w:t xml:space="preserve"> Dessa forma, o </w:t>
      </w:r>
      <w:proofErr w:type="spellStart"/>
      <w:r w:rsidR="00CC2F1C" w:rsidRPr="00A07E2F">
        <w:rPr>
          <w:i/>
          <w:iCs/>
        </w:rPr>
        <w:t>dataset</w:t>
      </w:r>
      <w:proofErr w:type="spellEnd"/>
      <w:r w:rsidR="00CC2F1C" w:rsidRPr="0087140F">
        <w:t xml:space="preserve"> passou a ter</w:t>
      </w:r>
      <w:r w:rsidR="00153A73">
        <w:t xml:space="preserve"> 2</w:t>
      </w:r>
      <w:ins w:id="250" w:author="Dalton Solano dos Reis" w:date="2024-12-11T08:56:00Z" w16du:dateUtc="2024-12-11T11:56:00Z">
        <w:r w:rsidR="008020AE">
          <w:t>.</w:t>
        </w:r>
      </w:ins>
      <w:r w:rsidR="00153A73">
        <w:t>080 imagens e marcadores.</w:t>
      </w:r>
    </w:p>
    <w:p w14:paraId="24FC810F" w14:textId="1FB13BA3" w:rsidR="00F335B4" w:rsidRPr="0087140F" w:rsidRDefault="00C940E7" w:rsidP="00C940E7">
      <w:pPr>
        <w:pStyle w:val="TF-LEGENDA"/>
      </w:pPr>
      <w:bookmarkStart w:id="251" w:name="_Ref183982062"/>
      <w:bookmarkStart w:id="252" w:name="_Toc184283875"/>
      <w:r w:rsidRPr="0087140F">
        <w:t xml:space="preserve">Quadro </w:t>
      </w:r>
      <w:fldSimple w:instr=" SEQ Quadro \* ARABIC ">
        <w:r w:rsidR="008809CA">
          <w:rPr>
            <w:noProof/>
          </w:rPr>
          <w:t>7</w:t>
        </w:r>
      </w:fldSimple>
      <w:bookmarkEnd w:id="251"/>
      <w:r w:rsidRPr="0087140F">
        <w:t xml:space="preserve"> </w:t>
      </w:r>
      <w:r w:rsidR="00AE2EBF" w:rsidRPr="0087140F">
        <w:t xml:space="preserve">– </w:t>
      </w:r>
      <w:r w:rsidR="00F335B4" w:rsidRPr="0087140F">
        <w:t>Código de multiplicação das imagens com suas anotações</w:t>
      </w:r>
      <w:del w:id="253" w:author="Dalton Solano dos Reis" w:date="2024-12-11T08:56:00Z" w16du:dateUtc="2024-12-11T11:56:00Z">
        <w:r w:rsidR="00F335B4" w:rsidRPr="0087140F" w:rsidDel="008020AE">
          <w:delText>.</w:delText>
        </w:r>
      </w:del>
      <w:bookmarkEnd w:id="25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815"/>
      </w:tblGrid>
      <w:tr w:rsidR="00C43434" w:rsidRPr="00163295" w14:paraId="282AB4AC" w14:textId="77777777" w:rsidTr="00D42245">
        <w:trPr>
          <w:jc w:val="center"/>
        </w:trPr>
        <w:tc>
          <w:tcPr>
            <w:tcW w:w="8815" w:type="dxa"/>
          </w:tcPr>
          <w:p w14:paraId="2B51DBA4" w14:textId="22ABD548" w:rsidR="00C43434" w:rsidRPr="00C43434" w:rsidRDefault="00C43434" w:rsidP="00C43434">
            <w:pPr>
              <w:pStyle w:val="TF-CDIGO-FONTE"/>
              <w:jc w:val="both"/>
              <w:rPr>
                <w:lang w:val="pt-BR"/>
              </w:rPr>
            </w:pPr>
            <w:r w:rsidRPr="00C43434">
              <w:rPr>
                <w:lang w:val="pt-BR"/>
              </w:rPr>
              <w:t># Aplicar transformações</w:t>
            </w:r>
          </w:p>
          <w:p w14:paraId="7E63F9CB" w14:textId="3521FE2E" w:rsidR="00C43434" w:rsidRPr="00C43434" w:rsidRDefault="00C43434" w:rsidP="00C43434">
            <w:pPr>
              <w:pStyle w:val="TF-CDIGO-FONTE"/>
              <w:jc w:val="both"/>
              <w:rPr>
                <w:lang w:val="pt-BR"/>
              </w:rPr>
            </w:pPr>
            <w:r w:rsidRPr="00C43434">
              <w:rPr>
                <w:lang w:val="pt-BR"/>
              </w:rPr>
              <w:t xml:space="preserve">for i in </w:t>
            </w:r>
            <w:proofErr w:type="gramStart"/>
            <w:r w:rsidRPr="00C43434">
              <w:rPr>
                <w:lang w:val="pt-BR"/>
              </w:rPr>
              <w:t>range(</w:t>
            </w:r>
            <w:proofErr w:type="gramEnd"/>
            <w:r w:rsidRPr="00C43434">
              <w:rPr>
                <w:lang w:val="pt-BR"/>
              </w:rPr>
              <w:t>5):  # Número de variações que você deseja criar por imagem</w:t>
            </w:r>
          </w:p>
          <w:p w14:paraId="5C72CB11" w14:textId="7420E813" w:rsidR="00C43434" w:rsidRPr="00C43434" w:rsidRDefault="00C43434" w:rsidP="00C43434">
            <w:pPr>
              <w:pStyle w:val="TF-CDIGO-FONTE"/>
              <w:jc w:val="both"/>
            </w:pPr>
            <w:r w:rsidRPr="00C43434">
              <w:t xml:space="preserve">transformed = </w:t>
            </w:r>
            <w:proofErr w:type="gramStart"/>
            <w:r w:rsidRPr="00C43434">
              <w:t>transform(</w:t>
            </w:r>
            <w:proofErr w:type="gramEnd"/>
            <w:r w:rsidRPr="00C43434">
              <w:t xml:space="preserve">image=image, </w:t>
            </w:r>
            <w:proofErr w:type="spellStart"/>
            <w:r w:rsidRPr="00C43434">
              <w:t>bboxes</w:t>
            </w:r>
            <w:proofErr w:type="spellEnd"/>
            <w:r w:rsidRPr="00C43434">
              <w:t>=</w:t>
            </w:r>
            <w:proofErr w:type="spellStart"/>
            <w:r w:rsidRPr="00C43434">
              <w:t>bboxes</w:t>
            </w:r>
            <w:proofErr w:type="spellEnd"/>
            <w:r w:rsidRPr="00C43434">
              <w:t xml:space="preserve">, </w:t>
            </w:r>
            <w:proofErr w:type="spellStart"/>
            <w:r w:rsidRPr="00C43434">
              <w:t>category_ids</w:t>
            </w:r>
            <w:proofErr w:type="spellEnd"/>
            <w:r w:rsidRPr="00C43434">
              <w:t>=</w:t>
            </w:r>
            <w:proofErr w:type="spellStart"/>
            <w:r w:rsidRPr="00C43434">
              <w:t>category_ids</w:t>
            </w:r>
            <w:proofErr w:type="spellEnd"/>
            <w:r w:rsidRPr="00C43434">
              <w:t>)</w:t>
            </w:r>
          </w:p>
          <w:p w14:paraId="3AE541CA" w14:textId="2D74180A" w:rsidR="00C43434" w:rsidRPr="00C43434" w:rsidRDefault="00C43434" w:rsidP="00C43434">
            <w:pPr>
              <w:pStyle w:val="TF-CDIGO-FONTE"/>
              <w:jc w:val="both"/>
            </w:pPr>
            <w:proofErr w:type="spellStart"/>
            <w:r w:rsidRPr="00C43434">
              <w:t>transformed_image</w:t>
            </w:r>
            <w:proofErr w:type="spellEnd"/>
            <w:r w:rsidRPr="00C43434">
              <w:t xml:space="preserve"> = transformed['image']</w:t>
            </w:r>
          </w:p>
          <w:p w14:paraId="0819AA78" w14:textId="59CB0A47" w:rsidR="00C43434" w:rsidRPr="00C43434" w:rsidRDefault="00C43434" w:rsidP="00C43434">
            <w:pPr>
              <w:pStyle w:val="TF-CDIGO-FONTE"/>
              <w:jc w:val="both"/>
            </w:pPr>
            <w:proofErr w:type="spellStart"/>
            <w:r w:rsidRPr="00C43434">
              <w:t>transformed_bboxes</w:t>
            </w:r>
            <w:proofErr w:type="spellEnd"/>
            <w:r w:rsidRPr="00C43434">
              <w:t xml:space="preserve"> = transformed['</w:t>
            </w:r>
            <w:proofErr w:type="spellStart"/>
            <w:r w:rsidRPr="00C43434">
              <w:t>bboxes</w:t>
            </w:r>
            <w:proofErr w:type="spellEnd"/>
            <w:r w:rsidRPr="00C43434">
              <w:t>']</w:t>
            </w:r>
          </w:p>
          <w:p w14:paraId="5BAD6707" w14:textId="5D562D0B" w:rsidR="00C43434" w:rsidRPr="00C43434" w:rsidRDefault="00C43434" w:rsidP="00C43434">
            <w:pPr>
              <w:pStyle w:val="TF-CDIGO-FONTE"/>
              <w:jc w:val="both"/>
            </w:pPr>
            <w:proofErr w:type="spellStart"/>
            <w:r w:rsidRPr="00C43434">
              <w:t>transformed_category_ids</w:t>
            </w:r>
            <w:proofErr w:type="spellEnd"/>
            <w:r w:rsidRPr="00C43434">
              <w:t xml:space="preserve"> = transformed['</w:t>
            </w:r>
            <w:proofErr w:type="spellStart"/>
            <w:r w:rsidRPr="00C43434">
              <w:t>category_ids</w:t>
            </w:r>
            <w:proofErr w:type="spellEnd"/>
            <w:r w:rsidRPr="00C43434">
              <w:t>']</w:t>
            </w:r>
          </w:p>
          <w:p w14:paraId="2656628B" w14:textId="77777777" w:rsidR="00C43434" w:rsidRPr="00C43434" w:rsidRDefault="00C43434" w:rsidP="00C43434">
            <w:pPr>
              <w:pStyle w:val="TF-CDIGO-FONTE"/>
              <w:jc w:val="both"/>
            </w:pPr>
          </w:p>
          <w:p w14:paraId="5B0F30A8" w14:textId="4E0AE460" w:rsidR="00C43434" w:rsidRPr="00C43434" w:rsidRDefault="00C43434" w:rsidP="00C43434">
            <w:pPr>
              <w:pStyle w:val="TF-CDIGO-FONTE"/>
              <w:jc w:val="both"/>
              <w:rPr>
                <w:lang w:val="pt-BR"/>
              </w:rPr>
            </w:pPr>
            <w:r w:rsidRPr="00C43434">
              <w:rPr>
                <w:lang w:val="pt-BR"/>
              </w:rPr>
              <w:t># Salvar imagem transformada sem desenhar os marcadores</w:t>
            </w:r>
          </w:p>
          <w:p w14:paraId="70CA85C7" w14:textId="12E80780" w:rsidR="00C43434" w:rsidRPr="00C43434" w:rsidRDefault="00C43434" w:rsidP="00C43434">
            <w:pPr>
              <w:pStyle w:val="TF-CDIGO-FONTE"/>
              <w:jc w:val="both"/>
            </w:pPr>
            <w:proofErr w:type="spellStart"/>
            <w:r w:rsidRPr="00C43434">
              <w:t>output_image_name</w:t>
            </w:r>
            <w:proofErr w:type="spellEnd"/>
            <w:r w:rsidRPr="00C43434">
              <w:t xml:space="preserve"> = f'{</w:t>
            </w:r>
            <w:proofErr w:type="spellStart"/>
            <w:proofErr w:type="gramStart"/>
            <w:r w:rsidRPr="00C43434">
              <w:t>os.path</w:t>
            </w:r>
            <w:proofErr w:type="gramEnd"/>
            <w:r w:rsidRPr="00C43434">
              <w:t>.splitext</w:t>
            </w:r>
            <w:proofErr w:type="spellEnd"/>
            <w:r w:rsidRPr="00C43434">
              <w:t>(</w:t>
            </w:r>
            <w:proofErr w:type="spellStart"/>
            <w:r w:rsidRPr="00C43434">
              <w:t>external_id</w:t>
            </w:r>
            <w:proofErr w:type="spellEnd"/>
            <w:r w:rsidRPr="00C43434">
              <w:t>)[0]}_</w:t>
            </w:r>
            <w:proofErr w:type="spellStart"/>
            <w:r w:rsidRPr="00C43434">
              <w:t>aug</w:t>
            </w:r>
            <w:proofErr w:type="spellEnd"/>
            <w:r w:rsidRPr="00C43434">
              <w:t>_{</w:t>
            </w:r>
            <w:proofErr w:type="spellStart"/>
            <w:r w:rsidRPr="00C43434">
              <w:t>i</w:t>
            </w:r>
            <w:proofErr w:type="spellEnd"/>
            <w:r w:rsidRPr="00C43434">
              <w:t>}.jpg'</w:t>
            </w:r>
          </w:p>
          <w:p w14:paraId="3C3714EE" w14:textId="6A747E0F" w:rsidR="00C43434" w:rsidRPr="00C43434" w:rsidRDefault="00C43434" w:rsidP="00C43434">
            <w:pPr>
              <w:pStyle w:val="TF-CDIGO-FONTE"/>
              <w:jc w:val="both"/>
            </w:pPr>
            <w:r w:rsidRPr="00C43434">
              <w:t>cv2.imwrite(</w:t>
            </w:r>
            <w:proofErr w:type="spellStart"/>
            <w:proofErr w:type="gramStart"/>
            <w:r w:rsidRPr="00C43434">
              <w:t>os.path</w:t>
            </w:r>
            <w:proofErr w:type="gramEnd"/>
            <w:r w:rsidRPr="00C43434">
              <w:t>.join</w:t>
            </w:r>
            <w:proofErr w:type="spellEnd"/>
            <w:r w:rsidRPr="00C43434">
              <w:t>(</w:t>
            </w:r>
            <w:proofErr w:type="spellStart"/>
            <w:r w:rsidRPr="00C43434">
              <w:t>output_dir</w:t>
            </w:r>
            <w:proofErr w:type="spellEnd"/>
            <w:r w:rsidRPr="00C43434">
              <w:t xml:space="preserve">, </w:t>
            </w:r>
            <w:proofErr w:type="spellStart"/>
            <w:r w:rsidRPr="00C43434">
              <w:t>output_image_name</w:t>
            </w:r>
            <w:proofErr w:type="spellEnd"/>
            <w:r w:rsidRPr="00C43434">
              <w:t xml:space="preserve">), </w:t>
            </w:r>
            <w:proofErr w:type="spellStart"/>
            <w:r w:rsidRPr="00C43434">
              <w:t>transformed_image</w:t>
            </w:r>
            <w:proofErr w:type="spellEnd"/>
            <w:r w:rsidRPr="00C43434">
              <w:t>)</w:t>
            </w:r>
          </w:p>
        </w:tc>
      </w:tr>
    </w:tbl>
    <w:p w14:paraId="05EFE2D0" w14:textId="2C631B86" w:rsidR="00F335B4" w:rsidRPr="0087140F" w:rsidRDefault="00C43434" w:rsidP="00C43434">
      <w:pPr>
        <w:pStyle w:val="TF-FONTE"/>
      </w:pPr>
      <w:r w:rsidRPr="0087140F">
        <w:t>Fonte: elaborado pelos autores.</w:t>
      </w:r>
    </w:p>
    <w:p w14:paraId="5BC40367" w14:textId="67D0E698" w:rsidR="00F335B4" w:rsidRPr="0087140F" w:rsidRDefault="00F335B4" w:rsidP="00F335B4">
      <w:pPr>
        <w:pStyle w:val="TF-TEXTO"/>
        <w:ind w:firstLine="0"/>
      </w:pPr>
      <w:r w:rsidRPr="0087140F">
        <w:tab/>
      </w:r>
      <w:r w:rsidR="001414E6" w:rsidRPr="0087140F">
        <w:t xml:space="preserve">Na segunda pasta, </w:t>
      </w:r>
      <w:r w:rsidR="00CC2F1C" w:rsidRPr="0087140F">
        <w:t>armazenou-se</w:t>
      </w:r>
      <w:r w:rsidR="001414E6" w:rsidRPr="0087140F">
        <w:t xml:space="preserve"> os marcadores de cada imagem criada. Com isso, posteriormente </w:t>
      </w:r>
      <w:r w:rsidR="00CC2F1C" w:rsidRPr="0087140F">
        <w:t xml:space="preserve">realizou-se </w:t>
      </w:r>
      <w:r w:rsidR="001414E6" w:rsidRPr="0087140F">
        <w:t xml:space="preserve">o vínculo de cada imagem para o treinamento, incluindo a </w:t>
      </w:r>
      <w:r w:rsidR="001414E6" w:rsidRPr="0087140F">
        <w:lastRenderedPageBreak/>
        <w:t>quantidade de marcações e a posição de cada uma</w:t>
      </w:r>
      <w:r w:rsidR="00CC2F1C" w:rsidRPr="0087140F">
        <w:t xml:space="preserve"> delas</w:t>
      </w:r>
      <w:del w:id="254" w:author="Dalton Solano dos Reis" w:date="2024-12-11T08:56:00Z" w16du:dateUtc="2024-12-11T11:56:00Z">
        <w:r w:rsidR="00CC2F1C" w:rsidRPr="0087140F" w:rsidDel="008020AE">
          <w:delText>, conforme apresenta o</w:delText>
        </w:r>
      </w:del>
      <w:ins w:id="255" w:author="Dalton Solano dos Reis" w:date="2024-12-11T08:56:00Z" w16du:dateUtc="2024-12-11T11:56:00Z">
        <w:r w:rsidR="008020AE">
          <w:t xml:space="preserve"> </w:t>
        </w:r>
      </w:ins>
      <w:del w:id="256" w:author="Dalton Solano dos Reis" w:date="2024-12-11T08:56:00Z" w16du:dateUtc="2024-12-11T11:56:00Z">
        <w:r w:rsidR="00CC2F1C" w:rsidRPr="0087140F" w:rsidDel="008020AE">
          <w:delText xml:space="preserve"> </w:delText>
        </w:r>
      </w:del>
      <w:ins w:id="257" w:author="Dalton Solano dos Reis" w:date="2024-12-11T08:56:00Z" w16du:dateUtc="2024-12-11T11:56:00Z">
        <w:r w:rsidR="008020AE">
          <w:t>(</w:t>
        </w:r>
      </w:ins>
      <w:r w:rsidR="00CC2F1C" w:rsidRPr="0087140F">
        <w:fldChar w:fldCharType="begin"/>
      </w:r>
      <w:r w:rsidR="00CC2F1C" w:rsidRPr="0087140F">
        <w:instrText xml:space="preserve"> REF _Ref183982472 \h  \* MERGEFORMAT </w:instrText>
      </w:r>
      <w:r w:rsidR="00CC2F1C" w:rsidRPr="0087140F">
        <w:fldChar w:fldCharType="separate"/>
      </w:r>
      <w:r w:rsidR="008809CA" w:rsidRPr="0087140F">
        <w:t xml:space="preserve">Quadro </w:t>
      </w:r>
      <w:r w:rsidR="008809CA">
        <w:t>8</w:t>
      </w:r>
      <w:r w:rsidR="00CC2F1C" w:rsidRPr="0087140F">
        <w:fldChar w:fldCharType="end"/>
      </w:r>
      <w:ins w:id="258" w:author="Dalton Solano dos Reis" w:date="2024-12-11T08:56:00Z" w16du:dateUtc="2024-12-11T11:56:00Z">
        <w:r w:rsidR="008020AE">
          <w:t>)</w:t>
        </w:r>
      </w:ins>
      <w:r w:rsidR="001414E6" w:rsidRPr="0087140F">
        <w:t xml:space="preserve">. Esses dados foram salvos no formato </w:t>
      </w:r>
      <w:del w:id="259" w:author="Dalton Solano dos Reis" w:date="2024-12-11T08:57:00Z" w16du:dateUtc="2024-12-11T11:57:00Z">
        <w:r w:rsidR="001414E6" w:rsidRPr="0087140F" w:rsidDel="008020AE">
          <w:delText>.</w:delText>
        </w:r>
      </w:del>
      <w:r w:rsidR="00A07E2F">
        <w:t>JSON</w:t>
      </w:r>
      <w:r w:rsidR="001414E6" w:rsidRPr="0087140F">
        <w:t xml:space="preserve">, facilitando a aplicação e o uso nas </w:t>
      </w:r>
      <w:r w:rsidR="00775301" w:rsidRPr="0087140F">
        <w:t xml:space="preserve">próximas </w:t>
      </w:r>
      <w:r w:rsidR="001414E6" w:rsidRPr="0087140F">
        <w:t>etapas do projeto.</w:t>
      </w:r>
    </w:p>
    <w:p w14:paraId="09C36654" w14:textId="6636362A" w:rsidR="00F335B4" w:rsidRPr="0087140F" w:rsidRDefault="00C940E7" w:rsidP="00C940E7">
      <w:pPr>
        <w:pStyle w:val="TF-LEGENDA"/>
      </w:pPr>
      <w:bookmarkStart w:id="260" w:name="_Ref183982472"/>
      <w:bookmarkStart w:id="261" w:name="_Toc184283876"/>
      <w:r w:rsidRPr="0087140F">
        <w:t xml:space="preserve">Quadro </w:t>
      </w:r>
      <w:fldSimple w:instr=" SEQ Quadro \* ARABIC ">
        <w:r w:rsidR="008809CA">
          <w:rPr>
            <w:noProof/>
          </w:rPr>
          <w:t>8</w:t>
        </w:r>
      </w:fldSimple>
      <w:bookmarkEnd w:id="260"/>
      <w:r w:rsidRPr="0087140F">
        <w:t xml:space="preserve"> </w:t>
      </w:r>
      <w:r w:rsidR="00AE2EBF" w:rsidRPr="0087140F">
        <w:t xml:space="preserve">– </w:t>
      </w:r>
      <w:r w:rsidR="00F335B4" w:rsidRPr="0087140F">
        <w:t>Código de separação de anotação de imagem</w:t>
      </w:r>
      <w:del w:id="262" w:author="Dalton Solano dos Reis" w:date="2024-12-11T08:57:00Z" w16du:dateUtc="2024-12-11T11:57:00Z">
        <w:r w:rsidR="00F335B4" w:rsidRPr="0087140F" w:rsidDel="008020AE">
          <w:delText>.</w:delText>
        </w:r>
      </w:del>
      <w:bookmarkEnd w:id="26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815"/>
      </w:tblGrid>
      <w:tr w:rsidR="00C43434" w:rsidRPr="00C43434" w14:paraId="2B734ACD" w14:textId="77777777" w:rsidTr="00D42245">
        <w:trPr>
          <w:jc w:val="center"/>
        </w:trPr>
        <w:tc>
          <w:tcPr>
            <w:tcW w:w="8815" w:type="dxa"/>
          </w:tcPr>
          <w:p w14:paraId="2E599CD7" w14:textId="679F88CB" w:rsidR="00C43434" w:rsidRPr="00C43434" w:rsidRDefault="00C43434" w:rsidP="00C43434">
            <w:pPr>
              <w:pStyle w:val="TF-CDIGO-FONTE"/>
            </w:pPr>
            <w:r w:rsidRPr="00C43434">
              <w:t>For</w:t>
            </w:r>
            <w:r>
              <w:t xml:space="preserve"> </w:t>
            </w:r>
            <w:proofErr w:type="spellStart"/>
            <w:r w:rsidRPr="00C43434">
              <w:t>bbox</w:t>
            </w:r>
            <w:proofErr w:type="spellEnd"/>
            <w:r w:rsidRPr="00C43434">
              <w:t xml:space="preserve">, </w:t>
            </w:r>
            <w:proofErr w:type="spellStart"/>
            <w:r w:rsidRPr="00C43434">
              <w:t>category_id</w:t>
            </w:r>
            <w:proofErr w:type="spellEnd"/>
            <w:r w:rsidRPr="00C43434">
              <w:t xml:space="preserve"> in </w:t>
            </w:r>
            <w:proofErr w:type="gramStart"/>
            <w:r w:rsidRPr="00C43434">
              <w:t>zip(</w:t>
            </w:r>
            <w:proofErr w:type="spellStart"/>
            <w:proofErr w:type="gramEnd"/>
            <w:r w:rsidRPr="00C43434">
              <w:t>transformed_bboxes</w:t>
            </w:r>
            <w:proofErr w:type="spellEnd"/>
            <w:r w:rsidRPr="00C43434">
              <w:t xml:space="preserve">, </w:t>
            </w:r>
            <w:proofErr w:type="spellStart"/>
            <w:r w:rsidRPr="00C43434">
              <w:t>transformed_category_ids</w:t>
            </w:r>
            <w:proofErr w:type="spellEnd"/>
            <w:r w:rsidRPr="00C43434">
              <w:t>):</w:t>
            </w:r>
          </w:p>
          <w:p w14:paraId="3EE2B747" w14:textId="194AF057" w:rsidR="00C43434" w:rsidRPr="00C43434" w:rsidRDefault="00C43434" w:rsidP="00C43434">
            <w:pPr>
              <w:pStyle w:val="TF-CDIGO-FONTE"/>
            </w:pPr>
            <w:proofErr w:type="spellStart"/>
            <w:r w:rsidRPr="00C43434">
              <w:t>x_min</w:t>
            </w:r>
            <w:proofErr w:type="spellEnd"/>
            <w:r w:rsidRPr="00C43434">
              <w:t xml:space="preserve">, </w:t>
            </w:r>
            <w:proofErr w:type="spellStart"/>
            <w:r w:rsidRPr="00C43434">
              <w:t>y_min</w:t>
            </w:r>
            <w:proofErr w:type="spellEnd"/>
            <w:r w:rsidRPr="00C43434">
              <w:t xml:space="preserve">, </w:t>
            </w:r>
            <w:proofErr w:type="spellStart"/>
            <w:r w:rsidRPr="00C43434">
              <w:t>x_max</w:t>
            </w:r>
            <w:proofErr w:type="spellEnd"/>
            <w:r w:rsidRPr="00C43434">
              <w:t xml:space="preserve">, </w:t>
            </w:r>
            <w:proofErr w:type="spellStart"/>
            <w:r w:rsidRPr="00C43434">
              <w:t>y_max</w:t>
            </w:r>
            <w:proofErr w:type="spellEnd"/>
            <w:r w:rsidRPr="00C43434">
              <w:t xml:space="preserve"> = </w:t>
            </w:r>
            <w:proofErr w:type="spellStart"/>
            <w:r w:rsidRPr="00C43434">
              <w:t>bbox</w:t>
            </w:r>
            <w:proofErr w:type="spellEnd"/>
          </w:p>
          <w:p w14:paraId="1A9DEA19" w14:textId="6AF307AE" w:rsidR="00C43434" w:rsidRPr="00C43434" w:rsidRDefault="00C43434" w:rsidP="00C43434">
            <w:pPr>
              <w:pStyle w:val="TF-CDIGO-FONTE"/>
            </w:pPr>
            <w:proofErr w:type="spellStart"/>
            <w:r w:rsidRPr="00C43434">
              <w:t>transformed_annotations</w:t>
            </w:r>
            <w:proofErr w:type="spellEnd"/>
            <w:r w:rsidRPr="00C43434">
              <w:t>['objects'</w:t>
            </w:r>
            <w:proofErr w:type="gramStart"/>
            <w:r w:rsidRPr="00C43434">
              <w:t>].append</w:t>
            </w:r>
            <w:proofErr w:type="gramEnd"/>
            <w:r w:rsidRPr="00C43434">
              <w:t>({</w:t>
            </w:r>
          </w:p>
          <w:p w14:paraId="372A899D" w14:textId="087A8265" w:rsidR="00C43434" w:rsidRPr="00C43434" w:rsidRDefault="00C43434" w:rsidP="00C43434">
            <w:pPr>
              <w:pStyle w:val="TF-CDIGO-FONTE"/>
            </w:pPr>
            <w:r w:rsidRPr="00C43434">
              <w:t>'</w:t>
            </w:r>
            <w:proofErr w:type="spellStart"/>
            <w:proofErr w:type="gramStart"/>
            <w:r w:rsidRPr="00C43434">
              <w:t>annotation</w:t>
            </w:r>
            <w:proofErr w:type="gramEnd"/>
            <w:r w:rsidRPr="00C43434">
              <w:t>_kind</w:t>
            </w:r>
            <w:proofErr w:type="spellEnd"/>
            <w:r w:rsidRPr="00C43434">
              <w:t>': '</w:t>
            </w:r>
            <w:proofErr w:type="spellStart"/>
            <w:r w:rsidRPr="00C43434">
              <w:t>ImageBoundingBox</w:t>
            </w:r>
            <w:proofErr w:type="spellEnd"/>
            <w:r w:rsidRPr="00C43434">
              <w:t>',</w:t>
            </w:r>
          </w:p>
          <w:p w14:paraId="75EE1F47" w14:textId="5EE90A9F" w:rsidR="00C43434" w:rsidRPr="00C43434" w:rsidRDefault="00C43434" w:rsidP="00C43434">
            <w:pPr>
              <w:pStyle w:val="TF-CDIGO-FONTE"/>
            </w:pPr>
            <w:r w:rsidRPr="00C43434">
              <w:t>'</w:t>
            </w:r>
            <w:proofErr w:type="spellStart"/>
            <w:proofErr w:type="gramStart"/>
            <w:r w:rsidRPr="00C43434">
              <w:t>bounding</w:t>
            </w:r>
            <w:proofErr w:type="gramEnd"/>
            <w:r w:rsidRPr="00C43434">
              <w:t>_box</w:t>
            </w:r>
            <w:proofErr w:type="spellEnd"/>
            <w:r w:rsidRPr="00C43434">
              <w:t>': {</w:t>
            </w:r>
          </w:p>
          <w:p w14:paraId="18C93985" w14:textId="77777777" w:rsidR="00061301" w:rsidRDefault="00C43434" w:rsidP="00C43434">
            <w:pPr>
              <w:pStyle w:val="TF-CDIGO-FONTE"/>
            </w:pPr>
            <w:r w:rsidRPr="00C43434">
              <w:t xml:space="preserve">'top': </w:t>
            </w:r>
            <w:proofErr w:type="spellStart"/>
            <w:r w:rsidRPr="00C43434">
              <w:t>y_min</w:t>
            </w:r>
            <w:proofErr w:type="spellEnd"/>
            <w:r w:rsidRPr="00C43434">
              <w:t>,</w:t>
            </w:r>
            <w:r w:rsidR="00061301">
              <w:t xml:space="preserve"> </w:t>
            </w:r>
            <w:r w:rsidRPr="00C43434">
              <w:t xml:space="preserve">'left': </w:t>
            </w:r>
            <w:proofErr w:type="spellStart"/>
            <w:r w:rsidRPr="00C43434">
              <w:t>x_min</w:t>
            </w:r>
            <w:proofErr w:type="spellEnd"/>
            <w:r w:rsidRPr="00C43434">
              <w:t>,</w:t>
            </w:r>
            <w:r w:rsidR="00061301">
              <w:t xml:space="preserve"> </w:t>
            </w:r>
            <w:r w:rsidRPr="00C43434">
              <w:t xml:space="preserve">'height': </w:t>
            </w:r>
            <w:proofErr w:type="spellStart"/>
            <w:r w:rsidRPr="00C43434">
              <w:t>y_max</w:t>
            </w:r>
            <w:proofErr w:type="spellEnd"/>
            <w:r w:rsidRPr="00C43434">
              <w:t xml:space="preserve"> - y_min,</w:t>
            </w:r>
          </w:p>
          <w:p w14:paraId="7A412607" w14:textId="5F353330" w:rsidR="00C43434" w:rsidRPr="00163295" w:rsidRDefault="00061301" w:rsidP="00C43434">
            <w:pPr>
              <w:pStyle w:val="TF-CDIGO-FONTE"/>
              <w:rPr>
                <w:lang w:val="pt-BR"/>
                <w:rPrChange w:id="263" w:author="Dalton Solano dos Reis" w:date="2024-12-11T17:04:00Z" w16du:dateUtc="2024-12-11T20:04:00Z">
                  <w:rPr/>
                </w:rPrChange>
              </w:rPr>
            </w:pPr>
            <w:r>
              <w:t xml:space="preserve">                                           </w:t>
            </w:r>
            <w:r w:rsidR="00C43434" w:rsidRPr="00163295">
              <w:rPr>
                <w:lang w:val="pt-BR"/>
                <w:rPrChange w:id="264" w:author="Dalton Solano dos Reis" w:date="2024-12-11T17:04:00Z" w16du:dateUtc="2024-12-11T20:04:00Z">
                  <w:rPr/>
                </w:rPrChange>
              </w:rPr>
              <w:t>'</w:t>
            </w:r>
            <w:proofErr w:type="spellStart"/>
            <w:r w:rsidR="00C43434" w:rsidRPr="00163295">
              <w:rPr>
                <w:lang w:val="pt-BR"/>
                <w:rPrChange w:id="265" w:author="Dalton Solano dos Reis" w:date="2024-12-11T17:04:00Z" w16du:dateUtc="2024-12-11T20:04:00Z">
                  <w:rPr/>
                </w:rPrChange>
              </w:rPr>
              <w:t>width</w:t>
            </w:r>
            <w:proofErr w:type="spellEnd"/>
            <w:r w:rsidR="00C43434" w:rsidRPr="00163295">
              <w:rPr>
                <w:lang w:val="pt-BR"/>
                <w:rPrChange w:id="266" w:author="Dalton Solano dos Reis" w:date="2024-12-11T17:04:00Z" w16du:dateUtc="2024-12-11T20:04:00Z">
                  <w:rPr/>
                </w:rPrChange>
              </w:rPr>
              <w:t xml:space="preserve">': </w:t>
            </w:r>
            <w:proofErr w:type="spellStart"/>
            <w:r w:rsidR="00C43434" w:rsidRPr="00163295">
              <w:rPr>
                <w:lang w:val="pt-BR"/>
                <w:rPrChange w:id="267" w:author="Dalton Solano dos Reis" w:date="2024-12-11T17:04:00Z" w16du:dateUtc="2024-12-11T20:04:00Z">
                  <w:rPr/>
                </w:rPrChange>
              </w:rPr>
              <w:t>x_max</w:t>
            </w:r>
            <w:proofErr w:type="spellEnd"/>
            <w:r w:rsidR="00C43434" w:rsidRPr="00163295">
              <w:rPr>
                <w:lang w:val="pt-BR"/>
                <w:rPrChange w:id="268" w:author="Dalton Solano dos Reis" w:date="2024-12-11T17:04:00Z" w16du:dateUtc="2024-12-11T20:04:00Z">
                  <w:rPr/>
                </w:rPrChange>
              </w:rPr>
              <w:t xml:space="preserve"> - </w:t>
            </w:r>
            <w:proofErr w:type="spellStart"/>
            <w:r w:rsidR="00C43434" w:rsidRPr="00163295">
              <w:rPr>
                <w:lang w:val="pt-BR"/>
                <w:rPrChange w:id="269" w:author="Dalton Solano dos Reis" w:date="2024-12-11T17:04:00Z" w16du:dateUtc="2024-12-11T20:04:00Z">
                  <w:rPr/>
                </w:rPrChange>
              </w:rPr>
              <w:t>x_min</w:t>
            </w:r>
            <w:proofErr w:type="spellEnd"/>
          </w:p>
          <w:p w14:paraId="1E30DD83" w14:textId="45BDCAD9" w:rsidR="00C43434" w:rsidRPr="00163295" w:rsidRDefault="00C43434" w:rsidP="00C43434">
            <w:pPr>
              <w:pStyle w:val="TF-CDIGO-FONTE"/>
              <w:rPr>
                <w:lang w:val="pt-BR"/>
                <w:rPrChange w:id="270" w:author="Dalton Solano dos Reis" w:date="2024-12-11T17:04:00Z" w16du:dateUtc="2024-12-11T20:04:00Z">
                  <w:rPr/>
                </w:rPrChange>
              </w:rPr>
            </w:pPr>
            <w:r w:rsidRPr="00163295">
              <w:rPr>
                <w:lang w:val="pt-BR"/>
                <w:rPrChange w:id="271" w:author="Dalton Solano dos Reis" w:date="2024-12-11T17:04:00Z" w16du:dateUtc="2024-12-11T20:04:00Z">
                  <w:rPr/>
                </w:rPrChange>
              </w:rPr>
              <w:t>},</w:t>
            </w:r>
            <w:r w:rsidR="00372B3D" w:rsidRPr="00163295">
              <w:rPr>
                <w:lang w:val="pt-BR"/>
                <w:rPrChange w:id="272" w:author="Dalton Solano dos Reis" w:date="2024-12-11T17:04:00Z" w16du:dateUtc="2024-12-11T20:04:00Z">
                  <w:rPr/>
                </w:rPrChange>
              </w:rPr>
              <w:t xml:space="preserve"> </w:t>
            </w:r>
            <w:r w:rsidRPr="00163295">
              <w:rPr>
                <w:lang w:val="pt-BR"/>
                <w:rPrChange w:id="273" w:author="Dalton Solano dos Reis" w:date="2024-12-11T17:04:00Z" w16du:dateUtc="2024-12-11T20:04:00Z">
                  <w:rPr/>
                </w:rPrChange>
              </w:rPr>
              <w:t>'</w:t>
            </w:r>
            <w:proofErr w:type="spellStart"/>
            <w:r w:rsidRPr="00163295">
              <w:rPr>
                <w:lang w:val="pt-BR"/>
                <w:rPrChange w:id="274" w:author="Dalton Solano dos Reis" w:date="2024-12-11T17:04:00Z" w16du:dateUtc="2024-12-11T20:04:00Z">
                  <w:rPr/>
                </w:rPrChange>
              </w:rPr>
              <w:t>name</w:t>
            </w:r>
            <w:proofErr w:type="spellEnd"/>
            <w:r w:rsidRPr="00163295">
              <w:rPr>
                <w:lang w:val="pt-BR"/>
                <w:rPrChange w:id="275" w:author="Dalton Solano dos Reis" w:date="2024-12-11T17:04:00Z" w16du:dateUtc="2024-12-11T20:04:00Z">
                  <w:rPr/>
                </w:rPrChange>
              </w:rPr>
              <w:t xml:space="preserve">': </w:t>
            </w:r>
            <w:proofErr w:type="spellStart"/>
            <w:r w:rsidRPr="00163295">
              <w:rPr>
                <w:lang w:val="pt-BR"/>
                <w:rPrChange w:id="276" w:author="Dalton Solano dos Reis" w:date="2024-12-11T17:04:00Z" w16du:dateUtc="2024-12-11T20:04:00Z">
                  <w:rPr/>
                </w:rPrChange>
              </w:rPr>
              <w:t>category_</w:t>
            </w:r>
            <w:proofErr w:type="gramStart"/>
            <w:r w:rsidRPr="00163295">
              <w:rPr>
                <w:lang w:val="pt-BR"/>
                <w:rPrChange w:id="277" w:author="Dalton Solano dos Reis" w:date="2024-12-11T17:04:00Z" w16du:dateUtc="2024-12-11T20:04:00Z">
                  <w:rPr/>
                </w:rPrChange>
              </w:rPr>
              <w:t>id</w:t>
            </w:r>
            <w:proofErr w:type="spellEnd"/>
            <w:r w:rsidR="00372B3D" w:rsidRPr="00163295">
              <w:rPr>
                <w:lang w:val="pt-BR"/>
                <w:rPrChange w:id="278" w:author="Dalton Solano dos Reis" w:date="2024-12-11T17:04:00Z" w16du:dateUtc="2024-12-11T20:04:00Z">
                  <w:rPr/>
                </w:rPrChange>
              </w:rPr>
              <w:t xml:space="preserve"> </w:t>
            </w:r>
            <w:r w:rsidRPr="00163295">
              <w:rPr>
                <w:lang w:val="pt-BR"/>
                <w:rPrChange w:id="279" w:author="Dalton Solano dos Reis" w:date="2024-12-11T17:04:00Z" w16du:dateUtc="2024-12-11T20:04:00Z">
                  <w:rPr/>
                </w:rPrChange>
              </w:rPr>
              <w:t>}</w:t>
            </w:r>
            <w:proofErr w:type="gramEnd"/>
            <w:r w:rsidRPr="00163295">
              <w:rPr>
                <w:lang w:val="pt-BR"/>
                <w:rPrChange w:id="280" w:author="Dalton Solano dos Reis" w:date="2024-12-11T17:04:00Z" w16du:dateUtc="2024-12-11T20:04:00Z">
                  <w:rPr/>
                </w:rPrChange>
              </w:rPr>
              <w:t>)</w:t>
            </w:r>
          </w:p>
          <w:p w14:paraId="53AE9B11" w14:textId="77777777" w:rsidR="00C43434" w:rsidRPr="00163295" w:rsidRDefault="00C43434" w:rsidP="00C43434">
            <w:pPr>
              <w:pStyle w:val="TF-CDIGO-FONTE"/>
              <w:rPr>
                <w:lang w:val="pt-BR"/>
                <w:rPrChange w:id="281" w:author="Dalton Solano dos Reis" w:date="2024-12-11T17:04:00Z" w16du:dateUtc="2024-12-11T20:04:00Z">
                  <w:rPr/>
                </w:rPrChange>
              </w:rPr>
            </w:pPr>
          </w:p>
          <w:p w14:paraId="6C7FC905" w14:textId="1A9C792B" w:rsidR="00C43434" w:rsidRPr="00C43434" w:rsidRDefault="00C43434" w:rsidP="00C43434">
            <w:pPr>
              <w:pStyle w:val="TF-CDIGO-FONTE"/>
              <w:rPr>
                <w:lang w:val="pt-BR"/>
              </w:rPr>
            </w:pPr>
            <w:r w:rsidRPr="00C43434">
              <w:rPr>
                <w:lang w:val="pt-BR"/>
              </w:rPr>
              <w:t># Salvar as anotações em um arquivo JSON</w:t>
            </w:r>
          </w:p>
          <w:p w14:paraId="7D4FA997" w14:textId="7FE12C4D" w:rsidR="00C43434" w:rsidRPr="00C43434" w:rsidRDefault="00C43434" w:rsidP="00C43434">
            <w:pPr>
              <w:pStyle w:val="TF-CDIGO-FONTE"/>
            </w:pPr>
            <w:r w:rsidRPr="00C43434">
              <w:t xml:space="preserve">with </w:t>
            </w:r>
            <w:proofErr w:type="gramStart"/>
            <w:r w:rsidRPr="00C43434">
              <w:t>open(</w:t>
            </w:r>
            <w:proofErr w:type="spellStart"/>
            <w:proofErr w:type="gramEnd"/>
            <w:r w:rsidRPr="00C43434">
              <w:t>os.path.join</w:t>
            </w:r>
            <w:proofErr w:type="spellEnd"/>
            <w:r w:rsidRPr="00C43434">
              <w:t>(</w:t>
            </w:r>
            <w:proofErr w:type="spellStart"/>
            <w:r w:rsidRPr="00C43434">
              <w:t>annotations_dir</w:t>
            </w:r>
            <w:proofErr w:type="spellEnd"/>
            <w:r w:rsidRPr="00C43434">
              <w:t>, f'{</w:t>
            </w:r>
            <w:proofErr w:type="spellStart"/>
            <w:r w:rsidRPr="00C43434">
              <w:t>output_image_name</w:t>
            </w:r>
            <w:proofErr w:type="spellEnd"/>
            <w:r w:rsidRPr="00C43434">
              <w:t>}.</w:t>
            </w:r>
            <w:proofErr w:type="spellStart"/>
            <w:r w:rsidRPr="00C43434">
              <w:t>json</w:t>
            </w:r>
            <w:proofErr w:type="spellEnd"/>
            <w:r w:rsidRPr="00C43434">
              <w:t>'), 'w') as f:</w:t>
            </w:r>
          </w:p>
          <w:p w14:paraId="742A11E5" w14:textId="7C6D8353" w:rsidR="00C43434" w:rsidRPr="00C43434" w:rsidRDefault="00C43434" w:rsidP="00C43434">
            <w:pPr>
              <w:pStyle w:val="TF-CDIGO-FONTE"/>
            </w:pPr>
            <w:proofErr w:type="spellStart"/>
            <w:proofErr w:type="gramStart"/>
            <w:r w:rsidRPr="00C43434">
              <w:t>json.dump</w:t>
            </w:r>
            <w:proofErr w:type="spellEnd"/>
            <w:proofErr w:type="gramEnd"/>
            <w:r w:rsidRPr="00C43434">
              <w:t>(</w:t>
            </w:r>
            <w:proofErr w:type="spellStart"/>
            <w:r w:rsidRPr="00C43434">
              <w:t>transformed_annotations</w:t>
            </w:r>
            <w:proofErr w:type="spellEnd"/>
            <w:r w:rsidRPr="00C43434">
              <w:t>, f)</w:t>
            </w:r>
          </w:p>
          <w:p w14:paraId="0CFD6AC4" w14:textId="77777777" w:rsidR="00C43434" w:rsidRPr="00C43434" w:rsidRDefault="00C43434" w:rsidP="00C43434">
            <w:pPr>
              <w:pStyle w:val="TF-CDIGO-FONTE"/>
            </w:pPr>
          </w:p>
          <w:p w14:paraId="4657A575" w14:textId="10540303" w:rsidR="00C43434" w:rsidRPr="00C43434" w:rsidRDefault="00C43434" w:rsidP="00C43434">
            <w:pPr>
              <w:pStyle w:val="TF-CDIGO-FONTE"/>
              <w:rPr>
                <w:lang w:val="pt-BR"/>
              </w:rPr>
            </w:pPr>
            <w:proofErr w:type="gramStart"/>
            <w:r w:rsidRPr="00C43434">
              <w:rPr>
                <w:lang w:val="pt-BR"/>
              </w:rPr>
              <w:t>print(</w:t>
            </w:r>
            <w:proofErr w:type="spellStart"/>
            <w:proofErr w:type="gramEnd"/>
            <w:r w:rsidRPr="00C43434">
              <w:rPr>
                <w:lang w:val="pt-BR"/>
              </w:rPr>
              <w:t>f"Imagem</w:t>
            </w:r>
            <w:proofErr w:type="spellEnd"/>
            <w:r w:rsidRPr="00C43434">
              <w:rPr>
                <w:lang w:val="pt-BR"/>
              </w:rPr>
              <w:t xml:space="preserve"> e anotações salvas: {</w:t>
            </w:r>
            <w:proofErr w:type="spellStart"/>
            <w:r w:rsidRPr="00C43434">
              <w:rPr>
                <w:lang w:val="pt-BR"/>
              </w:rPr>
              <w:t>output_image_name</w:t>
            </w:r>
            <w:proofErr w:type="spellEnd"/>
            <w:r w:rsidRPr="00C43434">
              <w:rPr>
                <w:lang w:val="pt-BR"/>
              </w:rPr>
              <w:t>}")</w:t>
            </w:r>
          </w:p>
        </w:tc>
      </w:tr>
    </w:tbl>
    <w:p w14:paraId="32363FA6" w14:textId="07C5188F" w:rsidR="00775301" w:rsidRDefault="00F335B4" w:rsidP="00153A73">
      <w:pPr>
        <w:pStyle w:val="TF-FONTE"/>
      </w:pPr>
      <w:r w:rsidRPr="0087140F">
        <w:t xml:space="preserve">Fonte: </w:t>
      </w:r>
      <w:r w:rsidR="00A91330" w:rsidRPr="0087140F">
        <w:t>e</w:t>
      </w:r>
      <w:r w:rsidRPr="0087140F">
        <w:t>laborado pelos autores.</w:t>
      </w:r>
    </w:p>
    <w:p w14:paraId="0CF4EFDC" w14:textId="0497DD96" w:rsidR="00153A73" w:rsidRPr="00153A73" w:rsidRDefault="00153A73" w:rsidP="00A07E2F">
      <w:pPr>
        <w:pStyle w:val="TF-TEXTO"/>
      </w:pPr>
      <w:r>
        <w:tab/>
      </w:r>
      <w:r w:rsidRPr="00153A73">
        <w:t xml:space="preserve">Por fim, o </w:t>
      </w:r>
      <w:proofErr w:type="spellStart"/>
      <w:r w:rsidRPr="00A07E2F">
        <w:rPr>
          <w:i/>
          <w:iCs/>
        </w:rPr>
        <w:t>dataset</w:t>
      </w:r>
      <w:proofErr w:type="spellEnd"/>
      <w:r w:rsidRPr="00153A73">
        <w:t xml:space="preserve"> passou a conter </w:t>
      </w:r>
      <w:r>
        <w:t>2</w:t>
      </w:r>
      <w:ins w:id="282" w:author="Dalton Solano dos Reis" w:date="2024-12-11T08:57:00Z" w16du:dateUtc="2024-12-11T11:57:00Z">
        <w:r w:rsidR="008020AE">
          <w:t>.</w:t>
        </w:r>
      </w:ins>
      <w:r>
        <w:t>080</w:t>
      </w:r>
      <w:r w:rsidRPr="00153A73">
        <w:t xml:space="preserve"> imagens e seus respectivos marcadores. Assim, cada imagem específica apresentou seu vínculo individual, o que facilitou, posteriormente, a etapa de treinamento do modelo.</w:t>
      </w:r>
    </w:p>
    <w:p w14:paraId="017A7628" w14:textId="42C032CB" w:rsidR="00F335B4" w:rsidRPr="0087140F" w:rsidRDefault="00F335B4" w:rsidP="006B4C23">
      <w:pPr>
        <w:pStyle w:val="Ttulo4"/>
      </w:pPr>
      <w:r w:rsidRPr="0087140F">
        <w:t>Treinamento do modelo</w:t>
      </w:r>
    </w:p>
    <w:p w14:paraId="46F114BD" w14:textId="109F4292" w:rsidR="00F335B4" w:rsidRPr="0087140F" w:rsidRDefault="00775301" w:rsidP="00775301">
      <w:pPr>
        <w:pStyle w:val="TF-TEXTO"/>
      </w:pPr>
      <w:r w:rsidRPr="0087140F">
        <w:t xml:space="preserve">A rede neural escolhida para realizar a identificação de neurônios atípicos foi a </w:t>
      </w:r>
      <w:proofErr w:type="spellStart"/>
      <w:r w:rsidRPr="0087140F">
        <w:t>Faster</w:t>
      </w:r>
      <w:proofErr w:type="spellEnd"/>
      <w:r w:rsidRPr="0087140F">
        <w:t xml:space="preserve"> R-CNN por ser o estado da arte em termos de reconhecimento e detecção de objetos</w:t>
      </w:r>
      <w:r w:rsidR="00C52FCC">
        <w:t xml:space="preserve"> (ver seção 2.3)</w:t>
      </w:r>
      <w:r w:rsidRPr="0087140F">
        <w:t>. Para implementar a Fast R-CNN utilizou-se</w:t>
      </w:r>
      <w:r w:rsidR="005002CF" w:rsidRPr="0087140F">
        <w:t xml:space="preserve"> a plataforma Google </w:t>
      </w:r>
      <w:proofErr w:type="spellStart"/>
      <w:r w:rsidR="005002CF" w:rsidRPr="0087140F">
        <w:t>Colab</w:t>
      </w:r>
      <w:proofErr w:type="spellEnd"/>
      <w:r w:rsidRPr="0087140F">
        <w:t xml:space="preserve"> devido a possibilidade de ampliação do processamento computacional</w:t>
      </w:r>
      <w:r w:rsidR="005002CF" w:rsidRPr="0087140F">
        <w:t xml:space="preserve">. Essa solução permitiu treinar o modelo com maior rapidez e facilidade, </w:t>
      </w:r>
      <w:r w:rsidRPr="0087140F">
        <w:t xml:space="preserve">considerando que as </w:t>
      </w:r>
      <w:r w:rsidR="005002CF" w:rsidRPr="0087140F">
        <w:t xml:space="preserve">máquinas locais não possuem o mesmo poder de processamento das fornecidas gratuitamente pelo Google </w:t>
      </w:r>
      <w:proofErr w:type="spellStart"/>
      <w:r w:rsidR="005002CF" w:rsidRPr="0087140F">
        <w:t>Colab</w:t>
      </w:r>
      <w:proofErr w:type="spellEnd"/>
      <w:r w:rsidR="005002CF" w:rsidRPr="0087140F">
        <w:t>.</w:t>
      </w:r>
      <w:r w:rsidR="00C52FCC">
        <w:t xml:space="preserve"> </w:t>
      </w:r>
      <w:r w:rsidR="000F66F2" w:rsidRPr="0087140F">
        <w:t xml:space="preserve">Na plataforma, </w:t>
      </w:r>
      <w:r w:rsidRPr="0087140F">
        <w:t xml:space="preserve">executou-se </w:t>
      </w:r>
      <w:r w:rsidR="000F66F2" w:rsidRPr="0087140F">
        <w:t xml:space="preserve">o </w:t>
      </w:r>
      <w:r w:rsidR="000F66F2" w:rsidRPr="0087140F">
        <w:rPr>
          <w:i/>
          <w:iCs/>
        </w:rPr>
        <w:t>script</w:t>
      </w:r>
      <w:r w:rsidR="000F66F2" w:rsidRPr="0087140F">
        <w:t xml:space="preserve"> denominado </w:t>
      </w:r>
      <w:del w:id="283" w:author="Dalton Solano dos Reis" w:date="2024-12-11T08:58:00Z" w16du:dateUtc="2024-12-11T11:58:00Z">
        <w:r w:rsidR="000F66F2" w:rsidRPr="008020AE" w:rsidDel="008020AE">
          <w:rPr>
            <w:rStyle w:val="TF-COURIER10"/>
            <w:rPrChange w:id="284" w:author="Dalton Solano dos Reis" w:date="2024-12-11T08:58:00Z" w16du:dateUtc="2024-12-11T11:58:00Z">
              <w:rPr/>
            </w:rPrChange>
          </w:rPr>
          <w:delText>“</w:delText>
        </w:r>
      </w:del>
      <w:r w:rsidR="000F66F2" w:rsidRPr="008020AE">
        <w:rPr>
          <w:rStyle w:val="TF-COURIER10"/>
          <w:rPrChange w:id="285" w:author="Dalton Solano dos Reis" w:date="2024-12-11T08:58:00Z" w16du:dateUtc="2024-12-11T11:58:00Z">
            <w:rPr/>
          </w:rPrChange>
        </w:rPr>
        <w:t>TrainingScript.py</w:t>
      </w:r>
      <w:del w:id="286" w:author="Dalton Solano dos Reis" w:date="2024-12-11T08:58:00Z" w16du:dateUtc="2024-12-11T11:58:00Z">
        <w:r w:rsidR="000F66F2" w:rsidRPr="0087140F" w:rsidDel="008020AE">
          <w:delText>”</w:delText>
        </w:r>
      </w:del>
      <w:r w:rsidR="000F66F2" w:rsidRPr="0087140F">
        <w:t xml:space="preserve">, </w:t>
      </w:r>
      <w:r w:rsidRPr="0087140F">
        <w:t>ao qual é dividido</w:t>
      </w:r>
      <w:r w:rsidR="000F66F2" w:rsidRPr="0087140F">
        <w:t xml:space="preserve"> em </w:t>
      </w:r>
      <w:r w:rsidR="006B4B2C" w:rsidRPr="0087140F">
        <w:t>cinco</w:t>
      </w:r>
      <w:r w:rsidR="000F66F2" w:rsidRPr="0087140F">
        <w:t xml:space="preserve"> funções principais</w:t>
      </w:r>
      <w:r w:rsidRPr="0087140F">
        <w:t xml:space="preserve">: (i) </w:t>
      </w:r>
      <w:proofErr w:type="spellStart"/>
      <w:r w:rsidR="00F335B4" w:rsidRPr="0087140F">
        <w:rPr>
          <w:rFonts w:ascii="Courier New" w:hAnsi="Courier New" w:cs="Courier New"/>
          <w:sz w:val="20"/>
          <w:szCs w:val="16"/>
        </w:rPr>
        <w:t>get_model</w:t>
      </w:r>
      <w:proofErr w:type="spellEnd"/>
      <w:r w:rsidRPr="0087140F">
        <w:t>; (</w:t>
      </w:r>
      <w:proofErr w:type="spellStart"/>
      <w:r w:rsidRPr="0087140F">
        <w:t>ii</w:t>
      </w:r>
      <w:proofErr w:type="spellEnd"/>
      <w:r w:rsidRPr="0087140F">
        <w:t xml:space="preserve">) </w:t>
      </w:r>
      <w:proofErr w:type="spellStart"/>
      <w:r w:rsidR="00F335B4" w:rsidRPr="0087140F">
        <w:rPr>
          <w:rFonts w:ascii="Courier New" w:hAnsi="Courier New" w:cs="Courier New"/>
          <w:sz w:val="20"/>
          <w:szCs w:val="16"/>
        </w:rPr>
        <w:t>get_transform</w:t>
      </w:r>
      <w:proofErr w:type="spellEnd"/>
      <w:r w:rsidRPr="0087140F">
        <w:t>; (</w:t>
      </w:r>
      <w:proofErr w:type="spellStart"/>
      <w:r w:rsidRPr="0087140F">
        <w:t>iii</w:t>
      </w:r>
      <w:proofErr w:type="spellEnd"/>
      <w:r w:rsidRPr="0087140F">
        <w:t xml:space="preserve">) </w:t>
      </w:r>
      <w:proofErr w:type="spellStart"/>
      <w:r w:rsidR="00F335B4" w:rsidRPr="0087140F">
        <w:rPr>
          <w:rFonts w:ascii="Courier New" w:hAnsi="Courier New" w:cs="Courier New"/>
          <w:sz w:val="20"/>
          <w:szCs w:val="16"/>
        </w:rPr>
        <w:t>collate_fn</w:t>
      </w:r>
      <w:proofErr w:type="spellEnd"/>
      <w:r w:rsidRPr="0087140F">
        <w:t>; (</w:t>
      </w:r>
      <w:proofErr w:type="spellStart"/>
      <w:r w:rsidRPr="0087140F">
        <w:t>iv</w:t>
      </w:r>
      <w:proofErr w:type="spellEnd"/>
      <w:r w:rsidRPr="0087140F">
        <w:t xml:space="preserve">) </w:t>
      </w:r>
      <w:proofErr w:type="spellStart"/>
      <w:r w:rsidR="00F335B4" w:rsidRPr="0087140F">
        <w:rPr>
          <w:rFonts w:ascii="Courier New" w:hAnsi="Courier New" w:cs="Courier New"/>
          <w:sz w:val="20"/>
          <w:szCs w:val="16"/>
        </w:rPr>
        <w:t>calculate_metrics</w:t>
      </w:r>
      <w:proofErr w:type="spellEnd"/>
      <w:r w:rsidRPr="0087140F">
        <w:t xml:space="preserve"> e (v) </w:t>
      </w:r>
      <w:proofErr w:type="spellStart"/>
      <w:r w:rsidR="00F335B4" w:rsidRPr="0087140F">
        <w:rPr>
          <w:rFonts w:ascii="Courier New" w:hAnsi="Courier New" w:cs="Courier New"/>
          <w:sz w:val="20"/>
          <w:szCs w:val="16"/>
        </w:rPr>
        <w:t>main</w:t>
      </w:r>
      <w:proofErr w:type="spellEnd"/>
      <w:r w:rsidRPr="0087140F">
        <w:t>.</w:t>
      </w:r>
    </w:p>
    <w:p w14:paraId="519491EC" w14:textId="51FDD057" w:rsidR="006B4B2C" w:rsidRPr="0087140F" w:rsidRDefault="00D45D0D" w:rsidP="006B4B2C">
      <w:pPr>
        <w:pStyle w:val="TF-TEXTO"/>
      </w:pPr>
      <w:r w:rsidRPr="0087140F">
        <w:t>A</w:t>
      </w:r>
      <w:r w:rsidR="006B4B2C" w:rsidRPr="0087140F">
        <w:t xml:space="preserve"> função </w:t>
      </w:r>
      <w:proofErr w:type="spellStart"/>
      <w:r w:rsidR="006B4B2C" w:rsidRPr="008020AE">
        <w:rPr>
          <w:rStyle w:val="TF-COURIER10"/>
          <w:rPrChange w:id="287" w:author="Dalton Solano dos Reis" w:date="2024-12-11T08:58:00Z" w16du:dateUtc="2024-12-11T11:58:00Z">
            <w:rPr>
              <w:rFonts w:ascii="Courier New" w:hAnsi="Courier New" w:cs="Courier New"/>
              <w:sz w:val="20"/>
              <w:szCs w:val="16"/>
            </w:rPr>
          </w:rPrChange>
        </w:rPr>
        <w:t>main</w:t>
      </w:r>
      <w:proofErr w:type="spellEnd"/>
      <w:r w:rsidR="006B4B2C" w:rsidRPr="0087140F">
        <w:t xml:space="preserve"> é o ponto de entrada do programa, responsável por realizar todo o fluxo de treinamento e avaliação do modelo de detecção de objetos. Inicialmente, ela identifica se há uma GPU disponível e define o dispositivo apropriado (GPU ou CPU) para as operações. Em seguida, configura os caminhos das pastas onde estão armazenadas as imagens e suas anotações, </w:t>
      </w:r>
      <w:r w:rsidRPr="0087140F">
        <w:t>carregando o</w:t>
      </w:r>
      <w:r w:rsidR="006B4B2C" w:rsidRPr="0087140F">
        <w:t xml:space="preserve"> </w:t>
      </w:r>
      <w:proofErr w:type="spellStart"/>
      <w:r w:rsidR="006B4B2C" w:rsidRPr="0087140F">
        <w:rPr>
          <w:i/>
          <w:iCs/>
        </w:rPr>
        <w:t>dataset</w:t>
      </w:r>
      <w:proofErr w:type="spellEnd"/>
      <w:r w:rsidR="006B4B2C" w:rsidRPr="0087140F">
        <w:t xml:space="preserve"> customizado através da classe </w:t>
      </w:r>
      <w:proofErr w:type="spellStart"/>
      <w:r w:rsidR="006B4B2C" w:rsidRPr="0087140F">
        <w:rPr>
          <w:rFonts w:ascii="Courier New" w:hAnsi="Courier New" w:cs="Courier New"/>
          <w:sz w:val="20"/>
          <w:szCs w:val="16"/>
        </w:rPr>
        <w:t>NeuronDataset</w:t>
      </w:r>
      <w:proofErr w:type="spellEnd"/>
      <w:r w:rsidR="006B4B2C" w:rsidRPr="0087140F">
        <w:t xml:space="preserve">. Durante esse processo, </w:t>
      </w:r>
      <w:r w:rsidRPr="0087140F">
        <w:t>esta</w:t>
      </w:r>
      <w:r w:rsidR="006B4B2C" w:rsidRPr="0087140F">
        <w:t xml:space="preserve"> função também verifica se o </w:t>
      </w:r>
      <w:proofErr w:type="spellStart"/>
      <w:r w:rsidR="006B4B2C" w:rsidRPr="0087140F">
        <w:rPr>
          <w:i/>
          <w:iCs/>
        </w:rPr>
        <w:t>dataset</w:t>
      </w:r>
      <w:proofErr w:type="spellEnd"/>
      <w:r w:rsidR="006B4B2C" w:rsidRPr="0087140F">
        <w:t xml:space="preserve"> não está vazio, alertando o usuário caso não existam imagens com anotações válidas</w:t>
      </w:r>
      <w:del w:id="288" w:author="Dalton Solano dos Reis" w:date="2024-12-11T08:59:00Z" w16du:dateUtc="2024-12-11T11:59:00Z">
        <w:r w:rsidR="00C52FCC" w:rsidDel="008020AE">
          <w:delText xml:space="preserve">, conforme exibe o </w:delText>
        </w:r>
      </w:del>
      <w:ins w:id="289" w:author="Dalton Solano dos Reis" w:date="2024-12-11T08:59:00Z" w16du:dateUtc="2024-12-11T11:59:00Z">
        <w:r w:rsidR="008020AE">
          <w:t xml:space="preserve"> (</w:t>
        </w:r>
      </w:ins>
      <w:r w:rsidR="00C52FCC">
        <w:fldChar w:fldCharType="begin"/>
      </w:r>
      <w:r w:rsidR="00C52FCC">
        <w:instrText xml:space="preserve"> REF _Ref184192880 \h </w:instrText>
      </w:r>
      <w:r w:rsidR="00C52FCC">
        <w:fldChar w:fldCharType="separate"/>
      </w:r>
      <w:r w:rsidR="008809CA" w:rsidRPr="0087140F">
        <w:t xml:space="preserve">Quadro </w:t>
      </w:r>
      <w:r w:rsidR="008809CA">
        <w:rPr>
          <w:noProof/>
        </w:rPr>
        <w:t>9</w:t>
      </w:r>
      <w:r w:rsidR="00C52FCC">
        <w:fldChar w:fldCharType="end"/>
      </w:r>
      <w:ins w:id="290" w:author="Dalton Solano dos Reis" w:date="2024-12-11T08:59:00Z" w16du:dateUtc="2024-12-11T11:59:00Z">
        <w:r w:rsidR="008020AE">
          <w:t>).</w:t>
        </w:r>
      </w:ins>
    </w:p>
    <w:p w14:paraId="0DAC1C62" w14:textId="2C69BDA6" w:rsidR="006B4B2C" w:rsidRPr="0087140F" w:rsidRDefault="00C940E7" w:rsidP="00C940E7">
      <w:pPr>
        <w:pStyle w:val="TF-LEGENDA"/>
      </w:pPr>
      <w:bookmarkStart w:id="291" w:name="_Ref184192880"/>
      <w:bookmarkStart w:id="292" w:name="_Toc184283877"/>
      <w:r w:rsidRPr="0087140F">
        <w:lastRenderedPageBreak/>
        <w:t xml:space="preserve">Quadro </w:t>
      </w:r>
      <w:fldSimple w:instr=" SEQ Quadro \* ARABIC ">
        <w:r w:rsidR="008809CA">
          <w:rPr>
            <w:noProof/>
          </w:rPr>
          <w:t>9</w:t>
        </w:r>
      </w:fldSimple>
      <w:bookmarkEnd w:id="291"/>
      <w:r w:rsidRPr="0087140F">
        <w:t xml:space="preserve"> </w:t>
      </w:r>
      <w:r w:rsidR="00AE2EBF" w:rsidRPr="0087140F">
        <w:t>–</w:t>
      </w:r>
      <w:r w:rsidR="00276EE4" w:rsidRPr="0087140F">
        <w:t xml:space="preserve"> </w:t>
      </w:r>
      <w:r w:rsidR="00D45D0D" w:rsidRPr="0087140F">
        <w:t>F</w:t>
      </w:r>
      <w:r w:rsidR="006B4B2C" w:rsidRPr="0087140F">
        <w:t xml:space="preserve">unção </w:t>
      </w:r>
      <w:proofErr w:type="spellStart"/>
      <w:r w:rsidR="006B4B2C" w:rsidRPr="0087140F">
        <w:rPr>
          <w:rFonts w:ascii="Courier New" w:hAnsi="Courier New" w:cs="Courier New"/>
          <w:sz w:val="20"/>
          <w:szCs w:val="16"/>
        </w:rPr>
        <w:t>main</w:t>
      </w:r>
      <w:proofErr w:type="spellEnd"/>
      <w:r w:rsidR="00D45D0D" w:rsidRPr="0087140F">
        <w:t xml:space="preserve"> do </w:t>
      </w:r>
      <w:r w:rsidR="00D45D0D" w:rsidRPr="0087140F">
        <w:rPr>
          <w:i/>
          <w:iCs/>
        </w:rPr>
        <w:t>script</w:t>
      </w:r>
      <w:r w:rsidR="00D45D0D" w:rsidRPr="0087140F">
        <w:t xml:space="preserve"> </w:t>
      </w:r>
      <w:proofErr w:type="spellStart"/>
      <w:r w:rsidR="00D45D0D" w:rsidRPr="0087140F">
        <w:rPr>
          <w:rFonts w:ascii="Courier New" w:hAnsi="Courier New" w:cs="Courier New"/>
          <w:sz w:val="20"/>
          <w:szCs w:val="16"/>
        </w:rPr>
        <w:t>TrainingScript</w:t>
      </w:r>
      <w:bookmarkEnd w:id="292"/>
      <w:proofErr w:type="spellEnd"/>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067"/>
      </w:tblGrid>
      <w:tr w:rsidR="00C43434" w:rsidRPr="00C43434" w14:paraId="1973BD2A" w14:textId="77777777" w:rsidTr="00372B3D">
        <w:trPr>
          <w:jc w:val="center"/>
        </w:trPr>
        <w:tc>
          <w:tcPr>
            <w:tcW w:w="9067" w:type="dxa"/>
          </w:tcPr>
          <w:p w14:paraId="659D560A" w14:textId="77777777" w:rsidR="00C43434" w:rsidRPr="00C43434" w:rsidRDefault="00C43434" w:rsidP="00C43434">
            <w:pPr>
              <w:pStyle w:val="TF-CDIGO-FONTE"/>
            </w:pPr>
            <w:r w:rsidRPr="00C43434">
              <w:t xml:space="preserve">def </w:t>
            </w:r>
            <w:proofErr w:type="gramStart"/>
            <w:r w:rsidRPr="00C43434">
              <w:t>main(</w:t>
            </w:r>
            <w:proofErr w:type="gramEnd"/>
            <w:r w:rsidRPr="00C43434">
              <w:t>):</w:t>
            </w:r>
          </w:p>
          <w:p w14:paraId="5FFAB9DD" w14:textId="77777777" w:rsidR="00C43434" w:rsidRPr="00C43434" w:rsidRDefault="00C43434" w:rsidP="00C43434">
            <w:pPr>
              <w:pStyle w:val="TF-CDIGO-FONTE"/>
            </w:pPr>
            <w:r w:rsidRPr="00C43434">
              <w:t xml:space="preserve">    # </w:t>
            </w:r>
            <w:proofErr w:type="spellStart"/>
            <w:r w:rsidRPr="00C43434">
              <w:t>Configurar</w:t>
            </w:r>
            <w:proofErr w:type="spellEnd"/>
            <w:r w:rsidRPr="00C43434">
              <w:t xml:space="preserve"> </w:t>
            </w:r>
            <w:proofErr w:type="spellStart"/>
            <w:r w:rsidRPr="00C43434">
              <w:t>dispositivo</w:t>
            </w:r>
            <w:proofErr w:type="spellEnd"/>
          </w:p>
          <w:p w14:paraId="30B93345" w14:textId="77777777" w:rsidR="00C43434" w:rsidRPr="00C43434" w:rsidRDefault="00C43434" w:rsidP="00C43434">
            <w:pPr>
              <w:pStyle w:val="TF-CDIGO-FONTE"/>
            </w:pPr>
            <w:r w:rsidRPr="00C43434">
              <w:t xml:space="preserve">    device = </w:t>
            </w:r>
            <w:proofErr w:type="spellStart"/>
            <w:proofErr w:type="gramStart"/>
            <w:r w:rsidRPr="00C43434">
              <w:t>torch.device</w:t>
            </w:r>
            <w:proofErr w:type="spellEnd"/>
            <w:proofErr w:type="gramEnd"/>
            <w:r w:rsidRPr="00C43434">
              <w:t>('</w:t>
            </w:r>
            <w:proofErr w:type="spellStart"/>
            <w:r w:rsidRPr="00C43434">
              <w:t>cuda</w:t>
            </w:r>
            <w:proofErr w:type="spellEnd"/>
            <w:r w:rsidRPr="00C43434">
              <w:t xml:space="preserve">') if </w:t>
            </w:r>
            <w:proofErr w:type="spellStart"/>
            <w:r w:rsidRPr="00C43434">
              <w:t>torch.cuda.is_available</w:t>
            </w:r>
            <w:proofErr w:type="spellEnd"/>
            <w:r w:rsidRPr="00C43434">
              <w:t xml:space="preserve">() else </w:t>
            </w:r>
            <w:proofErr w:type="spellStart"/>
            <w:r w:rsidRPr="00C43434">
              <w:t>torch.device</w:t>
            </w:r>
            <w:proofErr w:type="spellEnd"/>
            <w:r w:rsidRPr="00C43434">
              <w:t>('</w:t>
            </w:r>
            <w:proofErr w:type="spellStart"/>
            <w:r w:rsidRPr="00C43434">
              <w:t>cpu</w:t>
            </w:r>
            <w:proofErr w:type="spellEnd"/>
            <w:r w:rsidRPr="00C43434">
              <w:t>')</w:t>
            </w:r>
          </w:p>
          <w:p w14:paraId="4BF0ABB1" w14:textId="77777777" w:rsidR="00C43434" w:rsidRPr="00C43434" w:rsidRDefault="00C43434" w:rsidP="00C43434">
            <w:pPr>
              <w:pStyle w:val="TF-CDIGO-FONTE"/>
            </w:pPr>
          </w:p>
          <w:p w14:paraId="6AF78608" w14:textId="77777777" w:rsidR="00C43434" w:rsidRPr="00C43434" w:rsidRDefault="00C43434" w:rsidP="00C43434">
            <w:pPr>
              <w:pStyle w:val="TF-CDIGO-FONTE"/>
              <w:rPr>
                <w:lang w:val="pt-BR"/>
              </w:rPr>
            </w:pPr>
            <w:r w:rsidRPr="00C43434">
              <w:t xml:space="preserve">    </w:t>
            </w:r>
            <w:r w:rsidRPr="00C43434">
              <w:rPr>
                <w:lang w:val="pt-BR"/>
              </w:rPr>
              <w:t># Caminhos das pastas</w:t>
            </w:r>
          </w:p>
          <w:p w14:paraId="34DDCDDA" w14:textId="19818134" w:rsidR="00C43434" w:rsidRPr="00C43434" w:rsidRDefault="00C43434" w:rsidP="00C43434">
            <w:pPr>
              <w:pStyle w:val="TF-CDIGO-FONTE"/>
              <w:rPr>
                <w:lang w:val="pt-BR"/>
              </w:rPr>
            </w:pPr>
            <w:r w:rsidRPr="00C43434">
              <w:rPr>
                <w:lang w:val="pt-BR"/>
              </w:rPr>
              <w:t xml:space="preserve">    </w:t>
            </w:r>
            <w:proofErr w:type="spellStart"/>
            <w:r w:rsidRPr="00C43434">
              <w:rPr>
                <w:lang w:val="pt-BR"/>
              </w:rPr>
              <w:t>images_dir</w:t>
            </w:r>
            <w:proofErr w:type="spellEnd"/>
            <w:r w:rsidRPr="00C43434">
              <w:rPr>
                <w:lang w:val="pt-BR"/>
              </w:rPr>
              <w:t xml:space="preserve"> = '/</w:t>
            </w:r>
            <w:proofErr w:type="spellStart"/>
            <w:r w:rsidRPr="00C43434">
              <w:rPr>
                <w:lang w:val="pt-BR"/>
              </w:rPr>
              <w:t>MyDrive</w:t>
            </w:r>
            <w:proofErr w:type="spellEnd"/>
            <w:r w:rsidRPr="00C43434">
              <w:rPr>
                <w:lang w:val="pt-BR"/>
              </w:rPr>
              <w:t>/</w:t>
            </w:r>
            <w:proofErr w:type="spellStart"/>
            <w:r w:rsidRPr="00C43434">
              <w:rPr>
                <w:lang w:val="pt-BR"/>
              </w:rPr>
              <w:t>images</w:t>
            </w:r>
            <w:proofErr w:type="spellEnd"/>
            <w:r w:rsidRPr="00C43434">
              <w:rPr>
                <w:lang w:val="pt-BR"/>
              </w:rPr>
              <w:t>/</w:t>
            </w:r>
            <w:proofErr w:type="spellStart"/>
            <w:r w:rsidRPr="00C43434">
              <w:rPr>
                <w:lang w:val="pt-BR"/>
              </w:rPr>
              <w:t>imagens_aumentadas_sem_marcadores</w:t>
            </w:r>
            <w:proofErr w:type="spellEnd"/>
            <w:r w:rsidRPr="00C43434">
              <w:rPr>
                <w:lang w:val="pt-BR"/>
              </w:rPr>
              <w:t>'</w:t>
            </w:r>
          </w:p>
          <w:p w14:paraId="3C2F023B" w14:textId="229B0A76" w:rsidR="00C43434" w:rsidRPr="00C43434" w:rsidRDefault="00C43434" w:rsidP="00C43434">
            <w:pPr>
              <w:pStyle w:val="TF-CDIGO-FONTE"/>
            </w:pPr>
            <w:r w:rsidRPr="00C52FCC">
              <w:rPr>
                <w:lang w:val="pt-BR"/>
              </w:rPr>
              <w:t xml:space="preserve">    </w:t>
            </w:r>
            <w:proofErr w:type="spellStart"/>
            <w:r w:rsidRPr="00C43434">
              <w:t>annotations_dir</w:t>
            </w:r>
            <w:proofErr w:type="spellEnd"/>
            <w:r w:rsidRPr="00C43434">
              <w:t xml:space="preserve"> = '/</w:t>
            </w:r>
            <w:proofErr w:type="spellStart"/>
            <w:r w:rsidRPr="00C43434">
              <w:t>MyDrive</w:t>
            </w:r>
            <w:proofErr w:type="spellEnd"/>
            <w:r w:rsidRPr="00C43434">
              <w:t>/images/</w:t>
            </w:r>
            <w:proofErr w:type="spellStart"/>
            <w:r w:rsidRPr="00C43434">
              <w:t>anotacoes_aumentadas</w:t>
            </w:r>
            <w:proofErr w:type="spellEnd"/>
            <w:r w:rsidRPr="00C43434">
              <w:t>'</w:t>
            </w:r>
          </w:p>
          <w:p w14:paraId="727569B2" w14:textId="77777777" w:rsidR="00C43434" w:rsidRPr="00C43434" w:rsidRDefault="00C43434" w:rsidP="00C43434">
            <w:pPr>
              <w:pStyle w:val="TF-CDIGO-FONTE"/>
            </w:pPr>
          </w:p>
          <w:p w14:paraId="1D64D0D2" w14:textId="77777777" w:rsidR="00C43434" w:rsidRPr="00C43434" w:rsidRDefault="00C43434" w:rsidP="00C43434">
            <w:pPr>
              <w:pStyle w:val="TF-CDIGO-FONTE"/>
              <w:rPr>
                <w:lang w:val="pt-BR"/>
              </w:rPr>
            </w:pPr>
            <w:r w:rsidRPr="00C43434">
              <w:t xml:space="preserve">    </w:t>
            </w:r>
            <w:r w:rsidRPr="00C43434">
              <w:rPr>
                <w:lang w:val="pt-BR"/>
              </w:rPr>
              <w:t xml:space="preserve"># Carregar o </w:t>
            </w:r>
            <w:proofErr w:type="spellStart"/>
            <w:r w:rsidRPr="00C43434">
              <w:rPr>
                <w:lang w:val="pt-BR"/>
              </w:rPr>
              <w:t>Dataset</w:t>
            </w:r>
            <w:proofErr w:type="spellEnd"/>
          </w:p>
          <w:p w14:paraId="3FABC535" w14:textId="77777777" w:rsidR="00C43434" w:rsidRPr="00163295" w:rsidRDefault="00C43434" w:rsidP="00C43434">
            <w:pPr>
              <w:pStyle w:val="TF-CDIGO-FONTE"/>
              <w:rPr>
                <w:rPrChange w:id="293" w:author="Dalton Solano dos Reis" w:date="2024-12-11T17:04:00Z" w16du:dateUtc="2024-12-11T20:04:00Z">
                  <w:rPr>
                    <w:lang w:val="pt-BR"/>
                  </w:rPr>
                </w:rPrChange>
              </w:rPr>
            </w:pPr>
            <w:r w:rsidRPr="00C43434">
              <w:rPr>
                <w:lang w:val="pt-BR"/>
              </w:rPr>
              <w:t xml:space="preserve">    </w:t>
            </w:r>
            <w:r w:rsidRPr="00163295">
              <w:rPr>
                <w:rPrChange w:id="294" w:author="Dalton Solano dos Reis" w:date="2024-12-11T17:04:00Z" w16du:dateUtc="2024-12-11T20:04:00Z">
                  <w:rPr>
                    <w:lang w:val="pt-BR"/>
                  </w:rPr>
                </w:rPrChange>
              </w:rPr>
              <w:t xml:space="preserve">dataset = </w:t>
            </w:r>
            <w:proofErr w:type="spellStart"/>
            <w:proofErr w:type="gramStart"/>
            <w:r w:rsidRPr="00163295">
              <w:rPr>
                <w:rPrChange w:id="295" w:author="Dalton Solano dos Reis" w:date="2024-12-11T17:04:00Z" w16du:dateUtc="2024-12-11T20:04:00Z">
                  <w:rPr>
                    <w:lang w:val="pt-BR"/>
                  </w:rPr>
                </w:rPrChange>
              </w:rPr>
              <w:t>NeuronDataset</w:t>
            </w:r>
            <w:proofErr w:type="spellEnd"/>
            <w:r w:rsidRPr="00163295">
              <w:rPr>
                <w:rPrChange w:id="296" w:author="Dalton Solano dos Reis" w:date="2024-12-11T17:04:00Z" w16du:dateUtc="2024-12-11T20:04:00Z">
                  <w:rPr>
                    <w:lang w:val="pt-BR"/>
                  </w:rPr>
                </w:rPrChange>
              </w:rPr>
              <w:t>(</w:t>
            </w:r>
            <w:proofErr w:type="spellStart"/>
            <w:proofErr w:type="gramEnd"/>
            <w:r w:rsidRPr="00163295">
              <w:rPr>
                <w:rPrChange w:id="297" w:author="Dalton Solano dos Reis" w:date="2024-12-11T17:04:00Z" w16du:dateUtc="2024-12-11T20:04:00Z">
                  <w:rPr>
                    <w:lang w:val="pt-BR"/>
                  </w:rPr>
                </w:rPrChange>
              </w:rPr>
              <w:t>images_dir</w:t>
            </w:r>
            <w:proofErr w:type="spellEnd"/>
            <w:r w:rsidRPr="00163295">
              <w:rPr>
                <w:rPrChange w:id="298" w:author="Dalton Solano dos Reis" w:date="2024-12-11T17:04:00Z" w16du:dateUtc="2024-12-11T20:04:00Z">
                  <w:rPr>
                    <w:lang w:val="pt-BR"/>
                  </w:rPr>
                </w:rPrChange>
              </w:rPr>
              <w:t xml:space="preserve">, </w:t>
            </w:r>
            <w:proofErr w:type="spellStart"/>
            <w:r w:rsidRPr="00163295">
              <w:rPr>
                <w:rPrChange w:id="299" w:author="Dalton Solano dos Reis" w:date="2024-12-11T17:04:00Z" w16du:dateUtc="2024-12-11T20:04:00Z">
                  <w:rPr>
                    <w:lang w:val="pt-BR"/>
                  </w:rPr>
                </w:rPrChange>
              </w:rPr>
              <w:t>annotations_dir</w:t>
            </w:r>
            <w:proofErr w:type="spellEnd"/>
            <w:r w:rsidRPr="00163295">
              <w:rPr>
                <w:rPrChange w:id="300" w:author="Dalton Solano dos Reis" w:date="2024-12-11T17:04:00Z" w16du:dateUtc="2024-12-11T20:04:00Z">
                  <w:rPr>
                    <w:lang w:val="pt-BR"/>
                  </w:rPr>
                </w:rPrChange>
              </w:rPr>
              <w:t>, transforms=</w:t>
            </w:r>
            <w:proofErr w:type="spellStart"/>
            <w:r w:rsidRPr="00163295">
              <w:rPr>
                <w:rPrChange w:id="301" w:author="Dalton Solano dos Reis" w:date="2024-12-11T17:04:00Z" w16du:dateUtc="2024-12-11T20:04:00Z">
                  <w:rPr>
                    <w:lang w:val="pt-BR"/>
                  </w:rPr>
                </w:rPrChange>
              </w:rPr>
              <w:t>get_transform</w:t>
            </w:r>
            <w:proofErr w:type="spellEnd"/>
            <w:r w:rsidRPr="00163295">
              <w:rPr>
                <w:rPrChange w:id="302" w:author="Dalton Solano dos Reis" w:date="2024-12-11T17:04:00Z" w16du:dateUtc="2024-12-11T20:04:00Z">
                  <w:rPr>
                    <w:lang w:val="pt-BR"/>
                  </w:rPr>
                </w:rPrChange>
              </w:rPr>
              <w:t>())</w:t>
            </w:r>
          </w:p>
          <w:p w14:paraId="3BB94F95" w14:textId="77777777" w:rsidR="00C43434" w:rsidRPr="00163295" w:rsidRDefault="00C43434" w:rsidP="00C43434">
            <w:pPr>
              <w:pStyle w:val="TF-CDIGO-FONTE"/>
              <w:rPr>
                <w:rPrChange w:id="303" w:author="Dalton Solano dos Reis" w:date="2024-12-11T17:04:00Z" w16du:dateUtc="2024-12-11T20:04:00Z">
                  <w:rPr>
                    <w:lang w:val="pt-BR"/>
                  </w:rPr>
                </w:rPrChange>
              </w:rPr>
            </w:pPr>
          </w:p>
          <w:p w14:paraId="4F2ECBFD" w14:textId="77777777" w:rsidR="00C43434" w:rsidRPr="00C43434" w:rsidRDefault="00C43434" w:rsidP="00C43434">
            <w:pPr>
              <w:pStyle w:val="TF-CDIGO-FONTE"/>
              <w:rPr>
                <w:lang w:val="pt-BR"/>
              </w:rPr>
            </w:pPr>
            <w:r w:rsidRPr="00163295">
              <w:rPr>
                <w:rPrChange w:id="304" w:author="Dalton Solano dos Reis" w:date="2024-12-11T17:04:00Z" w16du:dateUtc="2024-12-11T20:04:00Z">
                  <w:rPr>
                    <w:lang w:val="pt-BR"/>
                  </w:rPr>
                </w:rPrChange>
              </w:rPr>
              <w:t xml:space="preserve">    </w:t>
            </w:r>
            <w:r w:rsidRPr="00C43434">
              <w:rPr>
                <w:lang w:val="pt-BR"/>
              </w:rPr>
              <w:t xml:space="preserve"># Verificar se o </w:t>
            </w:r>
            <w:proofErr w:type="spellStart"/>
            <w:r w:rsidRPr="00C43434">
              <w:rPr>
                <w:lang w:val="pt-BR"/>
              </w:rPr>
              <w:t>dataset</w:t>
            </w:r>
            <w:proofErr w:type="spellEnd"/>
            <w:r w:rsidRPr="00C43434">
              <w:rPr>
                <w:lang w:val="pt-BR"/>
              </w:rPr>
              <w:t xml:space="preserve"> não está vazio</w:t>
            </w:r>
          </w:p>
          <w:p w14:paraId="51547FFA" w14:textId="77777777" w:rsidR="00C43434" w:rsidRPr="00C43434" w:rsidRDefault="00C43434" w:rsidP="00C43434">
            <w:pPr>
              <w:pStyle w:val="TF-CDIGO-FONTE"/>
              <w:rPr>
                <w:lang w:val="pt-BR"/>
              </w:rPr>
            </w:pPr>
            <w:r w:rsidRPr="00C43434">
              <w:rPr>
                <w:lang w:val="pt-BR"/>
              </w:rPr>
              <w:t xml:space="preserve">    </w:t>
            </w:r>
            <w:proofErr w:type="spellStart"/>
            <w:r w:rsidRPr="00C43434">
              <w:rPr>
                <w:lang w:val="pt-BR"/>
              </w:rPr>
              <w:t>if</w:t>
            </w:r>
            <w:proofErr w:type="spellEnd"/>
            <w:r w:rsidRPr="00C43434">
              <w:rPr>
                <w:lang w:val="pt-BR"/>
              </w:rPr>
              <w:t xml:space="preserve"> </w:t>
            </w:r>
            <w:proofErr w:type="spellStart"/>
            <w:r w:rsidRPr="00C43434">
              <w:rPr>
                <w:lang w:val="pt-BR"/>
              </w:rPr>
              <w:t>len</w:t>
            </w:r>
            <w:proofErr w:type="spellEnd"/>
            <w:r w:rsidRPr="00C43434">
              <w:rPr>
                <w:lang w:val="pt-BR"/>
              </w:rPr>
              <w:t>(</w:t>
            </w:r>
            <w:proofErr w:type="spellStart"/>
            <w:r w:rsidRPr="00C43434">
              <w:rPr>
                <w:lang w:val="pt-BR"/>
              </w:rPr>
              <w:t>dataset</w:t>
            </w:r>
            <w:proofErr w:type="spellEnd"/>
            <w:r w:rsidRPr="00C43434">
              <w:rPr>
                <w:lang w:val="pt-BR"/>
              </w:rPr>
              <w:t>) == 0:</w:t>
            </w:r>
          </w:p>
          <w:p w14:paraId="31BE7635" w14:textId="2E05B14B" w:rsidR="00C43434" w:rsidRPr="00061301" w:rsidRDefault="00C43434" w:rsidP="00C43434">
            <w:pPr>
              <w:pStyle w:val="TF-CDIGO-FONTE"/>
              <w:rPr>
                <w:lang w:val="pt-BR"/>
              </w:rPr>
            </w:pPr>
            <w:r w:rsidRPr="00C43434">
              <w:rPr>
                <w:lang w:val="pt-BR"/>
              </w:rPr>
              <w:t xml:space="preserve">        </w:t>
            </w:r>
            <w:proofErr w:type="gramStart"/>
            <w:r w:rsidRPr="00C43434">
              <w:rPr>
                <w:lang w:val="pt-BR"/>
              </w:rPr>
              <w:t>print(</w:t>
            </w:r>
            <w:proofErr w:type="gramEnd"/>
            <w:r w:rsidRPr="00C43434">
              <w:rPr>
                <w:lang w:val="pt-BR"/>
              </w:rPr>
              <w:t>"Nenhuma imagem com anotações foi encontrada.</w:t>
            </w:r>
            <w:r w:rsidRPr="00061301">
              <w:rPr>
                <w:lang w:val="pt-BR"/>
              </w:rPr>
              <w:t>")</w:t>
            </w:r>
          </w:p>
          <w:p w14:paraId="5FAA0AF8" w14:textId="1BEB10DF" w:rsidR="00C43434" w:rsidRPr="00061301" w:rsidRDefault="00C43434" w:rsidP="00D42245">
            <w:pPr>
              <w:pStyle w:val="TF-CDIGO-FONTE"/>
              <w:rPr>
                <w:lang w:val="pt-BR"/>
              </w:rPr>
            </w:pPr>
            <w:r w:rsidRPr="00061301">
              <w:rPr>
                <w:lang w:val="pt-BR"/>
              </w:rPr>
              <w:t xml:space="preserve">        </w:t>
            </w:r>
            <w:proofErr w:type="spellStart"/>
            <w:r w:rsidRPr="00061301">
              <w:rPr>
                <w:lang w:val="pt-BR"/>
              </w:rPr>
              <w:t>return</w:t>
            </w:r>
            <w:proofErr w:type="spellEnd"/>
          </w:p>
        </w:tc>
      </w:tr>
    </w:tbl>
    <w:p w14:paraId="132ACA1D" w14:textId="006888FF" w:rsidR="006B4B2C" w:rsidRPr="0087140F" w:rsidRDefault="006B4B2C" w:rsidP="00A91330">
      <w:pPr>
        <w:pStyle w:val="TF-FONTE"/>
      </w:pPr>
      <w:r w:rsidRPr="0087140F">
        <w:t xml:space="preserve">Fonte: </w:t>
      </w:r>
      <w:r w:rsidR="00A91330" w:rsidRPr="0087140F">
        <w:t>e</w:t>
      </w:r>
      <w:r w:rsidRPr="0087140F">
        <w:t>laborad</w:t>
      </w:r>
      <w:r w:rsidR="00A91330" w:rsidRPr="0087140F">
        <w:t>o</w:t>
      </w:r>
      <w:r w:rsidRPr="0087140F">
        <w:t xml:space="preserve"> pelos autores.</w:t>
      </w:r>
    </w:p>
    <w:p w14:paraId="337CCDE8" w14:textId="77777777" w:rsidR="008809CA" w:rsidDel="008020AE" w:rsidRDefault="006B4B2C" w:rsidP="00061301">
      <w:pPr>
        <w:pStyle w:val="TF-TEXTO"/>
        <w:rPr>
          <w:del w:id="305" w:author="Dalton Solano dos Reis" w:date="2024-12-11T08:59:00Z" w16du:dateUtc="2024-12-11T11:59:00Z"/>
        </w:rPr>
      </w:pPr>
      <w:r w:rsidRPr="0087140F">
        <w:t xml:space="preserve">Após carregar os dados, o </w:t>
      </w:r>
      <w:proofErr w:type="spellStart"/>
      <w:r w:rsidRPr="0087140F">
        <w:rPr>
          <w:i/>
          <w:iCs/>
        </w:rPr>
        <w:t>dataset</w:t>
      </w:r>
      <w:proofErr w:type="spellEnd"/>
      <w:r w:rsidRPr="0087140F">
        <w:t xml:space="preserve"> é dividido em dois conjuntos: um para treinamento (80%) e outro para validação (20%). O </w:t>
      </w:r>
      <w:proofErr w:type="spellStart"/>
      <w:r w:rsidRPr="0087140F">
        <w:rPr>
          <w:rFonts w:ascii="Courier New" w:hAnsi="Courier New" w:cs="Courier New"/>
          <w:sz w:val="20"/>
          <w:szCs w:val="16"/>
        </w:rPr>
        <w:t>DataLoader</w:t>
      </w:r>
      <w:proofErr w:type="spellEnd"/>
      <w:r w:rsidRPr="0087140F">
        <w:rPr>
          <w:sz w:val="20"/>
          <w:szCs w:val="16"/>
        </w:rPr>
        <w:t xml:space="preserve"> </w:t>
      </w:r>
      <w:r w:rsidRPr="0087140F">
        <w:t xml:space="preserve">é configurado para carregar os dados em lotes, otimizando o desempenho durante o treinamento e a validação. Em seguida, a função inicializa o modelo </w:t>
      </w:r>
      <w:proofErr w:type="spellStart"/>
      <w:r w:rsidRPr="0087140F">
        <w:t>Faster</w:t>
      </w:r>
      <w:proofErr w:type="spellEnd"/>
      <w:r w:rsidRPr="0087140F">
        <w:t xml:space="preserve"> R-CNN, ajustado para a detecção de apenas duas classes (fundo e neurônios atípicos), além do otimizador SGD para ajustar os pesos do modelo.</w:t>
      </w:r>
      <w:r w:rsidR="00D45D0D" w:rsidRPr="0087140F">
        <w:t xml:space="preserve"> O </w:t>
      </w:r>
      <w:r w:rsidR="00D45D0D" w:rsidRPr="0087140F">
        <w:fldChar w:fldCharType="begin"/>
      </w:r>
      <w:r w:rsidR="00D45D0D" w:rsidRPr="0087140F">
        <w:instrText xml:space="preserve"> REF _Ref183983327 \h  \* MERGEFORMAT </w:instrText>
      </w:r>
      <w:r w:rsidR="00D45D0D" w:rsidRPr="0087140F">
        <w:fldChar w:fldCharType="separate"/>
      </w:r>
    </w:p>
    <w:p w14:paraId="33F7E5FA" w14:textId="1103B80B" w:rsidR="00061301" w:rsidRDefault="008809CA" w:rsidP="008020AE">
      <w:pPr>
        <w:pStyle w:val="TF-TEXTO"/>
      </w:pPr>
      <w:r w:rsidRPr="0087140F">
        <w:t xml:space="preserve">Quadro </w:t>
      </w:r>
      <w:r>
        <w:rPr>
          <w:noProof/>
        </w:rPr>
        <w:t>10</w:t>
      </w:r>
      <w:r w:rsidR="00D45D0D" w:rsidRPr="0087140F">
        <w:fldChar w:fldCharType="end"/>
      </w:r>
      <w:r w:rsidR="00D45D0D" w:rsidRPr="0087140F">
        <w:t xml:space="preserve"> demonstra o processo de inicialização e divisão dos conjuntos de treino e validação.</w:t>
      </w:r>
      <w:bookmarkStart w:id="306" w:name="_Ref183983327"/>
    </w:p>
    <w:p w14:paraId="717A2629" w14:textId="6C2E60AA" w:rsidR="006B4B2C" w:rsidRPr="0087140F" w:rsidRDefault="00C940E7" w:rsidP="00061301">
      <w:pPr>
        <w:pStyle w:val="TF-LEGENDA"/>
      </w:pPr>
      <w:bookmarkStart w:id="307" w:name="_Toc184283878"/>
      <w:r w:rsidRPr="0087140F">
        <w:t xml:space="preserve">Quadro </w:t>
      </w:r>
      <w:fldSimple w:instr=" SEQ Quadro \* ARABIC ">
        <w:r w:rsidR="008809CA">
          <w:rPr>
            <w:noProof/>
          </w:rPr>
          <w:t>10</w:t>
        </w:r>
      </w:fldSimple>
      <w:bookmarkEnd w:id="306"/>
      <w:r w:rsidRPr="0087140F">
        <w:t xml:space="preserve"> </w:t>
      </w:r>
      <w:r w:rsidR="00AE2EBF" w:rsidRPr="0087140F">
        <w:t xml:space="preserve">– </w:t>
      </w:r>
      <w:r w:rsidR="006B4B2C" w:rsidRPr="0087140F">
        <w:t>Divisão de conjuntos e inicialização do modelo</w:t>
      </w:r>
      <w:del w:id="308" w:author="Dalton Solano dos Reis" w:date="2024-12-11T09:00:00Z" w16du:dateUtc="2024-12-11T12:00:00Z">
        <w:r w:rsidR="006B4B2C" w:rsidRPr="0087140F" w:rsidDel="008020AE">
          <w:delText>.</w:delText>
        </w:r>
      </w:del>
      <w:bookmarkEnd w:id="30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926"/>
      </w:tblGrid>
      <w:tr w:rsidR="00C43434" w:rsidRPr="00163295" w14:paraId="010777A0" w14:textId="77777777" w:rsidTr="00061301">
        <w:trPr>
          <w:jc w:val="center"/>
        </w:trPr>
        <w:tc>
          <w:tcPr>
            <w:tcW w:w="8926" w:type="dxa"/>
          </w:tcPr>
          <w:p w14:paraId="232F2515" w14:textId="09A76C52" w:rsidR="00C43434" w:rsidRPr="00C43434" w:rsidRDefault="00C43434" w:rsidP="00C43434">
            <w:pPr>
              <w:pStyle w:val="TF-CDIGO-FONTE"/>
              <w:rPr>
                <w:lang w:val="pt-BR"/>
              </w:rPr>
            </w:pPr>
            <w:r w:rsidRPr="00C43434">
              <w:rPr>
                <w:lang w:val="pt-BR"/>
              </w:rPr>
              <w:t># Dividir em treino e validação</w:t>
            </w:r>
          </w:p>
          <w:p w14:paraId="62AE4F0C" w14:textId="650AF6CB" w:rsidR="00C43434" w:rsidRPr="00163295" w:rsidRDefault="00C43434" w:rsidP="00C43434">
            <w:pPr>
              <w:pStyle w:val="TF-CDIGO-FONTE"/>
              <w:rPr>
                <w:rPrChange w:id="309" w:author="Dalton Solano dos Reis" w:date="2024-12-11T17:04:00Z" w16du:dateUtc="2024-12-11T20:04:00Z">
                  <w:rPr>
                    <w:lang w:val="pt-BR"/>
                  </w:rPr>
                </w:rPrChange>
              </w:rPr>
            </w:pPr>
            <w:proofErr w:type="spellStart"/>
            <w:proofErr w:type="gramStart"/>
            <w:r w:rsidRPr="00163295">
              <w:rPr>
                <w:rPrChange w:id="310" w:author="Dalton Solano dos Reis" w:date="2024-12-11T17:04:00Z" w16du:dateUtc="2024-12-11T20:04:00Z">
                  <w:rPr>
                    <w:lang w:val="pt-BR"/>
                  </w:rPr>
                </w:rPrChange>
              </w:rPr>
              <w:t>torch.manual</w:t>
            </w:r>
            <w:proofErr w:type="gramEnd"/>
            <w:r w:rsidRPr="00163295">
              <w:rPr>
                <w:rPrChange w:id="311" w:author="Dalton Solano dos Reis" w:date="2024-12-11T17:04:00Z" w16du:dateUtc="2024-12-11T20:04:00Z">
                  <w:rPr>
                    <w:lang w:val="pt-BR"/>
                  </w:rPr>
                </w:rPrChange>
              </w:rPr>
              <w:t>_seed</w:t>
            </w:r>
            <w:proofErr w:type="spellEnd"/>
            <w:r w:rsidRPr="00163295">
              <w:rPr>
                <w:rPrChange w:id="312" w:author="Dalton Solano dos Reis" w:date="2024-12-11T17:04:00Z" w16du:dateUtc="2024-12-11T20:04:00Z">
                  <w:rPr>
                    <w:lang w:val="pt-BR"/>
                  </w:rPr>
                </w:rPrChange>
              </w:rPr>
              <w:t>(1)</w:t>
            </w:r>
          </w:p>
          <w:p w14:paraId="541B76F2" w14:textId="59E57E4E" w:rsidR="00C43434" w:rsidRPr="00C43434" w:rsidRDefault="00C43434" w:rsidP="00C43434">
            <w:pPr>
              <w:pStyle w:val="TF-CDIGO-FONTE"/>
            </w:pPr>
            <w:r w:rsidRPr="00C43434">
              <w:t xml:space="preserve">indices = </w:t>
            </w:r>
            <w:proofErr w:type="spellStart"/>
            <w:proofErr w:type="gramStart"/>
            <w:r w:rsidRPr="00C43434">
              <w:t>torch.randperm</w:t>
            </w:r>
            <w:proofErr w:type="spellEnd"/>
            <w:proofErr w:type="gramEnd"/>
            <w:r w:rsidRPr="00C43434">
              <w:t>(</w:t>
            </w:r>
            <w:proofErr w:type="spellStart"/>
            <w:r w:rsidRPr="00C43434">
              <w:t>len</w:t>
            </w:r>
            <w:proofErr w:type="spellEnd"/>
            <w:r w:rsidRPr="00C43434">
              <w:t>(dataset)).</w:t>
            </w:r>
            <w:proofErr w:type="spellStart"/>
            <w:r w:rsidRPr="00C43434">
              <w:t>tolist</w:t>
            </w:r>
            <w:proofErr w:type="spellEnd"/>
            <w:r w:rsidRPr="00C43434">
              <w:t>()</w:t>
            </w:r>
          </w:p>
          <w:p w14:paraId="3CAEF7DB" w14:textId="4F26A387" w:rsidR="00C43434" w:rsidRPr="00C43434" w:rsidRDefault="00061301" w:rsidP="00C43434">
            <w:pPr>
              <w:pStyle w:val="TF-CDIGO-FONTE"/>
            </w:pPr>
            <w:proofErr w:type="spellStart"/>
            <w:r>
              <w:t>t</w:t>
            </w:r>
            <w:r w:rsidR="00C43434" w:rsidRPr="00C43434">
              <w:t>rain_size</w:t>
            </w:r>
            <w:proofErr w:type="spellEnd"/>
            <w:r w:rsidR="00C43434" w:rsidRPr="00C43434">
              <w:t xml:space="preserve"> = </w:t>
            </w:r>
            <w:proofErr w:type="gramStart"/>
            <w:r w:rsidR="00C43434" w:rsidRPr="00C43434">
              <w:t>int(</w:t>
            </w:r>
            <w:proofErr w:type="gramEnd"/>
            <w:r w:rsidR="00C43434" w:rsidRPr="00C43434">
              <w:t xml:space="preserve">0.8 * </w:t>
            </w:r>
            <w:proofErr w:type="spellStart"/>
            <w:r w:rsidR="00C43434" w:rsidRPr="00C43434">
              <w:t>len</w:t>
            </w:r>
            <w:proofErr w:type="spellEnd"/>
            <w:r w:rsidR="00C43434" w:rsidRPr="00C43434">
              <w:t>(dataset))</w:t>
            </w:r>
          </w:p>
          <w:p w14:paraId="1F677383" w14:textId="4EE8A9ED" w:rsidR="00C43434" w:rsidRPr="00C43434" w:rsidRDefault="00C43434" w:rsidP="00C43434">
            <w:pPr>
              <w:pStyle w:val="TF-CDIGO-FONTE"/>
            </w:pPr>
            <w:proofErr w:type="spellStart"/>
            <w:r w:rsidRPr="00C43434">
              <w:t>dataset_train</w:t>
            </w:r>
            <w:proofErr w:type="spellEnd"/>
            <w:r w:rsidRPr="00C43434">
              <w:t xml:space="preserve"> = </w:t>
            </w:r>
            <w:proofErr w:type="spellStart"/>
            <w:proofErr w:type="gramStart"/>
            <w:r w:rsidRPr="00C43434">
              <w:t>torch.utils</w:t>
            </w:r>
            <w:proofErr w:type="gramEnd"/>
            <w:r w:rsidRPr="00C43434">
              <w:t>.data.Subset</w:t>
            </w:r>
            <w:proofErr w:type="spellEnd"/>
            <w:r w:rsidRPr="00C43434">
              <w:t>(dataset, indices[:</w:t>
            </w:r>
            <w:proofErr w:type="spellStart"/>
            <w:r w:rsidRPr="00C43434">
              <w:t>train_size</w:t>
            </w:r>
            <w:proofErr w:type="spellEnd"/>
            <w:r w:rsidRPr="00C43434">
              <w:t>])</w:t>
            </w:r>
          </w:p>
          <w:p w14:paraId="5EC73218" w14:textId="3A220DA5" w:rsidR="00C43434" w:rsidRPr="00C43434" w:rsidRDefault="00C43434" w:rsidP="00C43434">
            <w:pPr>
              <w:pStyle w:val="TF-CDIGO-FONTE"/>
            </w:pPr>
            <w:proofErr w:type="spellStart"/>
            <w:r w:rsidRPr="00C43434">
              <w:t>dataset_val</w:t>
            </w:r>
            <w:proofErr w:type="spellEnd"/>
            <w:r w:rsidRPr="00C43434">
              <w:t xml:space="preserve"> = </w:t>
            </w:r>
            <w:proofErr w:type="spellStart"/>
            <w:proofErr w:type="gramStart"/>
            <w:r w:rsidRPr="00C43434">
              <w:t>torch.utils</w:t>
            </w:r>
            <w:proofErr w:type="gramEnd"/>
            <w:r w:rsidRPr="00C43434">
              <w:t>.data.Subset</w:t>
            </w:r>
            <w:proofErr w:type="spellEnd"/>
            <w:r w:rsidRPr="00C43434">
              <w:t>(dataset, indices[</w:t>
            </w:r>
            <w:proofErr w:type="spellStart"/>
            <w:r w:rsidRPr="00C43434">
              <w:t>train_size</w:t>
            </w:r>
            <w:proofErr w:type="spellEnd"/>
            <w:r w:rsidRPr="00C43434">
              <w:t>:])</w:t>
            </w:r>
          </w:p>
          <w:p w14:paraId="1AD9A3D4" w14:textId="77777777" w:rsidR="00C43434" w:rsidRPr="00C43434" w:rsidRDefault="00C43434" w:rsidP="00C43434">
            <w:pPr>
              <w:pStyle w:val="TF-CDIGO-FONTE"/>
            </w:pPr>
          </w:p>
          <w:p w14:paraId="2A6EBF14" w14:textId="25179B16" w:rsidR="00C43434" w:rsidRPr="00C43434" w:rsidRDefault="00C43434" w:rsidP="00C43434">
            <w:pPr>
              <w:pStyle w:val="TF-CDIGO-FONTE"/>
            </w:pPr>
            <w:proofErr w:type="spellStart"/>
            <w:r w:rsidRPr="00C43434">
              <w:t>data_loader</w:t>
            </w:r>
            <w:proofErr w:type="spellEnd"/>
            <w:r w:rsidRPr="00C43434">
              <w:t xml:space="preserve"> = </w:t>
            </w:r>
            <w:proofErr w:type="spellStart"/>
            <w:proofErr w:type="gramStart"/>
            <w:r w:rsidRPr="00C43434">
              <w:t>DataLoader</w:t>
            </w:r>
            <w:proofErr w:type="spellEnd"/>
            <w:r w:rsidRPr="00C43434">
              <w:t>(</w:t>
            </w:r>
            <w:proofErr w:type="gramEnd"/>
          </w:p>
          <w:p w14:paraId="75A52B8B" w14:textId="56B63B44" w:rsidR="00C43434" w:rsidRPr="00C43434" w:rsidRDefault="00C43434" w:rsidP="00C43434">
            <w:pPr>
              <w:pStyle w:val="TF-CDIGO-FONTE"/>
            </w:pPr>
            <w:r w:rsidRPr="00C43434">
              <w:t xml:space="preserve">   </w:t>
            </w:r>
            <w:proofErr w:type="spellStart"/>
            <w:r w:rsidRPr="00C43434">
              <w:t>dataset_train</w:t>
            </w:r>
            <w:proofErr w:type="spellEnd"/>
            <w:r w:rsidRPr="00C43434">
              <w:t xml:space="preserve">, </w:t>
            </w:r>
            <w:proofErr w:type="spellStart"/>
            <w:r w:rsidRPr="00C43434">
              <w:t>batch_size</w:t>
            </w:r>
            <w:proofErr w:type="spellEnd"/>
            <w:r w:rsidRPr="00C43434">
              <w:t xml:space="preserve">=2, shuffle=True, </w:t>
            </w:r>
            <w:proofErr w:type="spellStart"/>
            <w:r w:rsidRPr="00C43434">
              <w:t>num_workers</w:t>
            </w:r>
            <w:proofErr w:type="spellEnd"/>
            <w:r w:rsidRPr="00C43434">
              <w:t>=2,</w:t>
            </w:r>
          </w:p>
          <w:p w14:paraId="5C84660F" w14:textId="04035820" w:rsidR="00C43434" w:rsidRPr="00C43434" w:rsidRDefault="00C43434" w:rsidP="00C43434">
            <w:pPr>
              <w:pStyle w:val="TF-CDIGO-FONTE"/>
            </w:pPr>
            <w:r w:rsidRPr="00C43434">
              <w:t xml:space="preserve">   </w:t>
            </w:r>
            <w:proofErr w:type="spellStart"/>
            <w:r w:rsidRPr="00C43434">
              <w:t>collate_fn</w:t>
            </w:r>
            <w:proofErr w:type="spellEnd"/>
            <w:r w:rsidRPr="00C43434">
              <w:t>=</w:t>
            </w:r>
            <w:proofErr w:type="spellStart"/>
            <w:r w:rsidRPr="00C43434">
              <w:t>collate_fn</w:t>
            </w:r>
            <w:proofErr w:type="spellEnd"/>
          </w:p>
          <w:p w14:paraId="5E4C434F" w14:textId="41ECA168" w:rsidR="00C43434" w:rsidRPr="00C43434" w:rsidRDefault="00C43434" w:rsidP="00C43434">
            <w:pPr>
              <w:pStyle w:val="TF-CDIGO-FONTE"/>
            </w:pPr>
            <w:r w:rsidRPr="00C43434">
              <w:t>)</w:t>
            </w:r>
          </w:p>
          <w:p w14:paraId="75B5BB15" w14:textId="301E4B5F" w:rsidR="00C43434" w:rsidRPr="00C43434" w:rsidRDefault="00C43434" w:rsidP="00C43434">
            <w:pPr>
              <w:pStyle w:val="TF-CDIGO-FONTE"/>
            </w:pPr>
            <w:proofErr w:type="spellStart"/>
            <w:r w:rsidRPr="00C43434">
              <w:t>data_loader_val</w:t>
            </w:r>
            <w:proofErr w:type="spellEnd"/>
            <w:r w:rsidRPr="00C43434">
              <w:t xml:space="preserve"> = </w:t>
            </w:r>
            <w:proofErr w:type="spellStart"/>
            <w:proofErr w:type="gramStart"/>
            <w:r w:rsidRPr="00C43434">
              <w:t>DataLoader</w:t>
            </w:r>
            <w:proofErr w:type="spellEnd"/>
            <w:r w:rsidRPr="00C43434">
              <w:t>(</w:t>
            </w:r>
            <w:proofErr w:type="gramEnd"/>
          </w:p>
          <w:p w14:paraId="57D6FBE1" w14:textId="4644B5CF" w:rsidR="00C43434" w:rsidRPr="00C43434" w:rsidRDefault="00C43434" w:rsidP="00C43434">
            <w:pPr>
              <w:pStyle w:val="TF-CDIGO-FONTE"/>
            </w:pPr>
            <w:r w:rsidRPr="00C43434">
              <w:t xml:space="preserve">   </w:t>
            </w:r>
            <w:proofErr w:type="spellStart"/>
            <w:r w:rsidRPr="00C43434">
              <w:t>dataset_val</w:t>
            </w:r>
            <w:proofErr w:type="spellEnd"/>
            <w:r w:rsidRPr="00C43434">
              <w:t xml:space="preserve">, </w:t>
            </w:r>
            <w:proofErr w:type="spellStart"/>
            <w:r w:rsidRPr="00C43434">
              <w:t>batch_size</w:t>
            </w:r>
            <w:proofErr w:type="spellEnd"/>
            <w:r w:rsidRPr="00C43434">
              <w:t xml:space="preserve">=2, shuffle=False, </w:t>
            </w:r>
            <w:proofErr w:type="spellStart"/>
            <w:r w:rsidRPr="00C43434">
              <w:t>num_workers</w:t>
            </w:r>
            <w:proofErr w:type="spellEnd"/>
            <w:r w:rsidRPr="00C43434">
              <w:t>=2,</w:t>
            </w:r>
          </w:p>
          <w:p w14:paraId="6D89CC43" w14:textId="6D1E97A4" w:rsidR="00C43434" w:rsidRPr="00C43434" w:rsidRDefault="00C43434" w:rsidP="00C43434">
            <w:pPr>
              <w:pStyle w:val="TF-CDIGO-FONTE"/>
              <w:rPr>
                <w:lang w:val="pt-BR"/>
              </w:rPr>
            </w:pPr>
            <w:r w:rsidRPr="00C52FCC">
              <w:t xml:space="preserve">    </w:t>
            </w:r>
            <w:proofErr w:type="spellStart"/>
            <w:r w:rsidRPr="00C43434">
              <w:rPr>
                <w:lang w:val="pt-BR"/>
              </w:rPr>
              <w:t>collate_fn</w:t>
            </w:r>
            <w:proofErr w:type="spellEnd"/>
            <w:r w:rsidRPr="00C43434">
              <w:rPr>
                <w:lang w:val="pt-BR"/>
              </w:rPr>
              <w:t>=</w:t>
            </w:r>
            <w:proofErr w:type="spellStart"/>
            <w:r w:rsidRPr="00C43434">
              <w:rPr>
                <w:lang w:val="pt-BR"/>
              </w:rPr>
              <w:t>collate_fn</w:t>
            </w:r>
            <w:proofErr w:type="spellEnd"/>
          </w:p>
          <w:p w14:paraId="5A6E2B43" w14:textId="3CC3A7FF" w:rsidR="00C43434" w:rsidRPr="00C43434" w:rsidRDefault="00C43434" w:rsidP="00C43434">
            <w:pPr>
              <w:pStyle w:val="TF-CDIGO-FONTE"/>
              <w:rPr>
                <w:lang w:val="pt-BR"/>
              </w:rPr>
            </w:pPr>
            <w:r w:rsidRPr="00C43434">
              <w:rPr>
                <w:lang w:val="pt-BR"/>
              </w:rPr>
              <w:t>)</w:t>
            </w:r>
          </w:p>
          <w:p w14:paraId="44D43DDD" w14:textId="4812F500" w:rsidR="00C43434" w:rsidRPr="00C43434" w:rsidRDefault="00C43434" w:rsidP="00C43434">
            <w:pPr>
              <w:pStyle w:val="TF-CDIGO-FONTE"/>
              <w:rPr>
                <w:lang w:val="pt-BR"/>
              </w:rPr>
            </w:pPr>
            <w:r w:rsidRPr="00C43434">
              <w:rPr>
                <w:lang w:val="pt-BR"/>
              </w:rPr>
              <w:t># Obter o modelo</w:t>
            </w:r>
          </w:p>
          <w:p w14:paraId="1D5624DF" w14:textId="23009157" w:rsidR="00C43434" w:rsidRPr="00C43434" w:rsidRDefault="00C43434" w:rsidP="00C43434">
            <w:pPr>
              <w:pStyle w:val="TF-CDIGO-FONTE"/>
              <w:rPr>
                <w:lang w:val="pt-BR"/>
              </w:rPr>
            </w:pPr>
            <w:proofErr w:type="spellStart"/>
            <w:r w:rsidRPr="00C43434">
              <w:rPr>
                <w:lang w:val="pt-BR"/>
              </w:rPr>
              <w:t>num_classes</w:t>
            </w:r>
            <w:proofErr w:type="spellEnd"/>
            <w:r w:rsidRPr="00C43434">
              <w:rPr>
                <w:lang w:val="pt-BR"/>
              </w:rPr>
              <w:t xml:space="preserve"> = </w:t>
            </w:r>
            <w:proofErr w:type="gramStart"/>
            <w:r w:rsidRPr="00C43434">
              <w:rPr>
                <w:lang w:val="pt-BR"/>
              </w:rPr>
              <w:t>2  #</w:t>
            </w:r>
            <w:proofErr w:type="gramEnd"/>
            <w:r w:rsidRPr="00C43434">
              <w:rPr>
                <w:lang w:val="pt-BR"/>
              </w:rPr>
              <w:t xml:space="preserve"> Fundo e neurônio atípico</w:t>
            </w:r>
          </w:p>
          <w:p w14:paraId="0CD153D6" w14:textId="13988241" w:rsidR="00C43434" w:rsidRPr="00C43434" w:rsidRDefault="00C43434" w:rsidP="00C43434">
            <w:pPr>
              <w:pStyle w:val="TF-CDIGO-FONTE"/>
              <w:rPr>
                <w:lang w:val="pt-BR"/>
              </w:rPr>
            </w:pPr>
            <w:r w:rsidRPr="00C43434">
              <w:rPr>
                <w:lang w:val="pt-BR"/>
              </w:rPr>
              <w:t xml:space="preserve">model = </w:t>
            </w:r>
            <w:proofErr w:type="spellStart"/>
            <w:r w:rsidRPr="00C43434">
              <w:rPr>
                <w:lang w:val="pt-BR"/>
              </w:rPr>
              <w:t>get_model</w:t>
            </w:r>
            <w:proofErr w:type="spellEnd"/>
            <w:r w:rsidRPr="00C43434">
              <w:rPr>
                <w:lang w:val="pt-BR"/>
              </w:rPr>
              <w:t>(</w:t>
            </w:r>
            <w:proofErr w:type="spellStart"/>
            <w:r w:rsidRPr="00C43434">
              <w:rPr>
                <w:lang w:val="pt-BR"/>
              </w:rPr>
              <w:t>num_classes</w:t>
            </w:r>
            <w:proofErr w:type="spellEnd"/>
            <w:r w:rsidRPr="00C43434">
              <w:rPr>
                <w:lang w:val="pt-BR"/>
              </w:rPr>
              <w:t>)</w:t>
            </w:r>
          </w:p>
          <w:p w14:paraId="5589DD88" w14:textId="119F5738" w:rsidR="00C43434" w:rsidRPr="00C43434" w:rsidRDefault="00C43434" w:rsidP="00C43434">
            <w:pPr>
              <w:pStyle w:val="TF-CDIGO-FONTE"/>
            </w:pPr>
            <w:r w:rsidRPr="00C43434">
              <w:t>model.to(device)</w:t>
            </w:r>
          </w:p>
          <w:p w14:paraId="3A634A46" w14:textId="0473D6C2" w:rsidR="00C43434" w:rsidRPr="00C43434" w:rsidRDefault="00C43434" w:rsidP="00C43434">
            <w:pPr>
              <w:pStyle w:val="TF-CDIGO-FONTE"/>
            </w:pPr>
            <w:r w:rsidRPr="00C43434">
              <w:t xml:space="preserve"># </w:t>
            </w:r>
            <w:proofErr w:type="spellStart"/>
            <w:r w:rsidRPr="00C43434">
              <w:t>Otimizador</w:t>
            </w:r>
            <w:proofErr w:type="spellEnd"/>
          </w:p>
          <w:p w14:paraId="0E2530F4" w14:textId="303198F4" w:rsidR="00C43434" w:rsidRPr="00C43434" w:rsidRDefault="00C43434" w:rsidP="00C43434">
            <w:pPr>
              <w:pStyle w:val="TF-CDIGO-FONTE"/>
            </w:pPr>
            <w:r w:rsidRPr="00C43434">
              <w:t xml:space="preserve">params = [p for p in </w:t>
            </w:r>
            <w:proofErr w:type="spellStart"/>
            <w:proofErr w:type="gramStart"/>
            <w:r w:rsidRPr="00C43434">
              <w:t>model.parameters</w:t>
            </w:r>
            <w:proofErr w:type="spellEnd"/>
            <w:proofErr w:type="gramEnd"/>
            <w:r w:rsidRPr="00C43434">
              <w:t xml:space="preserve">() if </w:t>
            </w:r>
            <w:proofErr w:type="spellStart"/>
            <w:r w:rsidRPr="00C43434">
              <w:t>p.requires_grad</w:t>
            </w:r>
            <w:proofErr w:type="spellEnd"/>
            <w:r w:rsidRPr="00C43434">
              <w:t>]</w:t>
            </w:r>
          </w:p>
          <w:p w14:paraId="34FDA09D" w14:textId="4B5529FF" w:rsidR="00C43434" w:rsidRPr="00C43434" w:rsidRDefault="00C43434" w:rsidP="00C43434">
            <w:pPr>
              <w:pStyle w:val="TF-CDIGO-FONTE"/>
            </w:pPr>
            <w:r w:rsidRPr="00C43434">
              <w:t xml:space="preserve">optimizer = </w:t>
            </w:r>
            <w:proofErr w:type="spellStart"/>
            <w:proofErr w:type="gramStart"/>
            <w:r w:rsidRPr="00C43434">
              <w:t>optim.SGD</w:t>
            </w:r>
            <w:proofErr w:type="spellEnd"/>
            <w:r w:rsidRPr="00C43434">
              <w:t>(</w:t>
            </w:r>
            <w:proofErr w:type="gramEnd"/>
            <w:r w:rsidRPr="00C43434">
              <w:t xml:space="preserve">params, </w:t>
            </w:r>
            <w:proofErr w:type="spellStart"/>
            <w:r w:rsidRPr="00C43434">
              <w:t>lr</w:t>
            </w:r>
            <w:proofErr w:type="spellEnd"/>
            <w:r w:rsidRPr="00C43434">
              <w:t>=0.005, momentum=0.9,</w:t>
            </w:r>
            <w:r w:rsidR="00061301">
              <w:t xml:space="preserve"> </w:t>
            </w:r>
            <w:proofErr w:type="spellStart"/>
            <w:r w:rsidRPr="00C43434">
              <w:t>weight_decay</w:t>
            </w:r>
            <w:proofErr w:type="spellEnd"/>
            <w:r w:rsidRPr="00C43434">
              <w:t>=0.0005)</w:t>
            </w:r>
          </w:p>
        </w:tc>
      </w:tr>
    </w:tbl>
    <w:p w14:paraId="7B36E605" w14:textId="4BDDF812" w:rsidR="006B4B2C" w:rsidRPr="0087140F" w:rsidRDefault="006B4B2C" w:rsidP="00061301">
      <w:pPr>
        <w:pStyle w:val="TF-FONTE"/>
      </w:pPr>
      <w:r w:rsidRPr="0087140F">
        <w:t xml:space="preserve">Fonte: </w:t>
      </w:r>
      <w:r w:rsidR="00A91330" w:rsidRPr="0087140F">
        <w:t>e</w:t>
      </w:r>
      <w:r w:rsidRPr="0087140F">
        <w:t>laborad</w:t>
      </w:r>
      <w:r w:rsidR="00A91330" w:rsidRPr="0087140F">
        <w:t>o</w:t>
      </w:r>
      <w:r w:rsidRPr="0087140F">
        <w:t xml:space="preserve"> pelos </w:t>
      </w:r>
      <w:r w:rsidRPr="00061301">
        <w:t>autores</w:t>
      </w:r>
      <w:r w:rsidRPr="0087140F">
        <w:t>.</w:t>
      </w:r>
    </w:p>
    <w:p w14:paraId="7FFC1C5C" w14:textId="54197247" w:rsidR="00FD7B1F" w:rsidRPr="0087140F" w:rsidRDefault="00FD7B1F" w:rsidP="00FD7B1F">
      <w:pPr>
        <w:pStyle w:val="TF-TEXTO"/>
        <w:ind w:firstLine="708"/>
      </w:pPr>
      <w:r w:rsidRPr="0087140F">
        <w:t xml:space="preserve">A função </w:t>
      </w:r>
      <w:proofErr w:type="spellStart"/>
      <w:r w:rsidRPr="0087140F">
        <w:rPr>
          <w:rFonts w:ascii="Courier New" w:hAnsi="Courier New" w:cs="Courier New"/>
          <w:sz w:val="20"/>
          <w:szCs w:val="16"/>
        </w:rPr>
        <w:t>get_model</w:t>
      </w:r>
      <w:proofErr w:type="spellEnd"/>
      <w:r w:rsidRPr="0087140F">
        <w:rPr>
          <w:sz w:val="20"/>
          <w:szCs w:val="16"/>
        </w:rPr>
        <w:t xml:space="preserve"> </w:t>
      </w:r>
      <w:r w:rsidRPr="0087140F">
        <w:t xml:space="preserve">é </w:t>
      </w:r>
      <w:r w:rsidRPr="00C52FCC">
        <w:t>responsável por modificar o cabeçalho</w:t>
      </w:r>
      <w:r w:rsidRPr="0087140F">
        <w:t xml:space="preserve"> do modelo </w:t>
      </w:r>
      <w:proofErr w:type="spellStart"/>
      <w:r w:rsidRPr="0087140F">
        <w:t>Faster</w:t>
      </w:r>
      <w:proofErr w:type="spellEnd"/>
      <w:r w:rsidRPr="0087140F">
        <w:t xml:space="preserve"> R-CNN, adaptando-o ao número de classes. Dessa maneira</w:t>
      </w:r>
      <w:r w:rsidR="00D45D0D" w:rsidRPr="0087140F">
        <w:t xml:space="preserve"> é possível</w:t>
      </w:r>
      <w:r w:rsidRPr="0087140F">
        <w:t xml:space="preserve"> reutilizar as informações do </w:t>
      </w:r>
      <w:r w:rsidRPr="0087140F">
        <w:lastRenderedPageBreak/>
        <w:t xml:space="preserve">modelo </w:t>
      </w:r>
      <w:proofErr w:type="spellStart"/>
      <w:r w:rsidRPr="0087140F">
        <w:t>pré</w:t>
      </w:r>
      <w:proofErr w:type="spellEnd"/>
      <w:r w:rsidRPr="0087140F">
        <w:t>-treinado, ajustando-as para atender ao nosso cenário específico e acelerar o processo de aprendizado</w:t>
      </w:r>
      <w:del w:id="313" w:author="Dalton Solano dos Reis" w:date="2024-12-11T09:00:00Z" w16du:dateUtc="2024-12-11T12:00:00Z">
        <w:r w:rsidR="00D45D0D" w:rsidRPr="0087140F" w:rsidDel="008020AE">
          <w:delText>, conforme mostra o</w:delText>
        </w:r>
      </w:del>
      <w:ins w:id="314" w:author="Dalton Solano dos Reis" w:date="2024-12-11T09:00:00Z" w16du:dateUtc="2024-12-11T12:00:00Z">
        <w:r w:rsidR="008020AE">
          <w:t xml:space="preserve"> (</w:t>
        </w:r>
      </w:ins>
      <w:del w:id="315" w:author="Dalton Solano dos Reis" w:date="2024-12-11T09:00:00Z" w16du:dateUtc="2024-12-11T12:00:00Z">
        <w:r w:rsidR="00D45D0D" w:rsidRPr="0087140F" w:rsidDel="008020AE">
          <w:delText xml:space="preserve"> </w:delText>
        </w:r>
      </w:del>
      <w:r w:rsidR="00D45D0D" w:rsidRPr="0087140F">
        <w:fldChar w:fldCharType="begin"/>
      </w:r>
      <w:r w:rsidR="00D45D0D" w:rsidRPr="0087140F">
        <w:instrText xml:space="preserve"> REF _Ref183983621 \h  \* MERGEFORMAT </w:instrText>
      </w:r>
      <w:r w:rsidR="00D45D0D" w:rsidRPr="0087140F">
        <w:fldChar w:fldCharType="separate"/>
      </w:r>
      <w:r w:rsidR="008809CA" w:rsidRPr="0087140F">
        <w:t xml:space="preserve">Quadro </w:t>
      </w:r>
      <w:r w:rsidR="008809CA">
        <w:t>11</w:t>
      </w:r>
      <w:r w:rsidR="00D45D0D" w:rsidRPr="0087140F">
        <w:fldChar w:fldCharType="end"/>
      </w:r>
      <w:ins w:id="316" w:author="Dalton Solano dos Reis" w:date="2024-12-11T09:00:00Z" w16du:dateUtc="2024-12-11T12:00:00Z">
        <w:r w:rsidR="008020AE">
          <w:t>)</w:t>
        </w:r>
      </w:ins>
      <w:r w:rsidR="00D45D0D" w:rsidRPr="0087140F">
        <w:t>.</w:t>
      </w:r>
    </w:p>
    <w:p w14:paraId="5301DCAA" w14:textId="2B974726" w:rsidR="00F335B4" w:rsidRPr="0087140F" w:rsidRDefault="00C940E7" w:rsidP="00A91330">
      <w:pPr>
        <w:pStyle w:val="TF-LEGENDA"/>
      </w:pPr>
      <w:bookmarkStart w:id="317" w:name="_Ref183983621"/>
      <w:bookmarkStart w:id="318" w:name="_Toc184283879"/>
      <w:r w:rsidRPr="0087140F">
        <w:t xml:space="preserve">Quadro </w:t>
      </w:r>
      <w:fldSimple w:instr=" SEQ Quadro \* ARABIC ">
        <w:r w:rsidR="008809CA">
          <w:rPr>
            <w:noProof/>
          </w:rPr>
          <w:t>11</w:t>
        </w:r>
      </w:fldSimple>
      <w:bookmarkEnd w:id="317"/>
      <w:r w:rsidRPr="0087140F">
        <w:t xml:space="preserve"> </w:t>
      </w:r>
      <w:r w:rsidR="00AE2EBF" w:rsidRPr="0087140F">
        <w:t xml:space="preserve">– </w:t>
      </w:r>
      <w:r w:rsidR="00F335B4" w:rsidRPr="0087140F">
        <w:t xml:space="preserve">Função </w:t>
      </w:r>
      <w:proofErr w:type="spellStart"/>
      <w:r w:rsidR="00F335B4" w:rsidRPr="0087140F">
        <w:rPr>
          <w:rFonts w:ascii="Courier New" w:hAnsi="Courier New" w:cs="Courier New"/>
          <w:sz w:val="20"/>
          <w:szCs w:val="16"/>
        </w:rPr>
        <w:t>get_model</w:t>
      </w:r>
      <w:proofErr w:type="spellEnd"/>
      <w:r w:rsidR="00F335B4" w:rsidRPr="0087140F">
        <w:t xml:space="preserve"> do </w:t>
      </w:r>
      <w:r w:rsidR="00F335B4" w:rsidRPr="0087140F">
        <w:rPr>
          <w:i/>
          <w:iCs/>
        </w:rPr>
        <w:t>script</w:t>
      </w:r>
      <w:del w:id="319" w:author="Dalton Solano dos Reis" w:date="2024-12-11T09:00:00Z" w16du:dateUtc="2024-12-11T12:00:00Z">
        <w:r w:rsidR="00F335B4" w:rsidRPr="0087140F" w:rsidDel="008020AE">
          <w:delText>.</w:delText>
        </w:r>
      </w:del>
      <w:bookmarkEnd w:id="318"/>
    </w:p>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351"/>
      </w:tblGrid>
      <w:tr w:rsidR="00C43434" w:rsidRPr="00C43434" w14:paraId="0C552B8C" w14:textId="77777777" w:rsidTr="00C52FCC">
        <w:trPr>
          <w:jc w:val="center"/>
        </w:trPr>
        <w:tc>
          <w:tcPr>
            <w:tcW w:w="9351" w:type="dxa"/>
          </w:tcPr>
          <w:p w14:paraId="46927F84" w14:textId="77777777" w:rsidR="00C43434" w:rsidRPr="00C43434" w:rsidRDefault="00C43434" w:rsidP="00C43434">
            <w:pPr>
              <w:pStyle w:val="TF-CDIGO-FONTE"/>
              <w:rPr>
                <w:lang w:val="pt-BR"/>
              </w:rPr>
            </w:pPr>
            <w:proofErr w:type="spellStart"/>
            <w:r w:rsidRPr="00C43434">
              <w:rPr>
                <w:lang w:val="pt-BR"/>
              </w:rPr>
              <w:t>def</w:t>
            </w:r>
            <w:proofErr w:type="spellEnd"/>
            <w:r w:rsidRPr="00C43434">
              <w:rPr>
                <w:lang w:val="pt-BR"/>
              </w:rPr>
              <w:t xml:space="preserve"> </w:t>
            </w:r>
            <w:proofErr w:type="spellStart"/>
            <w:r w:rsidRPr="00C43434">
              <w:rPr>
                <w:lang w:val="pt-BR"/>
              </w:rPr>
              <w:t>get_model</w:t>
            </w:r>
            <w:proofErr w:type="spellEnd"/>
            <w:r w:rsidRPr="00C43434">
              <w:rPr>
                <w:lang w:val="pt-BR"/>
              </w:rPr>
              <w:t>(</w:t>
            </w:r>
            <w:proofErr w:type="spellStart"/>
            <w:r w:rsidRPr="00C43434">
              <w:rPr>
                <w:lang w:val="pt-BR"/>
              </w:rPr>
              <w:t>num_classes</w:t>
            </w:r>
            <w:proofErr w:type="spellEnd"/>
            <w:r w:rsidRPr="00C43434">
              <w:rPr>
                <w:lang w:val="pt-BR"/>
              </w:rPr>
              <w:t>):</w:t>
            </w:r>
          </w:p>
          <w:p w14:paraId="7D32D3A0" w14:textId="295726FE" w:rsidR="00C43434" w:rsidRPr="00C43434" w:rsidRDefault="00C43434" w:rsidP="00C43434">
            <w:pPr>
              <w:pStyle w:val="TF-CDIGO-FONTE"/>
              <w:rPr>
                <w:lang w:val="pt-BR"/>
              </w:rPr>
            </w:pPr>
            <w:r w:rsidRPr="00C43434">
              <w:rPr>
                <w:lang w:val="pt-BR"/>
              </w:rPr>
              <w:t xml:space="preserve">  # Carregar o modelo </w:t>
            </w:r>
            <w:proofErr w:type="spellStart"/>
            <w:r w:rsidRPr="00C43434">
              <w:rPr>
                <w:lang w:val="pt-BR"/>
              </w:rPr>
              <w:t>pré</w:t>
            </w:r>
            <w:proofErr w:type="spellEnd"/>
            <w:r w:rsidRPr="00C43434">
              <w:rPr>
                <w:lang w:val="pt-BR"/>
              </w:rPr>
              <w:t>-treinado</w:t>
            </w:r>
          </w:p>
          <w:p w14:paraId="21ED97D0" w14:textId="5F3D9276" w:rsidR="00C43434" w:rsidRPr="00C43434" w:rsidRDefault="00C43434" w:rsidP="00C43434">
            <w:pPr>
              <w:pStyle w:val="TF-CDIGO-FONTE"/>
            </w:pPr>
            <w:r w:rsidRPr="00C52FCC">
              <w:rPr>
                <w:lang w:val="pt-BR"/>
              </w:rPr>
              <w:t xml:space="preserve">  </w:t>
            </w:r>
            <w:r w:rsidRPr="00C43434">
              <w:t xml:space="preserve">model = </w:t>
            </w:r>
            <w:proofErr w:type="gramStart"/>
            <w:r w:rsidRPr="00C43434">
              <w:t>torchvision.models</w:t>
            </w:r>
            <w:proofErr w:type="gramEnd"/>
            <w:r w:rsidRPr="00C43434">
              <w:t>.detection.fasterrcnn_resnet50_fpn(weights='DEFAULT')</w:t>
            </w:r>
          </w:p>
          <w:p w14:paraId="32E5D59D" w14:textId="77777777" w:rsidR="00C43434" w:rsidRPr="00C43434" w:rsidRDefault="00C43434" w:rsidP="00C43434">
            <w:pPr>
              <w:pStyle w:val="TF-CDIGO-FONTE"/>
            </w:pPr>
          </w:p>
          <w:p w14:paraId="3640B3B7" w14:textId="439CB25D" w:rsidR="00C43434" w:rsidRPr="00C43434" w:rsidRDefault="00C43434" w:rsidP="00C43434">
            <w:pPr>
              <w:pStyle w:val="TF-CDIGO-FONTE"/>
              <w:rPr>
                <w:lang w:val="pt-BR"/>
              </w:rPr>
            </w:pPr>
            <w:r w:rsidRPr="00C52FCC">
              <w:t xml:space="preserve">  </w:t>
            </w:r>
            <w:r w:rsidRPr="00C43434">
              <w:rPr>
                <w:lang w:val="pt-BR"/>
              </w:rPr>
              <w:t># Obter o número de entradas do classificador</w:t>
            </w:r>
          </w:p>
          <w:p w14:paraId="6B3B387D" w14:textId="02F09E3D" w:rsidR="00C43434" w:rsidRPr="00C43434" w:rsidRDefault="00C43434" w:rsidP="00C43434">
            <w:pPr>
              <w:pStyle w:val="TF-CDIGO-FONTE"/>
            </w:pPr>
            <w:r w:rsidRPr="00220F91">
              <w:rPr>
                <w:lang w:val="pt-BR"/>
              </w:rPr>
              <w:t xml:space="preserve">  </w:t>
            </w:r>
            <w:proofErr w:type="spellStart"/>
            <w:r w:rsidRPr="00C43434">
              <w:t>in_features</w:t>
            </w:r>
            <w:proofErr w:type="spellEnd"/>
            <w:r w:rsidRPr="00C43434">
              <w:t xml:space="preserve"> = </w:t>
            </w:r>
            <w:proofErr w:type="spellStart"/>
            <w:r w:rsidRPr="00C43434">
              <w:t>model.roi_heads.box_predictor.cls_score.in_features</w:t>
            </w:r>
            <w:proofErr w:type="spellEnd"/>
          </w:p>
          <w:p w14:paraId="59F2F86A" w14:textId="77777777" w:rsidR="00C43434" w:rsidRPr="00C43434" w:rsidRDefault="00C43434" w:rsidP="00C43434">
            <w:pPr>
              <w:pStyle w:val="TF-CDIGO-FONTE"/>
            </w:pPr>
          </w:p>
          <w:p w14:paraId="5930CEA7" w14:textId="050C2DD8" w:rsidR="00C43434" w:rsidRPr="00C43434" w:rsidRDefault="00C43434" w:rsidP="00C43434">
            <w:pPr>
              <w:pStyle w:val="TF-CDIGO-FONTE"/>
              <w:rPr>
                <w:lang w:val="pt-BR"/>
              </w:rPr>
            </w:pPr>
            <w:r w:rsidRPr="00C43434">
              <w:t xml:space="preserve">  </w:t>
            </w:r>
            <w:r w:rsidRPr="00C43434">
              <w:rPr>
                <w:lang w:val="pt-BR"/>
              </w:rPr>
              <w:t># Substituir o cabeçalho preditor</w:t>
            </w:r>
          </w:p>
          <w:p w14:paraId="4074B5D5" w14:textId="2F29D6C1" w:rsidR="00C43434" w:rsidRPr="00C43434" w:rsidRDefault="00C43434" w:rsidP="00C43434">
            <w:pPr>
              <w:pStyle w:val="TF-CDIGO-FONTE"/>
              <w:rPr>
                <w:lang w:val="pt-BR"/>
              </w:rPr>
            </w:pPr>
            <w:r w:rsidRPr="00C43434">
              <w:rPr>
                <w:lang w:val="pt-BR"/>
              </w:rPr>
              <w:t xml:space="preserve">  </w:t>
            </w:r>
            <w:proofErr w:type="spellStart"/>
            <w:r w:rsidRPr="00C43434">
              <w:rPr>
                <w:lang w:val="pt-BR"/>
              </w:rPr>
              <w:t>model.roi_heads.box_predictor</w:t>
            </w:r>
            <w:proofErr w:type="spellEnd"/>
            <w:r w:rsidRPr="00C43434">
              <w:rPr>
                <w:lang w:val="pt-BR"/>
              </w:rPr>
              <w:t xml:space="preserve"> = </w:t>
            </w:r>
            <w:proofErr w:type="spellStart"/>
            <w:r w:rsidRPr="00C43434">
              <w:rPr>
                <w:lang w:val="pt-BR"/>
              </w:rPr>
              <w:t>FastRCNNPredictor</w:t>
            </w:r>
            <w:proofErr w:type="spellEnd"/>
            <w:r w:rsidRPr="00C43434">
              <w:rPr>
                <w:lang w:val="pt-BR"/>
              </w:rPr>
              <w:t>(</w:t>
            </w:r>
            <w:proofErr w:type="spellStart"/>
            <w:r w:rsidRPr="00C43434">
              <w:rPr>
                <w:lang w:val="pt-BR"/>
              </w:rPr>
              <w:t>in_</w:t>
            </w:r>
            <w:proofErr w:type="gramStart"/>
            <w:r w:rsidRPr="00C43434">
              <w:rPr>
                <w:lang w:val="pt-BR"/>
              </w:rPr>
              <w:t>features,</w:t>
            </w:r>
            <w:r w:rsidR="00C52FCC">
              <w:rPr>
                <w:lang w:val="pt-BR"/>
              </w:rPr>
              <w:t>n</w:t>
            </w:r>
            <w:r w:rsidRPr="00C43434">
              <w:rPr>
                <w:lang w:val="pt-BR"/>
              </w:rPr>
              <w:t>um</w:t>
            </w:r>
            <w:proofErr w:type="gramEnd"/>
            <w:r w:rsidRPr="00C43434">
              <w:rPr>
                <w:lang w:val="pt-BR"/>
              </w:rPr>
              <w:t>_classes</w:t>
            </w:r>
            <w:proofErr w:type="spellEnd"/>
            <w:r w:rsidRPr="00C43434">
              <w:rPr>
                <w:lang w:val="pt-BR"/>
              </w:rPr>
              <w:t>)</w:t>
            </w:r>
          </w:p>
          <w:p w14:paraId="58708C10" w14:textId="77777777" w:rsidR="00C43434" w:rsidRPr="00C43434" w:rsidRDefault="00C43434" w:rsidP="00C43434">
            <w:pPr>
              <w:pStyle w:val="TF-CDIGO-FONTE"/>
              <w:rPr>
                <w:lang w:val="pt-BR"/>
              </w:rPr>
            </w:pPr>
          </w:p>
          <w:p w14:paraId="3C2C58BD" w14:textId="40BDE176" w:rsidR="00C43434" w:rsidRPr="00C43434" w:rsidRDefault="00C43434" w:rsidP="00D42245">
            <w:pPr>
              <w:pStyle w:val="TF-CDIGO-FONTE"/>
              <w:rPr>
                <w:lang w:val="pt-BR"/>
              </w:rPr>
            </w:pPr>
            <w:r w:rsidRPr="00C43434">
              <w:rPr>
                <w:lang w:val="pt-BR"/>
              </w:rPr>
              <w:t xml:space="preserve">  </w:t>
            </w:r>
            <w:proofErr w:type="spellStart"/>
            <w:r w:rsidRPr="00C43434">
              <w:rPr>
                <w:lang w:val="pt-BR"/>
              </w:rPr>
              <w:t>return</w:t>
            </w:r>
            <w:proofErr w:type="spellEnd"/>
            <w:r w:rsidRPr="00C43434">
              <w:rPr>
                <w:lang w:val="pt-BR"/>
              </w:rPr>
              <w:t xml:space="preserve"> model</w:t>
            </w:r>
          </w:p>
        </w:tc>
      </w:tr>
    </w:tbl>
    <w:p w14:paraId="57B6C897" w14:textId="0EE4EEA1" w:rsidR="00F335B4" w:rsidRPr="0087140F" w:rsidRDefault="00F335B4" w:rsidP="00A91330">
      <w:pPr>
        <w:pStyle w:val="TF-FONTE"/>
      </w:pPr>
      <w:r w:rsidRPr="0087140F">
        <w:t xml:space="preserve">Fonte: </w:t>
      </w:r>
      <w:r w:rsidR="00A91330" w:rsidRPr="0087140F">
        <w:t>e</w:t>
      </w:r>
      <w:r w:rsidRPr="0087140F">
        <w:t>laborado pelos autores.</w:t>
      </w:r>
    </w:p>
    <w:p w14:paraId="43BC02E8" w14:textId="508DFEC7" w:rsidR="005931F2" w:rsidRPr="0087140F" w:rsidRDefault="005931F2" w:rsidP="005931F2">
      <w:pPr>
        <w:pStyle w:val="TF-TEXTO"/>
      </w:pPr>
      <w:r w:rsidRPr="0087140F">
        <w:t xml:space="preserve">Após </w:t>
      </w:r>
      <w:r w:rsidR="00D45D0D" w:rsidRPr="0087140F">
        <w:t>o carregamento do modelo, executa-se a função</w:t>
      </w:r>
      <w:r w:rsidRPr="0087140F">
        <w:t xml:space="preserve"> </w:t>
      </w:r>
      <w:proofErr w:type="spellStart"/>
      <w:r w:rsidRPr="0087140F">
        <w:rPr>
          <w:rFonts w:ascii="Courier New" w:hAnsi="Courier New" w:cs="Courier New"/>
          <w:sz w:val="20"/>
          <w:szCs w:val="16"/>
        </w:rPr>
        <w:t>get_transform</w:t>
      </w:r>
      <w:proofErr w:type="spellEnd"/>
      <w:r w:rsidR="00D45D0D" w:rsidRPr="0087140F">
        <w:t xml:space="preserve"> </w:t>
      </w:r>
      <w:r w:rsidR="00375FC1" w:rsidRPr="0087140F">
        <w:t xml:space="preserve">que </w:t>
      </w:r>
      <w:r w:rsidRPr="0087140F">
        <w:t xml:space="preserve">é responsável por aplicar </w:t>
      </w:r>
      <w:r w:rsidR="00375FC1" w:rsidRPr="0087140F">
        <w:t xml:space="preserve">as </w:t>
      </w:r>
      <w:r w:rsidRPr="0087140F">
        <w:t xml:space="preserve">transformações </w:t>
      </w:r>
      <w:r w:rsidR="00375FC1" w:rsidRPr="0087140F">
        <w:t xml:space="preserve">nas </w:t>
      </w:r>
      <w:r w:rsidRPr="0087140F">
        <w:t xml:space="preserve">imagens, convertendo-as para o formato </w:t>
      </w:r>
      <w:r w:rsidR="00E9581D" w:rsidRPr="0087140F">
        <w:t>Python Imaging Library (</w:t>
      </w:r>
      <w:r w:rsidRPr="0087140F">
        <w:t>PIL</w:t>
      </w:r>
      <w:r w:rsidR="00E9581D" w:rsidRPr="0087140F">
        <w:t>)</w:t>
      </w:r>
      <w:r w:rsidRPr="0087140F">
        <w:t xml:space="preserve"> e, em seguida, para tensores </w:t>
      </w:r>
      <w:proofErr w:type="spellStart"/>
      <w:r w:rsidRPr="0087140F">
        <w:t>PyTorch</w:t>
      </w:r>
      <w:proofErr w:type="spellEnd"/>
      <w:r w:rsidRPr="0087140F">
        <w:t>, além de normalizar os valores dos pixels entre 0 e 1.</w:t>
      </w:r>
    </w:p>
    <w:p w14:paraId="6708863F" w14:textId="6BDC008A" w:rsidR="006B4B2C" w:rsidRPr="0087140F" w:rsidRDefault="00C940E7" w:rsidP="00C940E7">
      <w:pPr>
        <w:pStyle w:val="TF-LEGENDA"/>
      </w:pPr>
      <w:bookmarkStart w:id="320" w:name="_Toc184283880"/>
      <w:commentRangeStart w:id="321"/>
      <w:r w:rsidRPr="0087140F">
        <w:t xml:space="preserve">Quadro </w:t>
      </w:r>
      <w:fldSimple w:instr=" SEQ Quadro \* ARABIC ">
        <w:r w:rsidR="008809CA">
          <w:rPr>
            <w:noProof/>
          </w:rPr>
          <w:t>12</w:t>
        </w:r>
      </w:fldSimple>
      <w:commentRangeEnd w:id="321"/>
      <w:r w:rsidR="008020AE">
        <w:rPr>
          <w:rStyle w:val="Refdecomentrio"/>
        </w:rPr>
        <w:commentReference w:id="321"/>
      </w:r>
      <w:r w:rsidRPr="0087140F">
        <w:t xml:space="preserve"> </w:t>
      </w:r>
      <w:r w:rsidR="00AE2EBF" w:rsidRPr="0087140F">
        <w:t xml:space="preserve">– </w:t>
      </w:r>
      <w:r w:rsidR="006B4B2C" w:rsidRPr="0087140F">
        <w:t xml:space="preserve">Função </w:t>
      </w:r>
      <w:proofErr w:type="spellStart"/>
      <w:r w:rsidR="006B4B2C" w:rsidRPr="0087140F">
        <w:rPr>
          <w:rFonts w:ascii="Courier New" w:hAnsi="Courier New" w:cs="Courier New"/>
          <w:sz w:val="20"/>
          <w:szCs w:val="16"/>
        </w:rPr>
        <w:t>get_tranform</w:t>
      </w:r>
      <w:proofErr w:type="spellEnd"/>
      <w:r w:rsidR="006B4B2C" w:rsidRPr="0087140F">
        <w:t xml:space="preserve"> </w:t>
      </w:r>
      <w:r w:rsidR="007979D5" w:rsidRPr="0087140F">
        <w:t xml:space="preserve">sendo utilizado para a parte do </w:t>
      </w:r>
      <w:proofErr w:type="spellStart"/>
      <w:r w:rsidR="007979D5" w:rsidRPr="0087140F">
        <w:rPr>
          <w:i/>
          <w:iCs/>
        </w:rPr>
        <w:t>dataset</w:t>
      </w:r>
      <w:proofErr w:type="spellEnd"/>
      <w:del w:id="322" w:author="Dalton Solano dos Reis" w:date="2024-12-11T09:00:00Z" w16du:dateUtc="2024-12-11T12:00:00Z">
        <w:r w:rsidR="007979D5" w:rsidRPr="0087140F" w:rsidDel="008020AE">
          <w:delText>.</w:delText>
        </w:r>
        <w:bookmarkEnd w:id="320"/>
        <w:r w:rsidR="006B4B2C" w:rsidRPr="0087140F" w:rsidDel="008020AE">
          <w:delText xml:space="preserve"> </w:delText>
        </w:r>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926"/>
      </w:tblGrid>
      <w:tr w:rsidR="00C43434" w:rsidRPr="00C52FCC" w14:paraId="41C2FA98" w14:textId="77777777" w:rsidTr="00C52FCC">
        <w:trPr>
          <w:jc w:val="center"/>
        </w:trPr>
        <w:tc>
          <w:tcPr>
            <w:tcW w:w="8926" w:type="dxa"/>
          </w:tcPr>
          <w:p w14:paraId="63060697" w14:textId="27A9D6A4" w:rsidR="00C43434" w:rsidRPr="00C43434" w:rsidRDefault="00C43434" w:rsidP="00C43434">
            <w:pPr>
              <w:pStyle w:val="TF-CDIGO-FONTE"/>
            </w:pPr>
            <w:r w:rsidRPr="00C43434">
              <w:t xml:space="preserve"># </w:t>
            </w:r>
            <w:proofErr w:type="spellStart"/>
            <w:r w:rsidRPr="00C43434">
              <w:t>Carregar</w:t>
            </w:r>
            <w:proofErr w:type="spellEnd"/>
            <w:r w:rsidRPr="00C43434">
              <w:t xml:space="preserve"> o Dataset</w:t>
            </w:r>
          </w:p>
          <w:p w14:paraId="27E06458" w14:textId="77777777" w:rsidR="00C52FCC" w:rsidRDefault="00C43434" w:rsidP="00D42245">
            <w:pPr>
              <w:pStyle w:val="TF-CDIGO-FONTE"/>
            </w:pPr>
            <w:r w:rsidRPr="00C43434">
              <w:t xml:space="preserve">dataset = </w:t>
            </w:r>
            <w:proofErr w:type="spellStart"/>
            <w:proofErr w:type="gramStart"/>
            <w:r w:rsidRPr="00C43434">
              <w:t>NeuronDataset</w:t>
            </w:r>
            <w:proofErr w:type="spellEnd"/>
            <w:r w:rsidRPr="00C43434">
              <w:t>(</w:t>
            </w:r>
            <w:proofErr w:type="spellStart"/>
            <w:proofErr w:type="gramEnd"/>
            <w:r w:rsidRPr="00C43434">
              <w:t>images_dir</w:t>
            </w:r>
            <w:proofErr w:type="spellEnd"/>
            <w:r w:rsidRPr="00C43434">
              <w:t xml:space="preserve">, annotations_dir, </w:t>
            </w:r>
          </w:p>
          <w:p w14:paraId="0B6F23F4" w14:textId="74F679E7" w:rsidR="00C43434" w:rsidRPr="00C43434" w:rsidRDefault="00C52FCC" w:rsidP="00D42245">
            <w:pPr>
              <w:pStyle w:val="TF-CDIGO-FONTE"/>
            </w:pPr>
            <w:r>
              <w:t xml:space="preserve">                                            </w:t>
            </w:r>
            <w:r w:rsidR="00C43434" w:rsidRPr="00C43434">
              <w:t>transforms=</w:t>
            </w:r>
            <w:proofErr w:type="spellStart"/>
            <w:r w:rsidR="00C43434" w:rsidRPr="00C43434">
              <w:t>get_</w:t>
            </w:r>
            <w:proofErr w:type="gramStart"/>
            <w:r w:rsidR="00C43434" w:rsidRPr="00C43434">
              <w:t>transform</w:t>
            </w:r>
            <w:proofErr w:type="spellEnd"/>
            <w:r w:rsidR="00C43434" w:rsidRPr="00C43434">
              <w:t>(</w:t>
            </w:r>
            <w:proofErr w:type="gramEnd"/>
            <w:r w:rsidR="00C43434" w:rsidRPr="00C43434">
              <w:t>))</w:t>
            </w:r>
          </w:p>
        </w:tc>
      </w:tr>
    </w:tbl>
    <w:p w14:paraId="3D041748" w14:textId="6A452FF7" w:rsidR="007979D5" w:rsidRPr="0087140F" w:rsidRDefault="007979D5" w:rsidP="00A91330">
      <w:pPr>
        <w:pStyle w:val="TF-FONTE"/>
      </w:pPr>
      <w:r w:rsidRPr="0087140F">
        <w:t xml:space="preserve">Fonte: </w:t>
      </w:r>
      <w:r w:rsidR="00A91330" w:rsidRPr="0087140F">
        <w:t>e</w:t>
      </w:r>
      <w:r w:rsidRPr="0087140F">
        <w:t>laborad</w:t>
      </w:r>
      <w:r w:rsidR="00A91330" w:rsidRPr="0087140F">
        <w:t>o</w:t>
      </w:r>
      <w:r w:rsidRPr="0087140F">
        <w:t xml:space="preserve"> pelos autores.</w:t>
      </w:r>
    </w:p>
    <w:p w14:paraId="059BFDF0" w14:textId="2E9E7ABA" w:rsidR="005931F2" w:rsidRPr="0087140F" w:rsidRDefault="005931F2" w:rsidP="005931F2">
      <w:pPr>
        <w:pStyle w:val="TF-TEXTO"/>
      </w:pPr>
      <w:r w:rsidRPr="0087140F">
        <w:t xml:space="preserve">Em seguida, </w:t>
      </w:r>
      <w:r w:rsidR="00E9581D" w:rsidRPr="0087140F">
        <w:t>utilizou-se</w:t>
      </w:r>
      <w:r w:rsidRPr="0087140F">
        <w:t xml:space="preserve"> a função </w:t>
      </w:r>
      <w:proofErr w:type="spellStart"/>
      <w:r w:rsidRPr="0087140F">
        <w:rPr>
          <w:rFonts w:ascii="Courier New" w:hAnsi="Courier New" w:cs="Courier New"/>
          <w:sz w:val="20"/>
          <w:szCs w:val="16"/>
        </w:rPr>
        <w:t>collate_fn</w:t>
      </w:r>
      <w:proofErr w:type="spellEnd"/>
      <w:r w:rsidRPr="0087140F">
        <w:t xml:space="preserve">, cuja principal finalidade é empacotar os dados em lotes no </w:t>
      </w:r>
      <w:proofErr w:type="spellStart"/>
      <w:r w:rsidRPr="0087140F">
        <w:rPr>
          <w:rFonts w:ascii="Courier New" w:hAnsi="Courier New" w:cs="Courier New"/>
          <w:sz w:val="20"/>
          <w:szCs w:val="16"/>
        </w:rPr>
        <w:t>DataLoader</w:t>
      </w:r>
      <w:proofErr w:type="spellEnd"/>
      <w:r w:rsidR="00E9581D" w:rsidRPr="0087140F">
        <w:t xml:space="preserve"> (</w:t>
      </w:r>
      <w:r w:rsidR="00E9581D" w:rsidRPr="0087140F">
        <w:fldChar w:fldCharType="begin"/>
      </w:r>
      <w:r w:rsidR="00E9581D" w:rsidRPr="0087140F">
        <w:instrText xml:space="preserve"> REF _Ref183983831 \h </w:instrText>
      </w:r>
      <w:r w:rsidR="00E9581D" w:rsidRPr="0087140F">
        <w:fldChar w:fldCharType="separate"/>
      </w:r>
      <w:r w:rsidR="008809CA" w:rsidRPr="0087140F">
        <w:t xml:space="preserve">Quadro </w:t>
      </w:r>
      <w:r w:rsidR="008809CA">
        <w:rPr>
          <w:noProof/>
        </w:rPr>
        <w:t>13</w:t>
      </w:r>
      <w:r w:rsidR="00E9581D" w:rsidRPr="0087140F">
        <w:fldChar w:fldCharType="end"/>
      </w:r>
      <w:r w:rsidR="00E9581D" w:rsidRPr="0087140F">
        <w:t>).</w:t>
      </w:r>
      <w:r w:rsidRPr="0087140F">
        <w:t xml:space="preserve"> Ela organiza as imagens em tuplas, facilitando as manipulações e o processamento de múltiplas entradas durante as etapas de treinamento e avaliação.</w:t>
      </w:r>
    </w:p>
    <w:p w14:paraId="159C3F82" w14:textId="7255458E" w:rsidR="007979D5" w:rsidRPr="0087140F" w:rsidRDefault="00C940E7" w:rsidP="00C940E7">
      <w:pPr>
        <w:pStyle w:val="TF-LEGENDA"/>
      </w:pPr>
      <w:bookmarkStart w:id="323" w:name="_Ref183983831"/>
      <w:bookmarkStart w:id="324" w:name="_Toc184283881"/>
      <w:r w:rsidRPr="0087140F">
        <w:t xml:space="preserve">Quadro </w:t>
      </w:r>
      <w:fldSimple w:instr=" SEQ Quadro \* ARABIC ">
        <w:r w:rsidR="008809CA">
          <w:rPr>
            <w:noProof/>
          </w:rPr>
          <w:t>13</w:t>
        </w:r>
      </w:fldSimple>
      <w:bookmarkEnd w:id="323"/>
      <w:r w:rsidRPr="0087140F">
        <w:t xml:space="preserve"> </w:t>
      </w:r>
      <w:r w:rsidR="00AE2EBF" w:rsidRPr="0087140F">
        <w:t xml:space="preserve">– </w:t>
      </w:r>
      <w:r w:rsidR="007979D5" w:rsidRPr="0087140F">
        <w:t xml:space="preserve">Função </w:t>
      </w:r>
      <w:proofErr w:type="spellStart"/>
      <w:r w:rsidR="007979D5" w:rsidRPr="0087140F">
        <w:rPr>
          <w:rFonts w:ascii="Courier New" w:hAnsi="Courier New" w:cs="Courier New"/>
          <w:sz w:val="20"/>
          <w:szCs w:val="16"/>
        </w:rPr>
        <w:t>collate_fn</w:t>
      </w:r>
      <w:proofErr w:type="spellEnd"/>
      <w:r w:rsidR="007979D5" w:rsidRPr="0087140F">
        <w:t xml:space="preserve"> com a finalidade de empacotar os dados</w:t>
      </w:r>
      <w:del w:id="325" w:author="Dalton Solano dos Reis" w:date="2024-12-11T09:01:00Z" w16du:dateUtc="2024-12-11T12:01:00Z">
        <w:r w:rsidR="007979D5" w:rsidRPr="0087140F" w:rsidDel="008020AE">
          <w:delText>.</w:delText>
        </w:r>
      </w:del>
      <w:bookmarkEnd w:id="32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815"/>
      </w:tblGrid>
      <w:tr w:rsidR="00C43434" w:rsidRPr="00163295" w14:paraId="47E68B91" w14:textId="77777777" w:rsidTr="00D42245">
        <w:trPr>
          <w:jc w:val="center"/>
        </w:trPr>
        <w:tc>
          <w:tcPr>
            <w:tcW w:w="8815" w:type="dxa"/>
          </w:tcPr>
          <w:p w14:paraId="3A0628CE" w14:textId="77777777" w:rsidR="00C43434" w:rsidRPr="00C43434" w:rsidRDefault="00C43434" w:rsidP="00C43434">
            <w:pPr>
              <w:pStyle w:val="TF-CDIGO-FONTE"/>
            </w:pPr>
            <w:r w:rsidRPr="00C43434">
              <w:t xml:space="preserve">def </w:t>
            </w:r>
            <w:proofErr w:type="spellStart"/>
            <w:r w:rsidRPr="00C43434">
              <w:t>collate_fn</w:t>
            </w:r>
            <w:proofErr w:type="spellEnd"/>
            <w:r w:rsidRPr="00C43434">
              <w:t>(batch):</w:t>
            </w:r>
          </w:p>
          <w:p w14:paraId="4DB22FF4" w14:textId="5FB8DC95" w:rsidR="00C43434" w:rsidRPr="00C43434" w:rsidRDefault="00C43434" w:rsidP="00D42245">
            <w:pPr>
              <w:pStyle w:val="TF-CDIGO-FONTE"/>
            </w:pPr>
            <w:r w:rsidRPr="00C43434">
              <w:t>    return tuple(zip(*batch))</w:t>
            </w:r>
          </w:p>
        </w:tc>
      </w:tr>
    </w:tbl>
    <w:p w14:paraId="32872C1B" w14:textId="3D304828" w:rsidR="007979D5" w:rsidRPr="0087140F" w:rsidRDefault="007979D5" w:rsidP="00A91330">
      <w:pPr>
        <w:pStyle w:val="TF-FONTE"/>
      </w:pPr>
      <w:r w:rsidRPr="0087140F">
        <w:t xml:space="preserve">Fonte: </w:t>
      </w:r>
      <w:r w:rsidR="00A91330" w:rsidRPr="0087140F">
        <w:t>e</w:t>
      </w:r>
      <w:r w:rsidRPr="0087140F">
        <w:t>laborad</w:t>
      </w:r>
      <w:r w:rsidR="00A91330" w:rsidRPr="0087140F">
        <w:t>o</w:t>
      </w:r>
      <w:r w:rsidRPr="0087140F">
        <w:t xml:space="preserve"> pelos autores.</w:t>
      </w:r>
    </w:p>
    <w:p w14:paraId="0BE7D4B0" w14:textId="18DCBB54" w:rsidR="005931F2" w:rsidRPr="0087140F" w:rsidRDefault="005931F2" w:rsidP="005931F2">
      <w:pPr>
        <w:pStyle w:val="TF-TEXTO"/>
      </w:pPr>
      <w:r w:rsidRPr="0087140F">
        <w:t xml:space="preserve">A função </w:t>
      </w:r>
      <w:proofErr w:type="spellStart"/>
      <w:r w:rsidRPr="0087140F">
        <w:rPr>
          <w:rFonts w:ascii="Courier New" w:hAnsi="Courier New" w:cs="Courier New"/>
          <w:sz w:val="20"/>
          <w:szCs w:val="16"/>
        </w:rPr>
        <w:t>calculate_metrics</w:t>
      </w:r>
      <w:proofErr w:type="spellEnd"/>
      <w:r w:rsidR="00E9581D" w:rsidRPr="0087140F">
        <w:t xml:space="preserve">, apresentada no </w:t>
      </w:r>
      <w:r w:rsidR="00E9581D" w:rsidRPr="0087140F">
        <w:fldChar w:fldCharType="begin"/>
      </w:r>
      <w:r w:rsidR="00E9581D" w:rsidRPr="0087140F">
        <w:instrText xml:space="preserve"> REF _Ref183983940 \h  \* MERGEFORMAT </w:instrText>
      </w:r>
      <w:r w:rsidR="00E9581D" w:rsidRPr="0087140F">
        <w:fldChar w:fldCharType="separate"/>
      </w:r>
      <w:r w:rsidR="008809CA" w:rsidRPr="0087140F">
        <w:t xml:space="preserve">Quadro </w:t>
      </w:r>
      <w:r w:rsidR="008809CA">
        <w:t>14</w:t>
      </w:r>
      <w:r w:rsidR="00E9581D" w:rsidRPr="0087140F">
        <w:fldChar w:fldCharType="end"/>
      </w:r>
      <w:r w:rsidR="00E9581D" w:rsidRPr="0087140F">
        <w:t xml:space="preserve">, </w:t>
      </w:r>
      <w:r w:rsidRPr="0087140F">
        <w:t xml:space="preserve">é responsável por avaliar o desempenho do modelo de detecção de objetos, utilizando métricas como precisão, </w:t>
      </w:r>
      <w:proofErr w:type="spellStart"/>
      <w:r w:rsidRPr="0087140F">
        <w:t>revocação</w:t>
      </w:r>
      <w:proofErr w:type="spellEnd"/>
      <w:r w:rsidRPr="0087140F">
        <w:t xml:space="preserve"> e F1-Score. Essa função compara as predições do modelo com as caixas reais (</w:t>
      </w:r>
      <w:proofErr w:type="spellStart"/>
      <w:r w:rsidRPr="0087140F">
        <w:rPr>
          <w:i/>
          <w:iCs/>
        </w:rPr>
        <w:t>bounding</w:t>
      </w:r>
      <w:proofErr w:type="spellEnd"/>
      <w:r w:rsidRPr="0087140F">
        <w:rPr>
          <w:i/>
          <w:iCs/>
        </w:rPr>
        <w:t xml:space="preserve"> boxes</w:t>
      </w:r>
      <w:r w:rsidRPr="0087140F">
        <w:t xml:space="preserve">) nos dados de validação, com base na métrica </w:t>
      </w:r>
      <w:proofErr w:type="spellStart"/>
      <w:r w:rsidRPr="0087140F">
        <w:t>Intersection</w:t>
      </w:r>
      <w:proofErr w:type="spellEnd"/>
      <w:r w:rsidRPr="0087140F">
        <w:t xml:space="preserve"> over Union</w:t>
      </w:r>
      <w:r w:rsidR="00E9581D" w:rsidRPr="0087140F">
        <w:t xml:space="preserve"> (</w:t>
      </w:r>
      <w:proofErr w:type="spellStart"/>
      <w:r w:rsidR="00E9581D" w:rsidRPr="0087140F">
        <w:t>IoU</w:t>
      </w:r>
      <w:proofErr w:type="spellEnd"/>
      <w:r w:rsidRPr="0087140F">
        <w:t>). Para cada par de imagem e predição, a função verifica quais caixas preditas possuem uma sobreposição suficiente com as caixas reais (com limiar padrão de 0,5) para serem classificadas como verdadeiros positivos (</w:t>
      </w:r>
      <w:proofErr w:type="spellStart"/>
      <w:ins w:id="326" w:author="Dalton Solano dos Reis" w:date="2024-12-11T09:02:00Z" w16du:dateUtc="2024-12-11T12:02:00Z">
        <w:r w:rsidR="008020AE">
          <w:t>T</w:t>
        </w:r>
        <w:r w:rsidR="008020AE" w:rsidRPr="008020AE">
          <w:t>rue</w:t>
        </w:r>
        <w:proofErr w:type="spellEnd"/>
        <w:r w:rsidR="008020AE" w:rsidRPr="008020AE">
          <w:t xml:space="preserve"> </w:t>
        </w:r>
        <w:r w:rsidR="008020AE">
          <w:t>P</w:t>
        </w:r>
        <w:r w:rsidR="008020AE" w:rsidRPr="008020AE">
          <w:t xml:space="preserve">ositives </w:t>
        </w:r>
        <w:r w:rsidR="008020AE">
          <w:t xml:space="preserve">- </w:t>
        </w:r>
      </w:ins>
      <w:r w:rsidRPr="0087140F">
        <w:t>TP). As caixas preditas que não possuem correspondência são consideradas falsos positivos (</w:t>
      </w:r>
      <w:ins w:id="327" w:author="Dalton Solano dos Reis" w:date="2024-12-11T09:03:00Z" w16du:dateUtc="2024-12-11T12:03:00Z">
        <w:r w:rsidR="008A0FAD">
          <w:t>F</w:t>
        </w:r>
        <w:r w:rsidR="008A0FAD" w:rsidRPr="008A0FAD">
          <w:t xml:space="preserve">alse </w:t>
        </w:r>
        <w:r w:rsidR="008A0FAD">
          <w:t>P</w:t>
        </w:r>
        <w:r w:rsidR="008A0FAD" w:rsidRPr="008A0FAD">
          <w:t xml:space="preserve">ositives </w:t>
        </w:r>
        <w:r w:rsidR="008A0FAD">
          <w:t xml:space="preserve">- </w:t>
        </w:r>
      </w:ins>
      <w:r w:rsidRPr="0087140F">
        <w:t>FP), enquanto as caixas reais sem correspondência são classificadas como falsos negativos (</w:t>
      </w:r>
      <w:ins w:id="328" w:author="Dalton Solano dos Reis" w:date="2024-12-11T09:03:00Z" w16du:dateUtc="2024-12-11T12:03:00Z">
        <w:r w:rsidR="008A0FAD">
          <w:t>F</w:t>
        </w:r>
        <w:r w:rsidR="008A0FAD" w:rsidRPr="008A0FAD">
          <w:t xml:space="preserve">alse </w:t>
        </w:r>
        <w:r w:rsidR="008A0FAD">
          <w:t>N</w:t>
        </w:r>
        <w:r w:rsidR="008A0FAD" w:rsidRPr="008A0FAD">
          <w:t xml:space="preserve">egatives </w:t>
        </w:r>
        <w:r w:rsidR="008A0FAD">
          <w:t xml:space="preserve">- </w:t>
        </w:r>
      </w:ins>
      <w:r w:rsidRPr="0087140F">
        <w:t>FN).</w:t>
      </w:r>
    </w:p>
    <w:p w14:paraId="192C82BA" w14:textId="5B208392" w:rsidR="00F335B4" w:rsidRPr="0087140F" w:rsidRDefault="00C940E7" w:rsidP="00C940E7">
      <w:pPr>
        <w:pStyle w:val="TF-LEGENDA"/>
      </w:pPr>
      <w:bookmarkStart w:id="329" w:name="_Ref183983940"/>
      <w:bookmarkStart w:id="330" w:name="_Toc184283882"/>
      <w:r w:rsidRPr="0087140F">
        <w:lastRenderedPageBreak/>
        <w:t xml:space="preserve">Quadro </w:t>
      </w:r>
      <w:fldSimple w:instr=" SEQ Quadro \* ARABIC ">
        <w:r w:rsidR="008809CA">
          <w:rPr>
            <w:noProof/>
          </w:rPr>
          <w:t>14</w:t>
        </w:r>
      </w:fldSimple>
      <w:bookmarkEnd w:id="329"/>
      <w:r w:rsidRPr="0087140F">
        <w:t xml:space="preserve"> </w:t>
      </w:r>
      <w:r w:rsidR="00AE2EBF" w:rsidRPr="0087140F">
        <w:t xml:space="preserve">– </w:t>
      </w:r>
      <w:r w:rsidR="00F335B4" w:rsidRPr="0087140F">
        <w:t xml:space="preserve">Código da função </w:t>
      </w:r>
      <w:proofErr w:type="spellStart"/>
      <w:r w:rsidR="00F335B4" w:rsidRPr="0087140F">
        <w:rPr>
          <w:rFonts w:ascii="Courier New" w:hAnsi="Courier New" w:cs="Courier New"/>
          <w:sz w:val="20"/>
          <w:szCs w:val="16"/>
        </w:rPr>
        <w:t>calculate_metrics</w:t>
      </w:r>
      <w:proofErr w:type="spellEnd"/>
      <w:del w:id="331" w:author="Dalton Solano dos Reis" w:date="2024-12-11T09:03:00Z" w16du:dateUtc="2024-12-11T12:03:00Z">
        <w:r w:rsidR="00F335B4" w:rsidRPr="0087140F" w:rsidDel="008A0FAD">
          <w:delText>.</w:delText>
        </w:r>
      </w:del>
      <w:bookmarkEnd w:id="330"/>
    </w:p>
    <w:tbl>
      <w:tblPr>
        <w:tblW w:w="92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209"/>
      </w:tblGrid>
      <w:tr w:rsidR="00C43434" w:rsidRPr="00163295" w14:paraId="537379C3" w14:textId="77777777" w:rsidTr="00C52FCC">
        <w:trPr>
          <w:jc w:val="center"/>
        </w:trPr>
        <w:tc>
          <w:tcPr>
            <w:tcW w:w="9209" w:type="dxa"/>
          </w:tcPr>
          <w:p w14:paraId="4A26D532" w14:textId="77777777" w:rsidR="00C43434" w:rsidRPr="00C43434" w:rsidRDefault="00C43434" w:rsidP="00C43434">
            <w:pPr>
              <w:pStyle w:val="TF-CDIGO-FONTE"/>
            </w:pPr>
            <w:r w:rsidRPr="00C43434">
              <w:t xml:space="preserve">def </w:t>
            </w:r>
            <w:proofErr w:type="spellStart"/>
            <w:r w:rsidRPr="00C43434">
              <w:t>calculate_</w:t>
            </w:r>
            <w:proofErr w:type="gramStart"/>
            <w:r w:rsidRPr="00C43434">
              <w:t>metrics</w:t>
            </w:r>
            <w:proofErr w:type="spellEnd"/>
            <w:r w:rsidRPr="00C43434">
              <w:t>(</w:t>
            </w:r>
            <w:proofErr w:type="gramEnd"/>
            <w:r w:rsidRPr="00C43434">
              <w:t xml:space="preserve">outputs, targets, </w:t>
            </w:r>
            <w:proofErr w:type="spellStart"/>
            <w:r w:rsidRPr="00C43434">
              <w:t>iou_threshold</w:t>
            </w:r>
            <w:proofErr w:type="spellEnd"/>
            <w:r w:rsidRPr="00C43434">
              <w:t>=0.5):</w:t>
            </w:r>
          </w:p>
          <w:p w14:paraId="4ECDC747" w14:textId="77777777" w:rsidR="00C43434" w:rsidRPr="00C43434" w:rsidRDefault="00C43434" w:rsidP="00C43434">
            <w:pPr>
              <w:pStyle w:val="TF-CDIGO-FONTE"/>
              <w:rPr>
                <w:lang w:val="pt-BR"/>
              </w:rPr>
            </w:pPr>
            <w:r w:rsidRPr="00C43434">
              <w:t xml:space="preserve">    </w:t>
            </w:r>
            <w:proofErr w:type="spellStart"/>
            <w:r w:rsidRPr="00C43434">
              <w:rPr>
                <w:lang w:val="pt-BR"/>
              </w:rPr>
              <w:t>all_tp</w:t>
            </w:r>
            <w:proofErr w:type="spellEnd"/>
            <w:r w:rsidRPr="00C43434">
              <w:rPr>
                <w:lang w:val="pt-BR"/>
              </w:rPr>
              <w:t xml:space="preserve"> = </w:t>
            </w:r>
            <w:proofErr w:type="gramStart"/>
            <w:r w:rsidRPr="00C43434">
              <w:rPr>
                <w:lang w:val="pt-BR"/>
              </w:rPr>
              <w:t>0  #</w:t>
            </w:r>
            <w:proofErr w:type="gramEnd"/>
            <w:r w:rsidRPr="00C43434">
              <w:rPr>
                <w:lang w:val="pt-BR"/>
              </w:rPr>
              <w:t xml:space="preserve"> Verdadeiros Positivos</w:t>
            </w:r>
          </w:p>
          <w:p w14:paraId="4762C45C" w14:textId="77777777" w:rsidR="00C43434" w:rsidRPr="00C43434" w:rsidRDefault="00C43434" w:rsidP="00C43434">
            <w:pPr>
              <w:pStyle w:val="TF-CDIGO-FONTE"/>
              <w:rPr>
                <w:lang w:val="pt-BR"/>
              </w:rPr>
            </w:pPr>
            <w:r w:rsidRPr="00C43434">
              <w:rPr>
                <w:lang w:val="pt-BR"/>
              </w:rPr>
              <w:t xml:space="preserve">    </w:t>
            </w:r>
            <w:proofErr w:type="spellStart"/>
            <w:r w:rsidRPr="00C43434">
              <w:rPr>
                <w:lang w:val="pt-BR"/>
              </w:rPr>
              <w:t>all_fp</w:t>
            </w:r>
            <w:proofErr w:type="spellEnd"/>
            <w:r w:rsidRPr="00C43434">
              <w:rPr>
                <w:lang w:val="pt-BR"/>
              </w:rPr>
              <w:t xml:space="preserve"> = </w:t>
            </w:r>
            <w:proofErr w:type="gramStart"/>
            <w:r w:rsidRPr="00C43434">
              <w:rPr>
                <w:lang w:val="pt-BR"/>
              </w:rPr>
              <w:t>0  #</w:t>
            </w:r>
            <w:proofErr w:type="gramEnd"/>
            <w:r w:rsidRPr="00C43434">
              <w:rPr>
                <w:lang w:val="pt-BR"/>
              </w:rPr>
              <w:t xml:space="preserve"> Falsos Positivos</w:t>
            </w:r>
          </w:p>
          <w:p w14:paraId="3313E7E5" w14:textId="77777777" w:rsidR="00C43434" w:rsidRPr="00C43434" w:rsidRDefault="00C43434" w:rsidP="00C43434">
            <w:pPr>
              <w:pStyle w:val="TF-CDIGO-FONTE"/>
            </w:pPr>
            <w:r w:rsidRPr="00C43434">
              <w:rPr>
                <w:lang w:val="pt-BR"/>
              </w:rPr>
              <w:t xml:space="preserve">    </w:t>
            </w:r>
            <w:proofErr w:type="spellStart"/>
            <w:r w:rsidRPr="00C43434">
              <w:t>all_fn</w:t>
            </w:r>
            <w:proofErr w:type="spellEnd"/>
            <w:r w:rsidRPr="00C43434">
              <w:t xml:space="preserve"> = </w:t>
            </w:r>
            <w:proofErr w:type="gramStart"/>
            <w:r w:rsidRPr="00C43434">
              <w:t>0  #</w:t>
            </w:r>
            <w:proofErr w:type="gramEnd"/>
            <w:r w:rsidRPr="00C43434">
              <w:t xml:space="preserve"> </w:t>
            </w:r>
            <w:proofErr w:type="spellStart"/>
            <w:r w:rsidRPr="00C43434">
              <w:t>Falsos</w:t>
            </w:r>
            <w:proofErr w:type="spellEnd"/>
            <w:r w:rsidRPr="00C43434">
              <w:t xml:space="preserve"> </w:t>
            </w:r>
            <w:proofErr w:type="spellStart"/>
            <w:r w:rsidRPr="00C43434">
              <w:t>Negativos</w:t>
            </w:r>
            <w:proofErr w:type="spellEnd"/>
          </w:p>
          <w:p w14:paraId="1DB41A4E" w14:textId="77777777" w:rsidR="00C43434" w:rsidRPr="00C43434" w:rsidRDefault="00C43434" w:rsidP="00C43434">
            <w:pPr>
              <w:pStyle w:val="TF-CDIGO-FONTE"/>
            </w:pPr>
          </w:p>
          <w:p w14:paraId="2161DB35" w14:textId="77777777" w:rsidR="00C43434" w:rsidRPr="00C43434" w:rsidRDefault="00C43434" w:rsidP="00C43434">
            <w:pPr>
              <w:pStyle w:val="TF-CDIGO-FONTE"/>
            </w:pPr>
            <w:r w:rsidRPr="00C43434">
              <w:t xml:space="preserve">    for output, target in </w:t>
            </w:r>
            <w:proofErr w:type="gramStart"/>
            <w:r w:rsidRPr="00C43434">
              <w:t>zip(</w:t>
            </w:r>
            <w:proofErr w:type="gramEnd"/>
            <w:r w:rsidRPr="00C43434">
              <w:t>outputs, targets):</w:t>
            </w:r>
          </w:p>
          <w:p w14:paraId="422354EC" w14:textId="77777777" w:rsidR="00C43434" w:rsidRPr="00C43434" w:rsidRDefault="00C43434" w:rsidP="00C43434">
            <w:pPr>
              <w:pStyle w:val="TF-CDIGO-FONTE"/>
            </w:pPr>
            <w:r w:rsidRPr="00C43434">
              <w:t xml:space="preserve">        </w:t>
            </w:r>
            <w:proofErr w:type="spellStart"/>
            <w:r w:rsidRPr="00C43434">
              <w:t>pred_boxes</w:t>
            </w:r>
            <w:proofErr w:type="spellEnd"/>
            <w:r w:rsidRPr="00C43434">
              <w:t xml:space="preserve"> = output['boxes']</w:t>
            </w:r>
          </w:p>
          <w:p w14:paraId="607DC550" w14:textId="77777777" w:rsidR="00C43434" w:rsidRPr="00C43434" w:rsidRDefault="00C43434" w:rsidP="00C43434">
            <w:pPr>
              <w:pStyle w:val="TF-CDIGO-FONTE"/>
            </w:pPr>
            <w:r w:rsidRPr="00C43434">
              <w:t xml:space="preserve">        </w:t>
            </w:r>
            <w:proofErr w:type="spellStart"/>
            <w:r w:rsidRPr="00C43434">
              <w:t>pred_scores</w:t>
            </w:r>
            <w:proofErr w:type="spellEnd"/>
            <w:r w:rsidRPr="00C43434">
              <w:t xml:space="preserve"> = output['scores']</w:t>
            </w:r>
          </w:p>
          <w:p w14:paraId="54077743" w14:textId="77777777" w:rsidR="00C43434" w:rsidRPr="00C43434" w:rsidRDefault="00C43434" w:rsidP="00C43434">
            <w:pPr>
              <w:pStyle w:val="TF-CDIGO-FONTE"/>
            </w:pPr>
            <w:r w:rsidRPr="00C43434">
              <w:t xml:space="preserve">        </w:t>
            </w:r>
            <w:proofErr w:type="spellStart"/>
            <w:r w:rsidRPr="00C43434">
              <w:t>pred_labels</w:t>
            </w:r>
            <w:proofErr w:type="spellEnd"/>
            <w:r w:rsidRPr="00C43434">
              <w:t xml:space="preserve"> = output['labels']</w:t>
            </w:r>
          </w:p>
          <w:p w14:paraId="3D772014" w14:textId="77777777" w:rsidR="00C43434" w:rsidRPr="00C43434" w:rsidRDefault="00C43434" w:rsidP="00C43434">
            <w:pPr>
              <w:pStyle w:val="TF-CDIGO-FONTE"/>
            </w:pPr>
          </w:p>
          <w:p w14:paraId="1E1677D5" w14:textId="77777777" w:rsidR="00C43434" w:rsidRPr="00C43434" w:rsidRDefault="00C43434" w:rsidP="00C43434">
            <w:pPr>
              <w:pStyle w:val="TF-CDIGO-FONTE"/>
            </w:pPr>
            <w:r w:rsidRPr="00C43434">
              <w:t xml:space="preserve">        </w:t>
            </w:r>
            <w:proofErr w:type="spellStart"/>
            <w:r w:rsidRPr="00C43434">
              <w:t>gt_boxes</w:t>
            </w:r>
            <w:proofErr w:type="spellEnd"/>
            <w:r w:rsidRPr="00C43434">
              <w:t xml:space="preserve"> = target['boxes']</w:t>
            </w:r>
          </w:p>
          <w:p w14:paraId="5EFFF4AD" w14:textId="77777777" w:rsidR="00C43434" w:rsidRPr="00C43434" w:rsidRDefault="00C43434" w:rsidP="00C43434">
            <w:pPr>
              <w:pStyle w:val="TF-CDIGO-FONTE"/>
              <w:rPr>
                <w:lang w:val="pt-BR"/>
              </w:rPr>
            </w:pPr>
            <w:r w:rsidRPr="00C43434">
              <w:t xml:space="preserve">        </w:t>
            </w:r>
            <w:proofErr w:type="spellStart"/>
            <w:r w:rsidRPr="00C43434">
              <w:rPr>
                <w:lang w:val="pt-BR"/>
              </w:rPr>
              <w:t>gt_labels</w:t>
            </w:r>
            <w:proofErr w:type="spellEnd"/>
            <w:r w:rsidRPr="00C43434">
              <w:rPr>
                <w:lang w:val="pt-BR"/>
              </w:rPr>
              <w:t xml:space="preserve"> = target['</w:t>
            </w:r>
            <w:proofErr w:type="spellStart"/>
            <w:r w:rsidRPr="00C43434">
              <w:rPr>
                <w:lang w:val="pt-BR"/>
              </w:rPr>
              <w:t>labels</w:t>
            </w:r>
            <w:proofErr w:type="spellEnd"/>
            <w:r w:rsidRPr="00C43434">
              <w:rPr>
                <w:lang w:val="pt-BR"/>
              </w:rPr>
              <w:t>']</w:t>
            </w:r>
          </w:p>
          <w:p w14:paraId="1C5A89EF" w14:textId="77777777" w:rsidR="00C43434" w:rsidRPr="00C43434" w:rsidRDefault="00C43434" w:rsidP="00C43434">
            <w:pPr>
              <w:pStyle w:val="TF-CDIGO-FONTE"/>
              <w:rPr>
                <w:lang w:val="pt-BR"/>
              </w:rPr>
            </w:pPr>
          </w:p>
          <w:p w14:paraId="586A5DAE" w14:textId="77777777" w:rsidR="00C43434" w:rsidRPr="00C43434" w:rsidRDefault="00C43434" w:rsidP="00C43434">
            <w:pPr>
              <w:pStyle w:val="TF-CDIGO-FONTE"/>
              <w:rPr>
                <w:lang w:val="pt-BR"/>
              </w:rPr>
            </w:pPr>
            <w:r w:rsidRPr="00C43434">
              <w:rPr>
                <w:lang w:val="pt-BR"/>
              </w:rPr>
              <w:t xml:space="preserve">        # Filtrar predições com base em um </w:t>
            </w:r>
            <w:proofErr w:type="spellStart"/>
            <w:r w:rsidRPr="00C43434">
              <w:rPr>
                <w:lang w:val="pt-BR"/>
              </w:rPr>
              <w:t>score_threshold</w:t>
            </w:r>
            <w:proofErr w:type="spellEnd"/>
            <w:r w:rsidRPr="00C43434">
              <w:rPr>
                <w:lang w:val="pt-BR"/>
              </w:rPr>
              <w:t xml:space="preserve"> (opcional)</w:t>
            </w:r>
          </w:p>
          <w:p w14:paraId="0398BD79" w14:textId="77777777" w:rsidR="00C43434" w:rsidRPr="00C43434" w:rsidRDefault="00C43434" w:rsidP="00C43434">
            <w:pPr>
              <w:pStyle w:val="TF-CDIGO-FONTE"/>
            </w:pPr>
            <w:r w:rsidRPr="00C43434">
              <w:rPr>
                <w:lang w:val="pt-BR"/>
              </w:rPr>
              <w:t xml:space="preserve">        </w:t>
            </w:r>
            <w:proofErr w:type="spellStart"/>
            <w:r w:rsidRPr="00C43434">
              <w:t>score_threshold</w:t>
            </w:r>
            <w:proofErr w:type="spellEnd"/>
            <w:r w:rsidRPr="00C43434">
              <w:t xml:space="preserve"> = 0.5</w:t>
            </w:r>
          </w:p>
          <w:p w14:paraId="15A97598" w14:textId="77777777" w:rsidR="00C43434" w:rsidRPr="00C43434" w:rsidRDefault="00C43434" w:rsidP="00C43434">
            <w:pPr>
              <w:pStyle w:val="TF-CDIGO-FONTE"/>
            </w:pPr>
            <w:r w:rsidRPr="00C43434">
              <w:t xml:space="preserve">        keep = </w:t>
            </w:r>
            <w:proofErr w:type="spellStart"/>
            <w:r w:rsidRPr="00C43434">
              <w:t>pred_scores</w:t>
            </w:r>
            <w:proofErr w:type="spellEnd"/>
            <w:r w:rsidRPr="00C43434">
              <w:t xml:space="preserve"> &gt;= </w:t>
            </w:r>
            <w:proofErr w:type="spellStart"/>
            <w:r w:rsidRPr="00C43434">
              <w:t>score_threshold</w:t>
            </w:r>
            <w:proofErr w:type="spellEnd"/>
          </w:p>
          <w:p w14:paraId="21110942" w14:textId="77777777" w:rsidR="00C43434" w:rsidRPr="00C43434" w:rsidRDefault="00C43434" w:rsidP="00C43434">
            <w:pPr>
              <w:pStyle w:val="TF-CDIGO-FONTE"/>
            </w:pPr>
            <w:r w:rsidRPr="00C43434">
              <w:t xml:space="preserve">        </w:t>
            </w:r>
            <w:proofErr w:type="spellStart"/>
            <w:r w:rsidRPr="00C43434">
              <w:t>pred_boxes</w:t>
            </w:r>
            <w:proofErr w:type="spellEnd"/>
            <w:r w:rsidRPr="00C43434">
              <w:t xml:space="preserve"> = </w:t>
            </w:r>
            <w:proofErr w:type="spellStart"/>
            <w:r w:rsidRPr="00C43434">
              <w:t>pred_boxes</w:t>
            </w:r>
            <w:proofErr w:type="spellEnd"/>
            <w:r w:rsidRPr="00C43434">
              <w:t>[keep]</w:t>
            </w:r>
          </w:p>
          <w:p w14:paraId="259CF5EE" w14:textId="77777777" w:rsidR="00C43434" w:rsidRPr="00C43434" w:rsidRDefault="00C43434" w:rsidP="00C43434">
            <w:pPr>
              <w:pStyle w:val="TF-CDIGO-FONTE"/>
            </w:pPr>
            <w:r w:rsidRPr="00C43434">
              <w:t xml:space="preserve">        </w:t>
            </w:r>
            <w:proofErr w:type="spellStart"/>
            <w:r w:rsidRPr="00C43434">
              <w:t>pred_labels</w:t>
            </w:r>
            <w:proofErr w:type="spellEnd"/>
            <w:r w:rsidRPr="00C43434">
              <w:t xml:space="preserve"> = </w:t>
            </w:r>
            <w:proofErr w:type="spellStart"/>
            <w:r w:rsidRPr="00C43434">
              <w:t>pred_labels</w:t>
            </w:r>
            <w:proofErr w:type="spellEnd"/>
            <w:r w:rsidRPr="00C43434">
              <w:t>[keep]</w:t>
            </w:r>
          </w:p>
          <w:p w14:paraId="119373D8" w14:textId="77777777" w:rsidR="00C43434" w:rsidRPr="00C43434" w:rsidRDefault="00C43434" w:rsidP="00C43434">
            <w:pPr>
              <w:pStyle w:val="TF-CDIGO-FONTE"/>
            </w:pPr>
          </w:p>
          <w:p w14:paraId="60CFEAC7" w14:textId="77777777" w:rsidR="00C43434" w:rsidRPr="00C43434" w:rsidRDefault="00C43434" w:rsidP="00C43434">
            <w:pPr>
              <w:pStyle w:val="TF-CDIGO-FONTE"/>
            </w:pPr>
            <w:r w:rsidRPr="00C43434">
              <w:t xml:space="preserve">        if </w:t>
            </w:r>
            <w:proofErr w:type="spellStart"/>
            <w:r w:rsidRPr="00C43434">
              <w:t>len</w:t>
            </w:r>
            <w:proofErr w:type="spellEnd"/>
            <w:r w:rsidRPr="00C43434">
              <w:t>(</w:t>
            </w:r>
            <w:proofErr w:type="spellStart"/>
            <w:r w:rsidRPr="00C43434">
              <w:t>pred_boxes</w:t>
            </w:r>
            <w:proofErr w:type="spellEnd"/>
            <w:r w:rsidRPr="00C43434">
              <w:t>) == 0:</w:t>
            </w:r>
          </w:p>
          <w:p w14:paraId="236EAECF" w14:textId="77777777" w:rsidR="00C43434" w:rsidRPr="00C43434" w:rsidRDefault="00C43434" w:rsidP="00C43434">
            <w:pPr>
              <w:pStyle w:val="TF-CDIGO-FONTE"/>
            </w:pPr>
            <w:r w:rsidRPr="00C43434">
              <w:t xml:space="preserve">            </w:t>
            </w:r>
            <w:proofErr w:type="spellStart"/>
            <w:r w:rsidRPr="00C43434">
              <w:t>all_fn</w:t>
            </w:r>
            <w:proofErr w:type="spellEnd"/>
            <w:r w:rsidRPr="00C43434">
              <w:t xml:space="preserve"> += </w:t>
            </w:r>
            <w:proofErr w:type="spellStart"/>
            <w:r w:rsidRPr="00C43434">
              <w:t>len</w:t>
            </w:r>
            <w:proofErr w:type="spellEnd"/>
            <w:r w:rsidRPr="00C43434">
              <w:t>(</w:t>
            </w:r>
            <w:proofErr w:type="spellStart"/>
            <w:r w:rsidRPr="00C43434">
              <w:t>gt_boxes</w:t>
            </w:r>
            <w:proofErr w:type="spellEnd"/>
            <w:r w:rsidRPr="00C43434">
              <w:t>)</w:t>
            </w:r>
          </w:p>
          <w:p w14:paraId="6834FEDB" w14:textId="77777777" w:rsidR="00C43434" w:rsidRPr="00C43434" w:rsidRDefault="00C43434" w:rsidP="00C43434">
            <w:pPr>
              <w:pStyle w:val="TF-CDIGO-FONTE"/>
              <w:rPr>
                <w:lang w:val="pt-BR"/>
              </w:rPr>
            </w:pPr>
            <w:r w:rsidRPr="00C43434">
              <w:t xml:space="preserve">            </w:t>
            </w:r>
            <w:r w:rsidRPr="00C43434">
              <w:rPr>
                <w:lang w:val="pt-BR"/>
              </w:rPr>
              <w:t>continue</w:t>
            </w:r>
          </w:p>
          <w:p w14:paraId="54221896" w14:textId="77777777" w:rsidR="00C43434" w:rsidRPr="00C43434" w:rsidRDefault="00C43434" w:rsidP="00C43434">
            <w:pPr>
              <w:pStyle w:val="TF-CDIGO-FONTE"/>
              <w:rPr>
                <w:lang w:val="pt-BR"/>
              </w:rPr>
            </w:pPr>
          </w:p>
          <w:p w14:paraId="3B160417" w14:textId="77777777" w:rsidR="00C43434" w:rsidRPr="00C43434" w:rsidRDefault="00C43434" w:rsidP="00C43434">
            <w:pPr>
              <w:pStyle w:val="TF-CDIGO-FONTE"/>
              <w:rPr>
                <w:lang w:val="pt-BR"/>
              </w:rPr>
            </w:pPr>
            <w:r w:rsidRPr="00C43434">
              <w:rPr>
                <w:lang w:val="pt-BR"/>
              </w:rPr>
              <w:t xml:space="preserve">        # Calcular </w:t>
            </w:r>
            <w:proofErr w:type="spellStart"/>
            <w:r w:rsidRPr="00C43434">
              <w:rPr>
                <w:lang w:val="pt-BR"/>
              </w:rPr>
              <w:t>IoU</w:t>
            </w:r>
            <w:proofErr w:type="spellEnd"/>
            <w:r w:rsidRPr="00C43434">
              <w:rPr>
                <w:lang w:val="pt-BR"/>
              </w:rPr>
              <w:t xml:space="preserve"> entre predições e </w:t>
            </w:r>
            <w:proofErr w:type="spellStart"/>
            <w:r w:rsidRPr="00C43434">
              <w:rPr>
                <w:lang w:val="pt-BR"/>
              </w:rPr>
              <w:t>ground</w:t>
            </w:r>
            <w:proofErr w:type="spellEnd"/>
            <w:r w:rsidRPr="00C43434">
              <w:rPr>
                <w:lang w:val="pt-BR"/>
              </w:rPr>
              <w:t xml:space="preserve"> </w:t>
            </w:r>
            <w:proofErr w:type="spellStart"/>
            <w:r w:rsidRPr="00C43434">
              <w:rPr>
                <w:lang w:val="pt-BR"/>
              </w:rPr>
              <w:t>truth</w:t>
            </w:r>
            <w:proofErr w:type="spellEnd"/>
          </w:p>
          <w:p w14:paraId="56A7B8C7" w14:textId="77777777" w:rsidR="00C43434" w:rsidRPr="00C43434" w:rsidRDefault="00C43434" w:rsidP="00C43434">
            <w:pPr>
              <w:pStyle w:val="TF-CDIGO-FONTE"/>
              <w:rPr>
                <w:lang w:val="pt-BR"/>
              </w:rPr>
            </w:pPr>
            <w:r w:rsidRPr="00C43434">
              <w:rPr>
                <w:lang w:val="pt-BR"/>
              </w:rPr>
              <w:t xml:space="preserve">        </w:t>
            </w:r>
            <w:proofErr w:type="spellStart"/>
            <w:r w:rsidRPr="00C43434">
              <w:rPr>
                <w:lang w:val="pt-BR"/>
              </w:rPr>
              <w:t>iou_matrix</w:t>
            </w:r>
            <w:proofErr w:type="spellEnd"/>
            <w:r w:rsidRPr="00C43434">
              <w:rPr>
                <w:lang w:val="pt-BR"/>
              </w:rPr>
              <w:t xml:space="preserve"> = </w:t>
            </w:r>
            <w:proofErr w:type="spellStart"/>
            <w:r w:rsidRPr="00C43434">
              <w:rPr>
                <w:lang w:val="pt-BR"/>
              </w:rPr>
              <w:t>box_</w:t>
            </w:r>
            <w:proofErr w:type="gramStart"/>
            <w:r w:rsidRPr="00C43434">
              <w:rPr>
                <w:lang w:val="pt-BR"/>
              </w:rPr>
              <w:t>iou</w:t>
            </w:r>
            <w:proofErr w:type="spellEnd"/>
            <w:r w:rsidRPr="00C43434">
              <w:rPr>
                <w:lang w:val="pt-BR"/>
              </w:rPr>
              <w:t>(</w:t>
            </w:r>
            <w:proofErr w:type="spellStart"/>
            <w:proofErr w:type="gramEnd"/>
            <w:r w:rsidRPr="00C43434">
              <w:rPr>
                <w:lang w:val="pt-BR"/>
              </w:rPr>
              <w:t>pred_boxes</w:t>
            </w:r>
            <w:proofErr w:type="spellEnd"/>
            <w:r w:rsidRPr="00C43434">
              <w:rPr>
                <w:lang w:val="pt-BR"/>
              </w:rPr>
              <w:t xml:space="preserve">, </w:t>
            </w:r>
            <w:proofErr w:type="spellStart"/>
            <w:r w:rsidRPr="00C43434">
              <w:rPr>
                <w:lang w:val="pt-BR"/>
              </w:rPr>
              <w:t>gt_boxes</w:t>
            </w:r>
            <w:proofErr w:type="spellEnd"/>
            <w:r w:rsidRPr="00C43434">
              <w:rPr>
                <w:lang w:val="pt-BR"/>
              </w:rPr>
              <w:t>)</w:t>
            </w:r>
          </w:p>
          <w:p w14:paraId="7B687CA3" w14:textId="77777777" w:rsidR="00C43434" w:rsidRPr="00C43434" w:rsidRDefault="00C43434" w:rsidP="00C43434">
            <w:pPr>
              <w:pStyle w:val="TF-CDIGO-FONTE"/>
              <w:rPr>
                <w:lang w:val="pt-BR"/>
              </w:rPr>
            </w:pPr>
          </w:p>
          <w:p w14:paraId="72826AF4" w14:textId="77777777" w:rsidR="00C43434" w:rsidRPr="00C43434" w:rsidRDefault="00C43434" w:rsidP="00C43434">
            <w:pPr>
              <w:pStyle w:val="TF-CDIGO-FONTE"/>
              <w:rPr>
                <w:lang w:val="pt-BR"/>
              </w:rPr>
            </w:pPr>
            <w:r w:rsidRPr="00C43434">
              <w:rPr>
                <w:lang w:val="pt-BR"/>
              </w:rPr>
              <w:t xml:space="preserve">        # Para cada predição, verificar se há um </w:t>
            </w:r>
            <w:proofErr w:type="spellStart"/>
            <w:r w:rsidRPr="00C43434">
              <w:rPr>
                <w:lang w:val="pt-BR"/>
              </w:rPr>
              <w:t>IoU</w:t>
            </w:r>
            <w:proofErr w:type="spellEnd"/>
            <w:r w:rsidRPr="00C43434">
              <w:rPr>
                <w:lang w:val="pt-BR"/>
              </w:rPr>
              <w:t xml:space="preserve"> acima do limiar</w:t>
            </w:r>
          </w:p>
          <w:p w14:paraId="104E08A8" w14:textId="77777777" w:rsidR="00C43434" w:rsidRPr="00C43434" w:rsidRDefault="00C43434" w:rsidP="00C43434">
            <w:pPr>
              <w:pStyle w:val="TF-CDIGO-FONTE"/>
              <w:rPr>
                <w:lang w:val="pt-BR"/>
              </w:rPr>
            </w:pPr>
            <w:r w:rsidRPr="00C43434">
              <w:rPr>
                <w:lang w:val="pt-BR"/>
              </w:rPr>
              <w:t xml:space="preserve">        </w:t>
            </w:r>
            <w:proofErr w:type="spellStart"/>
            <w:r w:rsidRPr="00C43434">
              <w:rPr>
                <w:lang w:val="pt-BR"/>
              </w:rPr>
              <w:t>ious</w:t>
            </w:r>
            <w:proofErr w:type="spellEnd"/>
            <w:r w:rsidRPr="00C43434">
              <w:rPr>
                <w:lang w:val="pt-BR"/>
              </w:rPr>
              <w:t xml:space="preserve">, </w:t>
            </w:r>
            <w:proofErr w:type="spellStart"/>
            <w:r w:rsidRPr="00C43434">
              <w:rPr>
                <w:lang w:val="pt-BR"/>
              </w:rPr>
              <w:t>indices</w:t>
            </w:r>
            <w:proofErr w:type="spellEnd"/>
            <w:r w:rsidRPr="00C43434">
              <w:rPr>
                <w:lang w:val="pt-BR"/>
              </w:rPr>
              <w:t xml:space="preserve"> = </w:t>
            </w:r>
            <w:proofErr w:type="spellStart"/>
            <w:r w:rsidRPr="00C43434">
              <w:rPr>
                <w:lang w:val="pt-BR"/>
              </w:rPr>
              <w:t>iou_matrix.max</w:t>
            </w:r>
            <w:proofErr w:type="spellEnd"/>
            <w:r w:rsidRPr="00C43434">
              <w:rPr>
                <w:lang w:val="pt-BR"/>
              </w:rPr>
              <w:t>(</w:t>
            </w:r>
            <w:proofErr w:type="spellStart"/>
            <w:r w:rsidRPr="00C43434">
              <w:rPr>
                <w:lang w:val="pt-BR"/>
              </w:rPr>
              <w:t>dim</w:t>
            </w:r>
            <w:proofErr w:type="spellEnd"/>
            <w:r w:rsidRPr="00C43434">
              <w:rPr>
                <w:lang w:val="pt-BR"/>
              </w:rPr>
              <w:t>=1)</w:t>
            </w:r>
          </w:p>
          <w:p w14:paraId="1CAECBCE" w14:textId="77777777" w:rsidR="00C43434" w:rsidRPr="00C43434" w:rsidRDefault="00C43434" w:rsidP="00C43434">
            <w:pPr>
              <w:pStyle w:val="TF-CDIGO-FONTE"/>
            </w:pPr>
            <w:r w:rsidRPr="00C43434">
              <w:rPr>
                <w:lang w:val="pt-BR"/>
              </w:rPr>
              <w:t xml:space="preserve">        </w:t>
            </w:r>
            <w:proofErr w:type="spellStart"/>
            <w:r w:rsidRPr="00C43434">
              <w:t>tp</w:t>
            </w:r>
            <w:proofErr w:type="spellEnd"/>
            <w:r w:rsidRPr="00C43434">
              <w:t xml:space="preserve"> = (</w:t>
            </w:r>
            <w:proofErr w:type="spellStart"/>
            <w:r w:rsidRPr="00C43434">
              <w:t>ious</w:t>
            </w:r>
            <w:proofErr w:type="spellEnd"/>
            <w:r w:rsidRPr="00C43434">
              <w:t xml:space="preserve"> &gt;= </w:t>
            </w:r>
            <w:proofErr w:type="spellStart"/>
            <w:r w:rsidRPr="00C43434">
              <w:t>iou_threshold</w:t>
            </w:r>
            <w:proofErr w:type="spellEnd"/>
            <w:proofErr w:type="gramStart"/>
            <w:r w:rsidRPr="00C43434">
              <w:t>).sum</w:t>
            </w:r>
            <w:proofErr w:type="gramEnd"/>
            <w:r w:rsidRPr="00C43434">
              <w:t>().item()</w:t>
            </w:r>
          </w:p>
          <w:p w14:paraId="78CD6F34" w14:textId="77777777" w:rsidR="00C43434" w:rsidRPr="00C43434" w:rsidRDefault="00C43434" w:rsidP="00C43434">
            <w:pPr>
              <w:pStyle w:val="TF-CDIGO-FONTE"/>
            </w:pPr>
            <w:r w:rsidRPr="00C43434">
              <w:t xml:space="preserve">        </w:t>
            </w:r>
            <w:proofErr w:type="spellStart"/>
            <w:r w:rsidRPr="00C43434">
              <w:t>fp</w:t>
            </w:r>
            <w:proofErr w:type="spellEnd"/>
            <w:r w:rsidRPr="00C43434">
              <w:t xml:space="preserve"> = (</w:t>
            </w:r>
            <w:proofErr w:type="spellStart"/>
            <w:r w:rsidRPr="00C43434">
              <w:t>ious</w:t>
            </w:r>
            <w:proofErr w:type="spellEnd"/>
            <w:r w:rsidRPr="00C43434">
              <w:t xml:space="preserve"> &lt; </w:t>
            </w:r>
            <w:proofErr w:type="spellStart"/>
            <w:r w:rsidRPr="00C43434">
              <w:t>iou_threshold</w:t>
            </w:r>
            <w:proofErr w:type="spellEnd"/>
            <w:proofErr w:type="gramStart"/>
            <w:r w:rsidRPr="00C43434">
              <w:t>).sum</w:t>
            </w:r>
            <w:proofErr w:type="gramEnd"/>
            <w:r w:rsidRPr="00C43434">
              <w:t>().item()</w:t>
            </w:r>
          </w:p>
          <w:p w14:paraId="7C302821" w14:textId="77777777" w:rsidR="00C43434" w:rsidRPr="00C43434" w:rsidRDefault="00C43434" w:rsidP="00C43434">
            <w:pPr>
              <w:pStyle w:val="TF-CDIGO-FONTE"/>
            </w:pPr>
            <w:r w:rsidRPr="00C43434">
              <w:t xml:space="preserve">        </w:t>
            </w:r>
            <w:proofErr w:type="spellStart"/>
            <w:r w:rsidRPr="00C43434">
              <w:t>fn</w:t>
            </w:r>
            <w:proofErr w:type="spellEnd"/>
            <w:r w:rsidRPr="00C43434">
              <w:t xml:space="preserve"> = </w:t>
            </w:r>
            <w:proofErr w:type="spellStart"/>
            <w:r w:rsidRPr="00C43434">
              <w:t>len</w:t>
            </w:r>
            <w:proofErr w:type="spellEnd"/>
            <w:r w:rsidRPr="00C43434">
              <w:t>(</w:t>
            </w:r>
            <w:proofErr w:type="spellStart"/>
            <w:r w:rsidRPr="00C43434">
              <w:t>gt_boxes</w:t>
            </w:r>
            <w:proofErr w:type="spellEnd"/>
            <w:r w:rsidRPr="00C43434">
              <w:t xml:space="preserve">) - </w:t>
            </w:r>
            <w:proofErr w:type="spellStart"/>
            <w:r w:rsidRPr="00C43434">
              <w:t>tp</w:t>
            </w:r>
            <w:proofErr w:type="spellEnd"/>
          </w:p>
          <w:p w14:paraId="5E807F22" w14:textId="77777777" w:rsidR="00C43434" w:rsidRPr="00C43434" w:rsidRDefault="00C43434" w:rsidP="00C43434">
            <w:pPr>
              <w:pStyle w:val="TF-CDIGO-FONTE"/>
            </w:pPr>
          </w:p>
          <w:p w14:paraId="029A3304" w14:textId="77777777" w:rsidR="00C43434" w:rsidRPr="00C43434" w:rsidRDefault="00C43434" w:rsidP="00C43434">
            <w:pPr>
              <w:pStyle w:val="TF-CDIGO-FONTE"/>
            </w:pPr>
            <w:r w:rsidRPr="00C43434">
              <w:t xml:space="preserve">        </w:t>
            </w:r>
            <w:proofErr w:type="spellStart"/>
            <w:r w:rsidRPr="00C43434">
              <w:t>all_tp</w:t>
            </w:r>
            <w:proofErr w:type="spellEnd"/>
            <w:r w:rsidRPr="00C43434">
              <w:t xml:space="preserve"> += </w:t>
            </w:r>
            <w:proofErr w:type="spellStart"/>
            <w:r w:rsidRPr="00C43434">
              <w:t>tp</w:t>
            </w:r>
            <w:proofErr w:type="spellEnd"/>
          </w:p>
          <w:p w14:paraId="70A3D700" w14:textId="77777777" w:rsidR="00C43434" w:rsidRPr="00C43434" w:rsidRDefault="00C43434" w:rsidP="00C43434">
            <w:pPr>
              <w:pStyle w:val="TF-CDIGO-FONTE"/>
            </w:pPr>
            <w:r w:rsidRPr="00C43434">
              <w:t xml:space="preserve">        </w:t>
            </w:r>
            <w:proofErr w:type="spellStart"/>
            <w:r w:rsidRPr="00C43434">
              <w:t>all_fp</w:t>
            </w:r>
            <w:proofErr w:type="spellEnd"/>
            <w:r w:rsidRPr="00C43434">
              <w:t xml:space="preserve"> += </w:t>
            </w:r>
            <w:proofErr w:type="spellStart"/>
            <w:r w:rsidRPr="00C43434">
              <w:t>fp</w:t>
            </w:r>
            <w:proofErr w:type="spellEnd"/>
          </w:p>
          <w:p w14:paraId="587BFDD5" w14:textId="77777777" w:rsidR="00C43434" w:rsidRPr="00C43434" w:rsidRDefault="00C43434" w:rsidP="00C43434">
            <w:pPr>
              <w:pStyle w:val="TF-CDIGO-FONTE"/>
            </w:pPr>
            <w:r w:rsidRPr="00C43434">
              <w:t xml:space="preserve">        </w:t>
            </w:r>
            <w:proofErr w:type="spellStart"/>
            <w:r w:rsidRPr="00C43434">
              <w:t>all_fn</w:t>
            </w:r>
            <w:proofErr w:type="spellEnd"/>
            <w:r w:rsidRPr="00C43434">
              <w:t xml:space="preserve"> += </w:t>
            </w:r>
            <w:proofErr w:type="spellStart"/>
            <w:r w:rsidRPr="00C43434">
              <w:t>fn</w:t>
            </w:r>
            <w:proofErr w:type="spellEnd"/>
          </w:p>
          <w:p w14:paraId="27C5B543" w14:textId="77777777" w:rsidR="00C43434" w:rsidRPr="00C43434" w:rsidRDefault="00C43434" w:rsidP="00C43434">
            <w:pPr>
              <w:pStyle w:val="TF-CDIGO-FONTE"/>
            </w:pPr>
          </w:p>
          <w:p w14:paraId="66C79FDB" w14:textId="77777777" w:rsidR="00C43434" w:rsidRPr="00C43434" w:rsidRDefault="00C43434" w:rsidP="00C43434">
            <w:pPr>
              <w:pStyle w:val="TF-CDIGO-FONTE"/>
            </w:pPr>
            <w:r w:rsidRPr="00C43434">
              <w:t xml:space="preserve">    precision = </w:t>
            </w:r>
            <w:proofErr w:type="spellStart"/>
            <w:r w:rsidRPr="00C43434">
              <w:t>all_tp</w:t>
            </w:r>
            <w:proofErr w:type="spellEnd"/>
            <w:r w:rsidRPr="00C43434">
              <w:t xml:space="preserve"> / (</w:t>
            </w:r>
            <w:proofErr w:type="spellStart"/>
            <w:r w:rsidRPr="00C43434">
              <w:t>all_tp</w:t>
            </w:r>
            <w:proofErr w:type="spellEnd"/>
            <w:r w:rsidRPr="00C43434">
              <w:t xml:space="preserve"> + </w:t>
            </w:r>
            <w:proofErr w:type="spellStart"/>
            <w:r w:rsidRPr="00C43434">
              <w:t>all_fp</w:t>
            </w:r>
            <w:proofErr w:type="spellEnd"/>
            <w:r w:rsidRPr="00C43434">
              <w:t>) if (</w:t>
            </w:r>
            <w:proofErr w:type="spellStart"/>
            <w:r w:rsidRPr="00C43434">
              <w:t>all_tp</w:t>
            </w:r>
            <w:proofErr w:type="spellEnd"/>
            <w:r w:rsidRPr="00C43434">
              <w:t xml:space="preserve"> + </w:t>
            </w:r>
            <w:proofErr w:type="spellStart"/>
            <w:r w:rsidRPr="00C43434">
              <w:t>all_fp</w:t>
            </w:r>
            <w:proofErr w:type="spellEnd"/>
            <w:r w:rsidRPr="00C43434">
              <w:t>) &gt; 0 else 0</w:t>
            </w:r>
          </w:p>
          <w:p w14:paraId="134C9091" w14:textId="77777777" w:rsidR="00C43434" w:rsidRPr="00C43434" w:rsidRDefault="00C43434" w:rsidP="00C43434">
            <w:pPr>
              <w:pStyle w:val="TF-CDIGO-FONTE"/>
            </w:pPr>
            <w:r w:rsidRPr="00C43434">
              <w:t xml:space="preserve">    recall = </w:t>
            </w:r>
            <w:proofErr w:type="spellStart"/>
            <w:r w:rsidRPr="00C43434">
              <w:t>all_tp</w:t>
            </w:r>
            <w:proofErr w:type="spellEnd"/>
            <w:r w:rsidRPr="00C43434">
              <w:t xml:space="preserve"> / (</w:t>
            </w:r>
            <w:proofErr w:type="spellStart"/>
            <w:r w:rsidRPr="00C43434">
              <w:t>all_tp</w:t>
            </w:r>
            <w:proofErr w:type="spellEnd"/>
            <w:r w:rsidRPr="00C43434">
              <w:t xml:space="preserve"> + </w:t>
            </w:r>
            <w:proofErr w:type="spellStart"/>
            <w:r w:rsidRPr="00C43434">
              <w:t>all_fn</w:t>
            </w:r>
            <w:proofErr w:type="spellEnd"/>
            <w:r w:rsidRPr="00C43434">
              <w:t>) if (</w:t>
            </w:r>
            <w:proofErr w:type="spellStart"/>
            <w:r w:rsidRPr="00C43434">
              <w:t>all_tp</w:t>
            </w:r>
            <w:proofErr w:type="spellEnd"/>
            <w:r w:rsidRPr="00C43434">
              <w:t xml:space="preserve"> + </w:t>
            </w:r>
            <w:proofErr w:type="spellStart"/>
            <w:r w:rsidRPr="00C43434">
              <w:t>all_fn</w:t>
            </w:r>
            <w:proofErr w:type="spellEnd"/>
            <w:r w:rsidRPr="00C43434">
              <w:t>) &gt; 0 else 0</w:t>
            </w:r>
          </w:p>
          <w:p w14:paraId="7B52D5C0" w14:textId="77777777" w:rsidR="00C43434" w:rsidRPr="00C43434" w:rsidRDefault="00C43434" w:rsidP="00C43434">
            <w:pPr>
              <w:pStyle w:val="TF-CDIGO-FONTE"/>
            </w:pPr>
            <w:r w:rsidRPr="00C43434">
              <w:t>    f1_score = 2 * (precision * recall) / (precision + recall) if (precision + recall) &gt; 0 else 0</w:t>
            </w:r>
          </w:p>
          <w:p w14:paraId="33DF271A" w14:textId="77777777" w:rsidR="00C43434" w:rsidRPr="00C43434" w:rsidRDefault="00C43434" w:rsidP="00C43434">
            <w:pPr>
              <w:pStyle w:val="TF-CDIGO-FONTE"/>
            </w:pPr>
          </w:p>
          <w:p w14:paraId="6DA44EE4" w14:textId="52732D0E" w:rsidR="00C43434" w:rsidRPr="00C43434" w:rsidRDefault="00C43434" w:rsidP="00D42245">
            <w:pPr>
              <w:pStyle w:val="TF-CDIGO-FONTE"/>
            </w:pPr>
            <w:r w:rsidRPr="00C43434">
              <w:t>    return precision, recall, f1_score</w:t>
            </w:r>
          </w:p>
        </w:tc>
      </w:tr>
    </w:tbl>
    <w:p w14:paraId="65FA55A2" w14:textId="0468D7BD" w:rsidR="00F335B4" w:rsidRPr="0087140F" w:rsidRDefault="00F335B4" w:rsidP="004B48A7">
      <w:pPr>
        <w:pStyle w:val="TF-FONTE"/>
      </w:pPr>
      <w:r w:rsidRPr="0087140F">
        <w:t xml:space="preserve">Fonte: </w:t>
      </w:r>
      <w:r w:rsidR="004B48A7" w:rsidRPr="0087140F">
        <w:t>e</w:t>
      </w:r>
      <w:r w:rsidRPr="0087140F">
        <w:t>laborado pelos autores.</w:t>
      </w:r>
    </w:p>
    <w:p w14:paraId="4D493491" w14:textId="69C7158D" w:rsidR="00F335B4" w:rsidRPr="0087140F" w:rsidRDefault="00F335B4" w:rsidP="00F335B4">
      <w:pPr>
        <w:pStyle w:val="TF-TEXTO"/>
      </w:pPr>
      <w:r w:rsidRPr="0087140F">
        <w:t xml:space="preserve">Durante o treinamento, que ocorre por um número definido de épocas (padrão: 10), o modelo alterna entre os modos de treino e avaliação. No modo de treino, o modelo processa os dados, calcula as perdas (como erro das caixas preditas em relação às reais), e ajusta seus parâmetros utilizando gradientes descendentes. Já no modo de avaliação, o modelo é testado no conjunto de validação, e métricas como precisão, </w:t>
      </w:r>
      <w:proofErr w:type="spellStart"/>
      <w:r w:rsidRPr="0087140F">
        <w:t>revocação</w:t>
      </w:r>
      <w:proofErr w:type="spellEnd"/>
      <w:r w:rsidRPr="0087140F">
        <w:t xml:space="preserve"> e F1-Score são calculadas pela função </w:t>
      </w:r>
      <w:proofErr w:type="spellStart"/>
      <w:r w:rsidRPr="0087140F">
        <w:rPr>
          <w:rFonts w:ascii="Courier New" w:hAnsi="Courier New" w:cs="Courier New"/>
          <w:sz w:val="20"/>
          <w:szCs w:val="16"/>
        </w:rPr>
        <w:t>calculate_metrics</w:t>
      </w:r>
      <w:proofErr w:type="spellEnd"/>
      <w:r w:rsidRPr="0087140F">
        <w:t xml:space="preserve"> para monitorar o desempenho. Ao final do treinamento, o modelo treinado é salvo em um arquivo com extensão </w:t>
      </w:r>
      <w:del w:id="332" w:author="Dalton Solano dos Reis" w:date="2024-12-11T09:04:00Z" w16du:dateUtc="2024-12-11T12:04:00Z">
        <w:r w:rsidRPr="0087140F" w:rsidDel="008A0FAD">
          <w:delText>.</w:delText>
        </w:r>
      </w:del>
      <w:proofErr w:type="spellStart"/>
      <w:r w:rsidRPr="0087140F">
        <w:rPr>
          <w:rFonts w:ascii="Courier New" w:hAnsi="Courier New" w:cs="Courier New"/>
          <w:sz w:val="20"/>
          <w:szCs w:val="16"/>
        </w:rPr>
        <w:t>pth</w:t>
      </w:r>
      <w:proofErr w:type="spellEnd"/>
      <w:r w:rsidR="00E9581D" w:rsidRPr="0087140F">
        <w:t xml:space="preserve"> (</w:t>
      </w:r>
      <w:r w:rsidR="00E9581D" w:rsidRPr="0087140F">
        <w:fldChar w:fldCharType="begin"/>
      </w:r>
      <w:r w:rsidR="00E9581D" w:rsidRPr="0087140F">
        <w:instrText xml:space="preserve"> REF _Ref183984044 \h </w:instrText>
      </w:r>
      <w:r w:rsidR="00E911BE" w:rsidRPr="0087140F">
        <w:instrText xml:space="preserve"> \* MERGEFORMAT </w:instrText>
      </w:r>
      <w:r w:rsidR="00E9581D" w:rsidRPr="0087140F">
        <w:fldChar w:fldCharType="separate"/>
      </w:r>
      <w:r w:rsidR="008809CA" w:rsidRPr="0087140F">
        <w:t xml:space="preserve">Quadro </w:t>
      </w:r>
      <w:r w:rsidR="008809CA">
        <w:t>15</w:t>
      </w:r>
      <w:r w:rsidR="00E9581D" w:rsidRPr="0087140F">
        <w:fldChar w:fldCharType="end"/>
      </w:r>
      <w:r w:rsidR="00E9581D" w:rsidRPr="0087140F">
        <w:t>),</w:t>
      </w:r>
      <w:r w:rsidRPr="0087140F">
        <w:t xml:space="preserve"> permitindo que seja utilizado posteriormente para a validação com imagens de teste.</w:t>
      </w:r>
    </w:p>
    <w:p w14:paraId="0C728B66" w14:textId="5F1223B6" w:rsidR="00F335B4" w:rsidRPr="0087140F" w:rsidRDefault="00C940E7" w:rsidP="00C940E7">
      <w:pPr>
        <w:pStyle w:val="TF-LEGENDA"/>
      </w:pPr>
      <w:bookmarkStart w:id="333" w:name="_Ref183984044"/>
      <w:bookmarkStart w:id="334" w:name="_Toc184283883"/>
      <w:r w:rsidRPr="0087140F">
        <w:lastRenderedPageBreak/>
        <w:t xml:space="preserve">Quadro </w:t>
      </w:r>
      <w:fldSimple w:instr=" SEQ Quadro \* ARABIC ">
        <w:r w:rsidR="008809CA">
          <w:rPr>
            <w:noProof/>
          </w:rPr>
          <w:t>15</w:t>
        </w:r>
      </w:fldSimple>
      <w:bookmarkEnd w:id="333"/>
      <w:r w:rsidRPr="0087140F">
        <w:t xml:space="preserve"> </w:t>
      </w:r>
      <w:r w:rsidR="00AE2EBF" w:rsidRPr="0087140F">
        <w:t xml:space="preserve">– </w:t>
      </w:r>
      <w:r w:rsidR="00E9581D" w:rsidRPr="0087140F">
        <w:t>S</w:t>
      </w:r>
      <w:r w:rsidR="00F335B4" w:rsidRPr="0087140F">
        <w:t xml:space="preserve">alvamento </w:t>
      </w:r>
      <w:r w:rsidR="00E9581D" w:rsidRPr="0087140F">
        <w:t>do modelo em</w:t>
      </w:r>
      <w:r w:rsidR="00F335B4" w:rsidRPr="0087140F">
        <w:t xml:space="preserve"> arquivo </w:t>
      </w:r>
      <w:del w:id="335" w:author="Dalton Solano dos Reis" w:date="2024-12-11T09:04:00Z" w16du:dateUtc="2024-12-11T12:04:00Z">
        <w:r w:rsidR="00F335B4" w:rsidRPr="0087140F" w:rsidDel="008A0FAD">
          <w:delText>.</w:delText>
        </w:r>
      </w:del>
      <w:proofErr w:type="spellStart"/>
      <w:r w:rsidR="00F335B4" w:rsidRPr="0087140F">
        <w:rPr>
          <w:rFonts w:ascii="Courier New" w:hAnsi="Courier New" w:cs="Courier New"/>
          <w:sz w:val="20"/>
          <w:szCs w:val="16"/>
        </w:rPr>
        <w:t>pth</w:t>
      </w:r>
      <w:proofErr w:type="spellEnd"/>
      <w:del w:id="336" w:author="Dalton Solano dos Reis" w:date="2024-12-11T09:04:00Z" w16du:dateUtc="2024-12-11T12:04:00Z">
        <w:r w:rsidR="00F335B4" w:rsidRPr="0087140F" w:rsidDel="008A0FAD">
          <w:delText>.</w:delText>
        </w:r>
      </w:del>
      <w:bookmarkEnd w:id="33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815"/>
      </w:tblGrid>
      <w:tr w:rsidR="00525339" w:rsidRPr="00525339" w14:paraId="05BE243C" w14:textId="77777777" w:rsidTr="00D42245">
        <w:trPr>
          <w:jc w:val="center"/>
        </w:trPr>
        <w:tc>
          <w:tcPr>
            <w:tcW w:w="8815" w:type="dxa"/>
          </w:tcPr>
          <w:p w14:paraId="72C5F210" w14:textId="78A46EDD" w:rsidR="00525339" w:rsidRPr="00525339" w:rsidRDefault="00525339" w:rsidP="00525339">
            <w:pPr>
              <w:pStyle w:val="TF-CDIGO-FONTE"/>
              <w:rPr>
                <w:lang w:val="pt-BR"/>
              </w:rPr>
            </w:pPr>
            <w:r w:rsidRPr="00525339">
              <w:rPr>
                <w:lang w:val="pt-BR"/>
              </w:rPr>
              <w:t xml:space="preserve">        </w:t>
            </w:r>
            <w:proofErr w:type="spellStart"/>
            <w:r w:rsidRPr="00525339">
              <w:rPr>
                <w:lang w:val="pt-BR"/>
              </w:rPr>
              <w:t>if</w:t>
            </w:r>
            <w:proofErr w:type="spellEnd"/>
            <w:r w:rsidRPr="00525339">
              <w:rPr>
                <w:lang w:val="pt-BR"/>
              </w:rPr>
              <w:t xml:space="preserve"> i % 10 == 0:</w:t>
            </w:r>
          </w:p>
          <w:p w14:paraId="2EE434E4" w14:textId="77777777" w:rsidR="00525339" w:rsidRPr="00525339" w:rsidRDefault="00525339" w:rsidP="00525339">
            <w:pPr>
              <w:pStyle w:val="TF-CDIGO-FONTE"/>
              <w:rPr>
                <w:lang w:val="pt-BR"/>
              </w:rPr>
            </w:pPr>
            <w:r w:rsidRPr="00525339">
              <w:rPr>
                <w:lang w:val="pt-BR"/>
              </w:rPr>
              <w:t xml:space="preserve">                </w:t>
            </w:r>
            <w:proofErr w:type="gramStart"/>
            <w:r w:rsidRPr="00525339">
              <w:rPr>
                <w:lang w:val="pt-BR"/>
              </w:rPr>
              <w:t>print(</w:t>
            </w:r>
            <w:proofErr w:type="spellStart"/>
            <w:proofErr w:type="gramEnd"/>
            <w:r w:rsidRPr="00525339">
              <w:rPr>
                <w:lang w:val="pt-BR"/>
              </w:rPr>
              <w:t>f"Epoch</w:t>
            </w:r>
            <w:proofErr w:type="spellEnd"/>
            <w:r w:rsidRPr="00525339">
              <w:rPr>
                <w:lang w:val="pt-BR"/>
              </w:rPr>
              <w:t xml:space="preserve"> [{epoch+1}/{</w:t>
            </w:r>
            <w:proofErr w:type="spellStart"/>
            <w:r w:rsidRPr="00525339">
              <w:rPr>
                <w:lang w:val="pt-BR"/>
              </w:rPr>
              <w:t>num_epochs</w:t>
            </w:r>
            <w:proofErr w:type="spellEnd"/>
            <w:r w:rsidRPr="00525339">
              <w:rPr>
                <w:lang w:val="pt-BR"/>
              </w:rPr>
              <w:t>}], Step [{i}/{</w:t>
            </w:r>
            <w:proofErr w:type="spellStart"/>
            <w:r w:rsidRPr="00525339">
              <w:rPr>
                <w:lang w:val="pt-BR"/>
              </w:rPr>
              <w:t>len</w:t>
            </w:r>
            <w:proofErr w:type="spellEnd"/>
            <w:r w:rsidRPr="00525339">
              <w:rPr>
                <w:lang w:val="pt-BR"/>
              </w:rPr>
              <w:t>(</w:t>
            </w:r>
            <w:proofErr w:type="spellStart"/>
            <w:r w:rsidRPr="00525339">
              <w:rPr>
                <w:lang w:val="pt-BR"/>
              </w:rPr>
              <w:t>data_loader</w:t>
            </w:r>
            <w:proofErr w:type="spellEnd"/>
            <w:r w:rsidRPr="00525339">
              <w:rPr>
                <w:lang w:val="pt-BR"/>
              </w:rPr>
              <w:t xml:space="preserve">)}], </w:t>
            </w:r>
            <w:proofErr w:type="spellStart"/>
            <w:r w:rsidRPr="00525339">
              <w:rPr>
                <w:lang w:val="pt-BR"/>
              </w:rPr>
              <w:t>Loss</w:t>
            </w:r>
            <w:proofErr w:type="spellEnd"/>
            <w:r w:rsidRPr="00525339">
              <w:rPr>
                <w:lang w:val="pt-BR"/>
              </w:rPr>
              <w:t>: {</w:t>
            </w:r>
            <w:proofErr w:type="spellStart"/>
            <w:r w:rsidRPr="00525339">
              <w:rPr>
                <w:lang w:val="pt-BR"/>
              </w:rPr>
              <w:t>losses.item</w:t>
            </w:r>
            <w:proofErr w:type="spellEnd"/>
            <w:r w:rsidRPr="00525339">
              <w:rPr>
                <w:lang w:val="pt-BR"/>
              </w:rPr>
              <w:t>():.4f}")</w:t>
            </w:r>
          </w:p>
          <w:p w14:paraId="03CDEA05" w14:textId="77777777" w:rsidR="00525339" w:rsidRPr="00525339" w:rsidRDefault="00525339" w:rsidP="00525339">
            <w:pPr>
              <w:pStyle w:val="TF-CDIGO-FONTE"/>
              <w:rPr>
                <w:lang w:val="pt-BR"/>
              </w:rPr>
            </w:pPr>
          </w:p>
          <w:p w14:paraId="0D977778" w14:textId="77777777" w:rsidR="00525339" w:rsidRPr="00525339" w:rsidRDefault="00525339" w:rsidP="00525339">
            <w:pPr>
              <w:pStyle w:val="TF-CDIGO-FONTE"/>
              <w:rPr>
                <w:lang w:val="pt-BR"/>
              </w:rPr>
            </w:pPr>
            <w:r w:rsidRPr="00525339">
              <w:rPr>
                <w:lang w:val="pt-BR"/>
              </w:rPr>
              <w:t>        # Avaliação no conjunto de validação</w:t>
            </w:r>
          </w:p>
          <w:p w14:paraId="06CEEC2C" w14:textId="77777777" w:rsidR="00525339" w:rsidRPr="00525339" w:rsidRDefault="00525339" w:rsidP="00525339">
            <w:pPr>
              <w:pStyle w:val="TF-CDIGO-FONTE"/>
              <w:rPr>
                <w:lang w:val="pt-BR"/>
              </w:rPr>
            </w:pPr>
            <w:r w:rsidRPr="00525339">
              <w:rPr>
                <w:lang w:val="pt-BR"/>
              </w:rPr>
              <w:t xml:space="preserve">        </w:t>
            </w:r>
            <w:proofErr w:type="spellStart"/>
            <w:proofErr w:type="gramStart"/>
            <w:r w:rsidRPr="00525339">
              <w:rPr>
                <w:lang w:val="pt-BR"/>
              </w:rPr>
              <w:t>model.eval</w:t>
            </w:r>
            <w:proofErr w:type="spellEnd"/>
            <w:proofErr w:type="gramEnd"/>
            <w:r w:rsidRPr="00525339">
              <w:rPr>
                <w:lang w:val="pt-BR"/>
              </w:rPr>
              <w:t>()</w:t>
            </w:r>
          </w:p>
          <w:p w14:paraId="4B470297" w14:textId="77777777" w:rsidR="00525339" w:rsidRPr="00163295" w:rsidRDefault="00525339" w:rsidP="00525339">
            <w:pPr>
              <w:pStyle w:val="TF-CDIGO-FONTE"/>
              <w:rPr>
                <w:lang w:val="pt-BR"/>
                <w:rPrChange w:id="337" w:author="Dalton Solano dos Reis" w:date="2024-12-11T17:04:00Z" w16du:dateUtc="2024-12-11T20:04:00Z">
                  <w:rPr/>
                </w:rPrChange>
              </w:rPr>
            </w:pPr>
            <w:r w:rsidRPr="00525339">
              <w:rPr>
                <w:lang w:val="pt-BR"/>
              </w:rPr>
              <w:t xml:space="preserve">        </w:t>
            </w:r>
            <w:proofErr w:type="spellStart"/>
            <w:r w:rsidRPr="00163295">
              <w:rPr>
                <w:lang w:val="pt-BR"/>
                <w:rPrChange w:id="338" w:author="Dalton Solano dos Reis" w:date="2024-12-11T17:04:00Z" w16du:dateUtc="2024-12-11T20:04:00Z">
                  <w:rPr/>
                </w:rPrChange>
              </w:rPr>
              <w:t>total_precision</w:t>
            </w:r>
            <w:proofErr w:type="spellEnd"/>
            <w:r w:rsidRPr="00163295">
              <w:rPr>
                <w:lang w:val="pt-BR"/>
                <w:rPrChange w:id="339" w:author="Dalton Solano dos Reis" w:date="2024-12-11T17:04:00Z" w16du:dateUtc="2024-12-11T20:04:00Z">
                  <w:rPr/>
                </w:rPrChange>
              </w:rPr>
              <w:t xml:space="preserve"> = 0</w:t>
            </w:r>
          </w:p>
          <w:p w14:paraId="7E3B33F1" w14:textId="77777777" w:rsidR="00525339" w:rsidRPr="00525339" w:rsidRDefault="00525339" w:rsidP="00525339">
            <w:pPr>
              <w:pStyle w:val="TF-CDIGO-FONTE"/>
            </w:pPr>
            <w:r w:rsidRPr="00163295">
              <w:rPr>
                <w:lang w:val="pt-BR"/>
                <w:rPrChange w:id="340" w:author="Dalton Solano dos Reis" w:date="2024-12-11T17:04:00Z" w16du:dateUtc="2024-12-11T20:04:00Z">
                  <w:rPr/>
                </w:rPrChange>
              </w:rPr>
              <w:t xml:space="preserve">        </w:t>
            </w:r>
            <w:proofErr w:type="spellStart"/>
            <w:r w:rsidRPr="00525339">
              <w:t>total_recall</w:t>
            </w:r>
            <w:proofErr w:type="spellEnd"/>
            <w:r w:rsidRPr="00525339">
              <w:t xml:space="preserve"> = 0</w:t>
            </w:r>
          </w:p>
          <w:p w14:paraId="4044A3A1" w14:textId="77777777" w:rsidR="00525339" w:rsidRPr="00525339" w:rsidRDefault="00525339" w:rsidP="00525339">
            <w:pPr>
              <w:pStyle w:val="TF-CDIGO-FONTE"/>
            </w:pPr>
            <w:r w:rsidRPr="00525339">
              <w:t>        total_f1 = 0</w:t>
            </w:r>
          </w:p>
          <w:p w14:paraId="244633BA" w14:textId="77777777" w:rsidR="00525339" w:rsidRPr="00525339" w:rsidRDefault="00525339" w:rsidP="00525339">
            <w:pPr>
              <w:pStyle w:val="TF-CDIGO-FONTE"/>
            </w:pPr>
            <w:r w:rsidRPr="00525339">
              <w:t xml:space="preserve">        </w:t>
            </w:r>
            <w:proofErr w:type="spellStart"/>
            <w:r w:rsidRPr="00525339">
              <w:t>num_batches</w:t>
            </w:r>
            <w:proofErr w:type="spellEnd"/>
            <w:r w:rsidRPr="00525339">
              <w:t xml:space="preserve"> = 0</w:t>
            </w:r>
          </w:p>
          <w:p w14:paraId="343B310D" w14:textId="77777777" w:rsidR="00525339" w:rsidRPr="00525339" w:rsidRDefault="00525339" w:rsidP="00525339">
            <w:pPr>
              <w:pStyle w:val="TF-CDIGO-FONTE"/>
            </w:pPr>
          </w:p>
          <w:p w14:paraId="5DD58854" w14:textId="77777777" w:rsidR="00525339" w:rsidRPr="00525339" w:rsidRDefault="00525339" w:rsidP="00525339">
            <w:pPr>
              <w:pStyle w:val="TF-CDIGO-FONTE"/>
            </w:pPr>
            <w:r w:rsidRPr="00525339">
              <w:t xml:space="preserve">        with </w:t>
            </w:r>
            <w:proofErr w:type="spellStart"/>
            <w:r w:rsidRPr="00525339">
              <w:t>torch.no_</w:t>
            </w:r>
            <w:proofErr w:type="gramStart"/>
            <w:r w:rsidRPr="00525339">
              <w:t>grad</w:t>
            </w:r>
            <w:proofErr w:type="spellEnd"/>
            <w:r w:rsidRPr="00525339">
              <w:t>(</w:t>
            </w:r>
            <w:proofErr w:type="gramEnd"/>
            <w:r w:rsidRPr="00525339">
              <w:t>):</w:t>
            </w:r>
          </w:p>
          <w:p w14:paraId="63DBD8BA" w14:textId="77777777" w:rsidR="00525339" w:rsidRPr="00525339" w:rsidRDefault="00525339" w:rsidP="00525339">
            <w:pPr>
              <w:pStyle w:val="TF-CDIGO-FONTE"/>
            </w:pPr>
            <w:r w:rsidRPr="00525339">
              <w:t xml:space="preserve">            for images, targets in </w:t>
            </w:r>
            <w:proofErr w:type="spellStart"/>
            <w:r w:rsidRPr="00525339">
              <w:t>data_loader_val</w:t>
            </w:r>
            <w:proofErr w:type="spellEnd"/>
            <w:r w:rsidRPr="00525339">
              <w:t>:</w:t>
            </w:r>
          </w:p>
          <w:p w14:paraId="04164C16" w14:textId="77777777" w:rsidR="00525339" w:rsidRPr="00525339" w:rsidRDefault="00525339" w:rsidP="00525339">
            <w:pPr>
              <w:pStyle w:val="TF-CDIGO-FONTE"/>
            </w:pPr>
            <w:r w:rsidRPr="00525339">
              <w:t xml:space="preserve">                images = list(img.to(device) for </w:t>
            </w:r>
            <w:proofErr w:type="spellStart"/>
            <w:r w:rsidRPr="00525339">
              <w:t>img</w:t>
            </w:r>
            <w:proofErr w:type="spellEnd"/>
            <w:r w:rsidRPr="00525339">
              <w:t xml:space="preserve"> in images)</w:t>
            </w:r>
          </w:p>
          <w:p w14:paraId="6671ACC6" w14:textId="77777777" w:rsidR="00525339" w:rsidRPr="00525339" w:rsidRDefault="00525339" w:rsidP="00525339">
            <w:pPr>
              <w:pStyle w:val="TF-CDIGO-FONTE"/>
            </w:pPr>
            <w:r w:rsidRPr="00525339">
              <w:t xml:space="preserve">                targets = [{k: v.to(device) for k, v in </w:t>
            </w:r>
            <w:proofErr w:type="spellStart"/>
            <w:proofErr w:type="gramStart"/>
            <w:r w:rsidRPr="00525339">
              <w:t>t.items</w:t>
            </w:r>
            <w:proofErr w:type="spellEnd"/>
            <w:proofErr w:type="gramEnd"/>
            <w:r w:rsidRPr="00525339">
              <w:t>()} for t in targets]</w:t>
            </w:r>
          </w:p>
          <w:p w14:paraId="31FE1E64" w14:textId="77777777" w:rsidR="00525339" w:rsidRPr="00525339" w:rsidRDefault="00525339" w:rsidP="00525339">
            <w:pPr>
              <w:pStyle w:val="TF-CDIGO-FONTE"/>
            </w:pPr>
          </w:p>
          <w:p w14:paraId="7CE0C2D5" w14:textId="77777777" w:rsidR="00525339" w:rsidRPr="00525339" w:rsidRDefault="00525339" w:rsidP="00525339">
            <w:pPr>
              <w:pStyle w:val="TF-CDIGO-FONTE"/>
            </w:pPr>
            <w:r w:rsidRPr="00525339">
              <w:t>                outputs = model(images)</w:t>
            </w:r>
          </w:p>
          <w:p w14:paraId="559F63C8" w14:textId="77777777" w:rsidR="00525339" w:rsidRPr="00525339" w:rsidRDefault="00525339" w:rsidP="00525339">
            <w:pPr>
              <w:pStyle w:val="TF-CDIGO-FONTE"/>
            </w:pPr>
          </w:p>
          <w:p w14:paraId="5EC3D9FA" w14:textId="77777777" w:rsidR="00525339" w:rsidRPr="00525339" w:rsidRDefault="00525339" w:rsidP="00525339">
            <w:pPr>
              <w:pStyle w:val="TF-CDIGO-FONTE"/>
            </w:pPr>
            <w:r w:rsidRPr="00525339">
              <w:t xml:space="preserve">                precision, recall, f1_score = </w:t>
            </w:r>
            <w:proofErr w:type="spellStart"/>
            <w:r w:rsidRPr="00525339">
              <w:t>calculate_</w:t>
            </w:r>
            <w:proofErr w:type="gramStart"/>
            <w:r w:rsidRPr="00525339">
              <w:t>metrics</w:t>
            </w:r>
            <w:proofErr w:type="spellEnd"/>
            <w:r w:rsidRPr="00525339">
              <w:t>(</w:t>
            </w:r>
            <w:proofErr w:type="gramEnd"/>
            <w:r w:rsidRPr="00525339">
              <w:t>outputs, targets)</w:t>
            </w:r>
          </w:p>
          <w:p w14:paraId="1A8E425C" w14:textId="77777777" w:rsidR="00525339" w:rsidRPr="00525339" w:rsidRDefault="00525339" w:rsidP="00525339">
            <w:pPr>
              <w:pStyle w:val="TF-CDIGO-FONTE"/>
            </w:pPr>
            <w:r w:rsidRPr="00525339">
              <w:t xml:space="preserve">                </w:t>
            </w:r>
            <w:proofErr w:type="spellStart"/>
            <w:r w:rsidRPr="00525339">
              <w:t>total_precision</w:t>
            </w:r>
            <w:proofErr w:type="spellEnd"/>
            <w:r w:rsidRPr="00525339">
              <w:t xml:space="preserve"> += precision</w:t>
            </w:r>
          </w:p>
          <w:p w14:paraId="5E948488" w14:textId="77777777" w:rsidR="00525339" w:rsidRPr="00525339" w:rsidRDefault="00525339" w:rsidP="00525339">
            <w:pPr>
              <w:pStyle w:val="TF-CDIGO-FONTE"/>
            </w:pPr>
            <w:r w:rsidRPr="00525339">
              <w:t xml:space="preserve">                </w:t>
            </w:r>
            <w:proofErr w:type="spellStart"/>
            <w:r w:rsidRPr="00525339">
              <w:t>total_recall</w:t>
            </w:r>
            <w:proofErr w:type="spellEnd"/>
            <w:r w:rsidRPr="00525339">
              <w:t xml:space="preserve"> += recall</w:t>
            </w:r>
          </w:p>
          <w:p w14:paraId="02AD4FB1" w14:textId="77777777" w:rsidR="00525339" w:rsidRPr="00525339" w:rsidRDefault="00525339" w:rsidP="00525339">
            <w:pPr>
              <w:pStyle w:val="TF-CDIGO-FONTE"/>
            </w:pPr>
            <w:r w:rsidRPr="00525339">
              <w:t>                total_f1 += f1_score</w:t>
            </w:r>
          </w:p>
          <w:p w14:paraId="4DD6FD8F" w14:textId="77777777" w:rsidR="00525339" w:rsidRPr="00525339" w:rsidRDefault="00525339" w:rsidP="00525339">
            <w:pPr>
              <w:pStyle w:val="TF-CDIGO-FONTE"/>
            </w:pPr>
            <w:r w:rsidRPr="00525339">
              <w:t xml:space="preserve">                </w:t>
            </w:r>
            <w:proofErr w:type="spellStart"/>
            <w:r w:rsidRPr="00525339">
              <w:t>num_batches</w:t>
            </w:r>
            <w:proofErr w:type="spellEnd"/>
            <w:r w:rsidRPr="00525339">
              <w:t xml:space="preserve"> += 1</w:t>
            </w:r>
          </w:p>
          <w:p w14:paraId="4BCA42FF" w14:textId="77777777" w:rsidR="00525339" w:rsidRPr="00525339" w:rsidRDefault="00525339" w:rsidP="00525339">
            <w:pPr>
              <w:pStyle w:val="TF-CDIGO-FONTE"/>
            </w:pPr>
          </w:p>
          <w:p w14:paraId="29791EA2" w14:textId="77777777" w:rsidR="00525339" w:rsidRPr="00525339" w:rsidRDefault="00525339" w:rsidP="00525339">
            <w:pPr>
              <w:pStyle w:val="TF-CDIGO-FONTE"/>
            </w:pPr>
            <w:r w:rsidRPr="00525339">
              <w:t xml:space="preserve">        </w:t>
            </w:r>
            <w:proofErr w:type="spellStart"/>
            <w:r w:rsidRPr="00525339">
              <w:t>avg_precision</w:t>
            </w:r>
            <w:proofErr w:type="spellEnd"/>
            <w:r w:rsidRPr="00525339">
              <w:t xml:space="preserve"> = </w:t>
            </w:r>
            <w:proofErr w:type="spellStart"/>
            <w:r w:rsidRPr="00525339">
              <w:t>total_precision</w:t>
            </w:r>
            <w:proofErr w:type="spellEnd"/>
            <w:r w:rsidRPr="00525339">
              <w:t xml:space="preserve"> / </w:t>
            </w:r>
            <w:proofErr w:type="spellStart"/>
            <w:r w:rsidRPr="00525339">
              <w:t>num_batches</w:t>
            </w:r>
            <w:proofErr w:type="spellEnd"/>
            <w:r w:rsidRPr="00525339">
              <w:t xml:space="preserve"> if </w:t>
            </w:r>
            <w:proofErr w:type="spellStart"/>
            <w:r w:rsidRPr="00525339">
              <w:t>num_batches</w:t>
            </w:r>
            <w:proofErr w:type="spellEnd"/>
            <w:r w:rsidRPr="00525339">
              <w:t xml:space="preserve"> &gt; 0 else 0</w:t>
            </w:r>
          </w:p>
          <w:p w14:paraId="2698F935" w14:textId="77777777" w:rsidR="00525339" w:rsidRPr="00525339" w:rsidRDefault="00525339" w:rsidP="00525339">
            <w:pPr>
              <w:pStyle w:val="TF-CDIGO-FONTE"/>
            </w:pPr>
            <w:r w:rsidRPr="00525339">
              <w:t xml:space="preserve">        </w:t>
            </w:r>
            <w:proofErr w:type="spellStart"/>
            <w:r w:rsidRPr="00525339">
              <w:t>avg_recall</w:t>
            </w:r>
            <w:proofErr w:type="spellEnd"/>
            <w:r w:rsidRPr="00525339">
              <w:t xml:space="preserve"> = </w:t>
            </w:r>
            <w:proofErr w:type="spellStart"/>
            <w:r w:rsidRPr="00525339">
              <w:t>total_recall</w:t>
            </w:r>
            <w:proofErr w:type="spellEnd"/>
            <w:r w:rsidRPr="00525339">
              <w:t xml:space="preserve"> / </w:t>
            </w:r>
            <w:proofErr w:type="spellStart"/>
            <w:r w:rsidRPr="00525339">
              <w:t>num_batches</w:t>
            </w:r>
            <w:proofErr w:type="spellEnd"/>
            <w:r w:rsidRPr="00525339">
              <w:t xml:space="preserve"> if </w:t>
            </w:r>
            <w:proofErr w:type="spellStart"/>
            <w:r w:rsidRPr="00525339">
              <w:t>num_batches</w:t>
            </w:r>
            <w:proofErr w:type="spellEnd"/>
            <w:r w:rsidRPr="00525339">
              <w:t xml:space="preserve"> &gt; 0 else 0</w:t>
            </w:r>
          </w:p>
          <w:p w14:paraId="559D1D40" w14:textId="77777777" w:rsidR="00525339" w:rsidRPr="00525339" w:rsidRDefault="00525339" w:rsidP="00525339">
            <w:pPr>
              <w:pStyle w:val="TF-CDIGO-FONTE"/>
            </w:pPr>
            <w:r w:rsidRPr="00525339">
              <w:t xml:space="preserve">        avg_f1 = total_f1 / </w:t>
            </w:r>
            <w:proofErr w:type="spellStart"/>
            <w:r w:rsidRPr="00525339">
              <w:t>num_batches</w:t>
            </w:r>
            <w:proofErr w:type="spellEnd"/>
            <w:r w:rsidRPr="00525339">
              <w:t xml:space="preserve"> if </w:t>
            </w:r>
            <w:proofErr w:type="spellStart"/>
            <w:r w:rsidRPr="00525339">
              <w:t>num_batches</w:t>
            </w:r>
            <w:proofErr w:type="spellEnd"/>
            <w:r w:rsidRPr="00525339">
              <w:t xml:space="preserve"> &gt; 0 else 0</w:t>
            </w:r>
          </w:p>
          <w:p w14:paraId="07780688" w14:textId="77777777" w:rsidR="00525339" w:rsidRPr="00525339" w:rsidRDefault="00525339" w:rsidP="00525339">
            <w:pPr>
              <w:pStyle w:val="TF-CDIGO-FONTE"/>
            </w:pPr>
          </w:p>
          <w:p w14:paraId="229F4090" w14:textId="77777777" w:rsidR="00525339" w:rsidRPr="00525339" w:rsidRDefault="00525339" w:rsidP="00525339">
            <w:pPr>
              <w:pStyle w:val="TF-CDIGO-FONTE"/>
            </w:pPr>
            <w:r w:rsidRPr="00525339">
              <w:t xml:space="preserve">        </w:t>
            </w:r>
            <w:proofErr w:type="gramStart"/>
            <w:r w:rsidRPr="00525339">
              <w:t>print(</w:t>
            </w:r>
            <w:proofErr w:type="spellStart"/>
            <w:proofErr w:type="gramEnd"/>
            <w:r w:rsidRPr="00525339">
              <w:t>f"Epoch</w:t>
            </w:r>
            <w:proofErr w:type="spellEnd"/>
            <w:r w:rsidRPr="00525339">
              <w:t xml:space="preserve"> [{epoch+1}/{</w:t>
            </w:r>
            <w:proofErr w:type="spellStart"/>
            <w:r w:rsidRPr="00525339">
              <w:t>num_epochs</w:t>
            </w:r>
            <w:proofErr w:type="spellEnd"/>
            <w:r w:rsidRPr="00525339">
              <w:t xml:space="preserve">}] - </w:t>
            </w:r>
            <w:proofErr w:type="spellStart"/>
            <w:r w:rsidRPr="00525339">
              <w:t>Precisão</w:t>
            </w:r>
            <w:proofErr w:type="spellEnd"/>
            <w:r w:rsidRPr="00525339">
              <w:t xml:space="preserve">: {avg_precision:.4f}, </w:t>
            </w:r>
            <w:proofErr w:type="spellStart"/>
            <w:r w:rsidRPr="00525339">
              <w:t>Revocação</w:t>
            </w:r>
            <w:proofErr w:type="spellEnd"/>
            <w:r w:rsidRPr="00525339">
              <w:t>: {avg_recall:.4f}, F1-Score: {avg_f1:.4f}")</w:t>
            </w:r>
          </w:p>
          <w:p w14:paraId="527C8DC8" w14:textId="77777777" w:rsidR="00525339" w:rsidRPr="00525339" w:rsidRDefault="00525339" w:rsidP="00525339">
            <w:pPr>
              <w:pStyle w:val="TF-CDIGO-FONTE"/>
            </w:pPr>
          </w:p>
          <w:p w14:paraId="0F5817B6" w14:textId="77777777" w:rsidR="00525339" w:rsidRPr="00525339" w:rsidRDefault="00525339" w:rsidP="00525339">
            <w:pPr>
              <w:pStyle w:val="TF-CDIGO-FONTE"/>
              <w:rPr>
                <w:lang w:val="pt-BR"/>
              </w:rPr>
            </w:pPr>
            <w:r w:rsidRPr="00525339">
              <w:t xml:space="preserve">    </w:t>
            </w:r>
            <w:r w:rsidRPr="00525339">
              <w:rPr>
                <w:lang w:val="pt-BR"/>
              </w:rPr>
              <w:t># Salvar o modelo</w:t>
            </w:r>
          </w:p>
          <w:p w14:paraId="419263BB" w14:textId="77777777" w:rsidR="00525339" w:rsidRPr="00163295" w:rsidRDefault="00525339" w:rsidP="00525339">
            <w:pPr>
              <w:pStyle w:val="TF-CDIGO-FONTE"/>
              <w:rPr>
                <w:rPrChange w:id="341" w:author="Dalton Solano dos Reis" w:date="2024-12-11T17:04:00Z" w16du:dateUtc="2024-12-11T20:04:00Z">
                  <w:rPr>
                    <w:lang w:val="pt-BR"/>
                  </w:rPr>
                </w:rPrChange>
              </w:rPr>
            </w:pPr>
            <w:r w:rsidRPr="00525339">
              <w:rPr>
                <w:lang w:val="pt-BR"/>
              </w:rPr>
              <w:t xml:space="preserve">    </w:t>
            </w:r>
            <w:proofErr w:type="spellStart"/>
            <w:proofErr w:type="gramStart"/>
            <w:r w:rsidRPr="00163295">
              <w:rPr>
                <w:rPrChange w:id="342" w:author="Dalton Solano dos Reis" w:date="2024-12-11T17:04:00Z" w16du:dateUtc="2024-12-11T20:04:00Z">
                  <w:rPr>
                    <w:lang w:val="pt-BR"/>
                  </w:rPr>
                </w:rPrChange>
              </w:rPr>
              <w:t>torch.save</w:t>
            </w:r>
            <w:proofErr w:type="spellEnd"/>
            <w:proofErr w:type="gramEnd"/>
            <w:r w:rsidRPr="00163295">
              <w:rPr>
                <w:rPrChange w:id="343" w:author="Dalton Solano dos Reis" w:date="2024-12-11T17:04:00Z" w16du:dateUtc="2024-12-11T20:04:00Z">
                  <w:rPr>
                    <w:lang w:val="pt-BR"/>
                  </w:rPr>
                </w:rPrChange>
              </w:rPr>
              <w:t>(</w:t>
            </w:r>
            <w:proofErr w:type="spellStart"/>
            <w:r w:rsidRPr="00163295">
              <w:rPr>
                <w:rPrChange w:id="344" w:author="Dalton Solano dos Reis" w:date="2024-12-11T17:04:00Z" w16du:dateUtc="2024-12-11T20:04:00Z">
                  <w:rPr>
                    <w:lang w:val="pt-BR"/>
                  </w:rPr>
                </w:rPrChange>
              </w:rPr>
              <w:t>model.state_dict</w:t>
            </w:r>
            <w:proofErr w:type="spellEnd"/>
            <w:r w:rsidRPr="00163295">
              <w:rPr>
                <w:rPrChange w:id="345" w:author="Dalton Solano dos Reis" w:date="2024-12-11T17:04:00Z" w16du:dateUtc="2024-12-11T20:04:00Z">
                  <w:rPr>
                    <w:lang w:val="pt-BR"/>
                  </w:rPr>
                </w:rPrChange>
              </w:rPr>
              <w:t>(), '/content/drive/</w:t>
            </w:r>
            <w:proofErr w:type="spellStart"/>
            <w:r w:rsidRPr="00163295">
              <w:rPr>
                <w:rPrChange w:id="346" w:author="Dalton Solano dos Reis" w:date="2024-12-11T17:04:00Z" w16du:dateUtc="2024-12-11T20:04:00Z">
                  <w:rPr>
                    <w:lang w:val="pt-BR"/>
                  </w:rPr>
                </w:rPrChange>
              </w:rPr>
              <w:t>MyDrive</w:t>
            </w:r>
            <w:proofErr w:type="spellEnd"/>
            <w:r w:rsidRPr="00163295">
              <w:rPr>
                <w:rPrChange w:id="347" w:author="Dalton Solano dos Reis" w:date="2024-12-11T17:04:00Z" w16du:dateUtc="2024-12-11T20:04:00Z">
                  <w:rPr>
                    <w:lang w:val="pt-BR"/>
                  </w:rPr>
                </w:rPrChange>
              </w:rPr>
              <w:t>/</w:t>
            </w:r>
            <w:proofErr w:type="spellStart"/>
            <w:r w:rsidRPr="00163295">
              <w:rPr>
                <w:rPrChange w:id="348" w:author="Dalton Solano dos Reis" w:date="2024-12-11T17:04:00Z" w16du:dateUtc="2024-12-11T20:04:00Z">
                  <w:rPr>
                    <w:lang w:val="pt-BR"/>
                  </w:rPr>
                </w:rPrChange>
              </w:rPr>
              <w:t>modelo_neuronios.pth</w:t>
            </w:r>
            <w:proofErr w:type="spellEnd"/>
            <w:r w:rsidRPr="00163295">
              <w:rPr>
                <w:rPrChange w:id="349" w:author="Dalton Solano dos Reis" w:date="2024-12-11T17:04:00Z" w16du:dateUtc="2024-12-11T20:04:00Z">
                  <w:rPr>
                    <w:lang w:val="pt-BR"/>
                  </w:rPr>
                </w:rPrChange>
              </w:rPr>
              <w:t>')</w:t>
            </w:r>
          </w:p>
          <w:p w14:paraId="048537E6" w14:textId="0EEC6524" w:rsidR="00525339" w:rsidRPr="00525339" w:rsidRDefault="00525339" w:rsidP="00525339">
            <w:pPr>
              <w:pStyle w:val="TF-CDIGO-FONTE"/>
              <w:rPr>
                <w:lang w:val="pt-BR"/>
              </w:rPr>
            </w:pPr>
            <w:r w:rsidRPr="00163295">
              <w:rPr>
                <w:rPrChange w:id="350" w:author="Dalton Solano dos Reis" w:date="2024-12-11T17:04:00Z" w16du:dateUtc="2024-12-11T20:04:00Z">
                  <w:rPr>
                    <w:lang w:val="pt-BR"/>
                  </w:rPr>
                </w:rPrChange>
              </w:rPr>
              <w:t xml:space="preserve">    </w:t>
            </w:r>
            <w:proofErr w:type="gramStart"/>
            <w:r w:rsidRPr="00525339">
              <w:rPr>
                <w:lang w:val="pt-BR"/>
              </w:rPr>
              <w:t>print(</w:t>
            </w:r>
            <w:proofErr w:type="gramEnd"/>
            <w:r w:rsidRPr="00525339">
              <w:rPr>
                <w:lang w:val="pt-BR"/>
              </w:rPr>
              <w:t>"Treinamento concluído e modelo salvo em '</w:t>
            </w:r>
            <w:proofErr w:type="spellStart"/>
            <w:r w:rsidRPr="00525339">
              <w:rPr>
                <w:lang w:val="pt-BR"/>
              </w:rPr>
              <w:t>modelo_neuronios.pth</w:t>
            </w:r>
            <w:proofErr w:type="spellEnd"/>
            <w:r w:rsidRPr="00525339">
              <w:rPr>
                <w:lang w:val="pt-BR"/>
              </w:rPr>
              <w:t>'.")</w:t>
            </w:r>
          </w:p>
        </w:tc>
      </w:tr>
    </w:tbl>
    <w:p w14:paraId="2A7ADCF7" w14:textId="6D2F121D" w:rsidR="00F335B4" w:rsidRPr="0087140F" w:rsidRDefault="00F335B4" w:rsidP="004B48A7">
      <w:pPr>
        <w:pStyle w:val="TF-FONTE"/>
      </w:pPr>
      <w:r w:rsidRPr="0087140F">
        <w:t xml:space="preserve">Fonte: </w:t>
      </w:r>
      <w:r w:rsidR="004B48A7" w:rsidRPr="0087140F">
        <w:t>e</w:t>
      </w:r>
      <w:r w:rsidRPr="0087140F">
        <w:t>laborad</w:t>
      </w:r>
      <w:r w:rsidR="004B48A7" w:rsidRPr="0087140F">
        <w:t>o</w:t>
      </w:r>
      <w:r w:rsidRPr="0087140F">
        <w:t xml:space="preserve"> pelo</w:t>
      </w:r>
      <w:r w:rsidR="00E9581D" w:rsidRPr="0087140F">
        <w:t>s</w:t>
      </w:r>
      <w:r w:rsidRPr="0087140F">
        <w:t xml:space="preserve"> autores.</w:t>
      </w:r>
    </w:p>
    <w:p w14:paraId="4609EEF7" w14:textId="165A4D47" w:rsidR="00737628" w:rsidRPr="0087140F" w:rsidRDefault="00737628" w:rsidP="00737628">
      <w:pPr>
        <w:pStyle w:val="TF-TEXTO"/>
        <w:ind w:firstLine="0"/>
      </w:pPr>
      <w:r w:rsidRPr="0087140F">
        <w:tab/>
      </w:r>
      <w:r w:rsidR="00E9581D" w:rsidRPr="0087140F">
        <w:t xml:space="preserve">Através da função </w:t>
      </w:r>
      <w:proofErr w:type="spellStart"/>
      <w:r w:rsidR="00E9581D" w:rsidRPr="0087140F">
        <w:rPr>
          <w:rFonts w:ascii="Courier New" w:hAnsi="Courier New" w:cs="Courier New"/>
          <w:sz w:val="20"/>
          <w:szCs w:val="16"/>
        </w:rPr>
        <w:t>calculate_metrics</w:t>
      </w:r>
      <w:proofErr w:type="spellEnd"/>
      <w:r w:rsidR="00E9581D" w:rsidRPr="0087140F">
        <w:t xml:space="preserve">, é possível acessar informações sobre o F1-Score, o que permite a análise do gráfico de desempenho, incluindo precisão e </w:t>
      </w:r>
      <w:proofErr w:type="spellStart"/>
      <w:r w:rsidR="00E9581D" w:rsidRPr="0087140F">
        <w:t>revocação</w:t>
      </w:r>
      <w:proofErr w:type="spellEnd"/>
      <w:r w:rsidR="00E9581D" w:rsidRPr="0087140F">
        <w:t xml:space="preserve"> do modelo ao longo de suas 10 épocas</w:t>
      </w:r>
      <w:del w:id="351" w:author="Dalton Solano dos Reis" w:date="2024-12-11T09:04:00Z" w16du:dateUtc="2024-12-11T12:04:00Z">
        <w:r w:rsidR="00CF086F" w:rsidRPr="0087140F" w:rsidDel="008A0FAD">
          <w:delText>, conforme ilustra a</w:delText>
        </w:r>
      </w:del>
      <w:ins w:id="352" w:author="Dalton Solano dos Reis" w:date="2024-12-11T09:04:00Z" w16du:dateUtc="2024-12-11T12:04:00Z">
        <w:r w:rsidR="008A0FAD">
          <w:t xml:space="preserve"> (</w:t>
        </w:r>
      </w:ins>
      <w:del w:id="353" w:author="Dalton Solano dos Reis" w:date="2024-12-11T09:04:00Z" w16du:dateUtc="2024-12-11T12:04:00Z">
        <w:r w:rsidR="00CF086F" w:rsidRPr="0087140F" w:rsidDel="008A0FAD">
          <w:delText xml:space="preserve"> </w:delText>
        </w:r>
      </w:del>
      <w:r w:rsidR="00CF086F" w:rsidRPr="0087140F">
        <w:fldChar w:fldCharType="begin"/>
      </w:r>
      <w:r w:rsidR="00CF086F" w:rsidRPr="0087140F">
        <w:instrText xml:space="preserve"> REF _Ref183984331 \h </w:instrText>
      </w:r>
      <w:r w:rsidR="00E911BE" w:rsidRPr="0087140F">
        <w:instrText xml:space="preserve"> \* MERGEFORMAT </w:instrText>
      </w:r>
      <w:r w:rsidR="00CF086F" w:rsidRPr="0087140F">
        <w:fldChar w:fldCharType="separate"/>
      </w:r>
      <w:r w:rsidR="008809CA" w:rsidRPr="0087140F">
        <w:t xml:space="preserve">Figura </w:t>
      </w:r>
      <w:r w:rsidR="008809CA">
        <w:t>13</w:t>
      </w:r>
      <w:r w:rsidR="00CF086F" w:rsidRPr="0087140F">
        <w:fldChar w:fldCharType="end"/>
      </w:r>
      <w:ins w:id="354" w:author="Dalton Solano dos Reis" w:date="2024-12-11T09:04:00Z" w16du:dateUtc="2024-12-11T12:04:00Z">
        <w:r w:rsidR="008A0FAD">
          <w:t>)</w:t>
        </w:r>
      </w:ins>
      <w:r w:rsidR="00E9581D" w:rsidRPr="0087140F">
        <w:t>. Essa função fornece uma visão abrangente do desempenho do modelo, facilitando a identificação de possíveis melhorias e ajustes necessários</w:t>
      </w:r>
      <w:r w:rsidR="00492873" w:rsidRPr="0087140F">
        <w:t>.</w:t>
      </w:r>
    </w:p>
    <w:p w14:paraId="369A8CAA" w14:textId="7BF7DB73" w:rsidR="00C23B34" w:rsidRPr="0087140F" w:rsidRDefault="00AE2EBF" w:rsidP="008A0FAD">
      <w:pPr>
        <w:pStyle w:val="TF-LEGENDA"/>
      </w:pPr>
      <w:bookmarkStart w:id="355" w:name="_Ref183984331"/>
      <w:bookmarkStart w:id="356" w:name="_Toc184283857"/>
      <w:r w:rsidRPr="0087140F">
        <w:lastRenderedPageBreak/>
        <w:t xml:space="preserve">Figura </w:t>
      </w:r>
      <w:fldSimple w:instr=" SEQ Figura \* ARABIC ">
        <w:r w:rsidR="008809CA">
          <w:rPr>
            <w:noProof/>
          </w:rPr>
          <w:t>13</w:t>
        </w:r>
      </w:fldSimple>
      <w:bookmarkEnd w:id="355"/>
      <w:r w:rsidRPr="0087140F">
        <w:t xml:space="preserve"> – </w:t>
      </w:r>
      <w:r w:rsidR="00C23B34" w:rsidRPr="0087140F">
        <w:t xml:space="preserve">Gráfico de F1-Score, precisão e </w:t>
      </w:r>
      <w:proofErr w:type="spellStart"/>
      <w:r w:rsidR="00C23B34" w:rsidRPr="0087140F">
        <w:t>revocação</w:t>
      </w:r>
      <w:proofErr w:type="spellEnd"/>
      <w:r w:rsidR="00C23B34" w:rsidRPr="0087140F">
        <w:t xml:space="preserve"> do modelo</w:t>
      </w:r>
      <w:del w:id="357" w:author="Dalton Solano dos Reis" w:date="2024-12-11T09:05:00Z" w16du:dateUtc="2024-12-11T12:05:00Z">
        <w:r w:rsidR="00C23B34" w:rsidRPr="0087140F" w:rsidDel="008A0FAD">
          <w:delText>.</w:delText>
        </w:r>
      </w:del>
      <w:bookmarkEnd w:id="356"/>
    </w:p>
    <w:p w14:paraId="26251D5A" w14:textId="591F78E1" w:rsidR="00492873" w:rsidRPr="0087140F" w:rsidRDefault="00492873" w:rsidP="004B48A7">
      <w:pPr>
        <w:pStyle w:val="TF-FIGURA"/>
      </w:pPr>
      <w:r w:rsidRPr="0087140F">
        <w:rPr>
          <w:noProof/>
        </w:rPr>
        <w:drawing>
          <wp:inline distT="0" distB="0" distL="0" distR="0" wp14:anchorId="36C7B2DA" wp14:editId="7C872B71">
            <wp:extent cx="4168261" cy="2183461"/>
            <wp:effectExtent l="19050" t="19050" r="22860" b="26670"/>
            <wp:docPr id="367924516" name="Imagem 11"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24516" name="Imagem 11" descr="Gráfico, Gráfico de linhas&#10;&#10;Descrição gerada automaticamente"/>
                    <pic:cNvPicPr>
                      <a:picLocks noChangeAspect="1" noChangeArrowheads="1"/>
                    </pic:cNvPicPr>
                  </pic:nvPicPr>
                  <pic:blipFill rotWithShape="1">
                    <a:blip r:embed="rId34">
                      <a:extLst>
                        <a:ext uri="{28A0092B-C50C-407E-A947-70E740481C1C}">
                          <a14:useLocalDpi xmlns:a14="http://schemas.microsoft.com/office/drawing/2010/main" val="0"/>
                        </a:ext>
                      </a:extLst>
                    </a:blip>
                    <a:srcRect t="1909" b="1691"/>
                    <a:stretch/>
                  </pic:blipFill>
                  <pic:spPr bwMode="auto">
                    <a:xfrm>
                      <a:off x="0" y="0"/>
                      <a:ext cx="4194923" cy="219742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011ED9" w14:textId="0D0ACD1E" w:rsidR="00492873" w:rsidRPr="0087140F" w:rsidRDefault="00C23B34" w:rsidP="004B48A7">
      <w:pPr>
        <w:pStyle w:val="TF-FONTE"/>
        <w:rPr>
          <w:u w:val="single"/>
        </w:rPr>
      </w:pPr>
      <w:r w:rsidRPr="0087140F">
        <w:t xml:space="preserve">Fonte: </w:t>
      </w:r>
      <w:r w:rsidR="004B48A7" w:rsidRPr="0087140F">
        <w:t>e</w:t>
      </w:r>
      <w:r w:rsidRPr="0087140F">
        <w:t>laborado pelos autores</w:t>
      </w:r>
      <w:r w:rsidR="009B5D57" w:rsidRPr="0087140F">
        <w:t>.</w:t>
      </w:r>
    </w:p>
    <w:p w14:paraId="5945B638" w14:textId="4C4A9119" w:rsidR="009B5D57" w:rsidRPr="0087140F" w:rsidRDefault="009B5D57" w:rsidP="009B5D57">
      <w:pPr>
        <w:pStyle w:val="TF-TEXTO"/>
      </w:pPr>
      <w:r w:rsidRPr="0087140F">
        <w:t>Logo no início do treinamento,</w:t>
      </w:r>
      <w:r w:rsidR="00CF086F" w:rsidRPr="0087140F">
        <w:t xml:space="preserve"> conforme mostra a </w:t>
      </w:r>
      <w:r w:rsidR="00CF086F" w:rsidRPr="0087140F">
        <w:fldChar w:fldCharType="begin"/>
      </w:r>
      <w:r w:rsidR="00CF086F" w:rsidRPr="0087140F">
        <w:instrText xml:space="preserve"> REF _Ref183984518 \h </w:instrText>
      </w:r>
      <w:r w:rsidR="00CF086F" w:rsidRPr="0087140F">
        <w:fldChar w:fldCharType="separate"/>
      </w:r>
      <w:r w:rsidR="008809CA" w:rsidRPr="0087140F">
        <w:t xml:space="preserve">Figura </w:t>
      </w:r>
      <w:r w:rsidR="008809CA">
        <w:rPr>
          <w:noProof/>
        </w:rPr>
        <w:t>14</w:t>
      </w:r>
      <w:r w:rsidR="00CF086F" w:rsidRPr="0087140F">
        <w:fldChar w:fldCharType="end"/>
      </w:r>
      <w:r w:rsidR="00CF086F" w:rsidRPr="0087140F">
        <w:t xml:space="preserve">, </w:t>
      </w:r>
      <w:r w:rsidRPr="0087140F">
        <w:t xml:space="preserve">a </w:t>
      </w:r>
      <w:proofErr w:type="spellStart"/>
      <w:r w:rsidRPr="0087140F">
        <w:t>revocação</w:t>
      </w:r>
      <w:proofErr w:type="spellEnd"/>
      <w:r w:rsidRPr="0087140F">
        <w:t xml:space="preserve"> apresentou um valor inicial mais elevado em relação às demais métricas, indicando que o modelo </w:t>
      </w:r>
      <w:r w:rsidR="00CF086F" w:rsidRPr="0087140F">
        <w:t>é</w:t>
      </w:r>
      <w:r w:rsidRPr="0087140F">
        <w:t xml:space="preserve"> capaz de identificar uma maior proporção dos objetos reais presentes nas imagens. No entanto, a precisão iniciou com um valor mais baixo, o que sugere que o modelo ainda estava realizando muitas predições incorretas. Esse comportamento é esperado nas primeiras épocas, pois o modelo ainda está aprendendo os padrões do </w:t>
      </w:r>
      <w:proofErr w:type="spellStart"/>
      <w:r w:rsidRPr="0087140F">
        <w:rPr>
          <w:i/>
          <w:iCs/>
        </w:rPr>
        <w:t>dataset</w:t>
      </w:r>
      <w:proofErr w:type="spellEnd"/>
      <w:r w:rsidRPr="0087140F">
        <w:t>.</w:t>
      </w:r>
    </w:p>
    <w:p w14:paraId="374C16DA" w14:textId="69115E64" w:rsidR="00D618DD" w:rsidRPr="0087140F" w:rsidRDefault="00AE2EBF" w:rsidP="00C940E7">
      <w:pPr>
        <w:pStyle w:val="TF-LEGENDA"/>
      </w:pPr>
      <w:bookmarkStart w:id="358" w:name="_Ref183984518"/>
      <w:bookmarkStart w:id="359" w:name="_Toc184283858"/>
      <w:r w:rsidRPr="0087140F">
        <w:t xml:space="preserve">Figura </w:t>
      </w:r>
      <w:fldSimple w:instr=" SEQ Figura \* ARABIC ">
        <w:r w:rsidR="008809CA">
          <w:rPr>
            <w:noProof/>
          </w:rPr>
          <w:t>14</w:t>
        </w:r>
      </w:fldSimple>
      <w:bookmarkEnd w:id="358"/>
      <w:r w:rsidRPr="0087140F">
        <w:t xml:space="preserve"> – </w:t>
      </w:r>
      <w:r w:rsidR="00D618DD" w:rsidRPr="0087140F">
        <w:t xml:space="preserve">Evolução da </w:t>
      </w:r>
      <w:proofErr w:type="spellStart"/>
      <w:r w:rsidR="00D618DD" w:rsidRPr="0087140F">
        <w:rPr>
          <w:i/>
          <w:iCs/>
        </w:rPr>
        <w:t>Loss</w:t>
      </w:r>
      <w:proofErr w:type="spellEnd"/>
      <w:r w:rsidR="00D618DD" w:rsidRPr="0087140F">
        <w:t xml:space="preserve"> ao longo dos </w:t>
      </w:r>
      <w:r w:rsidR="00D618DD" w:rsidRPr="0087140F">
        <w:rPr>
          <w:i/>
          <w:iCs/>
        </w:rPr>
        <w:t>Steps</w:t>
      </w:r>
      <w:r w:rsidR="00D618DD" w:rsidRPr="0087140F">
        <w:t xml:space="preserve"> por </w:t>
      </w:r>
      <w:proofErr w:type="spellStart"/>
      <w:r w:rsidR="00D618DD" w:rsidRPr="0087140F">
        <w:rPr>
          <w:i/>
          <w:iCs/>
        </w:rPr>
        <w:t>Epoch</w:t>
      </w:r>
      <w:proofErr w:type="spellEnd"/>
      <w:del w:id="360" w:author="Dalton Solano dos Reis" w:date="2024-12-11T09:05:00Z" w16du:dateUtc="2024-12-11T12:05:00Z">
        <w:r w:rsidR="00D618DD" w:rsidRPr="0087140F" w:rsidDel="008A0FAD">
          <w:delText>.</w:delText>
        </w:r>
      </w:del>
      <w:bookmarkEnd w:id="359"/>
    </w:p>
    <w:p w14:paraId="3CCF7EC4" w14:textId="2FEFF802" w:rsidR="00D618DD" w:rsidRPr="0087140F" w:rsidRDefault="00D618DD" w:rsidP="004B48A7">
      <w:pPr>
        <w:pStyle w:val="TF-FIGURA"/>
      </w:pPr>
      <w:r w:rsidRPr="0087140F">
        <w:rPr>
          <w:noProof/>
        </w:rPr>
        <w:drawing>
          <wp:inline distT="0" distB="0" distL="0" distR="0" wp14:anchorId="71B970D3" wp14:editId="2BB94E69">
            <wp:extent cx="4019550" cy="2198523"/>
            <wp:effectExtent l="19050" t="19050" r="19050" b="11430"/>
            <wp:docPr id="1991235805" name="Imagem 4" descr="Imagem result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m resulta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69060" cy="2225603"/>
                    </a:xfrm>
                    <a:prstGeom prst="rect">
                      <a:avLst/>
                    </a:prstGeom>
                    <a:noFill/>
                    <a:ln>
                      <a:solidFill>
                        <a:schemeClr val="tx1"/>
                      </a:solidFill>
                    </a:ln>
                  </pic:spPr>
                </pic:pic>
              </a:graphicData>
            </a:graphic>
          </wp:inline>
        </w:drawing>
      </w:r>
    </w:p>
    <w:p w14:paraId="6B285FFE" w14:textId="788A5D30" w:rsidR="00D618DD" w:rsidRPr="0087140F" w:rsidRDefault="00D618DD" w:rsidP="004B48A7">
      <w:pPr>
        <w:pStyle w:val="TF-FONTE"/>
      </w:pPr>
      <w:r w:rsidRPr="0087140F">
        <w:t xml:space="preserve">Fonte: </w:t>
      </w:r>
      <w:r w:rsidR="004B48A7" w:rsidRPr="0087140F">
        <w:t>e</w:t>
      </w:r>
      <w:r w:rsidRPr="0087140F">
        <w:t>laborad</w:t>
      </w:r>
      <w:r w:rsidR="004B48A7" w:rsidRPr="0087140F">
        <w:t>o</w:t>
      </w:r>
      <w:r w:rsidRPr="0087140F">
        <w:t xml:space="preserve"> pelos autores.</w:t>
      </w:r>
    </w:p>
    <w:p w14:paraId="7729138D" w14:textId="715F6E42" w:rsidR="00D618DD" w:rsidRPr="0087140F" w:rsidRDefault="00D618DD" w:rsidP="00D618DD">
      <w:pPr>
        <w:pStyle w:val="TF-TEXTO"/>
      </w:pPr>
      <w:r w:rsidRPr="0087140F">
        <w:t xml:space="preserve">O gráfico </w:t>
      </w:r>
      <w:r w:rsidR="003969B6" w:rsidRPr="0087140F">
        <w:t xml:space="preserve">da </w:t>
      </w:r>
      <w:r w:rsidR="003969B6" w:rsidRPr="0087140F">
        <w:fldChar w:fldCharType="begin"/>
      </w:r>
      <w:r w:rsidR="003969B6" w:rsidRPr="0087140F">
        <w:instrText xml:space="preserve"> REF _Ref183984605 \h </w:instrText>
      </w:r>
      <w:r w:rsidR="003969B6" w:rsidRPr="0087140F">
        <w:fldChar w:fldCharType="separate"/>
      </w:r>
      <w:r w:rsidR="008809CA" w:rsidRPr="0087140F">
        <w:t xml:space="preserve">Figura </w:t>
      </w:r>
      <w:r w:rsidR="008809CA">
        <w:rPr>
          <w:noProof/>
        </w:rPr>
        <w:t>15</w:t>
      </w:r>
      <w:r w:rsidR="003969B6" w:rsidRPr="0087140F">
        <w:fldChar w:fldCharType="end"/>
      </w:r>
      <w:r w:rsidRPr="0087140F">
        <w:t xml:space="preserve"> </w:t>
      </w:r>
      <w:r w:rsidR="003969B6" w:rsidRPr="0087140F">
        <w:t xml:space="preserve">aponta que </w:t>
      </w:r>
      <w:r w:rsidRPr="0087140F">
        <w:t>a perda (</w:t>
      </w:r>
      <w:proofErr w:type="spellStart"/>
      <w:r w:rsidRPr="0087140F">
        <w:rPr>
          <w:i/>
          <w:iCs/>
        </w:rPr>
        <w:t>loss</w:t>
      </w:r>
      <w:proofErr w:type="spellEnd"/>
      <w:r w:rsidRPr="0087140F">
        <w:t xml:space="preserve">) do modelo evolui durante os passos de treinamento em cada uma das 10 épocas. Em um treinamento bem-sucedido, espera-se que a perda diminua consistentemente, indicando que o modelo está ajustando seus pesos para melhorar a predição. A perda inicial é relativamente alta, mas diminui gradualmente com o avanço dos </w:t>
      </w:r>
      <w:r w:rsidRPr="008A0FAD">
        <w:rPr>
          <w:i/>
          <w:iCs/>
          <w:rPrChange w:id="361" w:author="Dalton Solano dos Reis" w:date="2024-12-11T09:06:00Z" w16du:dateUtc="2024-12-11T12:06:00Z">
            <w:rPr/>
          </w:rPrChange>
        </w:rPr>
        <w:t>steps</w:t>
      </w:r>
      <w:r w:rsidRPr="0087140F">
        <w:t xml:space="preserve"> em cada época. Essa redução reflete o aprendizado do modelo a partir dos dados fornecidos.</w:t>
      </w:r>
    </w:p>
    <w:p w14:paraId="4E3D1B80" w14:textId="0BA923E5" w:rsidR="009575F0" w:rsidRPr="0087140F" w:rsidRDefault="00AE2EBF" w:rsidP="00C940E7">
      <w:pPr>
        <w:pStyle w:val="TF-LEGENDA"/>
      </w:pPr>
      <w:bookmarkStart w:id="362" w:name="_Ref183984605"/>
      <w:bookmarkStart w:id="363" w:name="_Toc184283859"/>
      <w:r w:rsidRPr="0087140F">
        <w:lastRenderedPageBreak/>
        <w:t xml:space="preserve">Figura </w:t>
      </w:r>
      <w:fldSimple w:instr=" SEQ Figura \* ARABIC ">
        <w:r w:rsidR="008809CA">
          <w:rPr>
            <w:noProof/>
          </w:rPr>
          <w:t>15</w:t>
        </w:r>
      </w:fldSimple>
      <w:bookmarkEnd w:id="362"/>
      <w:r w:rsidRPr="0087140F">
        <w:t xml:space="preserve"> – </w:t>
      </w:r>
      <w:r w:rsidR="009575F0" w:rsidRPr="0087140F">
        <w:t>Acurácia de Treinamento e Validação do modelo</w:t>
      </w:r>
      <w:del w:id="364" w:author="Dalton Solano dos Reis" w:date="2024-12-11T09:06:00Z" w16du:dateUtc="2024-12-11T12:06:00Z">
        <w:r w:rsidR="009575F0" w:rsidRPr="0087140F" w:rsidDel="008A0FAD">
          <w:delText>.</w:delText>
        </w:r>
      </w:del>
      <w:bookmarkEnd w:id="363"/>
    </w:p>
    <w:p w14:paraId="6696B91F" w14:textId="405ADA96" w:rsidR="009575F0" w:rsidRPr="0087140F" w:rsidRDefault="009575F0" w:rsidP="004B48A7">
      <w:pPr>
        <w:pStyle w:val="TF-FIGURA"/>
      </w:pPr>
      <w:r w:rsidRPr="0087140F">
        <w:rPr>
          <w:noProof/>
        </w:rPr>
        <w:drawing>
          <wp:inline distT="0" distB="0" distL="0" distR="0" wp14:anchorId="78808FB2" wp14:editId="7142F87F">
            <wp:extent cx="3924300" cy="2432093"/>
            <wp:effectExtent l="19050" t="19050" r="19050" b="25400"/>
            <wp:docPr id="780441187" name="Imagem 1"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41187" name="Imagem 1" descr="Gráfico, Gráfico de linhas&#10;&#10;Descrição gerada automaticamente"/>
                    <pic:cNvPicPr/>
                  </pic:nvPicPr>
                  <pic:blipFill rotWithShape="1">
                    <a:blip r:embed="rId36"/>
                    <a:srcRect t="5250" r="3402"/>
                    <a:stretch/>
                  </pic:blipFill>
                  <pic:spPr bwMode="auto">
                    <a:xfrm>
                      <a:off x="0" y="0"/>
                      <a:ext cx="3943206" cy="24438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0D79C4" w14:textId="59D1A39E" w:rsidR="009575F0" w:rsidRPr="0087140F" w:rsidRDefault="009575F0" w:rsidP="004B48A7">
      <w:pPr>
        <w:pStyle w:val="TF-FONTE"/>
      </w:pPr>
      <w:r w:rsidRPr="0087140F">
        <w:t xml:space="preserve">Fonte: </w:t>
      </w:r>
      <w:r w:rsidR="004B48A7" w:rsidRPr="0087140F">
        <w:t>e</w:t>
      </w:r>
      <w:r w:rsidRPr="0087140F">
        <w:t>laborad</w:t>
      </w:r>
      <w:r w:rsidR="004B48A7" w:rsidRPr="0087140F">
        <w:t>o</w:t>
      </w:r>
      <w:r w:rsidRPr="0087140F">
        <w:t xml:space="preserve"> pelos autores.</w:t>
      </w:r>
    </w:p>
    <w:p w14:paraId="74412FEA" w14:textId="7FD3C525" w:rsidR="009B5D57" w:rsidRPr="0087140F" w:rsidRDefault="00BB7773" w:rsidP="009B5D57">
      <w:pPr>
        <w:pStyle w:val="TF-TEXTO"/>
      </w:pPr>
      <w:r w:rsidRPr="0087140F">
        <w:t>A partir da 5</w:t>
      </w:r>
      <w:r w:rsidR="009B5D57" w:rsidRPr="0087140F">
        <w:t xml:space="preserve"> época, observ</w:t>
      </w:r>
      <w:r w:rsidRPr="0087140F">
        <w:t>a-se</w:t>
      </w:r>
      <w:r w:rsidR="009B5D57" w:rsidRPr="0087140F">
        <w:t xml:space="preserve"> uma melhoria gradual na precisão, embora seu crescimento tenha sido mais moderado em comparação à </w:t>
      </w:r>
      <w:proofErr w:type="spellStart"/>
      <w:r w:rsidR="009B5D57" w:rsidRPr="0087140F">
        <w:t>revocação</w:t>
      </w:r>
      <w:proofErr w:type="spellEnd"/>
      <w:r w:rsidR="009B5D57" w:rsidRPr="0087140F">
        <w:t>. Isso indica que o modelo passou a fazer predições mais assertivas, reduzindo a quantidade de falsos positivos. Por outro lado</w:t>
      </w:r>
      <w:r w:rsidR="00F935AE">
        <w:t>,</w:t>
      </w:r>
      <w:r w:rsidR="009914F3">
        <w:t xml:space="preserve"> conforme apresentado na </w:t>
      </w:r>
      <w:r w:rsidR="00F935AE">
        <w:fldChar w:fldCharType="begin"/>
      </w:r>
      <w:r w:rsidR="00F935AE">
        <w:instrText xml:space="preserve"> REF _Ref183984331 \h </w:instrText>
      </w:r>
      <w:r w:rsidR="00F935AE">
        <w:fldChar w:fldCharType="separate"/>
      </w:r>
      <w:r w:rsidR="008809CA" w:rsidRPr="0087140F">
        <w:t xml:space="preserve">Figura </w:t>
      </w:r>
      <w:r w:rsidR="008809CA">
        <w:rPr>
          <w:noProof/>
        </w:rPr>
        <w:t>13</w:t>
      </w:r>
      <w:r w:rsidR="00F935AE">
        <w:fldChar w:fldCharType="end"/>
      </w:r>
      <w:r w:rsidR="009B5D57" w:rsidRPr="0087140F">
        <w:t xml:space="preserve">, a </w:t>
      </w:r>
      <w:proofErr w:type="spellStart"/>
      <w:r w:rsidR="009B5D57" w:rsidRPr="0087140F">
        <w:t>revocação</w:t>
      </w:r>
      <w:proofErr w:type="spellEnd"/>
      <w:r w:rsidRPr="0087140F">
        <w:t xml:space="preserve"> </w:t>
      </w:r>
      <w:r w:rsidR="009B5D57" w:rsidRPr="0087140F">
        <w:t>apresentou um pico significativo em torno da terceira época, seguido por uma oscilação nas épocas seguintes. Essa oscilação pode ser resultado de ajustes no modelo e do balanceamento entre verdadeiros positivos e falsos negativos.</w:t>
      </w:r>
    </w:p>
    <w:p w14:paraId="1248E787" w14:textId="77777777" w:rsidR="009B5D57" w:rsidRPr="0087140F" w:rsidRDefault="009B5D57" w:rsidP="009B5D57">
      <w:pPr>
        <w:pStyle w:val="TF-TEXTO"/>
      </w:pPr>
      <w:r w:rsidRPr="0087140F">
        <w:t xml:space="preserve">A métrica F1-Score, que combina precisão e </w:t>
      </w:r>
      <w:proofErr w:type="spellStart"/>
      <w:r w:rsidRPr="0087140F">
        <w:t>revocação</w:t>
      </w:r>
      <w:proofErr w:type="spellEnd"/>
      <w:r w:rsidRPr="0087140F">
        <w:t>, mostrou uma evolução mais estável ao longo das épocas, refletindo um equilíbrio progressivo entre essas duas métricas. Esse comportamento é um indicativo positivo de que o modelo está aprendendo a generalizar melhor os dados, com um aumento gradual da eficiência global na detecção de objetos.</w:t>
      </w:r>
    </w:p>
    <w:p w14:paraId="28EFDF5B" w14:textId="0E887DE4" w:rsidR="009B5D57" w:rsidRPr="0087140F" w:rsidRDefault="009B5D57" w:rsidP="00BB7773">
      <w:pPr>
        <w:pStyle w:val="TF-TEXTO"/>
      </w:pPr>
      <w:r w:rsidRPr="0087140F">
        <w:t>Nas últimas épocas, todas as métricas apresentaram maior consistência, especialmente o F1-Score</w:t>
      </w:r>
      <w:r w:rsidR="009914F3">
        <w:t xml:space="preserve"> presente na </w:t>
      </w:r>
      <w:r w:rsidR="00F935AE">
        <w:fldChar w:fldCharType="begin"/>
      </w:r>
      <w:r w:rsidR="00F935AE">
        <w:instrText xml:space="preserve"> REF _Ref183984331 \h </w:instrText>
      </w:r>
      <w:r w:rsidR="00F935AE">
        <w:fldChar w:fldCharType="separate"/>
      </w:r>
      <w:r w:rsidR="008809CA" w:rsidRPr="0087140F">
        <w:t xml:space="preserve">Figura </w:t>
      </w:r>
      <w:r w:rsidR="008809CA">
        <w:rPr>
          <w:noProof/>
        </w:rPr>
        <w:t>13</w:t>
      </w:r>
      <w:r w:rsidR="00F935AE">
        <w:fldChar w:fldCharType="end"/>
      </w:r>
      <w:r w:rsidRPr="0087140F">
        <w:t xml:space="preserve">, que atingiu valores mais elevados e estáveis, evidenciando que o modelo está se aproximando de um bom ponto de convergência. Apesar disso, o desempenho ainda apresenta espaço para melhorias, principalmente em termos de precisão, que pode ser aprimorada com ajustes no treinamento ou </w:t>
      </w:r>
      <w:del w:id="365" w:author="Dalton Solano dos Reis" w:date="2024-12-11T09:07:00Z" w16du:dateUtc="2024-12-11T12:07:00Z">
        <w:r w:rsidRPr="0087140F" w:rsidDel="008A0FAD">
          <w:delText xml:space="preserve">no </w:delText>
        </w:r>
      </w:del>
      <w:proofErr w:type="spellStart"/>
      <w:r w:rsidRPr="0087140F">
        <w:rPr>
          <w:i/>
          <w:iCs/>
        </w:rPr>
        <w:t>dataset</w:t>
      </w:r>
      <w:proofErr w:type="spellEnd"/>
      <w:r w:rsidRPr="0087140F">
        <w:t>.</w:t>
      </w:r>
      <w:r w:rsidR="00BB7773" w:rsidRPr="0087140F">
        <w:t xml:space="preserve"> </w:t>
      </w:r>
      <w:r w:rsidRPr="0087140F">
        <w:t xml:space="preserve">Essa análise é crucial para identificar o progresso do modelo e orientar possíveis otimizações futuras, como ajustes nos </w:t>
      </w:r>
      <w:proofErr w:type="spellStart"/>
      <w:r w:rsidRPr="0087140F">
        <w:t>hiperparâmetros</w:t>
      </w:r>
      <w:proofErr w:type="spellEnd"/>
      <w:r w:rsidRPr="0087140F">
        <w:t xml:space="preserve">, aumento do </w:t>
      </w:r>
      <w:proofErr w:type="spellStart"/>
      <w:r w:rsidRPr="0087140F">
        <w:rPr>
          <w:i/>
          <w:iCs/>
        </w:rPr>
        <w:t>dataset</w:t>
      </w:r>
      <w:proofErr w:type="spellEnd"/>
      <w:r w:rsidRPr="0087140F">
        <w:t xml:space="preserve"> ou refinamento das transformações aplicadas às imagens.</w:t>
      </w:r>
    </w:p>
    <w:p w14:paraId="240E8133" w14:textId="5AB8A25B" w:rsidR="00297F56" w:rsidRDefault="00C940E7" w:rsidP="00C940E7">
      <w:pPr>
        <w:pStyle w:val="TF-LEGENDA"/>
      </w:pPr>
      <w:bookmarkStart w:id="366" w:name="_Ref183985610"/>
      <w:bookmarkStart w:id="367" w:name="_Ref183985595"/>
      <w:bookmarkStart w:id="368" w:name="_Toc184283884"/>
      <w:r w:rsidRPr="0087140F">
        <w:t xml:space="preserve">Quadro </w:t>
      </w:r>
      <w:fldSimple w:instr=" SEQ Quadro \* ARABIC ">
        <w:r w:rsidR="008809CA">
          <w:rPr>
            <w:noProof/>
          </w:rPr>
          <w:t>16</w:t>
        </w:r>
      </w:fldSimple>
      <w:bookmarkEnd w:id="366"/>
      <w:r w:rsidRPr="0087140F">
        <w:t xml:space="preserve"> – </w:t>
      </w:r>
      <w:r w:rsidR="00297F56" w:rsidRPr="0087140F">
        <w:t xml:space="preserve">Demonstração de resultados pela </w:t>
      </w:r>
      <w:proofErr w:type="spellStart"/>
      <w:r w:rsidR="00297F56" w:rsidRPr="0087140F">
        <w:t>Faster</w:t>
      </w:r>
      <w:proofErr w:type="spellEnd"/>
      <w:r w:rsidR="00297F56" w:rsidRPr="0087140F">
        <w:t xml:space="preserve"> R-CNN</w:t>
      </w:r>
      <w:del w:id="369" w:author="Dalton Solano dos Reis" w:date="2024-12-11T09:07:00Z" w16du:dateUtc="2024-12-11T12:07:00Z">
        <w:r w:rsidR="00297F56" w:rsidRPr="0087140F" w:rsidDel="008A0FAD">
          <w:delText>.</w:delText>
        </w:r>
      </w:del>
      <w:bookmarkEnd w:id="367"/>
      <w:bookmarkEnd w:id="368"/>
    </w:p>
    <w:tbl>
      <w:tblPr>
        <w:tblStyle w:val="Tabelacomgrade"/>
        <w:tblW w:w="0" w:type="auto"/>
        <w:tblLook w:val="04A0" w:firstRow="1" w:lastRow="0" w:firstColumn="1" w:lastColumn="0" w:noHBand="0" w:noVBand="1"/>
      </w:tblPr>
      <w:tblGrid>
        <w:gridCol w:w="1696"/>
        <w:gridCol w:w="1134"/>
        <w:gridCol w:w="2694"/>
        <w:gridCol w:w="3538"/>
      </w:tblGrid>
      <w:tr w:rsidR="00F935AE" w:rsidRPr="00F935AE" w14:paraId="2C9E645A" w14:textId="77777777" w:rsidTr="00F935AE">
        <w:trPr>
          <w:trHeight w:val="340"/>
        </w:trPr>
        <w:tc>
          <w:tcPr>
            <w:tcW w:w="1696" w:type="dxa"/>
            <w:vAlign w:val="center"/>
          </w:tcPr>
          <w:p w14:paraId="19BB245A" w14:textId="7EFB15A4" w:rsidR="00F935AE" w:rsidRPr="00F935AE" w:rsidRDefault="00F935AE" w:rsidP="00F935AE">
            <w:pPr>
              <w:rPr>
                <w:sz w:val="22"/>
                <w:szCs w:val="22"/>
              </w:rPr>
            </w:pPr>
            <w:r w:rsidRPr="00F935AE">
              <w:rPr>
                <w:sz w:val="22"/>
                <w:szCs w:val="22"/>
              </w:rPr>
              <w:t>Rede Neural</w:t>
            </w:r>
          </w:p>
        </w:tc>
        <w:tc>
          <w:tcPr>
            <w:tcW w:w="1134" w:type="dxa"/>
            <w:vAlign w:val="center"/>
          </w:tcPr>
          <w:p w14:paraId="3B6E516F" w14:textId="5E2FBA13" w:rsidR="00F935AE" w:rsidRPr="00F935AE" w:rsidRDefault="00F935AE" w:rsidP="00F935AE">
            <w:pPr>
              <w:rPr>
                <w:sz w:val="22"/>
                <w:szCs w:val="22"/>
              </w:rPr>
            </w:pPr>
            <w:r w:rsidRPr="00F935AE">
              <w:rPr>
                <w:sz w:val="22"/>
                <w:szCs w:val="22"/>
              </w:rPr>
              <w:t>Saída</w:t>
            </w:r>
          </w:p>
        </w:tc>
        <w:tc>
          <w:tcPr>
            <w:tcW w:w="2694" w:type="dxa"/>
            <w:vAlign w:val="center"/>
          </w:tcPr>
          <w:p w14:paraId="1236E6C5" w14:textId="20FB3507" w:rsidR="00F935AE" w:rsidRPr="00F935AE" w:rsidRDefault="00F935AE" w:rsidP="00F935AE">
            <w:pPr>
              <w:rPr>
                <w:sz w:val="22"/>
                <w:szCs w:val="22"/>
              </w:rPr>
            </w:pPr>
            <w:r w:rsidRPr="00F935AE">
              <w:rPr>
                <w:sz w:val="22"/>
                <w:szCs w:val="22"/>
              </w:rPr>
              <w:t>Posições do vetor gerado</w:t>
            </w:r>
          </w:p>
        </w:tc>
        <w:tc>
          <w:tcPr>
            <w:tcW w:w="3538" w:type="dxa"/>
            <w:vAlign w:val="center"/>
          </w:tcPr>
          <w:p w14:paraId="5F3FC611" w14:textId="18717EF7" w:rsidR="00F935AE" w:rsidRPr="00F935AE" w:rsidRDefault="00F935AE" w:rsidP="00F935AE">
            <w:pPr>
              <w:rPr>
                <w:sz w:val="22"/>
                <w:szCs w:val="22"/>
              </w:rPr>
            </w:pPr>
            <w:r w:rsidRPr="00F935AE">
              <w:rPr>
                <w:sz w:val="22"/>
                <w:szCs w:val="22"/>
              </w:rPr>
              <w:t>Exemplo de características geradas</w:t>
            </w:r>
          </w:p>
        </w:tc>
      </w:tr>
      <w:tr w:rsidR="00F935AE" w:rsidRPr="00F935AE" w14:paraId="3775660E" w14:textId="77777777" w:rsidTr="00F935AE">
        <w:trPr>
          <w:trHeight w:val="340"/>
        </w:trPr>
        <w:tc>
          <w:tcPr>
            <w:tcW w:w="1696" w:type="dxa"/>
            <w:vAlign w:val="center"/>
          </w:tcPr>
          <w:p w14:paraId="537C92EE" w14:textId="596B931D" w:rsidR="00F935AE" w:rsidRPr="00F935AE" w:rsidRDefault="00F935AE" w:rsidP="00F935AE">
            <w:pPr>
              <w:rPr>
                <w:sz w:val="22"/>
                <w:szCs w:val="22"/>
              </w:rPr>
            </w:pPr>
            <w:proofErr w:type="spellStart"/>
            <w:r>
              <w:rPr>
                <w:sz w:val="22"/>
                <w:szCs w:val="22"/>
              </w:rPr>
              <w:t>Faster</w:t>
            </w:r>
            <w:proofErr w:type="spellEnd"/>
            <w:r>
              <w:rPr>
                <w:sz w:val="22"/>
                <w:szCs w:val="22"/>
              </w:rPr>
              <w:t xml:space="preserve"> R-CNN</w:t>
            </w:r>
          </w:p>
        </w:tc>
        <w:tc>
          <w:tcPr>
            <w:tcW w:w="1134" w:type="dxa"/>
            <w:vAlign w:val="center"/>
          </w:tcPr>
          <w:p w14:paraId="6D1DA42D" w14:textId="2C45DA5F" w:rsidR="00F935AE" w:rsidRPr="00F935AE" w:rsidRDefault="00F935AE" w:rsidP="00F935AE">
            <w:pPr>
              <w:jc w:val="center"/>
              <w:rPr>
                <w:sz w:val="22"/>
                <w:szCs w:val="22"/>
              </w:rPr>
            </w:pPr>
            <w:r>
              <w:rPr>
                <w:sz w:val="22"/>
                <w:szCs w:val="22"/>
              </w:rPr>
              <w:t>7x7x1024</w:t>
            </w:r>
          </w:p>
        </w:tc>
        <w:tc>
          <w:tcPr>
            <w:tcW w:w="2694" w:type="dxa"/>
            <w:vAlign w:val="center"/>
          </w:tcPr>
          <w:p w14:paraId="25304BE2" w14:textId="6774290C" w:rsidR="00F935AE" w:rsidRPr="00F935AE" w:rsidRDefault="00F935AE" w:rsidP="00F935AE">
            <w:pPr>
              <w:jc w:val="center"/>
              <w:rPr>
                <w:sz w:val="22"/>
                <w:szCs w:val="22"/>
              </w:rPr>
            </w:pPr>
            <w:r>
              <w:rPr>
                <w:sz w:val="22"/>
                <w:szCs w:val="22"/>
              </w:rPr>
              <w:t>50176</w:t>
            </w:r>
          </w:p>
        </w:tc>
        <w:tc>
          <w:tcPr>
            <w:tcW w:w="3538" w:type="dxa"/>
            <w:vAlign w:val="center"/>
          </w:tcPr>
          <w:p w14:paraId="48DBE88E" w14:textId="69225E89" w:rsidR="00F935AE" w:rsidRPr="00F935AE" w:rsidRDefault="00F935AE" w:rsidP="00F935AE">
            <w:pPr>
              <w:jc w:val="center"/>
              <w:rPr>
                <w:sz w:val="22"/>
                <w:szCs w:val="22"/>
              </w:rPr>
            </w:pPr>
            <w:r>
              <w:rPr>
                <w:sz w:val="22"/>
                <w:szCs w:val="22"/>
              </w:rPr>
              <w:t>0.154, 0.305, 0.078, 0.561</w:t>
            </w:r>
          </w:p>
        </w:tc>
      </w:tr>
    </w:tbl>
    <w:p w14:paraId="008E07AC" w14:textId="77777777" w:rsidR="00F935AE" w:rsidRDefault="00297F56" w:rsidP="00F935AE">
      <w:pPr>
        <w:pStyle w:val="TF-FONTE"/>
      </w:pPr>
      <w:r w:rsidRPr="0087140F">
        <w:t xml:space="preserve">Fonte: </w:t>
      </w:r>
      <w:r w:rsidR="004B48A7" w:rsidRPr="0087140F">
        <w:t>e</w:t>
      </w:r>
      <w:r w:rsidRPr="0087140F">
        <w:t>laborad</w:t>
      </w:r>
      <w:r w:rsidR="004B48A7" w:rsidRPr="0087140F">
        <w:t>o</w:t>
      </w:r>
      <w:r w:rsidRPr="0087140F">
        <w:t xml:space="preserve"> pelos autores.</w:t>
      </w:r>
    </w:p>
    <w:p w14:paraId="0990407D" w14:textId="630C227D" w:rsidR="00297F56" w:rsidRPr="0087140F" w:rsidRDefault="001F48F2" w:rsidP="00F935AE">
      <w:pPr>
        <w:pStyle w:val="TF-TEXTO"/>
      </w:pPr>
      <w:r w:rsidRPr="0087140F">
        <w:lastRenderedPageBreak/>
        <w:t xml:space="preserve">O </w:t>
      </w:r>
      <w:r w:rsidRPr="0087140F">
        <w:fldChar w:fldCharType="begin"/>
      </w:r>
      <w:r w:rsidRPr="0087140F">
        <w:instrText xml:space="preserve"> REF _Ref183985610 \h </w:instrText>
      </w:r>
      <w:r w:rsidRPr="0087140F">
        <w:fldChar w:fldCharType="separate"/>
      </w:r>
      <w:r w:rsidR="008809CA" w:rsidRPr="0087140F">
        <w:t xml:space="preserve">Quadro </w:t>
      </w:r>
      <w:r w:rsidR="008809CA">
        <w:rPr>
          <w:noProof/>
        </w:rPr>
        <w:t>16</w:t>
      </w:r>
      <w:r w:rsidRPr="0087140F">
        <w:fldChar w:fldCharType="end"/>
      </w:r>
      <w:r w:rsidRPr="0087140F">
        <w:t xml:space="preserve"> </w:t>
      </w:r>
      <w:r w:rsidR="00297F56" w:rsidRPr="0087140F">
        <w:t xml:space="preserve">mostra que o modelo </w:t>
      </w:r>
      <w:proofErr w:type="spellStart"/>
      <w:r w:rsidR="00297F56" w:rsidRPr="0087140F">
        <w:t>Faster</w:t>
      </w:r>
      <w:proofErr w:type="spellEnd"/>
      <w:r w:rsidR="00297F56" w:rsidRPr="0087140F">
        <w:t xml:space="preserve"> R-CNN gera uma saída com resolução 7x7x1024, o que indica que ele extrai características detalhadas de cada região da imagem, representando informações complexas em 1</w:t>
      </w:r>
      <w:ins w:id="370" w:author="Dalton Solano dos Reis" w:date="2024-12-11T09:08:00Z" w16du:dateUtc="2024-12-11T12:08:00Z">
        <w:r w:rsidR="008A0FAD">
          <w:t>.</w:t>
        </w:r>
      </w:ins>
      <w:r w:rsidR="00297F56" w:rsidRPr="0087140F">
        <w:t>024 canais. O vetor gerado possui 50</w:t>
      </w:r>
      <w:ins w:id="371" w:author="Dalton Solano dos Reis" w:date="2024-12-11T09:08:00Z" w16du:dateUtc="2024-12-11T12:08:00Z">
        <w:r w:rsidR="008A0FAD">
          <w:t>.</w:t>
        </w:r>
      </w:ins>
      <w:r w:rsidR="00297F56" w:rsidRPr="0087140F">
        <w:t>176 elementos, sugerindo uma alta capacidade de discriminação e captura de detalhes espaciais, o que é útil para detectar objetos pequenos ou complexos, como neurônios atípicos. As características extraídas, como os exemplos numéricos fornecidos (0.154, 0.305, 0.078, 0.561), representam descritores de propriedades específicas dos objetos, como forma e textura, permitindo ao modelo realizar a detecção com precisão. Esse processo reflete uma boa combinação entre resolução detalhada e uma quantidade robusta de informações extraídas da imagem.</w:t>
      </w:r>
    </w:p>
    <w:p w14:paraId="7F77FB5B" w14:textId="09D58BBC" w:rsidR="00F335B4" w:rsidRPr="0087140F" w:rsidRDefault="00F335B4" w:rsidP="006B4C23">
      <w:pPr>
        <w:pStyle w:val="Ttulo4"/>
      </w:pPr>
      <w:r w:rsidRPr="0087140F">
        <w:t>Execução do modelo</w:t>
      </w:r>
    </w:p>
    <w:p w14:paraId="74C22116" w14:textId="66C23691" w:rsidR="008809CA" w:rsidDel="008A0FAD" w:rsidRDefault="00F335B4" w:rsidP="00F935AE">
      <w:pPr>
        <w:pStyle w:val="TF-TEXTO"/>
        <w:rPr>
          <w:del w:id="372" w:author="Dalton Solano dos Reis" w:date="2024-12-11T09:09:00Z" w16du:dateUtc="2024-12-11T12:09:00Z"/>
        </w:rPr>
      </w:pPr>
      <w:r w:rsidRPr="0087140F">
        <w:t xml:space="preserve">Após </w:t>
      </w:r>
      <w:r w:rsidR="00387046" w:rsidRPr="0087140F">
        <w:t>o processo de</w:t>
      </w:r>
      <w:r w:rsidRPr="0087140F">
        <w:t xml:space="preserve"> treinamento e geração do arquivo </w:t>
      </w:r>
      <w:proofErr w:type="gramStart"/>
      <w:r w:rsidRPr="0087140F">
        <w:t>“.</w:t>
      </w:r>
      <w:proofErr w:type="spellStart"/>
      <w:r w:rsidRPr="0087140F">
        <w:rPr>
          <w:rFonts w:ascii="Courier New" w:hAnsi="Courier New" w:cs="Courier New"/>
          <w:sz w:val="20"/>
          <w:szCs w:val="16"/>
        </w:rPr>
        <w:t>pth</w:t>
      </w:r>
      <w:proofErr w:type="spellEnd"/>
      <w:proofErr w:type="gramEnd"/>
      <w:r w:rsidRPr="0087140F">
        <w:t xml:space="preserve">” contendo todo o treinamento e métricas do modelo com seus respectivos pesos </w:t>
      </w:r>
      <w:r w:rsidR="003568C4" w:rsidRPr="0087140F">
        <w:t>é possível realizar a inferência das imagens de teste. Para isso, torna-se necessário importar</w:t>
      </w:r>
      <w:r w:rsidRPr="0087140F">
        <w:t xml:space="preserve"> as bibliotecas </w:t>
      </w:r>
      <w:proofErr w:type="spellStart"/>
      <w:r w:rsidRPr="0087140F">
        <w:rPr>
          <w:rFonts w:ascii="Courier New" w:hAnsi="Courier New" w:cs="Courier New"/>
          <w:sz w:val="20"/>
          <w:szCs w:val="16"/>
        </w:rPr>
        <w:t>torch</w:t>
      </w:r>
      <w:proofErr w:type="spellEnd"/>
      <w:r w:rsidRPr="0087140F">
        <w:t xml:space="preserve"> e </w:t>
      </w:r>
      <w:proofErr w:type="spellStart"/>
      <w:r w:rsidRPr="0087140F">
        <w:rPr>
          <w:rFonts w:ascii="Courier New" w:hAnsi="Courier New" w:cs="Courier New"/>
          <w:sz w:val="20"/>
          <w:szCs w:val="16"/>
        </w:rPr>
        <w:t>torchvision</w:t>
      </w:r>
      <w:proofErr w:type="spellEnd"/>
      <w:r w:rsidRPr="0087140F">
        <w:t xml:space="preserve"> (para carregar e usar o modelo), </w:t>
      </w:r>
      <w:proofErr w:type="spellStart"/>
      <w:r w:rsidRPr="0087140F">
        <w:rPr>
          <w:rFonts w:ascii="Courier New" w:hAnsi="Courier New" w:cs="Courier New"/>
          <w:sz w:val="20"/>
          <w:szCs w:val="16"/>
        </w:rPr>
        <w:t>warnings</w:t>
      </w:r>
      <w:proofErr w:type="spellEnd"/>
      <w:r w:rsidRPr="0087140F">
        <w:t xml:space="preserve"> (para suprimir mensagens de aviso), e </w:t>
      </w:r>
      <w:proofErr w:type="spellStart"/>
      <w:r w:rsidRPr="0087140F">
        <w:rPr>
          <w:rFonts w:ascii="Courier New" w:hAnsi="Courier New" w:cs="Courier New"/>
          <w:sz w:val="20"/>
          <w:szCs w:val="16"/>
        </w:rPr>
        <w:t>matplotlib</w:t>
      </w:r>
      <w:proofErr w:type="spellEnd"/>
      <w:r w:rsidRPr="0087140F">
        <w:t xml:space="preserve"> (para visualização gráfica das detecções). Também são importadas funções auxiliares para transformação de imagens e manipulação de diretórios</w:t>
      </w:r>
      <w:ins w:id="373" w:author="Dalton Solano dos Reis" w:date="2024-12-11T09:10:00Z" w16du:dateUtc="2024-12-11T12:10:00Z">
        <w:r w:rsidR="008A0FAD">
          <w:t xml:space="preserve"> </w:t>
        </w:r>
      </w:ins>
      <w:del w:id="374" w:author="Dalton Solano dos Reis" w:date="2024-12-11T09:10:00Z" w16du:dateUtc="2024-12-11T12:10:00Z">
        <w:r w:rsidR="003568C4" w:rsidRPr="0087140F" w:rsidDel="008A0FAD">
          <w:delText>, conforme demostra o</w:delText>
        </w:r>
      </w:del>
      <w:ins w:id="375" w:author="Dalton Solano dos Reis" w:date="2024-12-11T09:10:00Z" w16du:dateUtc="2024-12-11T12:10:00Z">
        <w:r w:rsidR="008A0FAD">
          <w:t>(</w:t>
        </w:r>
      </w:ins>
      <w:del w:id="376" w:author="Dalton Solano dos Reis" w:date="2024-12-11T09:09:00Z" w16du:dateUtc="2024-12-11T12:09:00Z">
        <w:r w:rsidR="003568C4" w:rsidRPr="0087140F" w:rsidDel="008A0FAD">
          <w:delText xml:space="preserve"> </w:delText>
        </w:r>
      </w:del>
      <w:r w:rsidR="003568C4" w:rsidRPr="0087140F">
        <w:fldChar w:fldCharType="begin"/>
      </w:r>
      <w:r w:rsidR="003568C4" w:rsidRPr="0087140F">
        <w:instrText xml:space="preserve"> REF _Ref183986936 \h </w:instrText>
      </w:r>
      <w:r w:rsidR="003568C4" w:rsidRPr="0087140F">
        <w:fldChar w:fldCharType="separate"/>
      </w:r>
    </w:p>
    <w:p w14:paraId="566E040A" w14:textId="08D315DB" w:rsidR="00F935AE" w:rsidRDefault="008809CA" w:rsidP="008A0FAD">
      <w:pPr>
        <w:pStyle w:val="TF-TEXTO"/>
      </w:pPr>
      <w:r w:rsidRPr="0087140F">
        <w:t xml:space="preserve">Quadro </w:t>
      </w:r>
      <w:r>
        <w:rPr>
          <w:noProof/>
        </w:rPr>
        <w:t>17</w:t>
      </w:r>
      <w:r w:rsidR="003568C4" w:rsidRPr="0087140F">
        <w:fldChar w:fldCharType="end"/>
      </w:r>
      <w:ins w:id="377" w:author="Dalton Solano dos Reis" w:date="2024-12-11T09:10:00Z" w16du:dateUtc="2024-12-11T12:10:00Z">
        <w:r w:rsidR="008A0FAD">
          <w:t>)</w:t>
        </w:r>
      </w:ins>
      <w:r w:rsidR="003568C4" w:rsidRPr="0087140F">
        <w:t>.</w:t>
      </w:r>
      <w:bookmarkStart w:id="378" w:name="_Ref183986936"/>
    </w:p>
    <w:p w14:paraId="14D0472B" w14:textId="51255AC2" w:rsidR="004963B8" w:rsidRPr="0087140F" w:rsidRDefault="00C940E7" w:rsidP="00F935AE">
      <w:pPr>
        <w:pStyle w:val="TF-LEGENDA"/>
      </w:pPr>
      <w:bookmarkStart w:id="379" w:name="_Toc184283885"/>
      <w:r w:rsidRPr="0087140F">
        <w:t xml:space="preserve">Quadro </w:t>
      </w:r>
      <w:fldSimple w:instr=" SEQ Quadro \* ARABIC ">
        <w:r w:rsidR="008809CA">
          <w:rPr>
            <w:noProof/>
          </w:rPr>
          <w:t>17</w:t>
        </w:r>
      </w:fldSimple>
      <w:bookmarkEnd w:id="378"/>
      <w:r w:rsidRPr="0087140F">
        <w:t xml:space="preserve"> – </w:t>
      </w:r>
      <w:r w:rsidR="003568C4" w:rsidRPr="0087140F">
        <w:t>I</w:t>
      </w:r>
      <w:r w:rsidR="004963B8" w:rsidRPr="0087140F">
        <w:t>mportaç</w:t>
      </w:r>
      <w:r w:rsidR="003568C4" w:rsidRPr="0087140F">
        <w:t>ão</w:t>
      </w:r>
      <w:r w:rsidR="004963B8" w:rsidRPr="0087140F">
        <w:t xml:space="preserve"> do </w:t>
      </w:r>
      <w:r w:rsidR="003568C4" w:rsidRPr="0087140F">
        <w:t>modelo</w:t>
      </w:r>
      <w:del w:id="380" w:author="Dalton Solano dos Reis" w:date="2024-12-11T09:09:00Z" w16du:dateUtc="2024-12-11T12:09:00Z">
        <w:r w:rsidR="004963B8" w:rsidRPr="0087140F" w:rsidDel="008A0FAD">
          <w:delText>.</w:delText>
        </w:r>
      </w:del>
      <w:bookmarkEnd w:id="379"/>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067"/>
      </w:tblGrid>
      <w:tr w:rsidR="00525339" w:rsidRPr="00C43434" w14:paraId="0F245CA1" w14:textId="77777777" w:rsidTr="00F935AE">
        <w:trPr>
          <w:trHeight w:val="5948"/>
          <w:jc w:val="center"/>
        </w:trPr>
        <w:tc>
          <w:tcPr>
            <w:tcW w:w="9067" w:type="dxa"/>
          </w:tcPr>
          <w:p w14:paraId="31D19215" w14:textId="77777777" w:rsidR="00525339" w:rsidRPr="00525339" w:rsidRDefault="00525339" w:rsidP="00525339">
            <w:pPr>
              <w:pStyle w:val="TF-CDIGO-FONTE"/>
            </w:pPr>
            <w:r w:rsidRPr="00525339">
              <w:t xml:space="preserve">from </w:t>
            </w:r>
            <w:proofErr w:type="spellStart"/>
            <w:proofErr w:type="gramStart"/>
            <w:r w:rsidRPr="00525339">
              <w:t>torchvision.models</w:t>
            </w:r>
            <w:proofErr w:type="gramEnd"/>
            <w:r w:rsidRPr="00525339">
              <w:t>.detection.faster_rcnn</w:t>
            </w:r>
            <w:proofErr w:type="spellEnd"/>
            <w:r w:rsidRPr="00525339">
              <w:t xml:space="preserve"> import </w:t>
            </w:r>
            <w:proofErr w:type="spellStart"/>
            <w:r w:rsidRPr="00525339">
              <w:t>FastRCNNPredictor</w:t>
            </w:r>
            <w:proofErr w:type="spellEnd"/>
          </w:p>
          <w:p w14:paraId="1326DD64" w14:textId="77777777" w:rsidR="00525339" w:rsidRPr="00525339" w:rsidRDefault="00525339" w:rsidP="00525339">
            <w:pPr>
              <w:pStyle w:val="TF-CDIGO-FONTE"/>
            </w:pPr>
            <w:r w:rsidRPr="00525339">
              <w:t xml:space="preserve">import </w:t>
            </w:r>
            <w:proofErr w:type="spellStart"/>
            <w:proofErr w:type="gramStart"/>
            <w:r w:rsidRPr="00525339">
              <w:t>torchvision.transforms</w:t>
            </w:r>
            <w:proofErr w:type="spellEnd"/>
            <w:proofErr w:type="gramEnd"/>
            <w:r w:rsidRPr="00525339">
              <w:t xml:space="preserve"> as T</w:t>
            </w:r>
          </w:p>
          <w:p w14:paraId="5508017F" w14:textId="77777777" w:rsidR="00525339" w:rsidRPr="00525339" w:rsidRDefault="00525339" w:rsidP="00525339">
            <w:pPr>
              <w:pStyle w:val="TF-CDIGO-FONTE"/>
            </w:pPr>
            <w:r w:rsidRPr="00525339">
              <w:t>from PIL import Image</w:t>
            </w:r>
          </w:p>
          <w:p w14:paraId="1FBFED47" w14:textId="77777777" w:rsidR="00525339" w:rsidRPr="00525339" w:rsidRDefault="00525339" w:rsidP="00525339">
            <w:pPr>
              <w:pStyle w:val="TF-CDIGO-FONTE"/>
              <w:rPr>
                <w:lang w:val="pt-BR"/>
              </w:rPr>
            </w:pPr>
            <w:proofErr w:type="spellStart"/>
            <w:r w:rsidRPr="00525339">
              <w:rPr>
                <w:lang w:val="pt-BR"/>
              </w:rPr>
              <w:t>def</w:t>
            </w:r>
            <w:proofErr w:type="spellEnd"/>
            <w:r w:rsidRPr="00525339">
              <w:rPr>
                <w:lang w:val="pt-BR"/>
              </w:rPr>
              <w:t xml:space="preserve"> </w:t>
            </w:r>
            <w:proofErr w:type="spellStart"/>
            <w:r w:rsidRPr="00525339">
              <w:rPr>
                <w:lang w:val="pt-BR"/>
              </w:rPr>
              <w:t>get_model</w:t>
            </w:r>
            <w:proofErr w:type="spellEnd"/>
            <w:r w:rsidRPr="00525339">
              <w:rPr>
                <w:lang w:val="pt-BR"/>
              </w:rPr>
              <w:t>(</w:t>
            </w:r>
            <w:proofErr w:type="spellStart"/>
            <w:r w:rsidRPr="00525339">
              <w:rPr>
                <w:lang w:val="pt-BR"/>
              </w:rPr>
              <w:t>num_classes</w:t>
            </w:r>
            <w:proofErr w:type="spellEnd"/>
            <w:r w:rsidRPr="00525339">
              <w:rPr>
                <w:lang w:val="pt-BR"/>
              </w:rPr>
              <w:t>):</w:t>
            </w:r>
          </w:p>
          <w:p w14:paraId="20FE7EBB" w14:textId="77777777" w:rsidR="00525339" w:rsidRPr="00525339" w:rsidRDefault="00525339" w:rsidP="00525339">
            <w:pPr>
              <w:pStyle w:val="TF-CDIGO-FONTE"/>
              <w:rPr>
                <w:lang w:val="pt-BR"/>
              </w:rPr>
            </w:pPr>
            <w:r w:rsidRPr="00525339">
              <w:rPr>
                <w:lang w:val="pt-BR"/>
              </w:rPr>
              <w:t xml:space="preserve">    # Carregar o modelo </w:t>
            </w:r>
            <w:proofErr w:type="spellStart"/>
            <w:r w:rsidRPr="00525339">
              <w:rPr>
                <w:lang w:val="pt-BR"/>
              </w:rPr>
              <w:t>pré</w:t>
            </w:r>
            <w:proofErr w:type="spellEnd"/>
            <w:r w:rsidRPr="00525339">
              <w:rPr>
                <w:lang w:val="pt-BR"/>
              </w:rPr>
              <w:t>-treinado</w:t>
            </w:r>
          </w:p>
          <w:p w14:paraId="5E509FC7" w14:textId="77777777" w:rsidR="00525339" w:rsidRPr="00525339" w:rsidRDefault="00525339" w:rsidP="00525339">
            <w:pPr>
              <w:pStyle w:val="TF-CDIGO-FONTE"/>
            </w:pPr>
            <w:r w:rsidRPr="00525339">
              <w:rPr>
                <w:lang w:val="pt-BR"/>
              </w:rPr>
              <w:t xml:space="preserve">    </w:t>
            </w:r>
            <w:r w:rsidRPr="00525339">
              <w:t xml:space="preserve">model = </w:t>
            </w:r>
            <w:proofErr w:type="gramStart"/>
            <w:r w:rsidRPr="00525339">
              <w:t>torchvision.models</w:t>
            </w:r>
            <w:proofErr w:type="gramEnd"/>
            <w:r w:rsidRPr="00525339">
              <w:t>.detection.fasterrcnn_resnet50_fpn(weights=None)</w:t>
            </w:r>
          </w:p>
          <w:p w14:paraId="0442CC16" w14:textId="77777777" w:rsidR="00525339" w:rsidRPr="00525339" w:rsidRDefault="00525339" w:rsidP="00525339">
            <w:pPr>
              <w:pStyle w:val="TF-CDIGO-FONTE"/>
              <w:rPr>
                <w:lang w:val="pt-BR"/>
              </w:rPr>
            </w:pPr>
            <w:r w:rsidRPr="00220F91">
              <w:t xml:space="preserve">    </w:t>
            </w:r>
            <w:r w:rsidRPr="00525339">
              <w:rPr>
                <w:lang w:val="pt-BR"/>
              </w:rPr>
              <w:t># Obter o número de entradas do classificador</w:t>
            </w:r>
          </w:p>
          <w:p w14:paraId="119C1840" w14:textId="77777777" w:rsidR="00525339" w:rsidRPr="00525339" w:rsidRDefault="00525339" w:rsidP="00525339">
            <w:pPr>
              <w:pStyle w:val="TF-CDIGO-FONTE"/>
            </w:pPr>
            <w:r w:rsidRPr="00525339">
              <w:rPr>
                <w:lang w:val="pt-BR"/>
              </w:rPr>
              <w:t xml:space="preserve">    </w:t>
            </w:r>
            <w:proofErr w:type="spellStart"/>
            <w:r w:rsidRPr="00525339">
              <w:t>in_features</w:t>
            </w:r>
            <w:proofErr w:type="spellEnd"/>
            <w:r w:rsidRPr="00525339">
              <w:t xml:space="preserve"> = </w:t>
            </w:r>
            <w:proofErr w:type="spellStart"/>
            <w:r w:rsidRPr="00525339">
              <w:t>model.roi_heads.box_predictor.cls_score.in_features</w:t>
            </w:r>
            <w:proofErr w:type="spellEnd"/>
          </w:p>
          <w:p w14:paraId="3A61ECCB" w14:textId="77777777" w:rsidR="00525339" w:rsidRPr="00525339" w:rsidRDefault="00525339" w:rsidP="00525339">
            <w:pPr>
              <w:pStyle w:val="TF-CDIGO-FONTE"/>
              <w:rPr>
                <w:lang w:val="pt-BR"/>
              </w:rPr>
            </w:pPr>
            <w:r w:rsidRPr="00525339">
              <w:t xml:space="preserve">    </w:t>
            </w:r>
            <w:r w:rsidRPr="00525339">
              <w:rPr>
                <w:lang w:val="pt-BR"/>
              </w:rPr>
              <w:t># Substituir o cabeçalho preditor</w:t>
            </w:r>
          </w:p>
          <w:p w14:paraId="5B195757" w14:textId="77777777" w:rsidR="00F935AE" w:rsidRPr="00163295" w:rsidRDefault="00525339" w:rsidP="00525339">
            <w:pPr>
              <w:pStyle w:val="TF-CDIGO-FONTE"/>
              <w:rPr>
                <w:rPrChange w:id="381" w:author="Dalton Solano dos Reis" w:date="2024-12-11T17:04:00Z" w16du:dateUtc="2024-12-11T20:04:00Z">
                  <w:rPr>
                    <w:lang w:val="pt-BR"/>
                  </w:rPr>
                </w:rPrChange>
              </w:rPr>
            </w:pPr>
            <w:r w:rsidRPr="00525339">
              <w:rPr>
                <w:lang w:val="pt-BR"/>
              </w:rPr>
              <w:t xml:space="preserve">    </w:t>
            </w:r>
            <w:proofErr w:type="spellStart"/>
            <w:r w:rsidRPr="00163295">
              <w:rPr>
                <w:rPrChange w:id="382" w:author="Dalton Solano dos Reis" w:date="2024-12-11T17:04:00Z" w16du:dateUtc="2024-12-11T20:04:00Z">
                  <w:rPr>
                    <w:lang w:val="pt-BR"/>
                  </w:rPr>
                </w:rPrChange>
              </w:rPr>
              <w:t>model.roi_heads.box_predictor</w:t>
            </w:r>
            <w:proofErr w:type="spellEnd"/>
            <w:r w:rsidRPr="00163295">
              <w:rPr>
                <w:rPrChange w:id="383" w:author="Dalton Solano dos Reis" w:date="2024-12-11T17:04:00Z" w16du:dateUtc="2024-12-11T20:04:00Z">
                  <w:rPr>
                    <w:lang w:val="pt-BR"/>
                  </w:rPr>
                </w:rPrChange>
              </w:rPr>
              <w:t xml:space="preserve"> = </w:t>
            </w:r>
            <w:proofErr w:type="spellStart"/>
            <w:proofErr w:type="gramStart"/>
            <w:r w:rsidRPr="00163295">
              <w:rPr>
                <w:rPrChange w:id="384" w:author="Dalton Solano dos Reis" w:date="2024-12-11T17:04:00Z" w16du:dateUtc="2024-12-11T20:04:00Z">
                  <w:rPr>
                    <w:lang w:val="pt-BR"/>
                  </w:rPr>
                </w:rPrChange>
              </w:rPr>
              <w:t>FastRCNNPredictor</w:t>
            </w:r>
            <w:proofErr w:type="spellEnd"/>
            <w:r w:rsidRPr="00163295">
              <w:rPr>
                <w:rPrChange w:id="385" w:author="Dalton Solano dos Reis" w:date="2024-12-11T17:04:00Z" w16du:dateUtc="2024-12-11T20:04:00Z">
                  <w:rPr>
                    <w:lang w:val="pt-BR"/>
                  </w:rPr>
                </w:rPrChange>
              </w:rPr>
              <w:t>(</w:t>
            </w:r>
            <w:proofErr w:type="spellStart"/>
            <w:proofErr w:type="gramEnd"/>
            <w:r w:rsidRPr="00163295">
              <w:rPr>
                <w:rPrChange w:id="386" w:author="Dalton Solano dos Reis" w:date="2024-12-11T17:04:00Z" w16du:dateUtc="2024-12-11T20:04:00Z">
                  <w:rPr>
                    <w:lang w:val="pt-BR"/>
                  </w:rPr>
                </w:rPrChange>
              </w:rPr>
              <w:t>in_features</w:t>
            </w:r>
            <w:proofErr w:type="spellEnd"/>
            <w:r w:rsidRPr="00163295">
              <w:rPr>
                <w:rPrChange w:id="387" w:author="Dalton Solano dos Reis" w:date="2024-12-11T17:04:00Z" w16du:dateUtc="2024-12-11T20:04:00Z">
                  <w:rPr>
                    <w:lang w:val="pt-BR"/>
                  </w:rPr>
                </w:rPrChange>
              </w:rPr>
              <w:t xml:space="preserve">, </w:t>
            </w:r>
          </w:p>
          <w:p w14:paraId="59C60C39" w14:textId="5BD6AC3E" w:rsidR="00525339" w:rsidRPr="00F935AE" w:rsidRDefault="00F935AE" w:rsidP="00525339">
            <w:pPr>
              <w:pStyle w:val="TF-CDIGO-FONTE"/>
              <w:rPr>
                <w:lang w:val="pt-BR"/>
              </w:rPr>
            </w:pPr>
            <w:r w:rsidRPr="00163295">
              <w:rPr>
                <w:rPrChange w:id="388" w:author="Dalton Solano dos Reis" w:date="2024-12-11T17:04:00Z" w16du:dateUtc="2024-12-11T20:04:00Z">
                  <w:rPr>
                    <w:lang w:val="pt-BR"/>
                  </w:rPr>
                </w:rPrChange>
              </w:rPr>
              <w:t xml:space="preserve">                                                      </w:t>
            </w:r>
            <w:proofErr w:type="spellStart"/>
            <w:r w:rsidR="00525339" w:rsidRPr="00F935AE">
              <w:rPr>
                <w:lang w:val="pt-BR"/>
              </w:rPr>
              <w:t>num_classes</w:t>
            </w:r>
            <w:proofErr w:type="spellEnd"/>
            <w:r w:rsidR="00525339" w:rsidRPr="00F935AE">
              <w:rPr>
                <w:lang w:val="pt-BR"/>
              </w:rPr>
              <w:t>)</w:t>
            </w:r>
          </w:p>
          <w:p w14:paraId="4970461F" w14:textId="77777777" w:rsidR="00525339" w:rsidRPr="00163295" w:rsidRDefault="00525339" w:rsidP="00525339">
            <w:pPr>
              <w:pStyle w:val="TF-CDIGO-FONTE"/>
              <w:rPr>
                <w:lang w:val="pt-BR"/>
                <w:rPrChange w:id="389" w:author="Dalton Solano dos Reis" w:date="2024-12-11T17:04:00Z" w16du:dateUtc="2024-12-11T20:04:00Z">
                  <w:rPr/>
                </w:rPrChange>
              </w:rPr>
            </w:pPr>
            <w:r w:rsidRPr="00F935AE">
              <w:rPr>
                <w:lang w:val="pt-BR"/>
              </w:rPr>
              <w:t xml:space="preserve">    </w:t>
            </w:r>
            <w:proofErr w:type="spellStart"/>
            <w:r w:rsidRPr="00163295">
              <w:rPr>
                <w:lang w:val="pt-BR"/>
                <w:rPrChange w:id="390" w:author="Dalton Solano dos Reis" w:date="2024-12-11T17:04:00Z" w16du:dateUtc="2024-12-11T20:04:00Z">
                  <w:rPr/>
                </w:rPrChange>
              </w:rPr>
              <w:t>return</w:t>
            </w:r>
            <w:proofErr w:type="spellEnd"/>
            <w:r w:rsidRPr="00163295">
              <w:rPr>
                <w:lang w:val="pt-BR"/>
                <w:rPrChange w:id="391" w:author="Dalton Solano dos Reis" w:date="2024-12-11T17:04:00Z" w16du:dateUtc="2024-12-11T20:04:00Z">
                  <w:rPr/>
                </w:rPrChange>
              </w:rPr>
              <w:t xml:space="preserve"> model</w:t>
            </w:r>
          </w:p>
          <w:p w14:paraId="50966A8E" w14:textId="77777777" w:rsidR="00525339" w:rsidRPr="00163295" w:rsidRDefault="00525339" w:rsidP="00525339">
            <w:pPr>
              <w:pStyle w:val="TF-CDIGO-FONTE"/>
              <w:rPr>
                <w:lang w:val="pt-BR"/>
                <w:rPrChange w:id="392" w:author="Dalton Solano dos Reis" w:date="2024-12-11T17:04:00Z" w16du:dateUtc="2024-12-11T20:04:00Z">
                  <w:rPr/>
                </w:rPrChange>
              </w:rPr>
            </w:pPr>
            <w:r w:rsidRPr="00163295">
              <w:rPr>
                <w:lang w:val="pt-BR"/>
                <w:rPrChange w:id="393" w:author="Dalton Solano dos Reis" w:date="2024-12-11T17:04:00Z" w16du:dateUtc="2024-12-11T20:04:00Z">
                  <w:rPr/>
                </w:rPrChange>
              </w:rPr>
              <w:t># Configurar dispositivo</w:t>
            </w:r>
          </w:p>
          <w:p w14:paraId="3582B1AA" w14:textId="77777777" w:rsidR="00525339" w:rsidRPr="00525339" w:rsidRDefault="00525339" w:rsidP="00525339">
            <w:pPr>
              <w:pStyle w:val="TF-CDIGO-FONTE"/>
            </w:pPr>
            <w:r w:rsidRPr="00525339">
              <w:t xml:space="preserve">device = </w:t>
            </w:r>
            <w:proofErr w:type="spellStart"/>
            <w:proofErr w:type="gramStart"/>
            <w:r w:rsidRPr="00525339">
              <w:t>torch.device</w:t>
            </w:r>
            <w:proofErr w:type="spellEnd"/>
            <w:proofErr w:type="gramEnd"/>
            <w:r w:rsidRPr="00525339">
              <w:t>('</w:t>
            </w:r>
            <w:proofErr w:type="spellStart"/>
            <w:r w:rsidRPr="00525339">
              <w:t>cuda</w:t>
            </w:r>
            <w:proofErr w:type="spellEnd"/>
            <w:r w:rsidRPr="00525339">
              <w:t xml:space="preserve">') if </w:t>
            </w:r>
            <w:proofErr w:type="spellStart"/>
            <w:r w:rsidRPr="00525339">
              <w:t>torch.cuda.is_available</w:t>
            </w:r>
            <w:proofErr w:type="spellEnd"/>
            <w:r w:rsidRPr="00525339">
              <w:t xml:space="preserve">() else </w:t>
            </w:r>
            <w:proofErr w:type="spellStart"/>
            <w:r w:rsidRPr="00525339">
              <w:t>torch.device</w:t>
            </w:r>
            <w:proofErr w:type="spellEnd"/>
            <w:r w:rsidRPr="00525339">
              <w:t>('</w:t>
            </w:r>
            <w:proofErr w:type="spellStart"/>
            <w:r w:rsidRPr="00525339">
              <w:t>cpu</w:t>
            </w:r>
            <w:proofErr w:type="spellEnd"/>
            <w:r w:rsidRPr="00525339">
              <w:t>')</w:t>
            </w:r>
          </w:p>
          <w:p w14:paraId="33A3EDAF" w14:textId="77777777" w:rsidR="00525339" w:rsidRPr="00525339" w:rsidRDefault="00525339" w:rsidP="00525339">
            <w:pPr>
              <w:pStyle w:val="TF-CDIGO-FONTE"/>
              <w:rPr>
                <w:lang w:val="pt-BR"/>
              </w:rPr>
            </w:pPr>
            <w:r w:rsidRPr="00525339">
              <w:rPr>
                <w:lang w:val="pt-BR"/>
              </w:rPr>
              <w:t># Definir o número de classes</w:t>
            </w:r>
          </w:p>
          <w:p w14:paraId="32E21B55" w14:textId="77777777" w:rsidR="00525339" w:rsidRPr="00525339" w:rsidRDefault="00525339" w:rsidP="00525339">
            <w:pPr>
              <w:pStyle w:val="TF-CDIGO-FONTE"/>
              <w:rPr>
                <w:lang w:val="pt-BR"/>
              </w:rPr>
            </w:pPr>
            <w:proofErr w:type="spellStart"/>
            <w:r w:rsidRPr="00525339">
              <w:rPr>
                <w:lang w:val="pt-BR"/>
              </w:rPr>
              <w:t>num_classes</w:t>
            </w:r>
            <w:proofErr w:type="spellEnd"/>
            <w:r w:rsidRPr="00525339">
              <w:rPr>
                <w:lang w:val="pt-BR"/>
              </w:rPr>
              <w:t xml:space="preserve"> = </w:t>
            </w:r>
            <w:proofErr w:type="gramStart"/>
            <w:r w:rsidRPr="00525339">
              <w:rPr>
                <w:lang w:val="pt-BR"/>
              </w:rPr>
              <w:t>2  #</w:t>
            </w:r>
            <w:proofErr w:type="gramEnd"/>
            <w:r w:rsidRPr="00525339">
              <w:rPr>
                <w:lang w:val="pt-BR"/>
              </w:rPr>
              <w:t xml:space="preserve"> Fundo e neurônio atípico</w:t>
            </w:r>
          </w:p>
          <w:p w14:paraId="42935F08" w14:textId="77777777" w:rsidR="00525339" w:rsidRPr="00525339" w:rsidRDefault="00525339" w:rsidP="00525339">
            <w:pPr>
              <w:pStyle w:val="TF-CDIGO-FONTE"/>
              <w:rPr>
                <w:lang w:val="pt-BR"/>
              </w:rPr>
            </w:pPr>
            <w:r w:rsidRPr="00525339">
              <w:rPr>
                <w:lang w:val="pt-BR"/>
              </w:rPr>
              <w:t xml:space="preserve"># Carregar o modelo suprimindo o </w:t>
            </w:r>
            <w:proofErr w:type="spellStart"/>
            <w:r w:rsidRPr="00525339">
              <w:rPr>
                <w:lang w:val="pt-BR"/>
              </w:rPr>
              <w:t>FutureWarning</w:t>
            </w:r>
            <w:proofErr w:type="spellEnd"/>
          </w:p>
          <w:p w14:paraId="2AB17B71" w14:textId="77777777" w:rsidR="00525339" w:rsidRPr="00525339" w:rsidRDefault="00525339" w:rsidP="00525339">
            <w:pPr>
              <w:pStyle w:val="TF-CDIGO-FONTE"/>
            </w:pPr>
            <w:r w:rsidRPr="00525339">
              <w:t xml:space="preserve">with </w:t>
            </w:r>
            <w:proofErr w:type="spellStart"/>
            <w:proofErr w:type="gramStart"/>
            <w:r w:rsidRPr="00525339">
              <w:t>warnings.catch</w:t>
            </w:r>
            <w:proofErr w:type="gramEnd"/>
            <w:r w:rsidRPr="00525339">
              <w:t>_warnings</w:t>
            </w:r>
            <w:proofErr w:type="spellEnd"/>
            <w:r w:rsidRPr="00525339">
              <w:t>():</w:t>
            </w:r>
          </w:p>
          <w:p w14:paraId="75D9671A" w14:textId="77777777" w:rsidR="00525339" w:rsidRPr="00525339" w:rsidRDefault="00525339" w:rsidP="00525339">
            <w:pPr>
              <w:pStyle w:val="TF-CDIGO-FONTE"/>
            </w:pPr>
            <w:r w:rsidRPr="00525339">
              <w:t xml:space="preserve">    </w:t>
            </w:r>
            <w:proofErr w:type="spellStart"/>
            <w:proofErr w:type="gramStart"/>
            <w:r w:rsidRPr="00525339">
              <w:t>warnings.simplefilter</w:t>
            </w:r>
            <w:proofErr w:type="spellEnd"/>
            <w:proofErr w:type="gramEnd"/>
            <w:r w:rsidRPr="00525339">
              <w:t>("ignore", category=</w:t>
            </w:r>
            <w:proofErr w:type="spellStart"/>
            <w:r w:rsidRPr="00525339">
              <w:t>FutureWarning</w:t>
            </w:r>
            <w:proofErr w:type="spellEnd"/>
            <w:r w:rsidRPr="00525339">
              <w:t>)</w:t>
            </w:r>
          </w:p>
          <w:p w14:paraId="30555478" w14:textId="77777777" w:rsidR="00525339" w:rsidRPr="00525339" w:rsidRDefault="00525339" w:rsidP="00525339">
            <w:pPr>
              <w:pStyle w:val="TF-CDIGO-FONTE"/>
              <w:rPr>
                <w:lang w:val="pt-BR"/>
              </w:rPr>
            </w:pPr>
            <w:r w:rsidRPr="00525339">
              <w:t xml:space="preserve">    </w:t>
            </w:r>
            <w:r w:rsidRPr="00525339">
              <w:rPr>
                <w:lang w:val="pt-BR"/>
              </w:rPr>
              <w:t xml:space="preserve">model = </w:t>
            </w:r>
            <w:proofErr w:type="spellStart"/>
            <w:r w:rsidRPr="00525339">
              <w:rPr>
                <w:lang w:val="pt-BR"/>
              </w:rPr>
              <w:t>get_model</w:t>
            </w:r>
            <w:proofErr w:type="spellEnd"/>
            <w:r w:rsidRPr="00525339">
              <w:rPr>
                <w:lang w:val="pt-BR"/>
              </w:rPr>
              <w:t>(</w:t>
            </w:r>
            <w:proofErr w:type="spellStart"/>
            <w:r w:rsidRPr="00525339">
              <w:rPr>
                <w:lang w:val="pt-BR"/>
              </w:rPr>
              <w:t>num_classes</w:t>
            </w:r>
            <w:proofErr w:type="spellEnd"/>
            <w:r w:rsidRPr="00525339">
              <w:rPr>
                <w:lang w:val="pt-BR"/>
              </w:rPr>
              <w:t>)</w:t>
            </w:r>
          </w:p>
          <w:p w14:paraId="54965B88" w14:textId="77777777" w:rsidR="00525339" w:rsidRPr="00525339" w:rsidRDefault="00525339" w:rsidP="00525339">
            <w:pPr>
              <w:pStyle w:val="TF-CDIGO-FONTE"/>
            </w:pPr>
            <w:r w:rsidRPr="00525339">
              <w:rPr>
                <w:lang w:val="pt-BR"/>
              </w:rPr>
              <w:t xml:space="preserve">    </w:t>
            </w:r>
            <w:proofErr w:type="spellStart"/>
            <w:proofErr w:type="gramStart"/>
            <w:r w:rsidRPr="00525339">
              <w:t>model.load</w:t>
            </w:r>
            <w:proofErr w:type="gramEnd"/>
            <w:r w:rsidRPr="00525339">
              <w:t>_state_dict</w:t>
            </w:r>
            <w:proofErr w:type="spellEnd"/>
            <w:r w:rsidRPr="00525339">
              <w:t>(</w:t>
            </w:r>
            <w:proofErr w:type="spellStart"/>
            <w:r w:rsidRPr="00525339">
              <w:t>torch.load</w:t>
            </w:r>
            <w:proofErr w:type="spellEnd"/>
            <w:r w:rsidRPr="00525339">
              <w:t>('C:/temp/</w:t>
            </w:r>
            <w:proofErr w:type="spellStart"/>
            <w:r w:rsidRPr="00525339">
              <w:t>modelo_neuronios.pth</w:t>
            </w:r>
            <w:proofErr w:type="spellEnd"/>
            <w:r w:rsidRPr="00525339">
              <w:t xml:space="preserve">', </w:t>
            </w:r>
            <w:proofErr w:type="spellStart"/>
            <w:r w:rsidRPr="00525339">
              <w:t>map_location</w:t>
            </w:r>
            <w:proofErr w:type="spellEnd"/>
            <w:r w:rsidRPr="00525339">
              <w:t>=device))</w:t>
            </w:r>
          </w:p>
          <w:p w14:paraId="27424560" w14:textId="77777777" w:rsidR="00525339" w:rsidRPr="00525339" w:rsidRDefault="00525339" w:rsidP="00525339">
            <w:pPr>
              <w:pStyle w:val="TF-CDIGO-FONTE"/>
              <w:rPr>
                <w:lang w:val="pt-BR"/>
              </w:rPr>
            </w:pPr>
            <w:r w:rsidRPr="00525339">
              <w:rPr>
                <w:lang w:val="pt-BR"/>
              </w:rPr>
              <w:t>model.to(device)</w:t>
            </w:r>
          </w:p>
          <w:p w14:paraId="0DA507AE" w14:textId="1EA4DE30" w:rsidR="00525339" w:rsidRPr="00525339" w:rsidRDefault="00525339" w:rsidP="00D42245">
            <w:pPr>
              <w:pStyle w:val="TF-CDIGO-FONTE"/>
              <w:rPr>
                <w:lang w:val="pt-BR"/>
              </w:rPr>
            </w:pPr>
            <w:proofErr w:type="spellStart"/>
            <w:proofErr w:type="gramStart"/>
            <w:r w:rsidRPr="00525339">
              <w:rPr>
                <w:lang w:val="pt-BR"/>
              </w:rPr>
              <w:t>mo</w:t>
            </w:r>
            <w:r w:rsidR="00F935AE">
              <w:rPr>
                <w:lang w:val="pt-BR"/>
              </w:rPr>
              <w:t>d</w:t>
            </w:r>
            <w:r w:rsidRPr="00525339">
              <w:rPr>
                <w:lang w:val="pt-BR"/>
              </w:rPr>
              <w:t>el.eval</w:t>
            </w:r>
            <w:proofErr w:type="spellEnd"/>
            <w:proofErr w:type="gramEnd"/>
            <w:r w:rsidRPr="00525339">
              <w:rPr>
                <w:lang w:val="pt-BR"/>
              </w:rPr>
              <w:t>()</w:t>
            </w:r>
          </w:p>
        </w:tc>
      </w:tr>
    </w:tbl>
    <w:p w14:paraId="2AD3B136" w14:textId="6D321D84" w:rsidR="00F335B4" w:rsidRPr="0087140F" w:rsidRDefault="004963B8" w:rsidP="004B48A7">
      <w:pPr>
        <w:pStyle w:val="TF-FONTE"/>
      </w:pPr>
      <w:r w:rsidRPr="0087140F">
        <w:t xml:space="preserve">Fonte: </w:t>
      </w:r>
      <w:r w:rsidR="004B48A7" w:rsidRPr="0087140F">
        <w:t>e</w:t>
      </w:r>
      <w:r w:rsidRPr="0087140F">
        <w:t>laborad</w:t>
      </w:r>
      <w:r w:rsidR="004B48A7" w:rsidRPr="0087140F">
        <w:t>o</w:t>
      </w:r>
      <w:r w:rsidRPr="0087140F">
        <w:t xml:space="preserve"> pelos autores.</w:t>
      </w:r>
    </w:p>
    <w:p w14:paraId="16423F35" w14:textId="4DEEE666" w:rsidR="00F335B4" w:rsidRPr="0087140F" w:rsidRDefault="00F335B4" w:rsidP="00F335B4">
      <w:pPr>
        <w:pStyle w:val="TF-TEXTO"/>
      </w:pPr>
      <w:r w:rsidRPr="0087140F">
        <w:lastRenderedPageBreak/>
        <w:t xml:space="preserve">A função </w:t>
      </w:r>
      <w:proofErr w:type="spellStart"/>
      <w:r w:rsidRPr="0087140F">
        <w:rPr>
          <w:rFonts w:ascii="Courier New" w:hAnsi="Courier New" w:cs="Courier New"/>
          <w:sz w:val="20"/>
          <w:szCs w:val="16"/>
        </w:rPr>
        <w:t>get_model</w:t>
      </w:r>
      <w:proofErr w:type="spellEnd"/>
      <w:r w:rsidRPr="0087140F">
        <w:t xml:space="preserve"> </w:t>
      </w:r>
      <w:r w:rsidR="003568C4" w:rsidRPr="0087140F">
        <w:t>(</w:t>
      </w:r>
      <w:r w:rsidR="003568C4" w:rsidRPr="0087140F">
        <w:fldChar w:fldCharType="begin"/>
      </w:r>
      <w:r w:rsidR="003568C4" w:rsidRPr="0087140F">
        <w:instrText xml:space="preserve"> REF _Ref183987071 \h </w:instrText>
      </w:r>
      <w:r w:rsidR="003568C4" w:rsidRPr="0087140F">
        <w:fldChar w:fldCharType="separate"/>
      </w:r>
      <w:r w:rsidR="008809CA" w:rsidRPr="0087140F">
        <w:t xml:space="preserve">Quadro </w:t>
      </w:r>
      <w:r w:rsidR="008809CA">
        <w:rPr>
          <w:noProof/>
        </w:rPr>
        <w:t>18</w:t>
      </w:r>
      <w:r w:rsidR="003568C4" w:rsidRPr="0087140F">
        <w:fldChar w:fldCharType="end"/>
      </w:r>
      <w:r w:rsidR="003568C4" w:rsidRPr="0087140F">
        <w:t xml:space="preserve">) </w:t>
      </w:r>
      <w:r w:rsidRPr="0087140F">
        <w:t xml:space="preserve">configura o modelo </w:t>
      </w:r>
      <w:proofErr w:type="spellStart"/>
      <w:r w:rsidRPr="0087140F">
        <w:t>Faster</w:t>
      </w:r>
      <w:proofErr w:type="spellEnd"/>
      <w:r w:rsidRPr="0087140F">
        <w:t xml:space="preserve"> R-CNN, carregando uma versão </w:t>
      </w:r>
      <w:proofErr w:type="spellStart"/>
      <w:r w:rsidRPr="0087140F">
        <w:t>pré</w:t>
      </w:r>
      <w:proofErr w:type="spellEnd"/>
      <w:r w:rsidRPr="0087140F">
        <w:t>-treinada e substituindo o preditor para ajustar o número de classes do problema (nesse caso, 2: fundo e neurônios atípicos). Essa configuração é essencial para personalizar o modelo a uma tarefa específica. Em seguida, o modelo treinado é carregado a partir de um arquivo salvo anteriormente (</w:t>
      </w:r>
      <w:proofErr w:type="spellStart"/>
      <w:r w:rsidRPr="0087140F">
        <w:rPr>
          <w:rFonts w:ascii="Courier New" w:hAnsi="Courier New" w:cs="Courier New"/>
          <w:sz w:val="20"/>
          <w:szCs w:val="16"/>
        </w:rPr>
        <w:t>modelo_neuronios.pth</w:t>
      </w:r>
      <w:proofErr w:type="spellEnd"/>
      <w:r w:rsidRPr="0087140F">
        <w:t>), utilizando o dispositivo disponível (GPU ou CPU).</w:t>
      </w:r>
    </w:p>
    <w:p w14:paraId="3F1E518C" w14:textId="06059BA4" w:rsidR="004963B8" w:rsidRPr="0087140F" w:rsidRDefault="00C940E7" w:rsidP="00C940E7">
      <w:pPr>
        <w:pStyle w:val="TF-LEGENDA"/>
      </w:pPr>
      <w:bookmarkStart w:id="394" w:name="_Ref183987071"/>
      <w:bookmarkStart w:id="395" w:name="_Toc184283886"/>
      <w:r w:rsidRPr="0087140F">
        <w:t xml:space="preserve">Quadro </w:t>
      </w:r>
      <w:fldSimple w:instr=" SEQ Quadro \* ARABIC ">
        <w:r w:rsidR="008809CA">
          <w:rPr>
            <w:noProof/>
          </w:rPr>
          <w:t>18</w:t>
        </w:r>
      </w:fldSimple>
      <w:bookmarkEnd w:id="394"/>
      <w:r w:rsidRPr="0087140F">
        <w:t xml:space="preserve"> – </w:t>
      </w:r>
      <w:r w:rsidR="009D357E" w:rsidRPr="0087140F">
        <w:t xml:space="preserve">Função </w:t>
      </w:r>
      <w:proofErr w:type="spellStart"/>
      <w:r w:rsidR="009D357E" w:rsidRPr="0087140F">
        <w:rPr>
          <w:rFonts w:ascii="Courier New" w:hAnsi="Courier New" w:cs="Courier New"/>
          <w:sz w:val="20"/>
          <w:szCs w:val="16"/>
        </w:rPr>
        <w:t>get_model</w:t>
      </w:r>
      <w:proofErr w:type="spellEnd"/>
      <w:r w:rsidR="009D357E" w:rsidRPr="0087140F">
        <w:t xml:space="preserve"> do </w:t>
      </w:r>
      <w:r w:rsidR="009D357E" w:rsidRPr="008A0FAD">
        <w:rPr>
          <w:i/>
          <w:iCs/>
          <w:rPrChange w:id="396" w:author="Dalton Solano dos Reis" w:date="2024-12-11T09:10:00Z" w16du:dateUtc="2024-12-11T12:10:00Z">
            <w:rPr/>
          </w:rPrChange>
        </w:rPr>
        <w:t>script</w:t>
      </w:r>
      <w:del w:id="397" w:author="Dalton Solano dos Reis" w:date="2024-12-11T09:10:00Z" w16du:dateUtc="2024-12-11T12:10:00Z">
        <w:r w:rsidR="009D357E" w:rsidRPr="0087140F" w:rsidDel="008A0FAD">
          <w:delText>.</w:delText>
        </w:r>
      </w:del>
      <w:bookmarkEnd w:id="39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815"/>
      </w:tblGrid>
      <w:tr w:rsidR="00525339" w:rsidRPr="00525339" w14:paraId="120D649E" w14:textId="77777777" w:rsidTr="00D42245">
        <w:trPr>
          <w:jc w:val="center"/>
        </w:trPr>
        <w:tc>
          <w:tcPr>
            <w:tcW w:w="8815" w:type="dxa"/>
          </w:tcPr>
          <w:p w14:paraId="0B0D5ED7" w14:textId="77777777" w:rsidR="00525339" w:rsidRPr="00525339" w:rsidRDefault="00525339" w:rsidP="00525339">
            <w:pPr>
              <w:pStyle w:val="TF-CDIGO-FONTE"/>
              <w:rPr>
                <w:lang w:val="pt-BR"/>
              </w:rPr>
            </w:pPr>
            <w:proofErr w:type="spellStart"/>
            <w:r w:rsidRPr="00525339">
              <w:rPr>
                <w:lang w:val="pt-BR"/>
              </w:rPr>
              <w:t>def</w:t>
            </w:r>
            <w:proofErr w:type="spellEnd"/>
            <w:r w:rsidRPr="00525339">
              <w:rPr>
                <w:lang w:val="pt-BR"/>
              </w:rPr>
              <w:t xml:space="preserve"> </w:t>
            </w:r>
            <w:proofErr w:type="spellStart"/>
            <w:r w:rsidRPr="00525339">
              <w:rPr>
                <w:lang w:val="pt-BR"/>
              </w:rPr>
              <w:t>get_model</w:t>
            </w:r>
            <w:proofErr w:type="spellEnd"/>
            <w:r w:rsidRPr="00525339">
              <w:rPr>
                <w:lang w:val="pt-BR"/>
              </w:rPr>
              <w:t>(</w:t>
            </w:r>
            <w:proofErr w:type="spellStart"/>
            <w:r w:rsidRPr="00525339">
              <w:rPr>
                <w:lang w:val="pt-BR"/>
              </w:rPr>
              <w:t>num_classes</w:t>
            </w:r>
            <w:proofErr w:type="spellEnd"/>
            <w:r w:rsidRPr="00525339">
              <w:rPr>
                <w:lang w:val="pt-BR"/>
              </w:rPr>
              <w:t>):</w:t>
            </w:r>
          </w:p>
          <w:p w14:paraId="1AFC0931" w14:textId="77777777" w:rsidR="00525339" w:rsidRPr="00525339" w:rsidRDefault="00525339" w:rsidP="00525339">
            <w:pPr>
              <w:pStyle w:val="TF-CDIGO-FONTE"/>
              <w:rPr>
                <w:lang w:val="pt-BR"/>
              </w:rPr>
            </w:pPr>
            <w:r w:rsidRPr="00525339">
              <w:rPr>
                <w:lang w:val="pt-BR"/>
              </w:rPr>
              <w:t xml:space="preserve">    # Carregar o modelo </w:t>
            </w:r>
            <w:proofErr w:type="spellStart"/>
            <w:r w:rsidRPr="00525339">
              <w:rPr>
                <w:lang w:val="pt-BR"/>
              </w:rPr>
              <w:t>pré</w:t>
            </w:r>
            <w:proofErr w:type="spellEnd"/>
            <w:r w:rsidRPr="00525339">
              <w:rPr>
                <w:lang w:val="pt-BR"/>
              </w:rPr>
              <w:t>-treinado</w:t>
            </w:r>
          </w:p>
          <w:p w14:paraId="51F96149" w14:textId="77777777" w:rsidR="00525339" w:rsidRPr="00525339" w:rsidRDefault="00525339" w:rsidP="00525339">
            <w:pPr>
              <w:pStyle w:val="TF-CDIGO-FONTE"/>
            </w:pPr>
            <w:r w:rsidRPr="00525339">
              <w:rPr>
                <w:lang w:val="pt-BR"/>
              </w:rPr>
              <w:t xml:space="preserve">    </w:t>
            </w:r>
            <w:r w:rsidRPr="00525339">
              <w:t xml:space="preserve">model = </w:t>
            </w:r>
            <w:proofErr w:type="gramStart"/>
            <w:r w:rsidRPr="00525339">
              <w:t>torchvision.models</w:t>
            </w:r>
            <w:proofErr w:type="gramEnd"/>
            <w:r w:rsidRPr="00525339">
              <w:t>.detection.fasterrcnn_resnet50_fpn(weights=None)</w:t>
            </w:r>
          </w:p>
          <w:p w14:paraId="6716081B" w14:textId="77777777" w:rsidR="00525339" w:rsidRPr="00525339" w:rsidRDefault="00525339" w:rsidP="00525339">
            <w:pPr>
              <w:pStyle w:val="TF-CDIGO-FONTE"/>
            </w:pPr>
          </w:p>
          <w:p w14:paraId="5341E4CD" w14:textId="77777777" w:rsidR="00525339" w:rsidRPr="00525339" w:rsidRDefault="00525339" w:rsidP="00525339">
            <w:pPr>
              <w:pStyle w:val="TF-CDIGO-FONTE"/>
              <w:rPr>
                <w:lang w:val="pt-BR"/>
              </w:rPr>
            </w:pPr>
            <w:r w:rsidRPr="00525339">
              <w:t xml:space="preserve">    </w:t>
            </w:r>
            <w:r w:rsidRPr="00525339">
              <w:rPr>
                <w:lang w:val="pt-BR"/>
              </w:rPr>
              <w:t># Obter o número de entradas do classificador</w:t>
            </w:r>
          </w:p>
          <w:p w14:paraId="21F36304" w14:textId="77777777" w:rsidR="00525339" w:rsidRPr="00525339" w:rsidRDefault="00525339" w:rsidP="00525339">
            <w:pPr>
              <w:pStyle w:val="TF-CDIGO-FONTE"/>
            </w:pPr>
            <w:r w:rsidRPr="00525339">
              <w:rPr>
                <w:lang w:val="pt-BR"/>
              </w:rPr>
              <w:t xml:space="preserve">    </w:t>
            </w:r>
            <w:proofErr w:type="spellStart"/>
            <w:r w:rsidRPr="00525339">
              <w:t>in_features</w:t>
            </w:r>
            <w:proofErr w:type="spellEnd"/>
            <w:r w:rsidRPr="00525339">
              <w:t xml:space="preserve"> = </w:t>
            </w:r>
            <w:proofErr w:type="spellStart"/>
            <w:r w:rsidRPr="00525339">
              <w:t>model.roi_heads.box_predictor.cls_score.in_features</w:t>
            </w:r>
            <w:proofErr w:type="spellEnd"/>
          </w:p>
          <w:p w14:paraId="112A626E" w14:textId="77777777" w:rsidR="00525339" w:rsidRPr="00525339" w:rsidRDefault="00525339" w:rsidP="00525339">
            <w:pPr>
              <w:pStyle w:val="TF-CDIGO-FONTE"/>
            </w:pPr>
          </w:p>
          <w:p w14:paraId="220EBE80" w14:textId="77777777" w:rsidR="00525339" w:rsidRPr="00525339" w:rsidRDefault="00525339" w:rsidP="00525339">
            <w:pPr>
              <w:pStyle w:val="TF-CDIGO-FONTE"/>
              <w:rPr>
                <w:lang w:val="pt-BR"/>
              </w:rPr>
            </w:pPr>
            <w:r w:rsidRPr="00525339">
              <w:t xml:space="preserve">    </w:t>
            </w:r>
            <w:r w:rsidRPr="00525339">
              <w:rPr>
                <w:lang w:val="pt-BR"/>
              </w:rPr>
              <w:t># Substituir o cabeçalho preditor</w:t>
            </w:r>
          </w:p>
          <w:p w14:paraId="2AAEF23E" w14:textId="77777777" w:rsidR="00525339" w:rsidRPr="00525339" w:rsidRDefault="00525339" w:rsidP="00525339">
            <w:pPr>
              <w:pStyle w:val="TF-CDIGO-FONTE"/>
              <w:rPr>
                <w:lang w:val="pt-BR"/>
              </w:rPr>
            </w:pPr>
            <w:r w:rsidRPr="00525339">
              <w:rPr>
                <w:lang w:val="pt-BR"/>
              </w:rPr>
              <w:t xml:space="preserve">    </w:t>
            </w:r>
            <w:proofErr w:type="spellStart"/>
            <w:r w:rsidRPr="00525339">
              <w:rPr>
                <w:lang w:val="pt-BR"/>
              </w:rPr>
              <w:t>model.roi_heads.box_predictor</w:t>
            </w:r>
            <w:proofErr w:type="spellEnd"/>
            <w:r w:rsidRPr="00525339">
              <w:rPr>
                <w:lang w:val="pt-BR"/>
              </w:rPr>
              <w:t xml:space="preserve"> = </w:t>
            </w:r>
            <w:proofErr w:type="spellStart"/>
            <w:proofErr w:type="gramStart"/>
            <w:r w:rsidRPr="00525339">
              <w:rPr>
                <w:lang w:val="pt-BR"/>
              </w:rPr>
              <w:t>FastRCNNPredictor</w:t>
            </w:r>
            <w:proofErr w:type="spellEnd"/>
            <w:r w:rsidRPr="00525339">
              <w:rPr>
                <w:lang w:val="pt-BR"/>
              </w:rPr>
              <w:t>(</w:t>
            </w:r>
            <w:proofErr w:type="spellStart"/>
            <w:proofErr w:type="gramEnd"/>
            <w:r w:rsidRPr="00525339">
              <w:rPr>
                <w:lang w:val="pt-BR"/>
              </w:rPr>
              <w:t>in_features</w:t>
            </w:r>
            <w:proofErr w:type="spellEnd"/>
            <w:r w:rsidRPr="00525339">
              <w:rPr>
                <w:lang w:val="pt-BR"/>
              </w:rPr>
              <w:t xml:space="preserve">, </w:t>
            </w:r>
            <w:proofErr w:type="spellStart"/>
            <w:r w:rsidRPr="00525339">
              <w:rPr>
                <w:lang w:val="pt-BR"/>
              </w:rPr>
              <w:t>num_classes</w:t>
            </w:r>
            <w:proofErr w:type="spellEnd"/>
            <w:r w:rsidRPr="00525339">
              <w:rPr>
                <w:lang w:val="pt-BR"/>
              </w:rPr>
              <w:t>)</w:t>
            </w:r>
          </w:p>
          <w:p w14:paraId="149001C7" w14:textId="77777777" w:rsidR="00525339" w:rsidRPr="00525339" w:rsidRDefault="00525339" w:rsidP="00525339">
            <w:pPr>
              <w:pStyle w:val="TF-CDIGO-FONTE"/>
              <w:rPr>
                <w:lang w:val="pt-BR"/>
              </w:rPr>
            </w:pPr>
          </w:p>
          <w:p w14:paraId="26F7F8B8" w14:textId="6AD901DC" w:rsidR="00525339" w:rsidRPr="00525339" w:rsidRDefault="00525339" w:rsidP="00D42245">
            <w:pPr>
              <w:pStyle w:val="TF-CDIGO-FONTE"/>
              <w:rPr>
                <w:lang w:val="pt-BR"/>
              </w:rPr>
            </w:pPr>
            <w:r w:rsidRPr="00525339">
              <w:rPr>
                <w:lang w:val="pt-BR"/>
              </w:rPr>
              <w:t xml:space="preserve">    </w:t>
            </w:r>
            <w:proofErr w:type="spellStart"/>
            <w:r w:rsidRPr="00525339">
              <w:rPr>
                <w:lang w:val="pt-BR"/>
              </w:rPr>
              <w:t>return</w:t>
            </w:r>
            <w:proofErr w:type="spellEnd"/>
            <w:r w:rsidRPr="00525339">
              <w:rPr>
                <w:lang w:val="pt-BR"/>
              </w:rPr>
              <w:t xml:space="preserve"> model</w:t>
            </w:r>
          </w:p>
        </w:tc>
      </w:tr>
    </w:tbl>
    <w:p w14:paraId="0E11E401" w14:textId="395C8576" w:rsidR="009D357E" w:rsidRPr="0087140F" w:rsidRDefault="009D357E" w:rsidP="004B48A7">
      <w:pPr>
        <w:pStyle w:val="TF-FONTE"/>
      </w:pPr>
      <w:r w:rsidRPr="0087140F">
        <w:t xml:space="preserve">Fonte: </w:t>
      </w:r>
      <w:r w:rsidR="004B48A7" w:rsidRPr="0087140F">
        <w:t>e</w:t>
      </w:r>
      <w:r w:rsidRPr="0087140F">
        <w:t>laborad</w:t>
      </w:r>
      <w:r w:rsidR="004B48A7" w:rsidRPr="0087140F">
        <w:t>o</w:t>
      </w:r>
      <w:r w:rsidRPr="0087140F">
        <w:t xml:space="preserve"> pelos autores.</w:t>
      </w:r>
    </w:p>
    <w:p w14:paraId="68FF1AA4" w14:textId="2737BCBD" w:rsidR="00F335B4" w:rsidRPr="0087140F" w:rsidRDefault="009D357E" w:rsidP="00F335B4">
      <w:pPr>
        <w:pStyle w:val="TF-TEXTO"/>
        <w:ind w:firstLine="0"/>
      </w:pPr>
      <w:r w:rsidRPr="0087140F">
        <w:tab/>
      </w:r>
      <w:r w:rsidR="00F335B4" w:rsidRPr="0087140F">
        <w:t xml:space="preserve">Após </w:t>
      </w:r>
      <w:r w:rsidR="003568C4" w:rsidRPr="0087140F">
        <w:t xml:space="preserve">o </w:t>
      </w:r>
      <w:r w:rsidR="00F335B4" w:rsidRPr="0087140F">
        <w:t>carrega</w:t>
      </w:r>
      <w:r w:rsidR="003568C4" w:rsidRPr="0087140F">
        <w:t>mento</w:t>
      </w:r>
      <w:r w:rsidR="00F335B4" w:rsidRPr="0087140F">
        <w:t xml:space="preserve"> </w:t>
      </w:r>
      <w:r w:rsidR="003568C4" w:rsidRPr="0087140F">
        <w:t>d</w:t>
      </w:r>
      <w:r w:rsidR="00F335B4" w:rsidRPr="0087140F">
        <w:t xml:space="preserve">o modelo treinado, </w:t>
      </w:r>
      <w:r w:rsidR="003568C4" w:rsidRPr="0087140F">
        <w:t>o usuário precisa informar a</w:t>
      </w:r>
      <w:r w:rsidR="00F335B4" w:rsidRPr="0087140F">
        <w:t xml:space="preserve"> imagem </w:t>
      </w:r>
      <w:r w:rsidR="003568C4" w:rsidRPr="0087140F">
        <w:t xml:space="preserve">que será </w:t>
      </w:r>
      <w:r w:rsidR="00F335B4" w:rsidRPr="0087140F">
        <w:t xml:space="preserve">analisada. O </w:t>
      </w:r>
      <w:r w:rsidR="00F335B4" w:rsidRPr="0087140F">
        <w:rPr>
          <w:i/>
          <w:iCs/>
        </w:rPr>
        <w:t>script</w:t>
      </w:r>
      <w:r w:rsidR="00F335B4" w:rsidRPr="0087140F">
        <w:t xml:space="preserve"> verifica </w:t>
      </w:r>
      <w:r w:rsidR="003568C4" w:rsidRPr="0087140F">
        <w:t>a existência d</w:t>
      </w:r>
      <w:r w:rsidR="00F335B4" w:rsidRPr="0087140F">
        <w:t>o arquivo. A</w:t>
      </w:r>
      <w:r w:rsidR="003568C4" w:rsidRPr="0087140F">
        <w:t xml:space="preserve"> partir disso, a</w:t>
      </w:r>
      <w:r w:rsidR="00F335B4" w:rsidRPr="0087140F">
        <w:t xml:space="preserve"> imagem é aberta e convertida para o formato RGB, pois o modelo exige essa configuração</w:t>
      </w:r>
      <w:del w:id="398" w:author="Dalton Solano dos Reis" w:date="2024-12-11T09:11:00Z" w16du:dateUtc="2024-12-11T12:11:00Z">
        <w:r w:rsidR="003568C4" w:rsidRPr="0087140F" w:rsidDel="008A0FAD">
          <w:delText>, conforme ilustra o</w:delText>
        </w:r>
      </w:del>
      <w:ins w:id="399" w:author="Dalton Solano dos Reis" w:date="2024-12-11T09:11:00Z" w16du:dateUtc="2024-12-11T12:11:00Z">
        <w:r w:rsidR="008A0FAD">
          <w:t xml:space="preserve"> (</w:t>
        </w:r>
      </w:ins>
      <w:del w:id="400" w:author="Dalton Solano dos Reis" w:date="2024-12-11T09:11:00Z" w16du:dateUtc="2024-12-11T12:11:00Z">
        <w:r w:rsidR="003568C4" w:rsidRPr="0087140F" w:rsidDel="008A0FAD">
          <w:delText xml:space="preserve"> </w:delText>
        </w:r>
      </w:del>
      <w:r w:rsidR="003568C4" w:rsidRPr="0087140F">
        <w:fldChar w:fldCharType="begin"/>
      </w:r>
      <w:r w:rsidR="003568C4" w:rsidRPr="0087140F">
        <w:instrText xml:space="preserve"> REF _Ref183987357 \h  \* MERGEFORMAT </w:instrText>
      </w:r>
      <w:r w:rsidR="003568C4" w:rsidRPr="0087140F">
        <w:fldChar w:fldCharType="separate"/>
      </w:r>
      <w:r w:rsidR="008809CA" w:rsidRPr="0087140F">
        <w:t xml:space="preserve">Quadro </w:t>
      </w:r>
      <w:r w:rsidR="008809CA">
        <w:t>19</w:t>
      </w:r>
      <w:r w:rsidR="003568C4" w:rsidRPr="0087140F">
        <w:fldChar w:fldCharType="end"/>
      </w:r>
      <w:ins w:id="401" w:author="Dalton Solano dos Reis" w:date="2024-12-11T09:11:00Z" w16du:dateUtc="2024-12-11T12:11:00Z">
        <w:r w:rsidR="008A0FAD">
          <w:t>)</w:t>
        </w:r>
      </w:ins>
      <w:r w:rsidR="003568C4" w:rsidRPr="0087140F">
        <w:t>.</w:t>
      </w:r>
    </w:p>
    <w:p w14:paraId="6120FF3E" w14:textId="42FAB61A" w:rsidR="009D357E" w:rsidRPr="0087140F" w:rsidRDefault="00C940E7" w:rsidP="00EF029D">
      <w:pPr>
        <w:pStyle w:val="TF-LEGENDA"/>
      </w:pPr>
      <w:bookmarkStart w:id="402" w:name="_Ref183987357"/>
      <w:bookmarkStart w:id="403" w:name="_Toc184283887"/>
      <w:r w:rsidRPr="0087140F">
        <w:t xml:space="preserve">Quadro </w:t>
      </w:r>
      <w:fldSimple w:instr=" SEQ Quadro \* ARABIC ">
        <w:r w:rsidR="008809CA">
          <w:rPr>
            <w:noProof/>
          </w:rPr>
          <w:t>19</w:t>
        </w:r>
      </w:fldSimple>
      <w:bookmarkEnd w:id="402"/>
      <w:r w:rsidRPr="0087140F">
        <w:t xml:space="preserve"> – </w:t>
      </w:r>
      <w:r w:rsidR="009D357E" w:rsidRPr="0087140F">
        <w:t>Trecho de código com o envio da imagem para predição</w:t>
      </w:r>
      <w:del w:id="404" w:author="Dalton Solano dos Reis" w:date="2024-12-11T09:11:00Z" w16du:dateUtc="2024-12-11T12:11:00Z">
        <w:r w:rsidR="009D357E" w:rsidRPr="0087140F" w:rsidDel="008A0FAD">
          <w:delText>.</w:delText>
        </w:r>
      </w:del>
      <w:bookmarkEnd w:id="40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815"/>
      </w:tblGrid>
      <w:tr w:rsidR="00525339" w:rsidRPr="00163295" w14:paraId="029C98F2" w14:textId="77777777" w:rsidTr="00D42245">
        <w:trPr>
          <w:jc w:val="center"/>
        </w:trPr>
        <w:tc>
          <w:tcPr>
            <w:tcW w:w="8815" w:type="dxa"/>
          </w:tcPr>
          <w:p w14:paraId="0FA21222" w14:textId="77777777" w:rsidR="00525339" w:rsidRPr="00525339" w:rsidRDefault="00525339" w:rsidP="00525339">
            <w:pPr>
              <w:pStyle w:val="TF-CDIGO-FONTE"/>
              <w:rPr>
                <w:lang w:val="pt-BR"/>
              </w:rPr>
            </w:pPr>
            <w:r w:rsidRPr="00525339">
              <w:rPr>
                <w:lang w:val="pt-BR"/>
              </w:rPr>
              <w:t># Solicitar o caminho da imagem ao usuário</w:t>
            </w:r>
          </w:p>
          <w:p w14:paraId="579E54A1" w14:textId="77777777" w:rsidR="00525339" w:rsidRPr="00525339" w:rsidRDefault="00525339" w:rsidP="00525339">
            <w:pPr>
              <w:pStyle w:val="TF-CDIGO-FONTE"/>
              <w:rPr>
                <w:lang w:val="pt-BR"/>
              </w:rPr>
            </w:pPr>
            <w:proofErr w:type="spellStart"/>
            <w:r w:rsidRPr="00525339">
              <w:rPr>
                <w:lang w:val="pt-BR"/>
              </w:rPr>
              <w:t>image_path</w:t>
            </w:r>
            <w:proofErr w:type="spellEnd"/>
            <w:r w:rsidRPr="00525339">
              <w:rPr>
                <w:lang w:val="pt-BR"/>
              </w:rPr>
              <w:t xml:space="preserve"> = </w:t>
            </w:r>
            <w:proofErr w:type="gramStart"/>
            <w:r w:rsidRPr="00525339">
              <w:rPr>
                <w:lang w:val="pt-BR"/>
              </w:rPr>
              <w:t>input(</w:t>
            </w:r>
            <w:proofErr w:type="gramEnd"/>
            <w:r w:rsidRPr="00525339">
              <w:rPr>
                <w:lang w:val="pt-BR"/>
              </w:rPr>
              <w:t>"Digite o caminho completo da imagem a ser avaliada: ")</w:t>
            </w:r>
          </w:p>
          <w:p w14:paraId="702179C1" w14:textId="77777777" w:rsidR="00525339" w:rsidRPr="00525339" w:rsidRDefault="00525339" w:rsidP="00525339">
            <w:pPr>
              <w:pStyle w:val="TF-CDIGO-FONTE"/>
              <w:rPr>
                <w:lang w:val="pt-BR"/>
              </w:rPr>
            </w:pPr>
          </w:p>
          <w:p w14:paraId="4F48D613" w14:textId="77777777" w:rsidR="00525339" w:rsidRPr="00525339" w:rsidRDefault="00525339" w:rsidP="00525339">
            <w:pPr>
              <w:pStyle w:val="TF-CDIGO-FONTE"/>
              <w:rPr>
                <w:lang w:val="pt-BR"/>
              </w:rPr>
            </w:pPr>
            <w:r w:rsidRPr="00525339">
              <w:rPr>
                <w:lang w:val="pt-BR"/>
              </w:rPr>
              <w:t># Verificar se o caminho existe</w:t>
            </w:r>
          </w:p>
          <w:p w14:paraId="38498592" w14:textId="77777777" w:rsidR="00525339" w:rsidRPr="00163295" w:rsidRDefault="00525339" w:rsidP="00525339">
            <w:pPr>
              <w:pStyle w:val="TF-CDIGO-FONTE"/>
              <w:rPr>
                <w:rPrChange w:id="405" w:author="Dalton Solano dos Reis" w:date="2024-12-11T17:04:00Z" w16du:dateUtc="2024-12-11T20:04:00Z">
                  <w:rPr>
                    <w:lang w:val="pt-BR"/>
                  </w:rPr>
                </w:rPrChange>
              </w:rPr>
            </w:pPr>
            <w:r w:rsidRPr="00163295">
              <w:rPr>
                <w:rPrChange w:id="406" w:author="Dalton Solano dos Reis" w:date="2024-12-11T17:04:00Z" w16du:dateUtc="2024-12-11T20:04:00Z">
                  <w:rPr>
                    <w:lang w:val="pt-BR"/>
                  </w:rPr>
                </w:rPrChange>
              </w:rPr>
              <w:t xml:space="preserve">if not </w:t>
            </w:r>
            <w:proofErr w:type="spellStart"/>
            <w:proofErr w:type="gramStart"/>
            <w:r w:rsidRPr="00163295">
              <w:rPr>
                <w:rPrChange w:id="407" w:author="Dalton Solano dos Reis" w:date="2024-12-11T17:04:00Z" w16du:dateUtc="2024-12-11T20:04:00Z">
                  <w:rPr>
                    <w:lang w:val="pt-BR"/>
                  </w:rPr>
                </w:rPrChange>
              </w:rPr>
              <w:t>os.path</w:t>
            </w:r>
            <w:proofErr w:type="gramEnd"/>
            <w:r w:rsidRPr="00163295">
              <w:rPr>
                <w:rPrChange w:id="408" w:author="Dalton Solano dos Reis" w:date="2024-12-11T17:04:00Z" w16du:dateUtc="2024-12-11T20:04:00Z">
                  <w:rPr>
                    <w:lang w:val="pt-BR"/>
                  </w:rPr>
                </w:rPrChange>
              </w:rPr>
              <w:t>.exists</w:t>
            </w:r>
            <w:proofErr w:type="spellEnd"/>
            <w:r w:rsidRPr="00163295">
              <w:rPr>
                <w:rPrChange w:id="409" w:author="Dalton Solano dos Reis" w:date="2024-12-11T17:04:00Z" w16du:dateUtc="2024-12-11T20:04:00Z">
                  <w:rPr>
                    <w:lang w:val="pt-BR"/>
                  </w:rPr>
                </w:rPrChange>
              </w:rPr>
              <w:t>(</w:t>
            </w:r>
            <w:proofErr w:type="spellStart"/>
            <w:r w:rsidRPr="00163295">
              <w:rPr>
                <w:rPrChange w:id="410" w:author="Dalton Solano dos Reis" w:date="2024-12-11T17:04:00Z" w16du:dateUtc="2024-12-11T20:04:00Z">
                  <w:rPr>
                    <w:lang w:val="pt-BR"/>
                  </w:rPr>
                </w:rPrChange>
              </w:rPr>
              <w:t>image_path</w:t>
            </w:r>
            <w:proofErr w:type="spellEnd"/>
            <w:r w:rsidRPr="00163295">
              <w:rPr>
                <w:rPrChange w:id="411" w:author="Dalton Solano dos Reis" w:date="2024-12-11T17:04:00Z" w16du:dateUtc="2024-12-11T20:04:00Z">
                  <w:rPr>
                    <w:lang w:val="pt-BR"/>
                  </w:rPr>
                </w:rPrChange>
              </w:rPr>
              <w:t>):</w:t>
            </w:r>
          </w:p>
          <w:p w14:paraId="779616BD" w14:textId="77777777" w:rsidR="00525339" w:rsidRPr="00525339" w:rsidRDefault="00525339" w:rsidP="00525339">
            <w:pPr>
              <w:pStyle w:val="TF-CDIGO-FONTE"/>
              <w:rPr>
                <w:lang w:val="pt-BR"/>
              </w:rPr>
            </w:pPr>
            <w:r w:rsidRPr="00163295">
              <w:rPr>
                <w:rPrChange w:id="412" w:author="Dalton Solano dos Reis" w:date="2024-12-11T17:04:00Z" w16du:dateUtc="2024-12-11T20:04:00Z">
                  <w:rPr>
                    <w:lang w:val="pt-BR"/>
                  </w:rPr>
                </w:rPrChange>
              </w:rPr>
              <w:t xml:space="preserve">    </w:t>
            </w:r>
            <w:proofErr w:type="gramStart"/>
            <w:r w:rsidRPr="00525339">
              <w:rPr>
                <w:lang w:val="pt-BR"/>
              </w:rPr>
              <w:t>print(</w:t>
            </w:r>
            <w:proofErr w:type="spellStart"/>
            <w:proofErr w:type="gramEnd"/>
            <w:r w:rsidRPr="00525339">
              <w:rPr>
                <w:lang w:val="pt-BR"/>
              </w:rPr>
              <w:t>f"O</w:t>
            </w:r>
            <w:proofErr w:type="spellEnd"/>
            <w:r w:rsidRPr="00525339">
              <w:rPr>
                <w:lang w:val="pt-BR"/>
              </w:rPr>
              <w:t xml:space="preserve"> arquivo {</w:t>
            </w:r>
            <w:proofErr w:type="spellStart"/>
            <w:r w:rsidRPr="00525339">
              <w:rPr>
                <w:lang w:val="pt-BR"/>
              </w:rPr>
              <w:t>image_path</w:t>
            </w:r>
            <w:proofErr w:type="spellEnd"/>
            <w:r w:rsidRPr="00525339">
              <w:rPr>
                <w:lang w:val="pt-BR"/>
              </w:rPr>
              <w:t>} não foi encontrado.")</w:t>
            </w:r>
          </w:p>
          <w:p w14:paraId="53F355A8" w14:textId="77777777" w:rsidR="00525339" w:rsidRPr="00525339" w:rsidRDefault="00525339" w:rsidP="00525339">
            <w:pPr>
              <w:pStyle w:val="TF-CDIGO-FONTE"/>
            </w:pPr>
            <w:r w:rsidRPr="00525339">
              <w:rPr>
                <w:lang w:val="pt-BR"/>
              </w:rPr>
              <w:t xml:space="preserve">    </w:t>
            </w:r>
            <w:proofErr w:type="gramStart"/>
            <w:r w:rsidRPr="00525339">
              <w:t>exit(</w:t>
            </w:r>
            <w:proofErr w:type="gramEnd"/>
            <w:r w:rsidRPr="00525339">
              <w:t>)</w:t>
            </w:r>
          </w:p>
          <w:p w14:paraId="3929F7C1" w14:textId="77777777" w:rsidR="00525339" w:rsidRPr="00525339" w:rsidRDefault="00525339" w:rsidP="00525339">
            <w:pPr>
              <w:pStyle w:val="TF-CDIGO-FONTE"/>
            </w:pPr>
          </w:p>
          <w:p w14:paraId="1A128C45" w14:textId="77777777" w:rsidR="00525339" w:rsidRPr="00525339" w:rsidRDefault="00525339" w:rsidP="00525339">
            <w:pPr>
              <w:pStyle w:val="TF-CDIGO-FONTE"/>
            </w:pPr>
            <w:r w:rsidRPr="00525339">
              <w:t xml:space="preserve"># </w:t>
            </w:r>
            <w:proofErr w:type="spellStart"/>
            <w:r w:rsidRPr="00525339">
              <w:t>Carregar</w:t>
            </w:r>
            <w:proofErr w:type="spellEnd"/>
            <w:r w:rsidRPr="00525339">
              <w:t xml:space="preserve"> a </w:t>
            </w:r>
            <w:proofErr w:type="spellStart"/>
            <w:r w:rsidRPr="00525339">
              <w:t>imagem</w:t>
            </w:r>
            <w:proofErr w:type="spellEnd"/>
            <w:r w:rsidRPr="00525339">
              <w:t xml:space="preserve"> original</w:t>
            </w:r>
          </w:p>
          <w:p w14:paraId="549BEEC9" w14:textId="77777777" w:rsidR="00525339" w:rsidRPr="00525339" w:rsidRDefault="00525339" w:rsidP="00525339">
            <w:pPr>
              <w:pStyle w:val="TF-CDIGO-FONTE"/>
            </w:pPr>
            <w:proofErr w:type="spellStart"/>
            <w:r w:rsidRPr="00525339">
              <w:t>img_original</w:t>
            </w:r>
            <w:proofErr w:type="spellEnd"/>
            <w:r w:rsidRPr="00525339">
              <w:t xml:space="preserve"> = </w:t>
            </w:r>
            <w:proofErr w:type="spellStart"/>
            <w:r w:rsidRPr="00525339">
              <w:t>Image.open</w:t>
            </w:r>
            <w:proofErr w:type="spellEnd"/>
            <w:r w:rsidRPr="00525339">
              <w:t>(</w:t>
            </w:r>
            <w:proofErr w:type="spellStart"/>
            <w:r w:rsidRPr="00525339">
              <w:t>image_path</w:t>
            </w:r>
            <w:proofErr w:type="spellEnd"/>
            <w:proofErr w:type="gramStart"/>
            <w:r w:rsidRPr="00525339">
              <w:t>).convert</w:t>
            </w:r>
            <w:proofErr w:type="gramEnd"/>
            <w:r w:rsidRPr="00525339">
              <w:t>("RGB")</w:t>
            </w:r>
          </w:p>
          <w:p w14:paraId="7D2465F0" w14:textId="77777777" w:rsidR="00525339" w:rsidRPr="00525339" w:rsidRDefault="00525339" w:rsidP="00525339">
            <w:pPr>
              <w:pStyle w:val="TF-CDIGO-FONTE"/>
            </w:pPr>
            <w:proofErr w:type="spellStart"/>
            <w:r w:rsidRPr="00525339">
              <w:t>original_width</w:t>
            </w:r>
            <w:proofErr w:type="spellEnd"/>
            <w:r w:rsidRPr="00525339">
              <w:t xml:space="preserve">, </w:t>
            </w:r>
            <w:proofErr w:type="spellStart"/>
            <w:r w:rsidRPr="00525339">
              <w:t>original_height</w:t>
            </w:r>
            <w:proofErr w:type="spellEnd"/>
            <w:r w:rsidRPr="00525339">
              <w:t xml:space="preserve"> = </w:t>
            </w:r>
            <w:proofErr w:type="spellStart"/>
            <w:r w:rsidRPr="00525339">
              <w:t>img_</w:t>
            </w:r>
            <w:proofErr w:type="gramStart"/>
            <w:r w:rsidRPr="00525339">
              <w:t>original.size</w:t>
            </w:r>
            <w:proofErr w:type="spellEnd"/>
            <w:proofErr w:type="gramEnd"/>
          </w:p>
          <w:p w14:paraId="7867AEFB" w14:textId="77777777" w:rsidR="00525339" w:rsidRPr="00525339" w:rsidRDefault="00525339" w:rsidP="00525339">
            <w:pPr>
              <w:pStyle w:val="TF-CDIGO-FONTE"/>
            </w:pPr>
          </w:p>
          <w:p w14:paraId="3CB0CAB2" w14:textId="77777777" w:rsidR="00525339" w:rsidRPr="00525339" w:rsidRDefault="00525339" w:rsidP="00525339">
            <w:pPr>
              <w:pStyle w:val="TF-CDIGO-FONTE"/>
              <w:rPr>
                <w:lang w:val="pt-BR"/>
              </w:rPr>
            </w:pPr>
            <w:r w:rsidRPr="00525339">
              <w:rPr>
                <w:lang w:val="pt-BR"/>
              </w:rPr>
              <w:t xml:space="preserve"># Aplicar as transformações de treinamento (apenas </w:t>
            </w:r>
            <w:proofErr w:type="spellStart"/>
            <w:r w:rsidRPr="00525339">
              <w:rPr>
                <w:lang w:val="pt-BR"/>
              </w:rPr>
              <w:t>ToTensor</w:t>
            </w:r>
            <w:proofErr w:type="spellEnd"/>
            <w:r w:rsidRPr="00525339">
              <w:rPr>
                <w:lang w:val="pt-BR"/>
              </w:rPr>
              <w:t>)</w:t>
            </w:r>
          </w:p>
          <w:p w14:paraId="655CDDB6" w14:textId="77777777" w:rsidR="00525339" w:rsidRPr="00525339" w:rsidRDefault="00525339" w:rsidP="00525339">
            <w:pPr>
              <w:pStyle w:val="TF-CDIGO-FONTE"/>
              <w:rPr>
                <w:lang w:val="pt-BR"/>
              </w:rPr>
            </w:pPr>
            <w:proofErr w:type="spellStart"/>
            <w:r w:rsidRPr="00525339">
              <w:rPr>
                <w:lang w:val="pt-BR"/>
              </w:rPr>
              <w:t>transform</w:t>
            </w:r>
            <w:proofErr w:type="spellEnd"/>
            <w:r w:rsidRPr="00525339">
              <w:rPr>
                <w:lang w:val="pt-BR"/>
              </w:rPr>
              <w:t xml:space="preserve"> = </w:t>
            </w:r>
            <w:proofErr w:type="spellStart"/>
            <w:r w:rsidRPr="00525339">
              <w:rPr>
                <w:lang w:val="pt-BR"/>
              </w:rPr>
              <w:t>get_</w:t>
            </w:r>
            <w:proofErr w:type="gramStart"/>
            <w:r w:rsidRPr="00525339">
              <w:rPr>
                <w:lang w:val="pt-BR"/>
              </w:rPr>
              <w:t>transform</w:t>
            </w:r>
            <w:proofErr w:type="spellEnd"/>
            <w:r w:rsidRPr="00525339">
              <w:rPr>
                <w:lang w:val="pt-BR"/>
              </w:rPr>
              <w:t>(</w:t>
            </w:r>
            <w:proofErr w:type="gramEnd"/>
            <w:r w:rsidRPr="00525339">
              <w:rPr>
                <w:lang w:val="pt-BR"/>
              </w:rPr>
              <w:t>)</w:t>
            </w:r>
          </w:p>
          <w:p w14:paraId="36B28129" w14:textId="77777777" w:rsidR="00525339" w:rsidRPr="00525339" w:rsidRDefault="00525339" w:rsidP="00525339">
            <w:pPr>
              <w:pStyle w:val="TF-CDIGO-FONTE"/>
              <w:rPr>
                <w:lang w:val="pt-BR"/>
              </w:rPr>
            </w:pPr>
            <w:proofErr w:type="spellStart"/>
            <w:r w:rsidRPr="00525339">
              <w:rPr>
                <w:lang w:val="pt-BR"/>
              </w:rPr>
              <w:t>img_tensor</w:t>
            </w:r>
            <w:proofErr w:type="spellEnd"/>
            <w:r w:rsidRPr="00525339">
              <w:rPr>
                <w:lang w:val="pt-BR"/>
              </w:rPr>
              <w:t xml:space="preserve"> = </w:t>
            </w:r>
            <w:proofErr w:type="spellStart"/>
            <w:r w:rsidRPr="00525339">
              <w:rPr>
                <w:lang w:val="pt-BR"/>
              </w:rPr>
              <w:t>transform</w:t>
            </w:r>
            <w:proofErr w:type="spellEnd"/>
            <w:r w:rsidRPr="00525339">
              <w:rPr>
                <w:lang w:val="pt-BR"/>
              </w:rPr>
              <w:t>(</w:t>
            </w:r>
            <w:proofErr w:type="spellStart"/>
            <w:r w:rsidRPr="00525339">
              <w:rPr>
                <w:lang w:val="pt-BR"/>
              </w:rPr>
              <w:t>img_original</w:t>
            </w:r>
            <w:proofErr w:type="spellEnd"/>
            <w:r w:rsidRPr="00525339">
              <w:rPr>
                <w:lang w:val="pt-BR"/>
              </w:rPr>
              <w:t>).</w:t>
            </w:r>
            <w:proofErr w:type="spellStart"/>
            <w:r w:rsidRPr="00525339">
              <w:rPr>
                <w:lang w:val="pt-BR"/>
              </w:rPr>
              <w:t>to</w:t>
            </w:r>
            <w:proofErr w:type="spellEnd"/>
            <w:r w:rsidRPr="00525339">
              <w:rPr>
                <w:lang w:val="pt-BR"/>
              </w:rPr>
              <w:t>(device)</w:t>
            </w:r>
          </w:p>
          <w:p w14:paraId="7911C6E6" w14:textId="77777777" w:rsidR="00525339" w:rsidRPr="00525339" w:rsidRDefault="00525339" w:rsidP="00525339">
            <w:pPr>
              <w:pStyle w:val="TF-CDIGO-FONTE"/>
              <w:rPr>
                <w:lang w:val="pt-BR"/>
              </w:rPr>
            </w:pPr>
          </w:p>
          <w:p w14:paraId="3A0870EC" w14:textId="77777777" w:rsidR="00525339" w:rsidRPr="00525339" w:rsidRDefault="00525339" w:rsidP="00525339">
            <w:pPr>
              <w:pStyle w:val="TF-CDIGO-FONTE"/>
              <w:rPr>
                <w:lang w:val="pt-BR"/>
              </w:rPr>
            </w:pPr>
            <w:r w:rsidRPr="00525339">
              <w:rPr>
                <w:lang w:val="pt-BR"/>
              </w:rPr>
              <w:t># Realizar a predição</w:t>
            </w:r>
          </w:p>
          <w:p w14:paraId="70E0E1E0" w14:textId="77777777" w:rsidR="00525339" w:rsidRPr="00525339" w:rsidRDefault="00525339" w:rsidP="00525339">
            <w:pPr>
              <w:pStyle w:val="TF-CDIGO-FONTE"/>
            </w:pPr>
            <w:r w:rsidRPr="00525339">
              <w:t xml:space="preserve">with </w:t>
            </w:r>
            <w:proofErr w:type="spellStart"/>
            <w:r w:rsidRPr="00525339">
              <w:t>torch.no_</w:t>
            </w:r>
            <w:proofErr w:type="gramStart"/>
            <w:r w:rsidRPr="00525339">
              <w:t>grad</w:t>
            </w:r>
            <w:proofErr w:type="spellEnd"/>
            <w:r w:rsidRPr="00525339">
              <w:t>(</w:t>
            </w:r>
            <w:proofErr w:type="gramEnd"/>
            <w:r w:rsidRPr="00525339">
              <w:t>):</w:t>
            </w:r>
          </w:p>
          <w:p w14:paraId="7E464DE6" w14:textId="77777777" w:rsidR="00525339" w:rsidRPr="00525339" w:rsidRDefault="00525339" w:rsidP="00525339">
            <w:pPr>
              <w:pStyle w:val="TF-CDIGO-FONTE"/>
            </w:pPr>
            <w:r w:rsidRPr="00525339">
              <w:t>    outputs = model([</w:t>
            </w:r>
            <w:proofErr w:type="spellStart"/>
            <w:r w:rsidRPr="00525339">
              <w:t>img_tensor</w:t>
            </w:r>
            <w:proofErr w:type="spellEnd"/>
            <w:r w:rsidRPr="00525339">
              <w:t>])</w:t>
            </w:r>
          </w:p>
          <w:p w14:paraId="1CBC65DD" w14:textId="21AD47A4" w:rsidR="00525339" w:rsidRPr="00525339" w:rsidRDefault="00525339" w:rsidP="00D42245">
            <w:pPr>
              <w:pStyle w:val="TF-CDIGO-FONTE"/>
            </w:pPr>
          </w:p>
        </w:tc>
      </w:tr>
    </w:tbl>
    <w:p w14:paraId="7E35FBD0" w14:textId="53B92C82" w:rsidR="009D357E" w:rsidRPr="0087140F" w:rsidRDefault="009D357E" w:rsidP="004B48A7">
      <w:pPr>
        <w:pStyle w:val="TF-FONTE"/>
      </w:pPr>
      <w:r w:rsidRPr="0087140F">
        <w:t xml:space="preserve">Fonte: </w:t>
      </w:r>
      <w:r w:rsidR="004B48A7" w:rsidRPr="0087140F">
        <w:t>e</w:t>
      </w:r>
      <w:r w:rsidRPr="0087140F">
        <w:t>laborad</w:t>
      </w:r>
      <w:r w:rsidR="004B48A7" w:rsidRPr="0087140F">
        <w:t>o</w:t>
      </w:r>
      <w:r w:rsidRPr="0087140F">
        <w:t xml:space="preserve"> pelos autores.</w:t>
      </w:r>
    </w:p>
    <w:p w14:paraId="36F2C8E8" w14:textId="58473512" w:rsidR="00F335B4" w:rsidRPr="0087140F" w:rsidRDefault="00F335B4" w:rsidP="00F335B4">
      <w:pPr>
        <w:pStyle w:val="TF-TEXTO"/>
      </w:pPr>
      <w:r w:rsidRPr="0087140F">
        <w:t xml:space="preserve">Com a imagem processada, o </w:t>
      </w:r>
      <w:r w:rsidRPr="0087140F">
        <w:rPr>
          <w:i/>
          <w:iCs/>
        </w:rPr>
        <w:t>script</w:t>
      </w:r>
      <w:r w:rsidRPr="0087140F">
        <w:t xml:space="preserve"> usa o modelo para realizar a inferência. Isso resulta em uma lista de detecções, contendo caixas delimitadoras, rótulos das classes, e os níveis de confiança (probabilidades associadas às detecções). Para filtrar as predições relevantes, é </w:t>
      </w:r>
      <w:r w:rsidRPr="0087140F">
        <w:lastRenderedPageBreak/>
        <w:t>utilizado um limiar de confiança (0.7, nesse caso). Apenas as detecções com confiança acima desse valor são mantidas</w:t>
      </w:r>
      <w:r w:rsidR="00D04093" w:rsidRPr="0087140F">
        <w:t xml:space="preserve"> (</w:t>
      </w:r>
      <w:r w:rsidR="00D04093" w:rsidRPr="0087140F">
        <w:fldChar w:fldCharType="begin"/>
      </w:r>
      <w:r w:rsidR="00D04093" w:rsidRPr="0087140F">
        <w:instrText xml:space="preserve"> REF _Ref183987458 \h </w:instrText>
      </w:r>
      <w:r w:rsidR="00D04093" w:rsidRPr="0087140F">
        <w:fldChar w:fldCharType="separate"/>
      </w:r>
      <w:r w:rsidR="008809CA" w:rsidRPr="0087140F">
        <w:t xml:space="preserve">Quadro </w:t>
      </w:r>
      <w:r w:rsidR="008809CA">
        <w:rPr>
          <w:noProof/>
        </w:rPr>
        <w:t>20</w:t>
      </w:r>
      <w:r w:rsidR="00D04093" w:rsidRPr="0087140F">
        <w:fldChar w:fldCharType="end"/>
      </w:r>
      <w:r w:rsidR="00D04093" w:rsidRPr="0087140F">
        <w:t>)</w:t>
      </w:r>
      <w:r w:rsidRPr="0087140F">
        <w:t>.</w:t>
      </w:r>
    </w:p>
    <w:p w14:paraId="147FB8CE" w14:textId="25BFDA58" w:rsidR="009D357E" w:rsidRPr="0087140F" w:rsidRDefault="00C940E7" w:rsidP="00EF029D">
      <w:pPr>
        <w:pStyle w:val="TF-LEGENDA"/>
      </w:pPr>
      <w:bookmarkStart w:id="413" w:name="_Ref183987458"/>
      <w:bookmarkStart w:id="414" w:name="_Toc184283888"/>
      <w:r w:rsidRPr="0087140F">
        <w:t xml:space="preserve">Quadro </w:t>
      </w:r>
      <w:fldSimple w:instr=" SEQ Quadro \* ARABIC ">
        <w:r w:rsidR="008809CA">
          <w:rPr>
            <w:noProof/>
          </w:rPr>
          <w:t>20</w:t>
        </w:r>
      </w:fldSimple>
      <w:bookmarkEnd w:id="413"/>
      <w:r w:rsidRPr="0087140F">
        <w:t xml:space="preserve"> – </w:t>
      </w:r>
      <w:r w:rsidR="00D04093" w:rsidRPr="0087140F">
        <w:t>Aplicação do limiar de confiança</w:t>
      </w:r>
      <w:r w:rsidR="009D357E" w:rsidRPr="0087140F">
        <w:t>.</w:t>
      </w:r>
      <w:bookmarkEnd w:id="41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815"/>
      </w:tblGrid>
      <w:tr w:rsidR="00525339" w:rsidRPr="00525339" w14:paraId="5D36F9CE" w14:textId="77777777" w:rsidTr="00D42245">
        <w:trPr>
          <w:jc w:val="center"/>
        </w:trPr>
        <w:tc>
          <w:tcPr>
            <w:tcW w:w="8815" w:type="dxa"/>
          </w:tcPr>
          <w:p w14:paraId="0E900206" w14:textId="77777777" w:rsidR="00525339" w:rsidRPr="00525339" w:rsidRDefault="00525339" w:rsidP="00525339">
            <w:pPr>
              <w:pStyle w:val="TF-CDIGO-FONTE"/>
              <w:rPr>
                <w:lang w:val="pt-BR"/>
              </w:rPr>
            </w:pPr>
            <w:r w:rsidRPr="00525339">
              <w:rPr>
                <w:lang w:val="pt-BR"/>
              </w:rPr>
              <w:t># Definir o limiar de confiança</w:t>
            </w:r>
          </w:p>
          <w:p w14:paraId="45AA6317" w14:textId="77777777" w:rsidR="00525339" w:rsidRPr="00525339" w:rsidRDefault="00525339" w:rsidP="00525339">
            <w:pPr>
              <w:pStyle w:val="TF-CDIGO-FONTE"/>
              <w:rPr>
                <w:lang w:val="pt-BR"/>
              </w:rPr>
            </w:pPr>
            <w:proofErr w:type="spellStart"/>
            <w:r w:rsidRPr="00525339">
              <w:rPr>
                <w:lang w:val="pt-BR"/>
              </w:rPr>
              <w:t>score_threshold</w:t>
            </w:r>
            <w:proofErr w:type="spellEnd"/>
            <w:r w:rsidRPr="00525339">
              <w:rPr>
                <w:lang w:val="pt-BR"/>
              </w:rPr>
              <w:t xml:space="preserve"> = 0.7</w:t>
            </w:r>
          </w:p>
          <w:p w14:paraId="34A84B10" w14:textId="77777777" w:rsidR="00525339" w:rsidRPr="00525339" w:rsidRDefault="00525339" w:rsidP="00525339">
            <w:pPr>
              <w:pStyle w:val="TF-CDIGO-FONTE"/>
              <w:rPr>
                <w:lang w:val="pt-BR"/>
              </w:rPr>
            </w:pPr>
          </w:p>
          <w:p w14:paraId="37547942" w14:textId="77777777" w:rsidR="00525339" w:rsidRPr="00525339" w:rsidRDefault="00525339" w:rsidP="00525339">
            <w:pPr>
              <w:pStyle w:val="TF-CDIGO-FONTE"/>
              <w:rPr>
                <w:lang w:val="pt-BR"/>
              </w:rPr>
            </w:pPr>
            <w:r w:rsidRPr="00525339">
              <w:rPr>
                <w:lang w:val="pt-BR"/>
              </w:rPr>
              <w:t xml:space="preserve"># Obter as boxes, </w:t>
            </w:r>
            <w:proofErr w:type="spellStart"/>
            <w:r w:rsidRPr="00525339">
              <w:rPr>
                <w:lang w:val="pt-BR"/>
              </w:rPr>
              <w:t>labels</w:t>
            </w:r>
            <w:proofErr w:type="spellEnd"/>
            <w:r w:rsidRPr="00525339">
              <w:rPr>
                <w:lang w:val="pt-BR"/>
              </w:rPr>
              <w:t xml:space="preserve"> e scores</w:t>
            </w:r>
          </w:p>
          <w:p w14:paraId="3EBCA7A7" w14:textId="77777777" w:rsidR="00525339" w:rsidRPr="00525339" w:rsidRDefault="00525339" w:rsidP="00525339">
            <w:pPr>
              <w:pStyle w:val="TF-CDIGO-FONTE"/>
            </w:pPr>
            <w:r w:rsidRPr="00525339">
              <w:t>boxes = outputs['boxes'</w:t>
            </w:r>
            <w:proofErr w:type="gramStart"/>
            <w:r w:rsidRPr="00525339">
              <w:t>].</w:t>
            </w:r>
            <w:proofErr w:type="spellStart"/>
            <w:r w:rsidRPr="00525339">
              <w:t>cpu</w:t>
            </w:r>
            <w:proofErr w:type="spellEnd"/>
            <w:proofErr w:type="gramEnd"/>
            <w:r w:rsidRPr="00525339">
              <w:t>().</w:t>
            </w:r>
            <w:proofErr w:type="spellStart"/>
            <w:r w:rsidRPr="00525339">
              <w:t>numpy</w:t>
            </w:r>
            <w:proofErr w:type="spellEnd"/>
            <w:r w:rsidRPr="00525339">
              <w:t>()</w:t>
            </w:r>
          </w:p>
          <w:p w14:paraId="667880DD" w14:textId="77777777" w:rsidR="00525339" w:rsidRPr="00525339" w:rsidRDefault="00525339" w:rsidP="00525339">
            <w:pPr>
              <w:pStyle w:val="TF-CDIGO-FONTE"/>
            </w:pPr>
            <w:r w:rsidRPr="00525339">
              <w:t>labels = outputs['labels'</w:t>
            </w:r>
            <w:proofErr w:type="gramStart"/>
            <w:r w:rsidRPr="00525339">
              <w:t>].</w:t>
            </w:r>
            <w:proofErr w:type="spellStart"/>
            <w:r w:rsidRPr="00525339">
              <w:t>cpu</w:t>
            </w:r>
            <w:proofErr w:type="spellEnd"/>
            <w:proofErr w:type="gramEnd"/>
            <w:r w:rsidRPr="00525339">
              <w:t>().</w:t>
            </w:r>
            <w:proofErr w:type="spellStart"/>
            <w:r w:rsidRPr="00525339">
              <w:t>numpy</w:t>
            </w:r>
            <w:proofErr w:type="spellEnd"/>
            <w:r w:rsidRPr="00525339">
              <w:t>()</w:t>
            </w:r>
          </w:p>
          <w:p w14:paraId="37F49E43" w14:textId="77777777" w:rsidR="00525339" w:rsidRPr="00525339" w:rsidRDefault="00525339" w:rsidP="00525339">
            <w:pPr>
              <w:pStyle w:val="TF-CDIGO-FONTE"/>
            </w:pPr>
            <w:r w:rsidRPr="00525339">
              <w:t>scores = outputs['scores'</w:t>
            </w:r>
            <w:proofErr w:type="gramStart"/>
            <w:r w:rsidRPr="00525339">
              <w:t>].</w:t>
            </w:r>
            <w:proofErr w:type="spellStart"/>
            <w:r w:rsidRPr="00525339">
              <w:t>cpu</w:t>
            </w:r>
            <w:proofErr w:type="spellEnd"/>
            <w:proofErr w:type="gramEnd"/>
            <w:r w:rsidRPr="00525339">
              <w:t>().</w:t>
            </w:r>
            <w:proofErr w:type="spellStart"/>
            <w:r w:rsidRPr="00525339">
              <w:t>numpy</w:t>
            </w:r>
            <w:proofErr w:type="spellEnd"/>
            <w:r w:rsidRPr="00525339">
              <w:t>()</w:t>
            </w:r>
          </w:p>
          <w:p w14:paraId="3E685378" w14:textId="77777777" w:rsidR="00525339" w:rsidRPr="00525339" w:rsidRDefault="00525339" w:rsidP="00525339">
            <w:pPr>
              <w:pStyle w:val="TF-CDIGO-FONTE"/>
            </w:pPr>
          </w:p>
          <w:p w14:paraId="43570859" w14:textId="77777777" w:rsidR="00525339" w:rsidRPr="00525339" w:rsidRDefault="00525339" w:rsidP="00525339">
            <w:pPr>
              <w:pStyle w:val="TF-CDIGO-FONTE"/>
              <w:rPr>
                <w:lang w:val="pt-BR"/>
              </w:rPr>
            </w:pPr>
            <w:r w:rsidRPr="00525339">
              <w:rPr>
                <w:lang w:val="pt-BR"/>
              </w:rPr>
              <w:t># Filtrar boxes com score acima do limiar</w:t>
            </w:r>
          </w:p>
          <w:p w14:paraId="7CE80B6E" w14:textId="77777777" w:rsidR="00525339" w:rsidRPr="00525339" w:rsidRDefault="00525339" w:rsidP="00525339">
            <w:pPr>
              <w:pStyle w:val="TF-CDIGO-FONTE"/>
            </w:pPr>
            <w:r w:rsidRPr="00525339">
              <w:t xml:space="preserve">indices = </w:t>
            </w:r>
            <w:proofErr w:type="spellStart"/>
            <w:proofErr w:type="gramStart"/>
            <w:r w:rsidRPr="00525339">
              <w:t>np.where</w:t>
            </w:r>
            <w:proofErr w:type="spellEnd"/>
            <w:proofErr w:type="gramEnd"/>
            <w:r w:rsidRPr="00525339">
              <w:t xml:space="preserve">(scores &gt;= </w:t>
            </w:r>
            <w:proofErr w:type="spellStart"/>
            <w:r w:rsidRPr="00525339">
              <w:t>score_threshold</w:t>
            </w:r>
            <w:proofErr w:type="spellEnd"/>
            <w:r w:rsidRPr="00525339">
              <w:t>)[0]</w:t>
            </w:r>
          </w:p>
          <w:p w14:paraId="6D0B77A4" w14:textId="77777777" w:rsidR="00525339" w:rsidRPr="00525339" w:rsidRDefault="00525339" w:rsidP="00525339">
            <w:pPr>
              <w:pStyle w:val="TF-CDIGO-FONTE"/>
            </w:pPr>
            <w:proofErr w:type="spellStart"/>
            <w:r w:rsidRPr="00525339">
              <w:t>boxes_filtered</w:t>
            </w:r>
            <w:proofErr w:type="spellEnd"/>
            <w:r w:rsidRPr="00525339">
              <w:t xml:space="preserve"> = boxes[indices]</w:t>
            </w:r>
          </w:p>
          <w:p w14:paraId="6BF9B201" w14:textId="77777777" w:rsidR="00525339" w:rsidRPr="00525339" w:rsidRDefault="00525339" w:rsidP="00525339">
            <w:pPr>
              <w:pStyle w:val="TF-CDIGO-FONTE"/>
            </w:pPr>
            <w:proofErr w:type="spellStart"/>
            <w:r w:rsidRPr="00525339">
              <w:t>scores_filtered</w:t>
            </w:r>
            <w:proofErr w:type="spellEnd"/>
            <w:r w:rsidRPr="00525339">
              <w:t xml:space="preserve"> = scores[indices]</w:t>
            </w:r>
          </w:p>
          <w:p w14:paraId="652ED210" w14:textId="77777777" w:rsidR="00525339" w:rsidRPr="00525339" w:rsidRDefault="00525339" w:rsidP="00525339">
            <w:pPr>
              <w:pStyle w:val="TF-CDIGO-FONTE"/>
            </w:pPr>
            <w:proofErr w:type="spellStart"/>
            <w:r w:rsidRPr="00525339">
              <w:t>labels_filtered</w:t>
            </w:r>
            <w:proofErr w:type="spellEnd"/>
            <w:r w:rsidRPr="00525339">
              <w:t xml:space="preserve"> = labels[indices]</w:t>
            </w:r>
          </w:p>
          <w:p w14:paraId="5E5AD1FF" w14:textId="77777777" w:rsidR="00525339" w:rsidRPr="00525339" w:rsidRDefault="00525339" w:rsidP="00D42245">
            <w:pPr>
              <w:pStyle w:val="TF-CDIGO-FONTE"/>
            </w:pPr>
          </w:p>
        </w:tc>
      </w:tr>
    </w:tbl>
    <w:p w14:paraId="2BE61375" w14:textId="7FAB1124" w:rsidR="009D357E" w:rsidRPr="0087140F" w:rsidRDefault="00090F6C" w:rsidP="004B48A7">
      <w:pPr>
        <w:pStyle w:val="TF-FONTE"/>
      </w:pPr>
      <w:r w:rsidRPr="0087140F">
        <w:t xml:space="preserve">Fonte: </w:t>
      </w:r>
      <w:r w:rsidR="004B48A7" w:rsidRPr="0087140F">
        <w:t>e</w:t>
      </w:r>
      <w:r w:rsidRPr="0087140F">
        <w:t>laborad</w:t>
      </w:r>
      <w:r w:rsidR="004B48A7" w:rsidRPr="0087140F">
        <w:t>o</w:t>
      </w:r>
      <w:r w:rsidRPr="0087140F">
        <w:t xml:space="preserve"> pelos autores.</w:t>
      </w:r>
    </w:p>
    <w:p w14:paraId="2DBAB0A0" w14:textId="3E7D2294" w:rsidR="00F34D4B" w:rsidRPr="0087140F" w:rsidRDefault="00F335B4" w:rsidP="00090F6C">
      <w:pPr>
        <w:pStyle w:val="TF-TEXTO"/>
      </w:pPr>
      <w:r w:rsidRPr="0087140F">
        <w:t>O número total de detecções e o nível de confiança de cada uma delas são exibidos ao usuário. Caso existam detecções, o código também calcula e exibe a confiança média</w:t>
      </w:r>
      <w:r w:rsidR="00090F6C" w:rsidRPr="0087140F">
        <w:t xml:space="preserve"> juntamente com a imagem analisada pelo modelo</w:t>
      </w:r>
      <w:r w:rsidRPr="0087140F">
        <w:t>.</w:t>
      </w:r>
      <w:r w:rsidR="00D04093" w:rsidRPr="0087140F">
        <w:t xml:space="preserve"> </w:t>
      </w:r>
      <w:r w:rsidRPr="0087140F">
        <w:t xml:space="preserve">Por fim, </w:t>
      </w:r>
      <w:r w:rsidR="00D04093" w:rsidRPr="0087140F">
        <w:t>é retornado</w:t>
      </w:r>
      <w:r w:rsidRPr="0087140F">
        <w:t xml:space="preserve"> duas imagens, uma contendo apenas as marcações dos neurônios com seu nível de confiança, e a segunda imagem informa o nível de confiança em cada neurônio da imagem para ser visualizado na própria imagem em questão</w:t>
      </w:r>
      <w:del w:id="415" w:author="Dalton Solano dos Reis" w:date="2024-12-11T09:11:00Z" w16du:dateUtc="2024-12-11T12:11:00Z">
        <w:r w:rsidR="00D04093" w:rsidRPr="0087140F" w:rsidDel="00AA778F">
          <w:delText xml:space="preserve">, conforme mostra a </w:delText>
        </w:r>
      </w:del>
      <w:ins w:id="416" w:author="Dalton Solano dos Reis" w:date="2024-12-11T09:11:00Z" w16du:dateUtc="2024-12-11T12:11:00Z">
        <w:r w:rsidR="00AA778F">
          <w:t xml:space="preserve"> (</w:t>
        </w:r>
      </w:ins>
      <w:r w:rsidR="00D04093" w:rsidRPr="0087140F">
        <w:fldChar w:fldCharType="begin"/>
      </w:r>
      <w:r w:rsidR="00D04093" w:rsidRPr="0087140F">
        <w:instrText xml:space="preserve"> REF _Ref183987551 \h  \* MERGEFORMAT </w:instrText>
      </w:r>
      <w:r w:rsidR="00D04093" w:rsidRPr="0087140F">
        <w:fldChar w:fldCharType="separate"/>
      </w:r>
      <w:r w:rsidR="008809CA" w:rsidRPr="0087140F">
        <w:t xml:space="preserve">Figura </w:t>
      </w:r>
      <w:r w:rsidR="008809CA">
        <w:t>16</w:t>
      </w:r>
      <w:r w:rsidR="00D04093" w:rsidRPr="0087140F">
        <w:fldChar w:fldCharType="end"/>
      </w:r>
      <w:ins w:id="417" w:author="Dalton Solano dos Reis" w:date="2024-12-11T09:11:00Z" w16du:dateUtc="2024-12-11T12:11:00Z">
        <w:r w:rsidR="00AA778F">
          <w:t>)</w:t>
        </w:r>
      </w:ins>
      <w:r w:rsidR="00D04093" w:rsidRPr="0087140F">
        <w:t>.</w:t>
      </w:r>
    </w:p>
    <w:p w14:paraId="29CAE66F" w14:textId="4A306894" w:rsidR="00F335B4" w:rsidRPr="0087140F" w:rsidRDefault="00C940E7" w:rsidP="00EF029D">
      <w:pPr>
        <w:pStyle w:val="TF-LEGENDA"/>
      </w:pPr>
      <w:bookmarkStart w:id="418" w:name="_Ref183987551"/>
      <w:bookmarkStart w:id="419" w:name="_Toc184283860"/>
      <w:r w:rsidRPr="0087140F">
        <w:t xml:space="preserve">Figura </w:t>
      </w:r>
      <w:fldSimple w:instr=" SEQ Figura \* ARABIC ">
        <w:r w:rsidR="008809CA">
          <w:rPr>
            <w:noProof/>
          </w:rPr>
          <w:t>16</w:t>
        </w:r>
      </w:fldSimple>
      <w:bookmarkEnd w:id="418"/>
      <w:r w:rsidRPr="0087140F">
        <w:t xml:space="preserve"> – </w:t>
      </w:r>
      <w:r w:rsidR="00F335B4" w:rsidRPr="0087140F">
        <w:t>Resultado da predição do modelo</w:t>
      </w:r>
      <w:del w:id="420" w:author="Dalton Solano dos Reis" w:date="2024-12-11T09:12:00Z" w16du:dateUtc="2024-12-11T12:12:00Z">
        <w:r w:rsidR="00F335B4" w:rsidRPr="0087140F" w:rsidDel="00AA778F">
          <w:delText>.</w:delText>
        </w:r>
      </w:del>
      <w:bookmarkEnd w:id="419"/>
    </w:p>
    <w:p w14:paraId="67F70969" w14:textId="5853643B" w:rsidR="00F335B4" w:rsidRPr="0087140F" w:rsidRDefault="00D04093" w:rsidP="004B48A7">
      <w:pPr>
        <w:pStyle w:val="TF-FIGURA"/>
      </w:pPr>
      <w:r w:rsidRPr="0087140F">
        <w:rPr>
          <w:noProof/>
        </w:rPr>
        <mc:AlternateContent>
          <mc:Choice Requires="wps">
            <w:drawing>
              <wp:anchor distT="0" distB="0" distL="114300" distR="114300" simplePos="0" relativeHeight="251661312" behindDoc="0" locked="0" layoutInCell="1" allowOverlap="1" wp14:anchorId="123921AC" wp14:editId="1E7765A4">
                <wp:simplePos x="0" y="0"/>
                <wp:positionH relativeFrom="column">
                  <wp:posOffset>3123261</wp:posOffset>
                </wp:positionH>
                <wp:positionV relativeFrom="paragraph">
                  <wp:posOffset>1630680</wp:posOffset>
                </wp:positionV>
                <wp:extent cx="477078" cy="349858"/>
                <wp:effectExtent l="0" t="0" r="0" b="0"/>
                <wp:wrapNone/>
                <wp:docPr id="1832115878" name="Caixa de Texto 2"/>
                <wp:cNvGraphicFramePr/>
                <a:graphic xmlns:a="http://schemas.openxmlformats.org/drawingml/2006/main">
                  <a:graphicData uri="http://schemas.microsoft.com/office/word/2010/wordprocessingShape">
                    <wps:wsp>
                      <wps:cNvSpPr txBox="1"/>
                      <wps:spPr>
                        <a:xfrm>
                          <a:off x="0" y="0"/>
                          <a:ext cx="477078" cy="349858"/>
                        </a:xfrm>
                        <a:prstGeom prst="rect">
                          <a:avLst/>
                        </a:prstGeom>
                        <a:noFill/>
                        <a:ln w="6350">
                          <a:noFill/>
                        </a:ln>
                      </wps:spPr>
                      <wps:txbx>
                        <w:txbxContent>
                          <w:p w14:paraId="1862C2A6" w14:textId="07FAE043" w:rsidR="00D04093" w:rsidRPr="0087140F" w:rsidRDefault="00D04093">
                            <w:pPr>
                              <w:rPr>
                                <w:b/>
                                <w:bCs/>
                                <w:color w:val="FF0000"/>
                              </w:rPr>
                            </w:pPr>
                            <w:r w:rsidRPr="0087140F">
                              <w:rPr>
                                <w:b/>
                                <w:bCs/>
                                <w:color w:val="FF000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3921AC" id="_x0000_t202" coordsize="21600,21600" o:spt="202" path="m,l,21600r21600,l21600,xe">
                <v:stroke joinstyle="miter"/>
                <v:path gradientshapeok="t" o:connecttype="rect"/>
              </v:shapetype>
              <v:shape id="Caixa de Texto 2" o:spid="_x0000_s1038" type="#_x0000_t202" style="position:absolute;left:0;text-align:left;margin-left:245.95pt;margin-top:128.4pt;width:37.55pt;height:27.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" filled="f" stroked="f" strokeweight=".5pt">
                <v:textbox>
                  <w:txbxContent>
                    <w:p w14:paraId="1862C2A6" w14:textId="07FAE043" w:rsidR="00D04093" w:rsidRPr="0087140F" w:rsidRDefault="00D04093">
                      <w:pPr>
                        <w:rPr>
                          <w:b/>
                          <w:bCs/>
                          <w:color w:val="FF0000"/>
                        </w:rPr>
                      </w:pPr>
                      <w:r w:rsidRPr="0087140F">
                        <w:rPr>
                          <w:b/>
                          <w:bCs/>
                          <w:color w:val="FF0000"/>
                        </w:rPr>
                        <w:t>(b)</w:t>
                      </w:r>
                    </w:p>
                  </w:txbxContent>
                </v:textbox>
              </v:shape>
            </w:pict>
          </mc:Fallback>
        </mc:AlternateContent>
      </w:r>
      <w:r w:rsidRPr="0087140F">
        <w:rPr>
          <w:noProof/>
        </w:rPr>
        <mc:AlternateContent>
          <mc:Choice Requires="wps">
            <w:drawing>
              <wp:anchor distT="0" distB="0" distL="114300" distR="114300" simplePos="0" relativeHeight="251659264" behindDoc="0" locked="0" layoutInCell="1" allowOverlap="1" wp14:anchorId="0A971748" wp14:editId="3673C285">
                <wp:simplePos x="0" y="0"/>
                <wp:positionH relativeFrom="column">
                  <wp:posOffset>1360915</wp:posOffset>
                </wp:positionH>
                <wp:positionV relativeFrom="paragraph">
                  <wp:posOffset>366726</wp:posOffset>
                </wp:positionV>
                <wp:extent cx="373712" cy="349858"/>
                <wp:effectExtent l="0" t="0" r="0" b="0"/>
                <wp:wrapNone/>
                <wp:docPr id="112705078" name="Caixa de Texto 2"/>
                <wp:cNvGraphicFramePr/>
                <a:graphic xmlns:a="http://schemas.openxmlformats.org/drawingml/2006/main">
                  <a:graphicData uri="http://schemas.microsoft.com/office/word/2010/wordprocessingShape">
                    <wps:wsp>
                      <wps:cNvSpPr txBox="1"/>
                      <wps:spPr>
                        <a:xfrm>
                          <a:off x="0" y="0"/>
                          <a:ext cx="373712" cy="349858"/>
                        </a:xfrm>
                        <a:prstGeom prst="rect">
                          <a:avLst/>
                        </a:prstGeom>
                        <a:noFill/>
                        <a:ln w="6350">
                          <a:noFill/>
                        </a:ln>
                      </wps:spPr>
                      <wps:txbx>
                        <w:txbxContent>
                          <w:p w14:paraId="350386E1" w14:textId="1142D904" w:rsidR="00D04093" w:rsidRPr="0087140F" w:rsidRDefault="00D04093">
                            <w:pPr>
                              <w:rPr>
                                <w:color w:val="FF0000"/>
                              </w:rPr>
                            </w:pPr>
                            <w:r w:rsidRPr="0087140F">
                              <w:rPr>
                                <w:color w:val="FF000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71748" id="_x0000_s1039" type="#_x0000_t202" style="position:absolute;left:0;text-align:left;margin-left:107.15pt;margin-top:28.9pt;width:29.45pt;height:27.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" filled="f" stroked="f" strokeweight=".5pt">
                <v:textbox>
                  <w:txbxContent>
                    <w:p w14:paraId="350386E1" w14:textId="1142D904" w:rsidR="00D04093" w:rsidRPr="0087140F" w:rsidRDefault="00D04093">
                      <w:pPr>
                        <w:rPr>
                          <w:color w:val="FF0000"/>
                        </w:rPr>
                      </w:pPr>
                      <w:r w:rsidRPr="0087140F">
                        <w:rPr>
                          <w:color w:val="FF0000"/>
                        </w:rPr>
                        <w:t>(a)</w:t>
                      </w:r>
                    </w:p>
                  </w:txbxContent>
                </v:textbox>
              </v:shape>
            </w:pict>
          </mc:Fallback>
        </mc:AlternateContent>
      </w:r>
      <w:r w:rsidR="00F335B4" w:rsidRPr="0087140F">
        <w:rPr>
          <w:noProof/>
        </w:rPr>
        <w:drawing>
          <wp:inline distT="0" distB="0" distL="0" distR="0" wp14:anchorId="6E121772" wp14:editId="5B64C037">
            <wp:extent cx="5770880" cy="2139315"/>
            <wp:effectExtent l="19050" t="19050" r="20320" b="13335"/>
            <wp:docPr id="1449796904" name="Imagem 1" descr="Tela de computador&#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96904" name="Imagem 1" descr="Tela de computador&#10;&#10;Descrição gerada automaticamente com confiança médi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70880" cy="2139315"/>
                    </a:xfrm>
                    <a:prstGeom prst="rect">
                      <a:avLst/>
                    </a:prstGeom>
                    <a:noFill/>
                    <a:ln>
                      <a:solidFill>
                        <a:schemeClr val="tx1"/>
                      </a:solidFill>
                    </a:ln>
                  </pic:spPr>
                </pic:pic>
              </a:graphicData>
            </a:graphic>
          </wp:inline>
        </w:drawing>
      </w:r>
    </w:p>
    <w:p w14:paraId="49301D5A" w14:textId="69199096" w:rsidR="00CF2B2F" w:rsidRPr="0087140F" w:rsidRDefault="00F335B4" w:rsidP="004B48A7">
      <w:pPr>
        <w:pStyle w:val="TF-FONTE"/>
      </w:pPr>
      <w:r w:rsidRPr="0087140F">
        <w:t xml:space="preserve">Fonte: </w:t>
      </w:r>
      <w:r w:rsidR="004B48A7" w:rsidRPr="0087140F">
        <w:t>e</w:t>
      </w:r>
      <w:r w:rsidRPr="0087140F">
        <w:t>laborado pelos autores.</w:t>
      </w:r>
    </w:p>
    <w:p w14:paraId="366EB2A2" w14:textId="412109ED" w:rsidR="00090F6C" w:rsidRPr="0087140F" w:rsidRDefault="00D04093" w:rsidP="001B22EE">
      <w:pPr>
        <w:pStyle w:val="TF-TEXTO"/>
        <w:ind w:firstLine="567"/>
      </w:pPr>
      <w:r w:rsidRPr="0087140F">
        <w:t xml:space="preserve">Na </w:t>
      </w:r>
      <w:r w:rsidRPr="0087140F">
        <w:fldChar w:fldCharType="begin"/>
      </w:r>
      <w:r w:rsidRPr="0087140F">
        <w:instrText xml:space="preserve"> REF _Ref183987551 \h </w:instrText>
      </w:r>
      <w:r w:rsidRPr="0087140F">
        <w:fldChar w:fldCharType="separate"/>
      </w:r>
      <w:r w:rsidR="008809CA" w:rsidRPr="0087140F">
        <w:t xml:space="preserve">Figura </w:t>
      </w:r>
      <w:r w:rsidR="008809CA">
        <w:rPr>
          <w:noProof/>
        </w:rPr>
        <w:t>16</w:t>
      </w:r>
      <w:r w:rsidRPr="0087140F">
        <w:fldChar w:fldCharType="end"/>
      </w:r>
      <w:r w:rsidRPr="0087140F">
        <w:t xml:space="preserve"> item (b) é possível observar </w:t>
      </w:r>
      <w:r w:rsidR="001B22EE" w:rsidRPr="0087140F">
        <w:t xml:space="preserve">as marcações e </w:t>
      </w:r>
      <w:r w:rsidRPr="0087140F">
        <w:t xml:space="preserve">a </w:t>
      </w:r>
      <w:r w:rsidR="001B22EE" w:rsidRPr="0087140F">
        <w:t>acurácia, sendo uma porcentagem média e individual por neurônio identificado</w:t>
      </w:r>
      <w:r w:rsidRPr="0087140F">
        <w:t xml:space="preserve"> como atípico (</w:t>
      </w:r>
      <w:r w:rsidRPr="0087140F">
        <w:fldChar w:fldCharType="begin"/>
      </w:r>
      <w:r w:rsidRPr="0087140F">
        <w:instrText xml:space="preserve"> REF _Ref183987551 \h </w:instrText>
      </w:r>
      <w:r w:rsidRPr="0087140F">
        <w:fldChar w:fldCharType="separate"/>
      </w:r>
      <w:r w:rsidR="008809CA" w:rsidRPr="0087140F">
        <w:t xml:space="preserve">Figura </w:t>
      </w:r>
      <w:r w:rsidR="008809CA">
        <w:rPr>
          <w:noProof/>
        </w:rPr>
        <w:t>16</w:t>
      </w:r>
      <w:r w:rsidRPr="0087140F">
        <w:fldChar w:fldCharType="end"/>
      </w:r>
      <w:r w:rsidRPr="0087140F">
        <w:t xml:space="preserve"> item a)</w:t>
      </w:r>
      <w:r w:rsidR="001B22EE" w:rsidRPr="0087140F">
        <w:t xml:space="preserve">. Caso não </w:t>
      </w:r>
      <w:r w:rsidRPr="0087140F">
        <w:t>seja identificado</w:t>
      </w:r>
      <w:r w:rsidR="001B22EE" w:rsidRPr="0087140F">
        <w:t xml:space="preserve"> nenhum neurônio</w:t>
      </w:r>
      <w:r w:rsidRPr="0087140F">
        <w:t xml:space="preserve"> na imagem</w:t>
      </w:r>
      <w:r w:rsidR="001B22EE" w:rsidRPr="0087140F">
        <w:t xml:space="preserve">, </w:t>
      </w:r>
      <w:r w:rsidRPr="0087140F">
        <w:t>o</w:t>
      </w:r>
      <w:r w:rsidR="001B22EE" w:rsidRPr="0087140F">
        <w:t xml:space="preserve"> modelo</w:t>
      </w:r>
      <w:r w:rsidRPr="0087140F">
        <w:t xml:space="preserve"> não retorna nada</w:t>
      </w:r>
      <w:r w:rsidR="001B22EE" w:rsidRPr="0087140F">
        <w:t xml:space="preserve">. </w:t>
      </w:r>
    </w:p>
    <w:p w14:paraId="71D4379A" w14:textId="01D21A70" w:rsidR="00C41934" w:rsidRPr="0087140F" w:rsidRDefault="00C41934" w:rsidP="00D04093">
      <w:pPr>
        <w:pStyle w:val="TF-TEXTO"/>
      </w:pPr>
      <w:r w:rsidRPr="0087140F">
        <w:t>Para definir a média de acertos por imagem, captu</w:t>
      </w:r>
      <w:r w:rsidR="00D04093" w:rsidRPr="0087140F">
        <w:t>rou-se</w:t>
      </w:r>
      <w:r w:rsidRPr="0087140F">
        <w:t xml:space="preserve"> dez imagens inéditas, ou seja, que não haviam sido submetidas ao </w:t>
      </w:r>
      <w:proofErr w:type="spellStart"/>
      <w:r w:rsidRPr="0087140F">
        <w:rPr>
          <w:i/>
          <w:iCs/>
        </w:rPr>
        <w:t>dataset</w:t>
      </w:r>
      <w:proofErr w:type="spellEnd"/>
      <w:r w:rsidRPr="0087140F">
        <w:t xml:space="preserve"> de treinamento. Essas imagens foram selecionadas pela equipe d</w:t>
      </w:r>
      <w:r w:rsidR="00177363" w:rsidRPr="0087140F">
        <w:t>o curso de</w:t>
      </w:r>
      <w:r w:rsidRPr="0087140F">
        <w:t xml:space="preserve"> medicina, que também produziu uma cópia de cada uma contendo as </w:t>
      </w:r>
      <w:r w:rsidRPr="0087140F">
        <w:lastRenderedPageBreak/>
        <w:t>marcações esperadas. Em seguida, essas dez imagens</w:t>
      </w:r>
      <w:r w:rsidR="00177363" w:rsidRPr="0087140F">
        <w:t xml:space="preserve"> foram </w:t>
      </w:r>
      <w:proofErr w:type="gramStart"/>
      <w:r w:rsidR="00177363" w:rsidRPr="0087140F">
        <w:t>submeti</w:t>
      </w:r>
      <w:proofErr w:type="gramEnd"/>
      <w:del w:id="421" w:author="Dalton Solano dos Reis" w:date="2024-12-11T09:12:00Z" w16du:dateUtc="2024-12-11T12:12:00Z">
        <w:r w:rsidR="00177363" w:rsidRPr="0087140F" w:rsidDel="00AA778F">
          <w:delText>d</w:delText>
        </w:r>
      </w:del>
      <w:r w:rsidR="00177363" w:rsidRPr="0087140F">
        <w:t>das</w:t>
      </w:r>
      <w:r w:rsidRPr="0087140F">
        <w:t xml:space="preserve"> ao modelo de identificação de neurônios atípicos, o que permitiu a obtenção de dados necessários para calcular a média de acertos do modelo</w:t>
      </w:r>
      <w:del w:id="422" w:author="Dalton Solano dos Reis" w:date="2024-12-11T09:13:00Z" w16du:dateUtc="2024-12-11T12:13:00Z">
        <w:r w:rsidR="00177363" w:rsidRPr="0087140F" w:rsidDel="00AA778F">
          <w:delText>, conforme exemplifica o</w:delText>
        </w:r>
      </w:del>
      <w:ins w:id="423" w:author="Dalton Solano dos Reis" w:date="2024-12-11T09:13:00Z" w16du:dateUtc="2024-12-11T12:13:00Z">
        <w:r w:rsidR="00AA778F">
          <w:t xml:space="preserve"> (</w:t>
        </w:r>
      </w:ins>
      <w:del w:id="424" w:author="Dalton Solano dos Reis" w:date="2024-12-11T09:13:00Z" w16du:dateUtc="2024-12-11T12:13:00Z">
        <w:r w:rsidR="00177363" w:rsidRPr="0087140F" w:rsidDel="00AA778F">
          <w:delText xml:space="preserve"> </w:delText>
        </w:r>
      </w:del>
      <w:r w:rsidR="00177363" w:rsidRPr="0087140F">
        <w:fldChar w:fldCharType="begin"/>
      </w:r>
      <w:r w:rsidR="00177363" w:rsidRPr="0087140F">
        <w:instrText xml:space="preserve"> REF _Ref183988039 \h </w:instrText>
      </w:r>
      <w:r w:rsidR="00177363" w:rsidRPr="0087140F">
        <w:fldChar w:fldCharType="separate"/>
      </w:r>
      <w:r w:rsidR="008809CA" w:rsidRPr="0087140F">
        <w:t xml:space="preserve">Quadro </w:t>
      </w:r>
      <w:r w:rsidR="008809CA">
        <w:rPr>
          <w:noProof/>
        </w:rPr>
        <w:t>21</w:t>
      </w:r>
      <w:r w:rsidR="00177363" w:rsidRPr="0087140F">
        <w:fldChar w:fldCharType="end"/>
      </w:r>
      <w:ins w:id="425" w:author="Dalton Solano dos Reis" w:date="2024-12-11T09:13:00Z" w16du:dateUtc="2024-12-11T12:13:00Z">
        <w:r w:rsidR="00AA778F">
          <w:t>).</w:t>
        </w:r>
      </w:ins>
    </w:p>
    <w:p w14:paraId="383CA210" w14:textId="7CA7EB1D" w:rsidR="004F4D1C" w:rsidRDefault="00C940E7" w:rsidP="00EF029D">
      <w:pPr>
        <w:pStyle w:val="TF-LEGENDA"/>
      </w:pPr>
      <w:bookmarkStart w:id="426" w:name="_Ref183988039"/>
      <w:bookmarkStart w:id="427" w:name="_Toc184283889"/>
      <w:r w:rsidRPr="0087140F">
        <w:t xml:space="preserve">Quadro </w:t>
      </w:r>
      <w:fldSimple w:instr=" SEQ Quadro \* ARABIC ">
        <w:r w:rsidR="008809CA">
          <w:rPr>
            <w:noProof/>
          </w:rPr>
          <w:t>21</w:t>
        </w:r>
      </w:fldSimple>
      <w:bookmarkEnd w:id="426"/>
      <w:r w:rsidRPr="0087140F">
        <w:t xml:space="preserve"> – </w:t>
      </w:r>
      <w:r w:rsidR="004F4D1C" w:rsidRPr="0087140F">
        <w:t>Dados após análise das dez imagens</w:t>
      </w:r>
      <w:del w:id="428" w:author="Dalton Solano dos Reis" w:date="2024-12-11T09:13:00Z" w16du:dateUtc="2024-12-11T12:13:00Z">
        <w:r w:rsidR="004F4D1C" w:rsidRPr="0087140F" w:rsidDel="00AA778F">
          <w:delText>.</w:delText>
        </w:r>
      </w:del>
      <w:bookmarkEnd w:id="427"/>
    </w:p>
    <w:tbl>
      <w:tblPr>
        <w:tblStyle w:val="Tabelacomgrade"/>
        <w:tblW w:w="0" w:type="auto"/>
        <w:tblLook w:val="04A0" w:firstRow="1" w:lastRow="0" w:firstColumn="1" w:lastColumn="0" w:noHBand="0" w:noVBand="1"/>
      </w:tblPr>
      <w:tblGrid>
        <w:gridCol w:w="1436"/>
        <w:gridCol w:w="2367"/>
        <w:gridCol w:w="2110"/>
        <w:gridCol w:w="1804"/>
        <w:gridCol w:w="1345"/>
      </w:tblGrid>
      <w:tr w:rsidR="008311EC" w14:paraId="45137FA7" w14:textId="77777777" w:rsidTr="005A275A">
        <w:trPr>
          <w:trHeight w:val="283"/>
        </w:trPr>
        <w:tc>
          <w:tcPr>
            <w:tcW w:w="1812" w:type="dxa"/>
            <w:shd w:val="clear" w:color="auto" w:fill="D9D9D9" w:themeFill="background1" w:themeFillShade="D9"/>
            <w:vAlign w:val="center"/>
          </w:tcPr>
          <w:p w14:paraId="352A37A5" w14:textId="7E09A5D5" w:rsidR="008311EC" w:rsidRPr="008311EC" w:rsidRDefault="008311EC" w:rsidP="008311EC">
            <w:pPr>
              <w:jc w:val="center"/>
              <w:rPr>
                <w:sz w:val="22"/>
                <w:szCs w:val="22"/>
              </w:rPr>
            </w:pPr>
            <w:r w:rsidRPr="008311EC">
              <w:rPr>
                <w:sz w:val="22"/>
                <w:szCs w:val="22"/>
              </w:rPr>
              <w:t>Exemplo</w:t>
            </w:r>
          </w:p>
        </w:tc>
        <w:tc>
          <w:tcPr>
            <w:tcW w:w="1812" w:type="dxa"/>
            <w:shd w:val="clear" w:color="auto" w:fill="D9D9D9" w:themeFill="background1" w:themeFillShade="D9"/>
            <w:vAlign w:val="center"/>
          </w:tcPr>
          <w:p w14:paraId="2FA57528" w14:textId="05A664B9" w:rsidR="008311EC" w:rsidRPr="008311EC" w:rsidRDefault="008311EC" w:rsidP="008311EC">
            <w:pPr>
              <w:jc w:val="center"/>
              <w:rPr>
                <w:sz w:val="22"/>
                <w:szCs w:val="22"/>
              </w:rPr>
            </w:pPr>
            <w:proofErr w:type="spellStart"/>
            <w:r w:rsidRPr="008311EC">
              <w:rPr>
                <w:sz w:val="22"/>
                <w:szCs w:val="22"/>
              </w:rPr>
              <w:t>Marcações_Academicos</w:t>
            </w:r>
            <w:proofErr w:type="spellEnd"/>
          </w:p>
        </w:tc>
        <w:tc>
          <w:tcPr>
            <w:tcW w:w="1812" w:type="dxa"/>
            <w:shd w:val="clear" w:color="auto" w:fill="D9D9D9" w:themeFill="background1" w:themeFillShade="D9"/>
            <w:vAlign w:val="center"/>
          </w:tcPr>
          <w:p w14:paraId="798C4C8E" w14:textId="5E24B814" w:rsidR="008311EC" w:rsidRPr="008311EC" w:rsidRDefault="008311EC" w:rsidP="008311EC">
            <w:pPr>
              <w:jc w:val="center"/>
              <w:rPr>
                <w:sz w:val="22"/>
                <w:szCs w:val="22"/>
              </w:rPr>
            </w:pPr>
            <w:proofErr w:type="spellStart"/>
            <w:r w:rsidRPr="008311EC">
              <w:rPr>
                <w:sz w:val="22"/>
                <w:szCs w:val="22"/>
              </w:rPr>
              <w:t>Identicações_Modelo</w:t>
            </w:r>
            <w:proofErr w:type="spellEnd"/>
          </w:p>
        </w:tc>
        <w:tc>
          <w:tcPr>
            <w:tcW w:w="1813" w:type="dxa"/>
            <w:shd w:val="clear" w:color="auto" w:fill="D9D9D9" w:themeFill="background1" w:themeFillShade="D9"/>
            <w:vAlign w:val="center"/>
          </w:tcPr>
          <w:p w14:paraId="1661D94D" w14:textId="5593C832" w:rsidR="008311EC" w:rsidRPr="008311EC" w:rsidRDefault="008311EC" w:rsidP="008311EC">
            <w:pPr>
              <w:jc w:val="center"/>
              <w:rPr>
                <w:sz w:val="22"/>
                <w:szCs w:val="22"/>
              </w:rPr>
            </w:pPr>
            <w:r w:rsidRPr="008311EC">
              <w:rPr>
                <w:sz w:val="22"/>
                <w:szCs w:val="22"/>
              </w:rPr>
              <w:t>Correspondências</w:t>
            </w:r>
          </w:p>
        </w:tc>
        <w:tc>
          <w:tcPr>
            <w:tcW w:w="1813" w:type="dxa"/>
            <w:shd w:val="clear" w:color="auto" w:fill="D9D9D9" w:themeFill="background1" w:themeFillShade="D9"/>
            <w:vAlign w:val="center"/>
          </w:tcPr>
          <w:p w14:paraId="42DA203C" w14:textId="1C0F8A65" w:rsidR="008311EC" w:rsidRPr="008311EC" w:rsidRDefault="008311EC" w:rsidP="008311EC">
            <w:pPr>
              <w:jc w:val="center"/>
              <w:rPr>
                <w:sz w:val="22"/>
                <w:szCs w:val="22"/>
              </w:rPr>
            </w:pPr>
            <w:r w:rsidRPr="008311EC">
              <w:rPr>
                <w:sz w:val="22"/>
                <w:szCs w:val="22"/>
              </w:rPr>
              <w:t>% Acerto</w:t>
            </w:r>
          </w:p>
        </w:tc>
      </w:tr>
      <w:tr w:rsidR="008311EC" w14:paraId="278FE195" w14:textId="77777777" w:rsidTr="008311EC">
        <w:tc>
          <w:tcPr>
            <w:tcW w:w="1812" w:type="dxa"/>
            <w:vAlign w:val="center"/>
          </w:tcPr>
          <w:p w14:paraId="18150C0D" w14:textId="532BE69F" w:rsidR="008311EC" w:rsidRPr="008311EC" w:rsidRDefault="008311EC" w:rsidP="008311EC">
            <w:pPr>
              <w:jc w:val="center"/>
              <w:rPr>
                <w:sz w:val="22"/>
                <w:szCs w:val="22"/>
              </w:rPr>
            </w:pPr>
            <w:r w:rsidRPr="008311EC">
              <w:rPr>
                <w:sz w:val="22"/>
                <w:szCs w:val="22"/>
              </w:rPr>
              <w:t>1</w:t>
            </w:r>
          </w:p>
        </w:tc>
        <w:tc>
          <w:tcPr>
            <w:tcW w:w="1812" w:type="dxa"/>
            <w:vAlign w:val="center"/>
          </w:tcPr>
          <w:p w14:paraId="7A7C1527" w14:textId="5B72CB65" w:rsidR="008311EC" w:rsidRPr="008311EC" w:rsidRDefault="008311EC" w:rsidP="008311EC">
            <w:pPr>
              <w:jc w:val="center"/>
              <w:rPr>
                <w:sz w:val="22"/>
                <w:szCs w:val="22"/>
              </w:rPr>
            </w:pPr>
            <w:r w:rsidRPr="008311EC">
              <w:rPr>
                <w:sz w:val="22"/>
                <w:szCs w:val="22"/>
              </w:rPr>
              <w:t>0</w:t>
            </w:r>
          </w:p>
        </w:tc>
        <w:tc>
          <w:tcPr>
            <w:tcW w:w="1812" w:type="dxa"/>
            <w:vAlign w:val="center"/>
          </w:tcPr>
          <w:p w14:paraId="05446F7C" w14:textId="41B6C27D" w:rsidR="008311EC" w:rsidRPr="008311EC" w:rsidRDefault="008311EC" w:rsidP="008311EC">
            <w:pPr>
              <w:jc w:val="center"/>
              <w:rPr>
                <w:sz w:val="22"/>
                <w:szCs w:val="22"/>
              </w:rPr>
            </w:pPr>
            <w:r w:rsidRPr="008311EC">
              <w:rPr>
                <w:sz w:val="22"/>
                <w:szCs w:val="22"/>
              </w:rPr>
              <w:t>0</w:t>
            </w:r>
          </w:p>
        </w:tc>
        <w:tc>
          <w:tcPr>
            <w:tcW w:w="1813" w:type="dxa"/>
            <w:vAlign w:val="center"/>
          </w:tcPr>
          <w:p w14:paraId="2D759455" w14:textId="21741210" w:rsidR="008311EC" w:rsidRPr="008311EC" w:rsidRDefault="008311EC" w:rsidP="008311EC">
            <w:pPr>
              <w:jc w:val="center"/>
              <w:rPr>
                <w:sz w:val="22"/>
                <w:szCs w:val="22"/>
              </w:rPr>
            </w:pPr>
            <w:r w:rsidRPr="008311EC">
              <w:rPr>
                <w:sz w:val="22"/>
                <w:szCs w:val="22"/>
              </w:rPr>
              <w:t>0</w:t>
            </w:r>
          </w:p>
        </w:tc>
        <w:tc>
          <w:tcPr>
            <w:tcW w:w="1813" w:type="dxa"/>
            <w:vAlign w:val="center"/>
          </w:tcPr>
          <w:p w14:paraId="12C841C5" w14:textId="1B3CFB18" w:rsidR="008311EC" w:rsidRPr="008311EC" w:rsidRDefault="008311EC" w:rsidP="008311EC">
            <w:pPr>
              <w:jc w:val="center"/>
              <w:rPr>
                <w:sz w:val="22"/>
                <w:szCs w:val="22"/>
              </w:rPr>
            </w:pPr>
            <w:r w:rsidRPr="008311EC">
              <w:rPr>
                <w:sz w:val="22"/>
                <w:szCs w:val="22"/>
              </w:rPr>
              <w:t>-</w:t>
            </w:r>
          </w:p>
        </w:tc>
      </w:tr>
      <w:tr w:rsidR="008311EC" w14:paraId="68FA771B" w14:textId="77777777" w:rsidTr="008311EC">
        <w:tc>
          <w:tcPr>
            <w:tcW w:w="1812" w:type="dxa"/>
            <w:vAlign w:val="center"/>
          </w:tcPr>
          <w:p w14:paraId="55CDE1C0" w14:textId="563B408C" w:rsidR="008311EC" w:rsidRPr="008311EC" w:rsidRDefault="008311EC" w:rsidP="008311EC">
            <w:pPr>
              <w:jc w:val="center"/>
              <w:rPr>
                <w:sz w:val="22"/>
                <w:szCs w:val="22"/>
              </w:rPr>
            </w:pPr>
            <w:r w:rsidRPr="008311EC">
              <w:rPr>
                <w:sz w:val="22"/>
                <w:szCs w:val="22"/>
              </w:rPr>
              <w:t>2</w:t>
            </w:r>
          </w:p>
        </w:tc>
        <w:tc>
          <w:tcPr>
            <w:tcW w:w="1812" w:type="dxa"/>
            <w:vAlign w:val="center"/>
          </w:tcPr>
          <w:p w14:paraId="565A6DAC" w14:textId="5DF1D8C0" w:rsidR="008311EC" w:rsidRPr="008311EC" w:rsidRDefault="008311EC" w:rsidP="008311EC">
            <w:pPr>
              <w:jc w:val="center"/>
              <w:rPr>
                <w:sz w:val="22"/>
                <w:szCs w:val="22"/>
              </w:rPr>
            </w:pPr>
            <w:r w:rsidRPr="008311EC">
              <w:rPr>
                <w:sz w:val="22"/>
                <w:szCs w:val="22"/>
              </w:rPr>
              <w:t>6</w:t>
            </w:r>
          </w:p>
        </w:tc>
        <w:tc>
          <w:tcPr>
            <w:tcW w:w="1812" w:type="dxa"/>
            <w:vAlign w:val="center"/>
          </w:tcPr>
          <w:p w14:paraId="662E410A" w14:textId="68FB80B4" w:rsidR="008311EC" w:rsidRPr="008311EC" w:rsidRDefault="008311EC" w:rsidP="008311EC">
            <w:pPr>
              <w:jc w:val="center"/>
              <w:rPr>
                <w:sz w:val="22"/>
                <w:szCs w:val="22"/>
              </w:rPr>
            </w:pPr>
            <w:r w:rsidRPr="008311EC">
              <w:rPr>
                <w:sz w:val="22"/>
                <w:szCs w:val="22"/>
              </w:rPr>
              <w:t>11</w:t>
            </w:r>
          </w:p>
        </w:tc>
        <w:tc>
          <w:tcPr>
            <w:tcW w:w="1813" w:type="dxa"/>
            <w:vAlign w:val="center"/>
          </w:tcPr>
          <w:p w14:paraId="17820982" w14:textId="7CE5B8DD" w:rsidR="008311EC" w:rsidRPr="008311EC" w:rsidRDefault="008311EC" w:rsidP="008311EC">
            <w:pPr>
              <w:jc w:val="center"/>
              <w:rPr>
                <w:sz w:val="22"/>
                <w:szCs w:val="22"/>
              </w:rPr>
            </w:pPr>
            <w:r w:rsidRPr="008311EC">
              <w:rPr>
                <w:sz w:val="22"/>
                <w:szCs w:val="22"/>
              </w:rPr>
              <w:t>4</w:t>
            </w:r>
          </w:p>
        </w:tc>
        <w:tc>
          <w:tcPr>
            <w:tcW w:w="1813" w:type="dxa"/>
            <w:vAlign w:val="center"/>
          </w:tcPr>
          <w:p w14:paraId="72B370C7" w14:textId="744C9D4D" w:rsidR="008311EC" w:rsidRPr="008311EC" w:rsidRDefault="008311EC" w:rsidP="008311EC">
            <w:pPr>
              <w:jc w:val="center"/>
              <w:rPr>
                <w:sz w:val="22"/>
                <w:szCs w:val="22"/>
              </w:rPr>
            </w:pPr>
            <w:r w:rsidRPr="008311EC">
              <w:rPr>
                <w:sz w:val="22"/>
                <w:szCs w:val="22"/>
              </w:rPr>
              <w:t>66,67</w:t>
            </w:r>
          </w:p>
        </w:tc>
      </w:tr>
      <w:tr w:rsidR="008311EC" w14:paraId="30F8C27C" w14:textId="77777777" w:rsidTr="008311EC">
        <w:tc>
          <w:tcPr>
            <w:tcW w:w="1812" w:type="dxa"/>
            <w:vAlign w:val="center"/>
          </w:tcPr>
          <w:p w14:paraId="6BB8278A" w14:textId="3A280C15" w:rsidR="008311EC" w:rsidRPr="008311EC" w:rsidRDefault="008311EC" w:rsidP="008311EC">
            <w:pPr>
              <w:jc w:val="center"/>
              <w:rPr>
                <w:sz w:val="22"/>
                <w:szCs w:val="22"/>
              </w:rPr>
            </w:pPr>
            <w:r w:rsidRPr="008311EC">
              <w:rPr>
                <w:sz w:val="22"/>
                <w:szCs w:val="22"/>
              </w:rPr>
              <w:t>3</w:t>
            </w:r>
          </w:p>
        </w:tc>
        <w:tc>
          <w:tcPr>
            <w:tcW w:w="1812" w:type="dxa"/>
            <w:vAlign w:val="center"/>
          </w:tcPr>
          <w:p w14:paraId="12D1C615" w14:textId="22152FA5" w:rsidR="008311EC" w:rsidRPr="008311EC" w:rsidRDefault="008311EC" w:rsidP="008311EC">
            <w:pPr>
              <w:jc w:val="center"/>
              <w:rPr>
                <w:sz w:val="22"/>
                <w:szCs w:val="22"/>
              </w:rPr>
            </w:pPr>
            <w:r w:rsidRPr="008311EC">
              <w:rPr>
                <w:sz w:val="22"/>
                <w:szCs w:val="22"/>
              </w:rPr>
              <w:t>4</w:t>
            </w:r>
          </w:p>
        </w:tc>
        <w:tc>
          <w:tcPr>
            <w:tcW w:w="1812" w:type="dxa"/>
            <w:vAlign w:val="center"/>
          </w:tcPr>
          <w:p w14:paraId="14A8CB4E" w14:textId="1385782C" w:rsidR="008311EC" w:rsidRPr="008311EC" w:rsidRDefault="008311EC" w:rsidP="008311EC">
            <w:pPr>
              <w:jc w:val="center"/>
              <w:rPr>
                <w:sz w:val="22"/>
                <w:szCs w:val="22"/>
              </w:rPr>
            </w:pPr>
            <w:r w:rsidRPr="008311EC">
              <w:rPr>
                <w:sz w:val="22"/>
                <w:szCs w:val="22"/>
              </w:rPr>
              <w:t>2</w:t>
            </w:r>
          </w:p>
        </w:tc>
        <w:tc>
          <w:tcPr>
            <w:tcW w:w="1813" w:type="dxa"/>
            <w:vAlign w:val="center"/>
          </w:tcPr>
          <w:p w14:paraId="2A8C213D" w14:textId="13F1FA50" w:rsidR="008311EC" w:rsidRPr="008311EC" w:rsidRDefault="008311EC" w:rsidP="008311EC">
            <w:pPr>
              <w:jc w:val="center"/>
              <w:rPr>
                <w:sz w:val="22"/>
                <w:szCs w:val="22"/>
              </w:rPr>
            </w:pPr>
            <w:r w:rsidRPr="008311EC">
              <w:rPr>
                <w:sz w:val="22"/>
                <w:szCs w:val="22"/>
              </w:rPr>
              <w:t>2</w:t>
            </w:r>
          </w:p>
        </w:tc>
        <w:tc>
          <w:tcPr>
            <w:tcW w:w="1813" w:type="dxa"/>
            <w:vAlign w:val="center"/>
          </w:tcPr>
          <w:p w14:paraId="5CE3F9F3" w14:textId="3B2BFB60" w:rsidR="008311EC" w:rsidRPr="008311EC" w:rsidRDefault="008311EC" w:rsidP="008311EC">
            <w:pPr>
              <w:jc w:val="center"/>
              <w:rPr>
                <w:sz w:val="22"/>
                <w:szCs w:val="22"/>
              </w:rPr>
            </w:pPr>
            <w:r w:rsidRPr="008311EC">
              <w:rPr>
                <w:sz w:val="22"/>
                <w:szCs w:val="22"/>
              </w:rPr>
              <w:t>50,00</w:t>
            </w:r>
          </w:p>
        </w:tc>
      </w:tr>
      <w:tr w:rsidR="008311EC" w14:paraId="2683B960" w14:textId="77777777" w:rsidTr="008311EC">
        <w:tc>
          <w:tcPr>
            <w:tcW w:w="1812" w:type="dxa"/>
            <w:vAlign w:val="center"/>
          </w:tcPr>
          <w:p w14:paraId="5249D567" w14:textId="2D645793" w:rsidR="008311EC" w:rsidRPr="008311EC" w:rsidRDefault="008311EC" w:rsidP="008311EC">
            <w:pPr>
              <w:jc w:val="center"/>
              <w:rPr>
                <w:sz w:val="22"/>
                <w:szCs w:val="22"/>
              </w:rPr>
            </w:pPr>
            <w:r w:rsidRPr="008311EC">
              <w:rPr>
                <w:sz w:val="22"/>
                <w:szCs w:val="22"/>
              </w:rPr>
              <w:t>4</w:t>
            </w:r>
          </w:p>
        </w:tc>
        <w:tc>
          <w:tcPr>
            <w:tcW w:w="1812" w:type="dxa"/>
            <w:vAlign w:val="center"/>
          </w:tcPr>
          <w:p w14:paraId="758CBFC2" w14:textId="21D18404" w:rsidR="008311EC" w:rsidRPr="008311EC" w:rsidRDefault="008311EC" w:rsidP="008311EC">
            <w:pPr>
              <w:jc w:val="center"/>
              <w:rPr>
                <w:sz w:val="22"/>
                <w:szCs w:val="22"/>
              </w:rPr>
            </w:pPr>
            <w:r w:rsidRPr="008311EC">
              <w:rPr>
                <w:sz w:val="22"/>
                <w:szCs w:val="22"/>
              </w:rPr>
              <w:t>6</w:t>
            </w:r>
          </w:p>
        </w:tc>
        <w:tc>
          <w:tcPr>
            <w:tcW w:w="1812" w:type="dxa"/>
            <w:vAlign w:val="center"/>
          </w:tcPr>
          <w:p w14:paraId="33A57288" w14:textId="3594614C" w:rsidR="008311EC" w:rsidRPr="008311EC" w:rsidRDefault="008311EC" w:rsidP="008311EC">
            <w:pPr>
              <w:jc w:val="center"/>
              <w:rPr>
                <w:sz w:val="22"/>
                <w:szCs w:val="22"/>
              </w:rPr>
            </w:pPr>
            <w:r w:rsidRPr="008311EC">
              <w:rPr>
                <w:sz w:val="22"/>
                <w:szCs w:val="22"/>
              </w:rPr>
              <w:t>19</w:t>
            </w:r>
          </w:p>
        </w:tc>
        <w:tc>
          <w:tcPr>
            <w:tcW w:w="1813" w:type="dxa"/>
            <w:vAlign w:val="center"/>
          </w:tcPr>
          <w:p w14:paraId="6D27AB63" w14:textId="451C84A3" w:rsidR="008311EC" w:rsidRPr="008311EC" w:rsidRDefault="008311EC" w:rsidP="008311EC">
            <w:pPr>
              <w:jc w:val="center"/>
              <w:rPr>
                <w:sz w:val="22"/>
                <w:szCs w:val="22"/>
              </w:rPr>
            </w:pPr>
            <w:r w:rsidRPr="008311EC">
              <w:rPr>
                <w:sz w:val="22"/>
                <w:szCs w:val="22"/>
              </w:rPr>
              <w:t>5</w:t>
            </w:r>
          </w:p>
        </w:tc>
        <w:tc>
          <w:tcPr>
            <w:tcW w:w="1813" w:type="dxa"/>
            <w:vAlign w:val="center"/>
          </w:tcPr>
          <w:p w14:paraId="25E6E8F5" w14:textId="6FF4385A" w:rsidR="008311EC" w:rsidRPr="008311EC" w:rsidRDefault="008311EC" w:rsidP="008311EC">
            <w:pPr>
              <w:jc w:val="center"/>
              <w:rPr>
                <w:sz w:val="22"/>
                <w:szCs w:val="22"/>
              </w:rPr>
            </w:pPr>
            <w:r w:rsidRPr="008311EC">
              <w:rPr>
                <w:sz w:val="22"/>
                <w:szCs w:val="22"/>
              </w:rPr>
              <w:t>83,33</w:t>
            </w:r>
          </w:p>
        </w:tc>
      </w:tr>
      <w:tr w:rsidR="008311EC" w14:paraId="6B1B54E5" w14:textId="77777777" w:rsidTr="008311EC">
        <w:tc>
          <w:tcPr>
            <w:tcW w:w="1812" w:type="dxa"/>
            <w:vAlign w:val="center"/>
          </w:tcPr>
          <w:p w14:paraId="266B5E76" w14:textId="7D8062FD" w:rsidR="008311EC" w:rsidRPr="008311EC" w:rsidRDefault="008311EC" w:rsidP="008311EC">
            <w:pPr>
              <w:jc w:val="center"/>
              <w:rPr>
                <w:sz w:val="22"/>
                <w:szCs w:val="22"/>
              </w:rPr>
            </w:pPr>
            <w:r w:rsidRPr="008311EC">
              <w:rPr>
                <w:sz w:val="22"/>
                <w:szCs w:val="22"/>
              </w:rPr>
              <w:t>5</w:t>
            </w:r>
          </w:p>
        </w:tc>
        <w:tc>
          <w:tcPr>
            <w:tcW w:w="1812" w:type="dxa"/>
            <w:vAlign w:val="center"/>
          </w:tcPr>
          <w:p w14:paraId="00138C65" w14:textId="7DC25455" w:rsidR="008311EC" w:rsidRPr="008311EC" w:rsidRDefault="008311EC" w:rsidP="008311EC">
            <w:pPr>
              <w:jc w:val="center"/>
              <w:rPr>
                <w:sz w:val="22"/>
                <w:szCs w:val="22"/>
              </w:rPr>
            </w:pPr>
            <w:r w:rsidRPr="008311EC">
              <w:rPr>
                <w:sz w:val="22"/>
                <w:szCs w:val="22"/>
              </w:rPr>
              <w:t>2</w:t>
            </w:r>
          </w:p>
        </w:tc>
        <w:tc>
          <w:tcPr>
            <w:tcW w:w="1812" w:type="dxa"/>
            <w:vAlign w:val="center"/>
          </w:tcPr>
          <w:p w14:paraId="08FDA2A9" w14:textId="186567B9" w:rsidR="008311EC" w:rsidRPr="008311EC" w:rsidRDefault="008311EC" w:rsidP="008311EC">
            <w:pPr>
              <w:jc w:val="center"/>
              <w:rPr>
                <w:sz w:val="22"/>
                <w:szCs w:val="22"/>
              </w:rPr>
            </w:pPr>
            <w:r w:rsidRPr="008311EC">
              <w:rPr>
                <w:sz w:val="22"/>
                <w:szCs w:val="22"/>
              </w:rPr>
              <w:t>6</w:t>
            </w:r>
          </w:p>
        </w:tc>
        <w:tc>
          <w:tcPr>
            <w:tcW w:w="1813" w:type="dxa"/>
            <w:vAlign w:val="center"/>
          </w:tcPr>
          <w:p w14:paraId="0555E812" w14:textId="7219362E" w:rsidR="008311EC" w:rsidRPr="008311EC" w:rsidRDefault="008311EC" w:rsidP="008311EC">
            <w:pPr>
              <w:jc w:val="center"/>
              <w:rPr>
                <w:sz w:val="22"/>
                <w:szCs w:val="22"/>
              </w:rPr>
            </w:pPr>
            <w:r w:rsidRPr="008311EC">
              <w:rPr>
                <w:sz w:val="22"/>
                <w:szCs w:val="22"/>
              </w:rPr>
              <w:t>0</w:t>
            </w:r>
          </w:p>
        </w:tc>
        <w:tc>
          <w:tcPr>
            <w:tcW w:w="1813" w:type="dxa"/>
            <w:vAlign w:val="center"/>
          </w:tcPr>
          <w:p w14:paraId="4BB49DEC" w14:textId="26C2FA9E" w:rsidR="008311EC" w:rsidRPr="008311EC" w:rsidRDefault="008311EC" w:rsidP="008311EC">
            <w:pPr>
              <w:jc w:val="center"/>
              <w:rPr>
                <w:sz w:val="22"/>
                <w:szCs w:val="22"/>
              </w:rPr>
            </w:pPr>
            <w:r w:rsidRPr="008311EC">
              <w:rPr>
                <w:sz w:val="22"/>
                <w:szCs w:val="22"/>
              </w:rPr>
              <w:t>00,00</w:t>
            </w:r>
          </w:p>
        </w:tc>
      </w:tr>
      <w:tr w:rsidR="008311EC" w14:paraId="6A82A38D" w14:textId="77777777" w:rsidTr="008311EC">
        <w:tc>
          <w:tcPr>
            <w:tcW w:w="1812" w:type="dxa"/>
            <w:vAlign w:val="center"/>
          </w:tcPr>
          <w:p w14:paraId="1294CDFB" w14:textId="416273C7" w:rsidR="008311EC" w:rsidRPr="008311EC" w:rsidRDefault="008311EC" w:rsidP="008311EC">
            <w:pPr>
              <w:jc w:val="center"/>
              <w:rPr>
                <w:sz w:val="22"/>
                <w:szCs w:val="22"/>
              </w:rPr>
            </w:pPr>
            <w:r w:rsidRPr="008311EC">
              <w:rPr>
                <w:sz w:val="22"/>
                <w:szCs w:val="22"/>
              </w:rPr>
              <w:t>6</w:t>
            </w:r>
          </w:p>
        </w:tc>
        <w:tc>
          <w:tcPr>
            <w:tcW w:w="1812" w:type="dxa"/>
            <w:vAlign w:val="center"/>
          </w:tcPr>
          <w:p w14:paraId="71AEC22A" w14:textId="232A3AA4" w:rsidR="008311EC" w:rsidRPr="008311EC" w:rsidRDefault="008311EC" w:rsidP="008311EC">
            <w:pPr>
              <w:jc w:val="center"/>
              <w:rPr>
                <w:sz w:val="22"/>
                <w:szCs w:val="22"/>
              </w:rPr>
            </w:pPr>
            <w:r w:rsidRPr="008311EC">
              <w:rPr>
                <w:sz w:val="22"/>
                <w:szCs w:val="22"/>
              </w:rPr>
              <w:t>7</w:t>
            </w:r>
          </w:p>
        </w:tc>
        <w:tc>
          <w:tcPr>
            <w:tcW w:w="1812" w:type="dxa"/>
            <w:vAlign w:val="center"/>
          </w:tcPr>
          <w:p w14:paraId="585BB6FF" w14:textId="5664A7CC" w:rsidR="008311EC" w:rsidRPr="008311EC" w:rsidRDefault="008311EC" w:rsidP="008311EC">
            <w:pPr>
              <w:jc w:val="center"/>
              <w:rPr>
                <w:sz w:val="22"/>
                <w:szCs w:val="22"/>
              </w:rPr>
            </w:pPr>
            <w:r w:rsidRPr="008311EC">
              <w:rPr>
                <w:sz w:val="22"/>
                <w:szCs w:val="22"/>
              </w:rPr>
              <w:t>15</w:t>
            </w:r>
          </w:p>
        </w:tc>
        <w:tc>
          <w:tcPr>
            <w:tcW w:w="1813" w:type="dxa"/>
            <w:vAlign w:val="center"/>
          </w:tcPr>
          <w:p w14:paraId="51884AA6" w14:textId="4C40822A" w:rsidR="008311EC" w:rsidRPr="008311EC" w:rsidRDefault="008311EC" w:rsidP="008311EC">
            <w:pPr>
              <w:jc w:val="center"/>
              <w:rPr>
                <w:sz w:val="22"/>
                <w:szCs w:val="22"/>
              </w:rPr>
            </w:pPr>
            <w:r w:rsidRPr="008311EC">
              <w:rPr>
                <w:sz w:val="22"/>
                <w:szCs w:val="22"/>
              </w:rPr>
              <w:t>5</w:t>
            </w:r>
          </w:p>
        </w:tc>
        <w:tc>
          <w:tcPr>
            <w:tcW w:w="1813" w:type="dxa"/>
            <w:vAlign w:val="center"/>
          </w:tcPr>
          <w:p w14:paraId="74A49F5D" w14:textId="63AEC8B0" w:rsidR="008311EC" w:rsidRPr="008311EC" w:rsidRDefault="008311EC" w:rsidP="008311EC">
            <w:pPr>
              <w:jc w:val="center"/>
              <w:rPr>
                <w:sz w:val="22"/>
                <w:szCs w:val="22"/>
              </w:rPr>
            </w:pPr>
            <w:r w:rsidRPr="008311EC">
              <w:rPr>
                <w:sz w:val="22"/>
                <w:szCs w:val="22"/>
              </w:rPr>
              <w:t>71,43</w:t>
            </w:r>
          </w:p>
        </w:tc>
      </w:tr>
      <w:tr w:rsidR="008311EC" w14:paraId="1B28B61E" w14:textId="77777777" w:rsidTr="008311EC">
        <w:tc>
          <w:tcPr>
            <w:tcW w:w="1812" w:type="dxa"/>
            <w:vAlign w:val="center"/>
          </w:tcPr>
          <w:p w14:paraId="30C9404D" w14:textId="79007A79" w:rsidR="008311EC" w:rsidRPr="008311EC" w:rsidRDefault="008311EC" w:rsidP="008311EC">
            <w:pPr>
              <w:jc w:val="center"/>
              <w:rPr>
                <w:sz w:val="22"/>
                <w:szCs w:val="22"/>
              </w:rPr>
            </w:pPr>
            <w:r w:rsidRPr="008311EC">
              <w:rPr>
                <w:sz w:val="22"/>
                <w:szCs w:val="22"/>
              </w:rPr>
              <w:t>7</w:t>
            </w:r>
          </w:p>
        </w:tc>
        <w:tc>
          <w:tcPr>
            <w:tcW w:w="1812" w:type="dxa"/>
            <w:vAlign w:val="center"/>
          </w:tcPr>
          <w:p w14:paraId="33B488EA" w14:textId="26185F80" w:rsidR="008311EC" w:rsidRPr="008311EC" w:rsidRDefault="008311EC" w:rsidP="008311EC">
            <w:pPr>
              <w:jc w:val="center"/>
              <w:rPr>
                <w:sz w:val="22"/>
                <w:szCs w:val="22"/>
              </w:rPr>
            </w:pPr>
            <w:r w:rsidRPr="008311EC">
              <w:rPr>
                <w:sz w:val="22"/>
                <w:szCs w:val="22"/>
              </w:rPr>
              <w:t>5</w:t>
            </w:r>
          </w:p>
        </w:tc>
        <w:tc>
          <w:tcPr>
            <w:tcW w:w="1812" w:type="dxa"/>
            <w:vAlign w:val="center"/>
          </w:tcPr>
          <w:p w14:paraId="2FF542AA" w14:textId="6E862196" w:rsidR="008311EC" w:rsidRPr="008311EC" w:rsidRDefault="008311EC" w:rsidP="008311EC">
            <w:pPr>
              <w:jc w:val="center"/>
              <w:rPr>
                <w:sz w:val="22"/>
                <w:szCs w:val="22"/>
              </w:rPr>
            </w:pPr>
            <w:r w:rsidRPr="008311EC">
              <w:rPr>
                <w:sz w:val="22"/>
                <w:szCs w:val="22"/>
              </w:rPr>
              <w:t>9</w:t>
            </w:r>
          </w:p>
        </w:tc>
        <w:tc>
          <w:tcPr>
            <w:tcW w:w="1813" w:type="dxa"/>
            <w:vAlign w:val="center"/>
          </w:tcPr>
          <w:p w14:paraId="6F0B3C70" w14:textId="61CE5E0C" w:rsidR="008311EC" w:rsidRPr="008311EC" w:rsidRDefault="008311EC" w:rsidP="008311EC">
            <w:pPr>
              <w:jc w:val="center"/>
              <w:rPr>
                <w:sz w:val="22"/>
                <w:szCs w:val="22"/>
              </w:rPr>
            </w:pPr>
            <w:r w:rsidRPr="008311EC">
              <w:rPr>
                <w:sz w:val="22"/>
                <w:szCs w:val="22"/>
              </w:rPr>
              <w:t>2</w:t>
            </w:r>
          </w:p>
        </w:tc>
        <w:tc>
          <w:tcPr>
            <w:tcW w:w="1813" w:type="dxa"/>
            <w:vAlign w:val="center"/>
          </w:tcPr>
          <w:p w14:paraId="1D1A75DF" w14:textId="5F6C903F" w:rsidR="008311EC" w:rsidRPr="008311EC" w:rsidRDefault="008311EC" w:rsidP="008311EC">
            <w:pPr>
              <w:jc w:val="center"/>
              <w:rPr>
                <w:sz w:val="22"/>
                <w:szCs w:val="22"/>
              </w:rPr>
            </w:pPr>
            <w:r w:rsidRPr="008311EC">
              <w:rPr>
                <w:sz w:val="22"/>
                <w:szCs w:val="22"/>
              </w:rPr>
              <w:t>40,00</w:t>
            </w:r>
          </w:p>
        </w:tc>
      </w:tr>
      <w:tr w:rsidR="008311EC" w14:paraId="7ECBDA18" w14:textId="77777777" w:rsidTr="008311EC">
        <w:tc>
          <w:tcPr>
            <w:tcW w:w="1812" w:type="dxa"/>
            <w:vAlign w:val="center"/>
          </w:tcPr>
          <w:p w14:paraId="03DF6908" w14:textId="2267645A" w:rsidR="008311EC" w:rsidRPr="008311EC" w:rsidRDefault="008311EC" w:rsidP="008311EC">
            <w:pPr>
              <w:jc w:val="center"/>
              <w:rPr>
                <w:sz w:val="22"/>
                <w:szCs w:val="22"/>
              </w:rPr>
            </w:pPr>
            <w:r w:rsidRPr="008311EC">
              <w:rPr>
                <w:sz w:val="22"/>
                <w:szCs w:val="22"/>
              </w:rPr>
              <w:t>8</w:t>
            </w:r>
          </w:p>
        </w:tc>
        <w:tc>
          <w:tcPr>
            <w:tcW w:w="1812" w:type="dxa"/>
            <w:vAlign w:val="center"/>
          </w:tcPr>
          <w:p w14:paraId="2CCCFA00" w14:textId="101474A4" w:rsidR="008311EC" w:rsidRPr="008311EC" w:rsidRDefault="008311EC" w:rsidP="008311EC">
            <w:pPr>
              <w:jc w:val="center"/>
              <w:rPr>
                <w:sz w:val="22"/>
                <w:szCs w:val="22"/>
              </w:rPr>
            </w:pPr>
            <w:r w:rsidRPr="008311EC">
              <w:rPr>
                <w:sz w:val="22"/>
                <w:szCs w:val="22"/>
              </w:rPr>
              <w:t>2</w:t>
            </w:r>
          </w:p>
        </w:tc>
        <w:tc>
          <w:tcPr>
            <w:tcW w:w="1812" w:type="dxa"/>
            <w:vAlign w:val="center"/>
          </w:tcPr>
          <w:p w14:paraId="4E9F9E47" w14:textId="2AC36796" w:rsidR="008311EC" w:rsidRPr="008311EC" w:rsidRDefault="008311EC" w:rsidP="008311EC">
            <w:pPr>
              <w:jc w:val="center"/>
              <w:rPr>
                <w:sz w:val="22"/>
                <w:szCs w:val="22"/>
              </w:rPr>
            </w:pPr>
            <w:r w:rsidRPr="008311EC">
              <w:rPr>
                <w:sz w:val="22"/>
                <w:szCs w:val="22"/>
              </w:rPr>
              <w:t>1</w:t>
            </w:r>
          </w:p>
        </w:tc>
        <w:tc>
          <w:tcPr>
            <w:tcW w:w="1813" w:type="dxa"/>
            <w:vAlign w:val="center"/>
          </w:tcPr>
          <w:p w14:paraId="5C87E02F" w14:textId="44FAD591" w:rsidR="008311EC" w:rsidRPr="008311EC" w:rsidRDefault="008311EC" w:rsidP="008311EC">
            <w:pPr>
              <w:jc w:val="center"/>
              <w:rPr>
                <w:sz w:val="22"/>
                <w:szCs w:val="22"/>
              </w:rPr>
            </w:pPr>
            <w:r w:rsidRPr="008311EC">
              <w:rPr>
                <w:sz w:val="22"/>
                <w:szCs w:val="22"/>
              </w:rPr>
              <w:t>1</w:t>
            </w:r>
          </w:p>
        </w:tc>
        <w:tc>
          <w:tcPr>
            <w:tcW w:w="1813" w:type="dxa"/>
            <w:vAlign w:val="center"/>
          </w:tcPr>
          <w:p w14:paraId="63B05578" w14:textId="251797F2" w:rsidR="008311EC" w:rsidRPr="008311EC" w:rsidRDefault="008311EC" w:rsidP="008311EC">
            <w:pPr>
              <w:jc w:val="center"/>
              <w:rPr>
                <w:sz w:val="22"/>
                <w:szCs w:val="22"/>
              </w:rPr>
            </w:pPr>
            <w:r w:rsidRPr="008311EC">
              <w:rPr>
                <w:sz w:val="22"/>
                <w:szCs w:val="22"/>
              </w:rPr>
              <w:t>50,00</w:t>
            </w:r>
          </w:p>
        </w:tc>
      </w:tr>
      <w:tr w:rsidR="008311EC" w14:paraId="38C0518C" w14:textId="77777777" w:rsidTr="008311EC">
        <w:tc>
          <w:tcPr>
            <w:tcW w:w="1812" w:type="dxa"/>
            <w:vAlign w:val="center"/>
          </w:tcPr>
          <w:p w14:paraId="6D7AD46F" w14:textId="738195DA" w:rsidR="008311EC" w:rsidRPr="008311EC" w:rsidRDefault="008311EC" w:rsidP="008311EC">
            <w:pPr>
              <w:jc w:val="center"/>
              <w:rPr>
                <w:sz w:val="22"/>
                <w:szCs w:val="22"/>
              </w:rPr>
            </w:pPr>
            <w:r w:rsidRPr="008311EC">
              <w:rPr>
                <w:sz w:val="22"/>
                <w:szCs w:val="22"/>
              </w:rPr>
              <w:t>9</w:t>
            </w:r>
          </w:p>
        </w:tc>
        <w:tc>
          <w:tcPr>
            <w:tcW w:w="1812" w:type="dxa"/>
            <w:vAlign w:val="center"/>
          </w:tcPr>
          <w:p w14:paraId="1C34A122" w14:textId="7BCB6176" w:rsidR="008311EC" w:rsidRPr="008311EC" w:rsidRDefault="008311EC" w:rsidP="008311EC">
            <w:pPr>
              <w:jc w:val="center"/>
              <w:rPr>
                <w:sz w:val="22"/>
                <w:szCs w:val="22"/>
              </w:rPr>
            </w:pPr>
            <w:r w:rsidRPr="008311EC">
              <w:rPr>
                <w:sz w:val="22"/>
                <w:szCs w:val="22"/>
              </w:rPr>
              <w:t>5</w:t>
            </w:r>
          </w:p>
        </w:tc>
        <w:tc>
          <w:tcPr>
            <w:tcW w:w="1812" w:type="dxa"/>
            <w:vAlign w:val="center"/>
          </w:tcPr>
          <w:p w14:paraId="2A16641A" w14:textId="2569B525" w:rsidR="008311EC" w:rsidRPr="008311EC" w:rsidRDefault="008311EC" w:rsidP="008311EC">
            <w:pPr>
              <w:jc w:val="center"/>
              <w:rPr>
                <w:sz w:val="22"/>
                <w:szCs w:val="22"/>
              </w:rPr>
            </w:pPr>
            <w:r w:rsidRPr="008311EC">
              <w:rPr>
                <w:sz w:val="22"/>
                <w:szCs w:val="22"/>
              </w:rPr>
              <w:t>5</w:t>
            </w:r>
          </w:p>
        </w:tc>
        <w:tc>
          <w:tcPr>
            <w:tcW w:w="1813" w:type="dxa"/>
            <w:vAlign w:val="center"/>
          </w:tcPr>
          <w:p w14:paraId="380B0F9D" w14:textId="65DFE208" w:rsidR="008311EC" w:rsidRPr="008311EC" w:rsidRDefault="008311EC" w:rsidP="008311EC">
            <w:pPr>
              <w:jc w:val="center"/>
              <w:rPr>
                <w:sz w:val="22"/>
                <w:szCs w:val="22"/>
              </w:rPr>
            </w:pPr>
            <w:r w:rsidRPr="008311EC">
              <w:rPr>
                <w:sz w:val="22"/>
                <w:szCs w:val="22"/>
              </w:rPr>
              <w:t>2</w:t>
            </w:r>
          </w:p>
        </w:tc>
        <w:tc>
          <w:tcPr>
            <w:tcW w:w="1813" w:type="dxa"/>
            <w:vAlign w:val="center"/>
          </w:tcPr>
          <w:p w14:paraId="1B62CF88" w14:textId="282494AF" w:rsidR="008311EC" w:rsidRPr="008311EC" w:rsidRDefault="008311EC" w:rsidP="008311EC">
            <w:pPr>
              <w:jc w:val="center"/>
              <w:rPr>
                <w:sz w:val="22"/>
                <w:szCs w:val="22"/>
              </w:rPr>
            </w:pPr>
            <w:r w:rsidRPr="008311EC">
              <w:rPr>
                <w:sz w:val="22"/>
                <w:szCs w:val="22"/>
              </w:rPr>
              <w:t>40,00</w:t>
            </w:r>
          </w:p>
        </w:tc>
      </w:tr>
      <w:tr w:rsidR="008311EC" w14:paraId="5526EB21" w14:textId="77777777" w:rsidTr="008311EC">
        <w:tc>
          <w:tcPr>
            <w:tcW w:w="1812" w:type="dxa"/>
            <w:vAlign w:val="center"/>
          </w:tcPr>
          <w:p w14:paraId="45054A17" w14:textId="46D76DC4" w:rsidR="008311EC" w:rsidRPr="008311EC" w:rsidRDefault="008311EC" w:rsidP="008311EC">
            <w:pPr>
              <w:jc w:val="center"/>
              <w:rPr>
                <w:sz w:val="22"/>
                <w:szCs w:val="22"/>
              </w:rPr>
            </w:pPr>
            <w:r w:rsidRPr="008311EC">
              <w:rPr>
                <w:sz w:val="22"/>
                <w:szCs w:val="22"/>
              </w:rPr>
              <w:t>10</w:t>
            </w:r>
          </w:p>
        </w:tc>
        <w:tc>
          <w:tcPr>
            <w:tcW w:w="1812" w:type="dxa"/>
            <w:vAlign w:val="center"/>
          </w:tcPr>
          <w:p w14:paraId="76F83336" w14:textId="4466DA50" w:rsidR="008311EC" w:rsidRPr="008311EC" w:rsidRDefault="008311EC" w:rsidP="008311EC">
            <w:pPr>
              <w:jc w:val="center"/>
              <w:rPr>
                <w:sz w:val="22"/>
                <w:szCs w:val="22"/>
              </w:rPr>
            </w:pPr>
            <w:r w:rsidRPr="008311EC">
              <w:rPr>
                <w:sz w:val="22"/>
                <w:szCs w:val="22"/>
              </w:rPr>
              <w:t>3</w:t>
            </w:r>
          </w:p>
        </w:tc>
        <w:tc>
          <w:tcPr>
            <w:tcW w:w="1812" w:type="dxa"/>
            <w:vAlign w:val="center"/>
          </w:tcPr>
          <w:p w14:paraId="2AD19D2C" w14:textId="63570323" w:rsidR="008311EC" w:rsidRPr="008311EC" w:rsidRDefault="008311EC" w:rsidP="008311EC">
            <w:pPr>
              <w:jc w:val="center"/>
              <w:rPr>
                <w:sz w:val="22"/>
                <w:szCs w:val="22"/>
              </w:rPr>
            </w:pPr>
            <w:r w:rsidRPr="008311EC">
              <w:rPr>
                <w:sz w:val="22"/>
                <w:szCs w:val="22"/>
              </w:rPr>
              <w:t>1</w:t>
            </w:r>
          </w:p>
        </w:tc>
        <w:tc>
          <w:tcPr>
            <w:tcW w:w="1813" w:type="dxa"/>
            <w:vAlign w:val="center"/>
          </w:tcPr>
          <w:p w14:paraId="468772E2" w14:textId="58EF3C40" w:rsidR="008311EC" w:rsidRPr="008311EC" w:rsidRDefault="008311EC" w:rsidP="008311EC">
            <w:pPr>
              <w:jc w:val="center"/>
              <w:rPr>
                <w:sz w:val="22"/>
                <w:szCs w:val="22"/>
              </w:rPr>
            </w:pPr>
            <w:r w:rsidRPr="008311EC">
              <w:rPr>
                <w:sz w:val="22"/>
                <w:szCs w:val="22"/>
              </w:rPr>
              <w:t>1</w:t>
            </w:r>
          </w:p>
        </w:tc>
        <w:tc>
          <w:tcPr>
            <w:tcW w:w="1813" w:type="dxa"/>
            <w:vAlign w:val="center"/>
          </w:tcPr>
          <w:p w14:paraId="554F1008" w14:textId="4323F925" w:rsidR="008311EC" w:rsidRPr="008311EC" w:rsidRDefault="008311EC" w:rsidP="008311EC">
            <w:pPr>
              <w:jc w:val="center"/>
              <w:rPr>
                <w:sz w:val="22"/>
                <w:szCs w:val="22"/>
              </w:rPr>
            </w:pPr>
            <w:r w:rsidRPr="008311EC">
              <w:rPr>
                <w:sz w:val="22"/>
                <w:szCs w:val="22"/>
              </w:rPr>
              <w:t>33,00</w:t>
            </w:r>
          </w:p>
        </w:tc>
      </w:tr>
    </w:tbl>
    <w:p w14:paraId="7ED35A85" w14:textId="51A2D648" w:rsidR="004F4D1C" w:rsidRPr="0087140F" w:rsidRDefault="004F4D1C" w:rsidP="004B48A7">
      <w:pPr>
        <w:pStyle w:val="TF-FONTE"/>
      </w:pPr>
      <w:r w:rsidRPr="0087140F">
        <w:t xml:space="preserve">Fonte: </w:t>
      </w:r>
      <w:r w:rsidR="004B48A7" w:rsidRPr="0087140F">
        <w:t>e</w:t>
      </w:r>
      <w:r w:rsidRPr="0087140F">
        <w:t>laborado pelos autores.</w:t>
      </w:r>
    </w:p>
    <w:p w14:paraId="69DBB776" w14:textId="1B7BC01E" w:rsidR="004F4D1C" w:rsidRPr="0087140F" w:rsidRDefault="00C41934" w:rsidP="00177363">
      <w:pPr>
        <w:pStyle w:val="TF-TEXTO"/>
      </w:pPr>
      <w:r w:rsidRPr="0087140F">
        <w:t xml:space="preserve">Ao analisar os dados, constatou-se que a média geral de acertos do modelo é de </w:t>
      </w:r>
      <w:bookmarkStart w:id="429" w:name="_Hlk184081566"/>
      <w:r w:rsidRPr="0087140F">
        <w:t>51,11%</w:t>
      </w:r>
      <w:bookmarkEnd w:id="429"/>
      <w:r w:rsidRPr="0087140F">
        <w:t>. Observando as imagens processadas e os dados coletados, é possível notar que o modelo apresenta uma tendência a identificar um número maior de neurônios atípicos do que realmente está presente nas imagens. No entanto, em grande parte dos casos, o modelo consegue apontar corretamente a maioria dos neurônios indicados pelos acadêmicos d</w:t>
      </w:r>
      <w:r w:rsidR="00177363" w:rsidRPr="0087140F">
        <w:t>o curso de</w:t>
      </w:r>
      <w:r w:rsidRPr="0087140F">
        <w:t xml:space="preserve"> medicina.</w:t>
      </w:r>
    </w:p>
    <w:p w14:paraId="01ECEFD0" w14:textId="576F624C" w:rsidR="00C41934" w:rsidRPr="0087140F" w:rsidRDefault="00C41934" w:rsidP="00177363">
      <w:pPr>
        <w:pStyle w:val="TF-TEXTO"/>
      </w:pPr>
      <w:r w:rsidRPr="0087140F">
        <w:t xml:space="preserve">Uma análise positiva do modelo pode ser observada na primeira </w:t>
      </w:r>
      <w:r w:rsidRPr="0087140F">
        <w:rPr>
          <w:rStyle w:val="TF-TEXTOChar"/>
        </w:rPr>
        <w:t xml:space="preserve">linha dos resultados. Nessa linha, </w:t>
      </w:r>
      <w:r w:rsidR="00177363" w:rsidRPr="0087140F">
        <w:rPr>
          <w:rStyle w:val="TF-TEXTOChar"/>
        </w:rPr>
        <w:t>analisou-se</w:t>
      </w:r>
      <w:r w:rsidRPr="0087140F">
        <w:rPr>
          <w:rStyle w:val="TF-TEXTOChar"/>
        </w:rPr>
        <w:t xml:space="preserve"> uma imagem que, originalmente, não possuía neurônios atípicos, e o</w:t>
      </w:r>
      <w:r w:rsidR="00177363" w:rsidRPr="0087140F">
        <w:rPr>
          <w:rStyle w:val="TF-TEXTOChar"/>
        </w:rPr>
        <w:t xml:space="preserve"> m</w:t>
      </w:r>
      <w:r w:rsidRPr="0087140F">
        <w:rPr>
          <w:rStyle w:val="TF-TEXTOChar"/>
        </w:rPr>
        <w:t>odelo conseguiu identificar corretamente esse cenário, não realizando nenhuma</w:t>
      </w:r>
      <w:r w:rsidRPr="0087140F">
        <w:t xml:space="preserve"> marcação.</w:t>
      </w:r>
    </w:p>
    <w:p w14:paraId="033B9FCA" w14:textId="5DD2A6E2" w:rsidR="00276EE4" w:rsidRPr="0087140F" w:rsidRDefault="00C940E7" w:rsidP="00276EE4">
      <w:pPr>
        <w:pStyle w:val="TF-LEGENDA"/>
      </w:pPr>
      <w:bookmarkStart w:id="430" w:name="_Ref183988288"/>
      <w:bookmarkStart w:id="431" w:name="_Toc184283861"/>
      <w:r w:rsidRPr="0087140F">
        <w:t xml:space="preserve">Figura </w:t>
      </w:r>
      <w:fldSimple w:instr=" SEQ Figura \* ARABIC ">
        <w:r w:rsidR="008809CA">
          <w:rPr>
            <w:noProof/>
          </w:rPr>
          <w:t>17</w:t>
        </w:r>
      </w:fldSimple>
      <w:bookmarkEnd w:id="430"/>
      <w:r w:rsidRPr="0087140F">
        <w:t xml:space="preserve"> – </w:t>
      </w:r>
      <w:r w:rsidR="00177363" w:rsidRPr="0087140F">
        <w:t>P</w:t>
      </w:r>
      <w:r w:rsidR="004F4D1C" w:rsidRPr="0087140F">
        <w:t>orcentagem de acerto por imagem</w:t>
      </w:r>
      <w:del w:id="432" w:author="Dalton Solano dos Reis" w:date="2024-12-11T09:14:00Z" w16du:dateUtc="2024-12-11T12:14:00Z">
        <w:r w:rsidR="004F4D1C" w:rsidRPr="0087140F" w:rsidDel="0064198B">
          <w:delText>.</w:delText>
        </w:r>
        <w:bookmarkEnd w:id="431"/>
        <w:r w:rsidRPr="0087140F" w:rsidDel="0064198B">
          <w:delText xml:space="preserve"> </w:delText>
        </w:r>
      </w:del>
    </w:p>
    <w:p w14:paraId="2B8E3913" w14:textId="6074FDDB" w:rsidR="004F4D1C" w:rsidRPr="0087140F" w:rsidRDefault="004F4D1C" w:rsidP="00276EE4">
      <w:pPr>
        <w:pStyle w:val="TF-FIGURA"/>
      </w:pPr>
      <w:r w:rsidRPr="0087140F">
        <w:rPr>
          <w:noProof/>
        </w:rPr>
        <w:drawing>
          <wp:inline distT="0" distB="0" distL="0" distR="0" wp14:anchorId="36FC675E" wp14:editId="55640530">
            <wp:extent cx="5200650" cy="2582554"/>
            <wp:effectExtent l="19050" t="19050" r="19050" b="27305"/>
            <wp:docPr id="545568589" name="Imagem 1" descr="Gráfico, Gráfico de bar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68589" name="Imagem 1" descr="Gráfico, Gráfico de barras&#10;&#10;Descrição gerada automaticamente"/>
                    <pic:cNvPicPr/>
                  </pic:nvPicPr>
                  <pic:blipFill>
                    <a:blip r:embed="rId38"/>
                    <a:stretch>
                      <a:fillRect/>
                    </a:stretch>
                  </pic:blipFill>
                  <pic:spPr>
                    <a:xfrm>
                      <a:off x="0" y="0"/>
                      <a:ext cx="5217473" cy="2590908"/>
                    </a:xfrm>
                    <a:prstGeom prst="rect">
                      <a:avLst/>
                    </a:prstGeom>
                    <a:ln>
                      <a:solidFill>
                        <a:schemeClr val="tx1"/>
                      </a:solidFill>
                    </a:ln>
                  </pic:spPr>
                </pic:pic>
              </a:graphicData>
            </a:graphic>
          </wp:inline>
        </w:drawing>
      </w:r>
    </w:p>
    <w:p w14:paraId="423764B1" w14:textId="4AD6F9E4" w:rsidR="004F4D1C" w:rsidRPr="0087140F" w:rsidRDefault="004F4D1C" w:rsidP="004B48A7">
      <w:pPr>
        <w:pStyle w:val="TF-FONTE"/>
      </w:pPr>
      <w:r w:rsidRPr="0087140F">
        <w:t xml:space="preserve">Fonte: </w:t>
      </w:r>
      <w:r w:rsidR="004B48A7" w:rsidRPr="0087140F">
        <w:t>e</w:t>
      </w:r>
      <w:r w:rsidRPr="0087140F">
        <w:t>laborad</w:t>
      </w:r>
      <w:r w:rsidR="004B48A7" w:rsidRPr="0087140F">
        <w:t>o</w:t>
      </w:r>
      <w:r w:rsidRPr="0087140F">
        <w:t xml:space="preserve"> pelos autores.</w:t>
      </w:r>
    </w:p>
    <w:p w14:paraId="1F2A7E21" w14:textId="0609C507" w:rsidR="004F4D1C" w:rsidRPr="0087140F" w:rsidRDefault="004F4D1C" w:rsidP="00177363">
      <w:pPr>
        <w:pStyle w:val="TF-TEXTO"/>
      </w:pPr>
      <w:r w:rsidRPr="0087140F">
        <w:tab/>
      </w:r>
      <w:r w:rsidR="00C41934" w:rsidRPr="0087140F">
        <w:t>A linha vermelha pontilhada no gráfico</w:t>
      </w:r>
      <w:r w:rsidR="00177363" w:rsidRPr="0087140F">
        <w:t xml:space="preserve"> da </w:t>
      </w:r>
      <w:r w:rsidR="00177363" w:rsidRPr="0087140F">
        <w:fldChar w:fldCharType="begin"/>
      </w:r>
      <w:r w:rsidR="00177363" w:rsidRPr="0087140F">
        <w:instrText xml:space="preserve"> REF _Ref183988288 \h </w:instrText>
      </w:r>
      <w:r w:rsidR="00177363" w:rsidRPr="0087140F">
        <w:fldChar w:fldCharType="separate"/>
      </w:r>
      <w:r w:rsidR="008809CA" w:rsidRPr="0087140F">
        <w:t xml:space="preserve">Figura </w:t>
      </w:r>
      <w:r w:rsidR="008809CA">
        <w:rPr>
          <w:noProof/>
        </w:rPr>
        <w:t>17</w:t>
      </w:r>
      <w:r w:rsidR="00177363" w:rsidRPr="0087140F">
        <w:fldChar w:fldCharType="end"/>
      </w:r>
      <w:r w:rsidR="00C41934" w:rsidRPr="0087140F">
        <w:t xml:space="preserve"> representa a média geral de acurácia para os dez exemplos de imagens analisadas. A diferença entre a porcentagem média </w:t>
      </w:r>
      <w:r w:rsidR="00C41934" w:rsidRPr="0087140F">
        <w:lastRenderedPageBreak/>
        <w:t xml:space="preserve">apresentada na </w:t>
      </w:r>
      <w:r w:rsidR="00177363" w:rsidRPr="0087140F">
        <w:fldChar w:fldCharType="begin"/>
      </w:r>
      <w:r w:rsidR="00177363" w:rsidRPr="0087140F">
        <w:instrText xml:space="preserve"> REF _Ref183988039 \h </w:instrText>
      </w:r>
      <w:r w:rsidR="00177363" w:rsidRPr="0087140F">
        <w:fldChar w:fldCharType="separate"/>
      </w:r>
      <w:r w:rsidR="008809CA" w:rsidRPr="0087140F">
        <w:t xml:space="preserve">Quadro </w:t>
      </w:r>
      <w:r w:rsidR="008809CA">
        <w:rPr>
          <w:noProof/>
        </w:rPr>
        <w:t>21</w:t>
      </w:r>
      <w:r w:rsidR="00177363" w:rsidRPr="0087140F">
        <w:fldChar w:fldCharType="end"/>
      </w:r>
      <w:r w:rsidR="00177363" w:rsidRPr="0087140F">
        <w:t xml:space="preserve"> </w:t>
      </w:r>
      <w:r w:rsidR="00C41934" w:rsidRPr="0087140F">
        <w:t xml:space="preserve">e no gráfico </w:t>
      </w:r>
      <w:r w:rsidR="00177363" w:rsidRPr="0087140F">
        <w:t xml:space="preserve">da </w:t>
      </w:r>
      <w:r w:rsidR="00177363" w:rsidRPr="0087140F">
        <w:fldChar w:fldCharType="begin"/>
      </w:r>
      <w:r w:rsidR="00177363" w:rsidRPr="0087140F">
        <w:instrText xml:space="preserve"> REF _Ref183988288 \h </w:instrText>
      </w:r>
      <w:r w:rsidR="00177363" w:rsidRPr="0087140F">
        <w:fldChar w:fldCharType="separate"/>
      </w:r>
      <w:r w:rsidR="008809CA" w:rsidRPr="0087140F">
        <w:t xml:space="preserve">Figura </w:t>
      </w:r>
      <w:r w:rsidR="008809CA">
        <w:rPr>
          <w:noProof/>
        </w:rPr>
        <w:t>17</w:t>
      </w:r>
      <w:r w:rsidR="00177363" w:rsidRPr="0087140F">
        <w:fldChar w:fldCharType="end"/>
      </w:r>
      <w:r w:rsidR="00177363" w:rsidRPr="0087140F">
        <w:t xml:space="preserve"> </w:t>
      </w:r>
      <w:r w:rsidR="00C41934" w:rsidRPr="0087140F">
        <w:t xml:space="preserve">ocorre devido ao critério de consideração dos exemplos inválidos. </w:t>
      </w:r>
      <w:r w:rsidR="00365F4B" w:rsidRPr="0087140F">
        <w:t xml:space="preserve">No </w:t>
      </w:r>
      <w:r w:rsidR="00365F4B" w:rsidRPr="0087140F">
        <w:fldChar w:fldCharType="begin"/>
      </w:r>
      <w:r w:rsidR="00365F4B" w:rsidRPr="0087140F">
        <w:instrText xml:space="preserve"> REF _Ref183988039 \h </w:instrText>
      </w:r>
      <w:r w:rsidR="00365F4B" w:rsidRPr="0087140F">
        <w:fldChar w:fldCharType="separate"/>
      </w:r>
      <w:r w:rsidR="008809CA" w:rsidRPr="0087140F">
        <w:t xml:space="preserve">Quadro </w:t>
      </w:r>
      <w:r w:rsidR="008809CA">
        <w:rPr>
          <w:noProof/>
        </w:rPr>
        <w:t>21</w:t>
      </w:r>
      <w:r w:rsidR="00365F4B" w:rsidRPr="0087140F">
        <w:fldChar w:fldCharType="end"/>
      </w:r>
      <w:r w:rsidR="00365F4B" w:rsidRPr="0087140F">
        <w:t xml:space="preserve">, </w:t>
      </w:r>
      <w:r w:rsidR="00C41934" w:rsidRPr="0087140F">
        <w:t>desconsidera</w:t>
      </w:r>
      <w:r w:rsidR="00365F4B" w:rsidRPr="0087140F">
        <w:t>-se</w:t>
      </w:r>
      <w:r w:rsidR="00C41934" w:rsidRPr="0087140F">
        <w:t xml:space="preserve"> esses casos, como a </w:t>
      </w:r>
      <w:r w:rsidR="009914F3">
        <w:t>Figura 16</w:t>
      </w:r>
      <w:r w:rsidR="00C41934" w:rsidRPr="0087140F">
        <w:t xml:space="preserve">, que não contém marcações feitas pelos acadêmicos. Por outro lado, o gráfico inclui todos os exemplos, mesmo aqueles com 0 marcações, tratando-os como 0% de acerto. Isso faz com que a média apresentada no gráfico seja menor, já que os exemplos inválidos reduzem o valor geral, enquanto </w:t>
      </w:r>
      <w:r w:rsidR="00365F4B" w:rsidRPr="0087140F">
        <w:t xml:space="preserve">o </w:t>
      </w:r>
      <w:r w:rsidR="00365F4B" w:rsidRPr="0087140F">
        <w:fldChar w:fldCharType="begin"/>
      </w:r>
      <w:r w:rsidR="00365F4B" w:rsidRPr="0087140F">
        <w:instrText xml:space="preserve"> REF _Ref183988039 \h </w:instrText>
      </w:r>
      <w:r w:rsidR="00365F4B" w:rsidRPr="0087140F">
        <w:fldChar w:fldCharType="separate"/>
      </w:r>
      <w:r w:rsidR="008809CA" w:rsidRPr="0087140F">
        <w:t xml:space="preserve">Quadro </w:t>
      </w:r>
      <w:r w:rsidR="008809CA">
        <w:rPr>
          <w:noProof/>
        </w:rPr>
        <w:t>21</w:t>
      </w:r>
      <w:r w:rsidR="00365F4B" w:rsidRPr="0087140F">
        <w:fldChar w:fldCharType="end"/>
      </w:r>
      <w:r w:rsidR="00365F4B" w:rsidRPr="0087140F">
        <w:t xml:space="preserve"> </w:t>
      </w:r>
      <w:r w:rsidR="00C41934" w:rsidRPr="0087140F">
        <w:t>calcula a média exclusivamente com base nos casos válidos.</w:t>
      </w:r>
    </w:p>
    <w:p w14:paraId="08DE1414" w14:textId="35907BAA" w:rsidR="00C41934" w:rsidRPr="0087140F" w:rsidRDefault="00C41934" w:rsidP="00C41934">
      <w:pPr>
        <w:pStyle w:val="TF-ALNEA"/>
        <w:numPr>
          <w:ilvl w:val="0"/>
          <w:numId w:val="0"/>
        </w:numPr>
        <w:ind w:firstLine="567"/>
      </w:pPr>
      <w:r w:rsidRPr="0087140F">
        <w:t xml:space="preserve">Com base nos resultados obtidos, considerando as 595 imagens previamente informadas no </w:t>
      </w:r>
      <w:proofErr w:type="spellStart"/>
      <w:r w:rsidRPr="0087140F">
        <w:rPr>
          <w:i/>
          <w:iCs/>
        </w:rPr>
        <w:t>dataset</w:t>
      </w:r>
      <w:proofErr w:type="spellEnd"/>
      <w:r w:rsidRPr="0087140F">
        <w:t xml:space="preserve"> de treinamento, observa-se uma acurácia média bastante satisfatória por imagem</w:t>
      </w:r>
      <w:r w:rsidR="009914F3">
        <w:t xml:space="preserve"> </w:t>
      </w:r>
      <w:r w:rsidR="009914F3" w:rsidRPr="0087140F">
        <w:t>51,11%</w:t>
      </w:r>
      <w:r w:rsidRPr="0087140F">
        <w:t>. Acredita</w:t>
      </w:r>
      <w:r w:rsidR="00365F4B" w:rsidRPr="0087140F">
        <w:t>-se</w:t>
      </w:r>
      <w:r w:rsidRPr="0087140F">
        <w:t xml:space="preserve"> que, com um maior número de imagens disponíveis no </w:t>
      </w:r>
      <w:proofErr w:type="spellStart"/>
      <w:r w:rsidRPr="0087140F">
        <w:rPr>
          <w:i/>
          <w:iCs/>
        </w:rPr>
        <w:t>dataset</w:t>
      </w:r>
      <w:proofErr w:type="spellEnd"/>
      <w:r w:rsidRPr="0087140F">
        <w:t xml:space="preserve">, </w:t>
      </w:r>
      <w:r w:rsidR="00365F4B" w:rsidRPr="0087140F">
        <w:t>seja</w:t>
      </w:r>
      <w:r w:rsidRPr="0087140F">
        <w:t xml:space="preserve"> possível otimizar ainda mais os </w:t>
      </w:r>
      <w:proofErr w:type="spellStart"/>
      <w:r w:rsidRPr="0087140F">
        <w:t>hiperparâmetros</w:t>
      </w:r>
      <w:proofErr w:type="spellEnd"/>
      <w:r w:rsidRPr="0087140F">
        <w:t xml:space="preserve"> do modelo, tornando-o mais preciso e eficiente. Essa melhoria contribuiria significativamente para o processo de avaliação das imagens por meio do aplicativo </w:t>
      </w:r>
      <w:del w:id="433" w:author="Dalton Solano dos Reis" w:date="2024-12-11T09:15:00Z" w16du:dateUtc="2024-12-11T12:15:00Z">
        <w:r w:rsidRPr="0087140F" w:rsidDel="0064198B">
          <w:delText>mobile</w:delText>
        </w:r>
      </w:del>
      <w:ins w:id="434" w:author="Dalton Solano dos Reis" w:date="2024-12-11T09:15:00Z" w16du:dateUtc="2024-12-11T12:15:00Z">
        <w:r w:rsidR="0064198B">
          <w:t>móvel</w:t>
        </w:r>
      </w:ins>
      <w:r w:rsidRPr="0087140F">
        <w:t>.</w:t>
      </w:r>
    </w:p>
    <w:p w14:paraId="581C3CA0" w14:textId="40FD461C" w:rsidR="00FD57FC" w:rsidRPr="0087140F" w:rsidRDefault="00891140" w:rsidP="00891140">
      <w:pPr>
        <w:pStyle w:val="Ttulo2"/>
      </w:pPr>
      <w:bookmarkStart w:id="435" w:name="_Toc184283907"/>
      <w:bookmarkEnd w:id="200"/>
      <w:bookmarkEnd w:id="201"/>
      <w:r w:rsidRPr="0087140F">
        <w:t>A</w:t>
      </w:r>
      <w:r w:rsidR="00093AFD" w:rsidRPr="0087140F">
        <w:t>plicativo</w:t>
      </w:r>
      <w:r w:rsidR="008311EC">
        <w:t xml:space="preserve"> </w:t>
      </w:r>
      <w:del w:id="436" w:author="Dalton Solano dos Reis" w:date="2024-12-11T09:15:00Z" w16du:dateUtc="2024-12-11T12:15:00Z">
        <w:r w:rsidR="008311EC" w:rsidDel="0064198B">
          <w:delText>Mobile</w:delText>
        </w:r>
      </w:del>
      <w:bookmarkEnd w:id="435"/>
      <w:ins w:id="437" w:author="Dalton Solano dos Reis" w:date="2024-12-11T09:15:00Z" w16du:dateUtc="2024-12-11T12:15:00Z">
        <w:r w:rsidR="0064198B">
          <w:t>MÓVEL</w:t>
        </w:r>
      </w:ins>
    </w:p>
    <w:p w14:paraId="54303278" w14:textId="23914A25" w:rsidR="00FE5E99" w:rsidRPr="0087140F" w:rsidRDefault="00E3742B" w:rsidP="00B857DB">
      <w:pPr>
        <w:pStyle w:val="TF-TEXTO"/>
      </w:pPr>
      <w:bookmarkStart w:id="438" w:name="_Toc54164917"/>
      <w:bookmarkStart w:id="439" w:name="_Toc54165671"/>
      <w:bookmarkStart w:id="440" w:name="_Toc54169329"/>
      <w:bookmarkStart w:id="441" w:name="_Toc96347435"/>
      <w:bookmarkStart w:id="442" w:name="_Toc96357719"/>
      <w:bookmarkStart w:id="443" w:name="_Toc96491862"/>
      <w:bookmarkEnd w:id="185"/>
      <w:bookmarkEnd w:id="186"/>
      <w:bookmarkEnd w:id="187"/>
      <w:bookmarkEnd w:id="188"/>
      <w:bookmarkEnd w:id="189"/>
      <w:bookmarkEnd w:id="190"/>
      <w:r w:rsidRPr="0087140F">
        <w:t xml:space="preserve">O desenvolvimento do aplicativo </w:t>
      </w:r>
      <w:ins w:id="444" w:author="Dalton Solano dos Reis" w:date="2024-12-11T09:15:00Z" w16du:dateUtc="2024-12-11T12:15:00Z">
        <w:r w:rsidR="0064198B">
          <w:t xml:space="preserve">móvel </w:t>
        </w:r>
      </w:ins>
      <w:r w:rsidRPr="0087140F">
        <w:t xml:space="preserve">se dividiu em três módulos: o primeiro sendo o desenvolvimento do banco de dados e as regras de negócio, o segundo sendo o desenvolvimento do </w:t>
      </w:r>
      <w:proofErr w:type="spellStart"/>
      <w:r w:rsidRPr="0087140F">
        <w:rPr>
          <w:i/>
          <w:iCs/>
        </w:rPr>
        <w:t>backend</w:t>
      </w:r>
      <w:proofErr w:type="spellEnd"/>
      <w:r w:rsidRPr="0087140F">
        <w:t xml:space="preserve"> e, por último, o desenvolvimento do aplicativo </w:t>
      </w:r>
      <w:del w:id="445" w:author="Dalton Solano dos Reis" w:date="2024-12-11T09:15:00Z" w16du:dateUtc="2024-12-11T12:15:00Z">
        <w:r w:rsidRPr="0087140F" w:rsidDel="0064198B">
          <w:delText>mobile</w:delText>
        </w:r>
      </w:del>
      <w:ins w:id="446" w:author="Dalton Solano dos Reis" w:date="2024-12-11T09:15:00Z" w16du:dateUtc="2024-12-11T12:15:00Z">
        <w:r w:rsidR="0064198B">
          <w:t>móvel</w:t>
        </w:r>
      </w:ins>
      <w:r w:rsidRPr="0087140F">
        <w:t xml:space="preserve">. </w:t>
      </w:r>
    </w:p>
    <w:p w14:paraId="35A0CB99" w14:textId="73650A1A" w:rsidR="00891140" w:rsidRPr="0087140F" w:rsidRDefault="00891140" w:rsidP="00891140">
      <w:pPr>
        <w:pStyle w:val="Ttulo3"/>
      </w:pPr>
      <w:bookmarkStart w:id="447" w:name="_Toc184283908"/>
      <w:r w:rsidRPr="0087140F">
        <w:t>Diagrama de caso de uso</w:t>
      </w:r>
      <w:bookmarkEnd w:id="447"/>
    </w:p>
    <w:p w14:paraId="6B550FBF" w14:textId="0675C5D1" w:rsidR="00CB231E" w:rsidRPr="0087140F" w:rsidRDefault="000746AD" w:rsidP="00B857DB">
      <w:pPr>
        <w:pStyle w:val="TF-TEXTO"/>
      </w:pPr>
      <w:r w:rsidRPr="0087140F">
        <w:t>O aplicativo desenvolvido para a identificação de neurônios atípicos oferecerá as funcionalidades representadas no diagrama de casos de uso apresentado na</w:t>
      </w:r>
      <w:r w:rsidR="00891140" w:rsidRPr="0087140F">
        <w:t xml:space="preserve"> </w:t>
      </w:r>
      <w:r w:rsidR="00891140" w:rsidRPr="0087140F">
        <w:fldChar w:fldCharType="begin"/>
      </w:r>
      <w:r w:rsidR="00891140" w:rsidRPr="0087140F">
        <w:instrText xml:space="preserve"> REF _Ref183988600 \h </w:instrText>
      </w:r>
      <w:r w:rsidR="00891140" w:rsidRPr="0087140F">
        <w:fldChar w:fldCharType="separate"/>
      </w:r>
      <w:r w:rsidR="008809CA" w:rsidRPr="0087140F">
        <w:t xml:space="preserve">Figura </w:t>
      </w:r>
      <w:r w:rsidR="008809CA">
        <w:rPr>
          <w:noProof/>
        </w:rPr>
        <w:t>18</w:t>
      </w:r>
      <w:r w:rsidR="00891140" w:rsidRPr="0087140F">
        <w:fldChar w:fldCharType="end"/>
      </w:r>
      <w:r w:rsidRPr="0087140F">
        <w:t xml:space="preserve">. </w:t>
      </w:r>
    </w:p>
    <w:p w14:paraId="38FFDCF5" w14:textId="0D77C8D9" w:rsidR="00D60161" w:rsidRPr="0087140F" w:rsidRDefault="00C940E7" w:rsidP="00A91330">
      <w:pPr>
        <w:pStyle w:val="TF-LEGENDA"/>
      </w:pPr>
      <w:bookmarkStart w:id="448" w:name="_Ref183988600"/>
      <w:bookmarkStart w:id="449" w:name="_Toc184283862"/>
      <w:r w:rsidRPr="0087140F">
        <w:t xml:space="preserve">Figura </w:t>
      </w:r>
      <w:fldSimple w:instr=" SEQ Figura \* ARABIC ">
        <w:r w:rsidR="008809CA">
          <w:rPr>
            <w:noProof/>
          </w:rPr>
          <w:t>18</w:t>
        </w:r>
      </w:fldSimple>
      <w:bookmarkEnd w:id="448"/>
      <w:r w:rsidRPr="0087140F">
        <w:t xml:space="preserve"> </w:t>
      </w:r>
      <w:r w:rsidR="00D60161" w:rsidRPr="0087140F">
        <w:t>– Diagrama de caso de uso da aplicação móvel</w:t>
      </w:r>
      <w:bookmarkEnd w:id="449"/>
    </w:p>
    <w:p w14:paraId="4ACC67CA" w14:textId="71DC92FE" w:rsidR="00D60161" w:rsidRPr="0087140F" w:rsidRDefault="00D60161" w:rsidP="00D60161">
      <w:pPr>
        <w:pStyle w:val="TF-FIGURA"/>
      </w:pPr>
      <w:r w:rsidRPr="0087140F">
        <w:rPr>
          <w:noProof/>
        </w:rPr>
        <w:drawing>
          <wp:inline distT="0" distB="0" distL="0" distR="0" wp14:anchorId="17293B11" wp14:editId="3A1BC87E">
            <wp:extent cx="5760720" cy="2514600"/>
            <wp:effectExtent l="19050" t="19050" r="11430" b="19050"/>
            <wp:docPr id="21035815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81546" name="Picture 1" descr="A diagram of a diagram&#10;&#10;Description automatically generated"/>
                    <pic:cNvPicPr/>
                  </pic:nvPicPr>
                  <pic:blipFill rotWithShape="1">
                    <a:blip r:embed="rId39">
                      <a:extLst>
                        <a:ext uri="{BEBA8EAE-BF5A-486C-A8C5-ECC9F3942E4B}">
                          <a14:imgProps xmlns:a14="http://schemas.microsoft.com/office/drawing/2010/main">
                            <a14:imgLayer r:embed="rId40">
                              <a14:imgEffect>
                                <a14:saturation sat="0"/>
                              </a14:imgEffect>
                            </a14:imgLayer>
                          </a14:imgProps>
                        </a:ext>
                      </a:extLst>
                    </a:blip>
                    <a:srcRect b="7563"/>
                    <a:stretch/>
                  </pic:blipFill>
                  <pic:spPr bwMode="auto">
                    <a:xfrm>
                      <a:off x="0" y="0"/>
                      <a:ext cx="5760720" cy="25146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07B401" w14:textId="72C5D0EA" w:rsidR="00D60161" w:rsidRPr="0087140F" w:rsidRDefault="00D60161" w:rsidP="000746AD">
      <w:pPr>
        <w:pStyle w:val="TF-FONTE"/>
      </w:pPr>
      <w:r w:rsidRPr="0087140F">
        <w:t>Fonte: elaborado pelo</w:t>
      </w:r>
      <w:r w:rsidR="007E450E" w:rsidRPr="0087140F">
        <w:t>s</w:t>
      </w:r>
      <w:r w:rsidRPr="0087140F">
        <w:t xml:space="preserve"> autor</w:t>
      </w:r>
      <w:r w:rsidR="007E450E" w:rsidRPr="0087140F">
        <w:t>es</w:t>
      </w:r>
      <w:r w:rsidRPr="0087140F">
        <w:t xml:space="preserve">. </w:t>
      </w:r>
    </w:p>
    <w:p w14:paraId="37929782" w14:textId="24F97636" w:rsidR="00891140" w:rsidRPr="0087140F" w:rsidRDefault="00891140" w:rsidP="00891140">
      <w:pPr>
        <w:pStyle w:val="TF-TEXTO"/>
      </w:pPr>
      <w:r w:rsidRPr="0087140F">
        <w:lastRenderedPageBreak/>
        <w:t xml:space="preserve">Conforme ilustrado na </w:t>
      </w:r>
      <w:r w:rsidRPr="0087140F">
        <w:fldChar w:fldCharType="begin"/>
      </w:r>
      <w:r w:rsidRPr="0087140F">
        <w:instrText xml:space="preserve"> REF _Ref183988600 \h </w:instrText>
      </w:r>
      <w:r w:rsidRPr="0087140F">
        <w:fldChar w:fldCharType="separate"/>
      </w:r>
      <w:r w:rsidR="008809CA" w:rsidRPr="0087140F">
        <w:t xml:space="preserve">Figura </w:t>
      </w:r>
      <w:r w:rsidR="008809CA">
        <w:rPr>
          <w:noProof/>
        </w:rPr>
        <w:t>18</w:t>
      </w:r>
      <w:r w:rsidRPr="0087140F">
        <w:fldChar w:fldCharType="end"/>
      </w:r>
      <w:r w:rsidRPr="0087140F">
        <w:t xml:space="preserve">, o ator </w:t>
      </w:r>
      <w:r w:rsidRPr="0087140F">
        <w:rPr>
          <w:rFonts w:ascii="Courier New" w:hAnsi="Courier New" w:cs="Courier New"/>
          <w:sz w:val="22"/>
          <w:szCs w:val="18"/>
        </w:rPr>
        <w:t>Usuário</w:t>
      </w:r>
      <w:r w:rsidRPr="0087140F">
        <w:t>, após realizar o processo de cadastro (</w:t>
      </w:r>
      <w:r w:rsidRPr="0087140F">
        <w:rPr>
          <w:rFonts w:ascii="Courier New" w:hAnsi="Courier New" w:cs="Courier New"/>
          <w:sz w:val="22"/>
          <w:szCs w:val="18"/>
        </w:rPr>
        <w:t>UC01</w:t>
      </w:r>
      <w:r w:rsidRPr="0087140F">
        <w:t>) e autenticação no sistema (</w:t>
      </w:r>
      <w:r w:rsidRPr="0087140F">
        <w:rPr>
          <w:rFonts w:ascii="Courier New" w:hAnsi="Courier New" w:cs="Courier New"/>
          <w:sz w:val="22"/>
          <w:szCs w:val="18"/>
        </w:rPr>
        <w:t>UC02</w:t>
      </w:r>
      <w:r w:rsidRPr="0087140F">
        <w:t>), terá acesso a diversas funcionalidades. Entre elas, destaca-se a análise de imagens de neurônios (</w:t>
      </w:r>
      <w:r w:rsidRPr="0087140F">
        <w:rPr>
          <w:rFonts w:ascii="Courier New" w:hAnsi="Courier New" w:cs="Courier New"/>
          <w:sz w:val="22"/>
          <w:szCs w:val="18"/>
        </w:rPr>
        <w:t>UC03</w:t>
      </w:r>
      <w:r w:rsidRPr="0087140F">
        <w:t>), na qual o sistema enviará uma requisição ao servidor da API REST (</w:t>
      </w:r>
      <w:r w:rsidRPr="0087140F">
        <w:rPr>
          <w:rFonts w:ascii="Courier New" w:hAnsi="Courier New" w:cs="Courier New"/>
          <w:sz w:val="22"/>
          <w:szCs w:val="18"/>
        </w:rPr>
        <w:t>UC04</w:t>
      </w:r>
      <w:r w:rsidRPr="0087140F">
        <w:t>). Em resposta, o servidor retornará a imagem processada, contendo as marcações dos neurônios identificados como atípicos, a quantidade desses elementos e o índice de confiabilidade do resultado (</w:t>
      </w:r>
      <w:r w:rsidRPr="0087140F">
        <w:rPr>
          <w:rFonts w:ascii="Courier New" w:hAnsi="Courier New" w:cs="Courier New"/>
          <w:sz w:val="22"/>
          <w:szCs w:val="18"/>
        </w:rPr>
        <w:t>UC05</w:t>
      </w:r>
      <w:r w:rsidRPr="0087140F">
        <w:t>). Adicionalmente, o usuário poderá optar por salvar as imagens processadas para consultas futuras (</w:t>
      </w:r>
      <w:r w:rsidRPr="0087140F">
        <w:rPr>
          <w:rFonts w:ascii="Courier New" w:hAnsi="Courier New" w:cs="Courier New"/>
          <w:sz w:val="22"/>
          <w:szCs w:val="18"/>
        </w:rPr>
        <w:t>UC06</w:t>
      </w:r>
      <w:r w:rsidRPr="0087140F">
        <w:t>), bem como acessar e visualizar imagens previamente armazenadas (</w:t>
      </w:r>
      <w:r w:rsidRPr="0087140F">
        <w:rPr>
          <w:rFonts w:ascii="Courier New" w:hAnsi="Courier New" w:cs="Courier New"/>
          <w:sz w:val="22"/>
          <w:szCs w:val="18"/>
        </w:rPr>
        <w:t>UC07</w:t>
      </w:r>
      <w:r w:rsidRPr="0087140F">
        <w:t>).</w:t>
      </w:r>
    </w:p>
    <w:p w14:paraId="7E36B9B6" w14:textId="68D8EC76" w:rsidR="0026365D" w:rsidRPr="0087140F" w:rsidRDefault="00526E09" w:rsidP="0026365D">
      <w:pPr>
        <w:pStyle w:val="Ttulo3"/>
      </w:pPr>
      <w:bookmarkStart w:id="450" w:name="_Toc184283909"/>
      <w:r>
        <w:t>R</w:t>
      </w:r>
      <w:r w:rsidR="0026365D" w:rsidRPr="0087140F">
        <w:t>equisitos</w:t>
      </w:r>
      <w:bookmarkEnd w:id="450"/>
    </w:p>
    <w:p w14:paraId="0EF6055A" w14:textId="0F657CE7" w:rsidR="00FE2EDB" w:rsidRPr="0087140F" w:rsidRDefault="00FE2EDB" w:rsidP="00FE2EDB">
      <w:pPr>
        <w:pStyle w:val="TF-TEXTO"/>
      </w:pPr>
      <w:r w:rsidRPr="0087140F">
        <w:t>O aplicativo foi desenvolvido atendendo os seguintes Requisitos Funcionais (</w:t>
      </w:r>
      <w:proofErr w:type="spellStart"/>
      <w:r w:rsidRPr="0087140F">
        <w:t>RF</w:t>
      </w:r>
      <w:ins w:id="451" w:author="Dalton Solano dos Reis" w:date="2024-12-11T09:16:00Z" w16du:dateUtc="2024-12-11T12:16:00Z">
        <w:r w:rsidR="0064198B">
          <w:t>s</w:t>
        </w:r>
      </w:ins>
      <w:proofErr w:type="spellEnd"/>
      <w:r w:rsidRPr="0087140F">
        <w:t>) e Requisitos Não Funcionais (</w:t>
      </w:r>
      <w:proofErr w:type="spellStart"/>
      <w:r w:rsidRPr="0087140F">
        <w:t>RNF</w:t>
      </w:r>
      <w:ins w:id="452" w:author="Dalton Solano dos Reis" w:date="2024-12-11T09:16:00Z" w16du:dateUtc="2024-12-11T12:16:00Z">
        <w:r w:rsidR="0064198B">
          <w:t>s</w:t>
        </w:r>
      </w:ins>
      <w:proofErr w:type="spellEnd"/>
      <w:r w:rsidRPr="0087140F">
        <w:t>):</w:t>
      </w:r>
    </w:p>
    <w:p w14:paraId="0F38030C" w14:textId="73A39EB9" w:rsidR="00FE2EDB" w:rsidRPr="0087140F" w:rsidRDefault="00891140" w:rsidP="00FE2EDB">
      <w:pPr>
        <w:pStyle w:val="TF-TEXTO"/>
        <w:numPr>
          <w:ilvl w:val="0"/>
          <w:numId w:val="33"/>
        </w:numPr>
      </w:pPr>
      <w:r w:rsidRPr="0087140F">
        <w:t>p</w:t>
      </w:r>
      <w:r w:rsidR="00FE2EDB" w:rsidRPr="0087140F">
        <w:t>ermitir o carregamento de imagens através do celular para análise (RF);</w:t>
      </w:r>
    </w:p>
    <w:p w14:paraId="72D9A36C" w14:textId="7A10F834" w:rsidR="00FE2EDB" w:rsidRPr="0087140F" w:rsidRDefault="00891140" w:rsidP="00FE2EDB">
      <w:pPr>
        <w:pStyle w:val="TF-TEXTO"/>
        <w:numPr>
          <w:ilvl w:val="0"/>
          <w:numId w:val="33"/>
        </w:numPr>
      </w:pPr>
      <w:r w:rsidRPr="0087140F">
        <w:t>r</w:t>
      </w:r>
      <w:r w:rsidR="00FE2EDB" w:rsidRPr="0087140F">
        <w:t>etornar a imagem já analisada e com os neurônios atípicos demarcados (RF);</w:t>
      </w:r>
    </w:p>
    <w:p w14:paraId="225F4BB0" w14:textId="6D2B0D0C" w:rsidR="00FE2EDB" w:rsidRPr="0087140F" w:rsidRDefault="00891140" w:rsidP="00FE2EDB">
      <w:pPr>
        <w:pStyle w:val="TF-TEXTO"/>
        <w:numPr>
          <w:ilvl w:val="0"/>
          <w:numId w:val="33"/>
        </w:numPr>
      </w:pPr>
      <w:r w:rsidRPr="0087140F">
        <w:t>p</w:t>
      </w:r>
      <w:r w:rsidR="00FE2EDB" w:rsidRPr="0087140F">
        <w:t>ermitir ao usuário salvar a imagem (RF);</w:t>
      </w:r>
    </w:p>
    <w:p w14:paraId="3CE776AE" w14:textId="4EAD14D5" w:rsidR="00FE2EDB" w:rsidRPr="0087140F" w:rsidRDefault="00891140" w:rsidP="00FE2EDB">
      <w:pPr>
        <w:pStyle w:val="TF-TEXTO"/>
        <w:numPr>
          <w:ilvl w:val="0"/>
          <w:numId w:val="33"/>
        </w:numPr>
      </w:pPr>
      <w:r w:rsidRPr="0087140F">
        <w:t>p</w:t>
      </w:r>
      <w:r w:rsidR="00FE2EDB" w:rsidRPr="0087140F">
        <w:t>ermitir ao usuário criar repositórios (R</w:t>
      </w:r>
      <w:r w:rsidRPr="0087140F">
        <w:t>F</w:t>
      </w:r>
      <w:r w:rsidR="00FE2EDB" w:rsidRPr="0087140F">
        <w:t>);</w:t>
      </w:r>
    </w:p>
    <w:p w14:paraId="16C0BF97" w14:textId="3780F862" w:rsidR="00FE2EDB" w:rsidRPr="0087140F" w:rsidRDefault="00891140" w:rsidP="00FE2EDB">
      <w:pPr>
        <w:pStyle w:val="TF-TEXTO"/>
        <w:numPr>
          <w:ilvl w:val="0"/>
          <w:numId w:val="33"/>
        </w:numPr>
      </w:pPr>
      <w:r w:rsidRPr="0087140F">
        <w:t>p</w:t>
      </w:r>
      <w:r w:rsidR="00FE2EDB" w:rsidRPr="0087140F">
        <w:t>ermitir visualizar imagens já salvas (RF);</w:t>
      </w:r>
    </w:p>
    <w:p w14:paraId="60BA49CF" w14:textId="35CAF393" w:rsidR="00FE2EDB" w:rsidRPr="0087140F" w:rsidRDefault="00891140" w:rsidP="00FE2EDB">
      <w:pPr>
        <w:pStyle w:val="TF-TEXTO"/>
        <w:numPr>
          <w:ilvl w:val="0"/>
          <w:numId w:val="33"/>
        </w:numPr>
      </w:pPr>
      <w:r w:rsidRPr="0087140F">
        <w:t>p</w:t>
      </w:r>
      <w:r w:rsidR="00FE2EDB" w:rsidRPr="0087140F">
        <w:t>ossibilitar a exclusão de imagens</w:t>
      </w:r>
      <w:r w:rsidRPr="0087140F">
        <w:t xml:space="preserve"> e repositórios</w:t>
      </w:r>
      <w:r w:rsidR="00FE2EDB" w:rsidRPr="0087140F">
        <w:t xml:space="preserve"> espec</w:t>
      </w:r>
      <w:r w:rsidRPr="0087140F">
        <w:t>í</w:t>
      </w:r>
      <w:r w:rsidR="00FE2EDB" w:rsidRPr="0087140F">
        <w:t>fic</w:t>
      </w:r>
      <w:r w:rsidRPr="0087140F">
        <w:t>o</w:t>
      </w:r>
      <w:r w:rsidR="00FE2EDB" w:rsidRPr="0087140F">
        <w:t>s (RNF);</w:t>
      </w:r>
    </w:p>
    <w:p w14:paraId="08EDC272" w14:textId="41FF0E23" w:rsidR="00891140" w:rsidRPr="0087140F" w:rsidRDefault="00891140" w:rsidP="00FE2EDB">
      <w:pPr>
        <w:pStyle w:val="TF-TEXTO"/>
        <w:numPr>
          <w:ilvl w:val="0"/>
          <w:numId w:val="33"/>
        </w:numPr>
      </w:pPr>
      <w:r w:rsidRPr="0087140F">
        <w:t xml:space="preserve">utilizar a linguagem de programação </w:t>
      </w:r>
      <w:proofErr w:type="spellStart"/>
      <w:r w:rsidRPr="0087140F">
        <w:t>Flutter</w:t>
      </w:r>
      <w:proofErr w:type="spellEnd"/>
      <w:r w:rsidRPr="0087140F">
        <w:t xml:space="preserve"> para o desenvolvimento da aplicação móvel (RNF);</w:t>
      </w:r>
    </w:p>
    <w:p w14:paraId="05A1B034" w14:textId="1B48D653" w:rsidR="006B48BE" w:rsidRPr="0087140F" w:rsidRDefault="006B48BE" w:rsidP="00FE2EDB">
      <w:pPr>
        <w:pStyle w:val="TF-TEXTO"/>
        <w:numPr>
          <w:ilvl w:val="0"/>
          <w:numId w:val="33"/>
        </w:numPr>
      </w:pPr>
      <w:r w:rsidRPr="0087140F">
        <w:t xml:space="preserve">utilizar o banco de dados </w:t>
      </w:r>
      <w:proofErr w:type="spellStart"/>
      <w:r w:rsidRPr="0087140F">
        <w:t>Firebase</w:t>
      </w:r>
      <w:proofErr w:type="spellEnd"/>
      <w:r w:rsidRPr="0087140F">
        <w:t xml:space="preserve"> para persistir os dados da aplicação </w:t>
      </w:r>
      <w:del w:id="453" w:author="Dalton Solano dos Reis" w:date="2024-12-11T09:17:00Z" w16du:dateUtc="2024-12-11T12:17:00Z">
        <w:r w:rsidRPr="0087140F" w:rsidDel="0064198B">
          <w:delText xml:space="preserve">mobile </w:delText>
        </w:r>
      </w:del>
      <w:ins w:id="454" w:author="Dalton Solano dos Reis" w:date="2024-12-11T09:17:00Z" w16du:dateUtc="2024-12-11T12:17:00Z">
        <w:r w:rsidR="0064198B">
          <w:t>móvel</w:t>
        </w:r>
        <w:r w:rsidR="0064198B" w:rsidRPr="0087140F">
          <w:t xml:space="preserve"> </w:t>
        </w:r>
      </w:ins>
      <w:r w:rsidRPr="0087140F">
        <w:t>(RNF);</w:t>
      </w:r>
    </w:p>
    <w:p w14:paraId="25C84D0A" w14:textId="6DB4EC12" w:rsidR="00891140" w:rsidRPr="0087140F" w:rsidRDefault="00891140" w:rsidP="00FE2EDB">
      <w:pPr>
        <w:pStyle w:val="TF-TEXTO"/>
        <w:numPr>
          <w:ilvl w:val="0"/>
          <w:numId w:val="33"/>
        </w:numPr>
      </w:pPr>
      <w:r w:rsidRPr="0087140F">
        <w:t xml:space="preserve">utilizar </w:t>
      </w:r>
      <w:proofErr w:type="spellStart"/>
      <w:r w:rsidRPr="0087140F">
        <w:rPr>
          <w:i/>
          <w:iCs/>
        </w:rPr>
        <w:t>JavaScript</w:t>
      </w:r>
      <w:proofErr w:type="spellEnd"/>
      <w:r w:rsidRPr="0087140F">
        <w:rPr>
          <w:i/>
          <w:iCs/>
        </w:rPr>
        <w:t xml:space="preserve"> </w:t>
      </w:r>
      <w:proofErr w:type="spellStart"/>
      <w:r w:rsidRPr="0087140F">
        <w:rPr>
          <w:i/>
          <w:iCs/>
        </w:rPr>
        <w:t>Object</w:t>
      </w:r>
      <w:proofErr w:type="spellEnd"/>
      <w:r w:rsidRPr="0087140F">
        <w:rPr>
          <w:i/>
          <w:iCs/>
        </w:rPr>
        <w:t xml:space="preserve"> </w:t>
      </w:r>
      <w:proofErr w:type="spellStart"/>
      <w:r w:rsidRPr="0087140F">
        <w:rPr>
          <w:i/>
          <w:iCs/>
        </w:rPr>
        <w:t>Notation</w:t>
      </w:r>
      <w:proofErr w:type="spellEnd"/>
      <w:r w:rsidRPr="0087140F">
        <w:t xml:space="preserve"> (JSON), como canal de comunicação entre a aplicação móvel e a API de identificação de neurônios atípicos (RNF);</w:t>
      </w:r>
    </w:p>
    <w:p w14:paraId="718FF567" w14:textId="61540929" w:rsidR="006B48BE" w:rsidRPr="0087140F" w:rsidRDefault="006B48BE" w:rsidP="00FE2EDB">
      <w:pPr>
        <w:pStyle w:val="TF-TEXTO"/>
        <w:numPr>
          <w:ilvl w:val="0"/>
          <w:numId w:val="33"/>
        </w:numPr>
      </w:pPr>
      <w:r w:rsidRPr="0087140F">
        <w:t xml:space="preserve">disponibilizar a identificação de neurônios atípicos através de uma API </w:t>
      </w:r>
      <w:proofErr w:type="spellStart"/>
      <w:r w:rsidRPr="0087140F">
        <w:rPr>
          <w:i/>
          <w:iCs/>
        </w:rPr>
        <w:t>Representational</w:t>
      </w:r>
      <w:proofErr w:type="spellEnd"/>
      <w:r w:rsidRPr="0087140F">
        <w:rPr>
          <w:i/>
          <w:iCs/>
        </w:rPr>
        <w:t xml:space="preserve"> </w:t>
      </w:r>
      <w:proofErr w:type="spellStart"/>
      <w:r w:rsidRPr="0087140F">
        <w:rPr>
          <w:i/>
          <w:iCs/>
        </w:rPr>
        <w:t>State</w:t>
      </w:r>
      <w:proofErr w:type="spellEnd"/>
      <w:r w:rsidRPr="0087140F">
        <w:rPr>
          <w:i/>
          <w:iCs/>
        </w:rPr>
        <w:t xml:space="preserve"> </w:t>
      </w:r>
      <w:proofErr w:type="spellStart"/>
      <w:r w:rsidRPr="0087140F">
        <w:rPr>
          <w:i/>
          <w:iCs/>
        </w:rPr>
        <w:t>Transfer</w:t>
      </w:r>
      <w:proofErr w:type="spellEnd"/>
      <w:r w:rsidRPr="0087140F">
        <w:t xml:space="preserve"> (REST) (RNF);</w:t>
      </w:r>
    </w:p>
    <w:p w14:paraId="00DE9257" w14:textId="014D053C" w:rsidR="006B48BE" w:rsidRPr="0087140F" w:rsidRDefault="00891140" w:rsidP="006B48BE">
      <w:pPr>
        <w:pStyle w:val="TF-TEXTO"/>
        <w:numPr>
          <w:ilvl w:val="0"/>
          <w:numId w:val="33"/>
        </w:numPr>
      </w:pPr>
      <w:r w:rsidRPr="0087140F">
        <w:t>s</w:t>
      </w:r>
      <w:r w:rsidR="00FE2EDB" w:rsidRPr="0087140F">
        <w:t xml:space="preserve">er desenvolvido para Android e para </w:t>
      </w:r>
      <w:commentRangeStart w:id="455"/>
      <w:del w:id="456" w:author="Dalton Solano dos Reis" w:date="2024-12-11T09:17:00Z" w16du:dateUtc="2024-12-11T12:17:00Z">
        <w:r w:rsidR="00FE2EDB" w:rsidRPr="0087140F" w:rsidDel="0064198B">
          <w:delText xml:space="preserve">IOS </w:delText>
        </w:r>
      </w:del>
      <w:ins w:id="457" w:author="Dalton Solano dos Reis" w:date="2024-12-11T09:17:00Z" w16du:dateUtc="2024-12-11T12:17:00Z">
        <w:r w:rsidR="0064198B">
          <w:t>i</w:t>
        </w:r>
        <w:r w:rsidR="0064198B" w:rsidRPr="0087140F">
          <w:t xml:space="preserve">OS </w:t>
        </w:r>
      </w:ins>
      <w:commentRangeEnd w:id="455"/>
      <w:ins w:id="458" w:author="Dalton Solano dos Reis" w:date="2024-12-11T09:18:00Z" w16du:dateUtc="2024-12-11T12:18:00Z">
        <w:r w:rsidR="0064198B">
          <w:rPr>
            <w:rStyle w:val="Refdecomentrio"/>
          </w:rPr>
          <w:commentReference w:id="455"/>
        </w:r>
      </w:ins>
      <w:r w:rsidR="00FE2EDB" w:rsidRPr="0087140F">
        <w:t xml:space="preserve">(RNF). </w:t>
      </w:r>
    </w:p>
    <w:p w14:paraId="1C95349C" w14:textId="1CBF2877" w:rsidR="00891140" w:rsidRPr="0087140F" w:rsidRDefault="00891140" w:rsidP="00891140">
      <w:pPr>
        <w:pStyle w:val="Ttulo3"/>
      </w:pPr>
      <w:bookmarkStart w:id="459" w:name="_Toc184283910"/>
      <w:r w:rsidRPr="0087140F">
        <w:t>Arquitetura da solução</w:t>
      </w:r>
      <w:bookmarkEnd w:id="459"/>
    </w:p>
    <w:p w14:paraId="13ED5349" w14:textId="4B28F047" w:rsidR="00873964" w:rsidRPr="0087140F" w:rsidRDefault="00873964" w:rsidP="000746AD">
      <w:pPr>
        <w:pStyle w:val="TF-TEXTO"/>
      </w:pPr>
      <w:r w:rsidRPr="0087140F">
        <w:t xml:space="preserve">A </w:t>
      </w:r>
      <w:r w:rsidR="00891140" w:rsidRPr="0087140F">
        <w:fldChar w:fldCharType="begin"/>
      </w:r>
      <w:r w:rsidR="00891140" w:rsidRPr="0087140F">
        <w:instrText xml:space="preserve"> REF _Ref183989142 \h </w:instrText>
      </w:r>
      <w:r w:rsidR="00891140" w:rsidRPr="0087140F">
        <w:fldChar w:fldCharType="separate"/>
      </w:r>
      <w:r w:rsidR="008809CA" w:rsidRPr="0087140F">
        <w:t xml:space="preserve">Figura </w:t>
      </w:r>
      <w:r w:rsidR="008809CA">
        <w:rPr>
          <w:noProof/>
        </w:rPr>
        <w:t>19</w:t>
      </w:r>
      <w:r w:rsidR="00891140" w:rsidRPr="0087140F">
        <w:fldChar w:fldCharType="end"/>
      </w:r>
      <w:r w:rsidR="00891140" w:rsidRPr="0087140F">
        <w:t xml:space="preserve"> </w:t>
      </w:r>
      <w:r w:rsidRPr="0087140F">
        <w:t xml:space="preserve">apresenta a arquitetura e o fluxo de funcionamento da aplicação móvel, estruturados em três módulos </w:t>
      </w:r>
      <w:r w:rsidRPr="0064198B">
        <w:t xml:space="preserve">principais: (i) </w:t>
      </w:r>
      <w:r w:rsidRPr="0064198B">
        <w:rPr>
          <w:rPrChange w:id="460" w:author="Dalton Solano dos Reis" w:date="2024-12-11T09:18:00Z" w16du:dateUtc="2024-12-11T12:18:00Z">
            <w:rPr>
              <w:b/>
              <w:bCs/>
            </w:rPr>
          </w:rPrChange>
        </w:rPr>
        <w:t>Aplicação Cliente</w:t>
      </w:r>
      <w:r w:rsidRPr="0064198B">
        <w:t>:</w:t>
      </w:r>
      <w:r w:rsidRPr="0087140F">
        <w:t xml:space="preserve"> </w:t>
      </w:r>
      <w:r w:rsidR="00891140" w:rsidRPr="0087140F">
        <w:t>r</w:t>
      </w:r>
      <w:r w:rsidRPr="0087140F">
        <w:t xml:space="preserve">epresenta a interface com o usuário, desenvolvida utilizando o framework </w:t>
      </w:r>
      <w:proofErr w:type="spellStart"/>
      <w:r w:rsidRPr="0087140F">
        <w:t>Flutter</w:t>
      </w:r>
      <w:proofErr w:type="spellEnd"/>
      <w:r w:rsidRPr="0087140F">
        <w:t>, sendo responsável por oferecer as principais funcionalidades da aplicação móvel; (</w:t>
      </w:r>
      <w:proofErr w:type="spellStart"/>
      <w:r w:rsidRPr="0087140F">
        <w:t>ii</w:t>
      </w:r>
      <w:proofErr w:type="spellEnd"/>
      <w:r w:rsidRPr="0087140F">
        <w:t xml:space="preserve">) </w:t>
      </w:r>
      <w:r w:rsidRPr="0064198B">
        <w:rPr>
          <w:rPrChange w:id="461" w:author="Dalton Solano dos Reis" w:date="2024-12-11T09:18:00Z" w16du:dateUtc="2024-12-11T12:18:00Z">
            <w:rPr>
              <w:b/>
              <w:bCs/>
            </w:rPr>
          </w:rPrChange>
        </w:rPr>
        <w:t>Servidor</w:t>
      </w:r>
      <w:r w:rsidRPr="0087140F">
        <w:t xml:space="preserve">: </w:t>
      </w:r>
      <w:r w:rsidR="00152F96" w:rsidRPr="0087140F">
        <w:t>a</w:t>
      </w:r>
      <w:r w:rsidRPr="0087140F">
        <w:t xml:space="preserve">tua como intermediário, gerenciando a comunicação com o banco de dados e executando os processos de análise de imagens por meio de um modelo baseado em aprendizado de máquina; </w:t>
      </w:r>
      <w:r w:rsidRPr="0064198B">
        <w:t>(</w:t>
      </w:r>
      <w:proofErr w:type="spellStart"/>
      <w:r w:rsidRPr="0064198B">
        <w:t>iii</w:t>
      </w:r>
      <w:proofErr w:type="spellEnd"/>
      <w:r w:rsidRPr="0064198B">
        <w:t xml:space="preserve">) </w:t>
      </w:r>
      <w:r w:rsidRPr="0064198B">
        <w:rPr>
          <w:rPrChange w:id="462" w:author="Dalton Solano dos Reis" w:date="2024-12-11T09:18:00Z" w16du:dateUtc="2024-12-11T12:18:00Z">
            <w:rPr>
              <w:b/>
              <w:bCs/>
            </w:rPr>
          </w:rPrChange>
        </w:rPr>
        <w:t>Banco de Dados</w:t>
      </w:r>
      <w:r w:rsidRPr="0064198B">
        <w:t>:</w:t>
      </w:r>
      <w:r w:rsidRPr="0087140F">
        <w:t xml:space="preserve"> </w:t>
      </w:r>
      <w:r w:rsidR="00152F96" w:rsidRPr="0087140F">
        <w:lastRenderedPageBreak/>
        <w:t>i</w:t>
      </w:r>
      <w:r w:rsidRPr="0087140F">
        <w:t xml:space="preserve">mplementado com o uso do </w:t>
      </w:r>
      <w:proofErr w:type="spellStart"/>
      <w:r w:rsidRPr="0087140F">
        <w:t>Firebase</w:t>
      </w:r>
      <w:proofErr w:type="spellEnd"/>
      <w:r w:rsidRPr="0087140F">
        <w:t>, é responsável pelo armazenamento seguro das informações dos usuários e dos dados associados às imagens processadas.</w:t>
      </w:r>
    </w:p>
    <w:p w14:paraId="26C5C009" w14:textId="2DD53CEC" w:rsidR="00641695" w:rsidRPr="0087140F" w:rsidRDefault="00C940E7" w:rsidP="00A91330">
      <w:pPr>
        <w:pStyle w:val="TF-LEGENDA"/>
      </w:pPr>
      <w:bookmarkStart w:id="463" w:name="_Ref183989142"/>
      <w:bookmarkStart w:id="464" w:name="_Toc184283863"/>
      <w:r w:rsidRPr="0087140F">
        <w:t xml:space="preserve">Figura </w:t>
      </w:r>
      <w:fldSimple w:instr=" SEQ Figura \* ARABIC ">
        <w:r w:rsidR="008809CA">
          <w:rPr>
            <w:noProof/>
          </w:rPr>
          <w:t>19</w:t>
        </w:r>
      </w:fldSimple>
      <w:bookmarkEnd w:id="463"/>
      <w:r w:rsidRPr="0087140F">
        <w:t xml:space="preserve"> </w:t>
      </w:r>
      <w:r w:rsidR="00641695" w:rsidRPr="0087140F">
        <w:t xml:space="preserve">– </w:t>
      </w:r>
      <w:r w:rsidR="00152F96" w:rsidRPr="0087140F">
        <w:t>Arquitetura da</w:t>
      </w:r>
      <w:r w:rsidR="00641695" w:rsidRPr="0087140F">
        <w:t xml:space="preserve"> aplicação móvel</w:t>
      </w:r>
      <w:bookmarkEnd w:id="464"/>
    </w:p>
    <w:p w14:paraId="0B64EFD1" w14:textId="02555C08" w:rsidR="00641695" w:rsidRPr="0087140F" w:rsidRDefault="00641695" w:rsidP="00641695">
      <w:pPr>
        <w:pStyle w:val="TF-FIGURA"/>
      </w:pPr>
      <w:r w:rsidRPr="0087140F">
        <w:rPr>
          <w:noProof/>
        </w:rPr>
        <w:drawing>
          <wp:inline distT="0" distB="0" distL="0" distR="0" wp14:anchorId="6DA925BD" wp14:editId="3D588FDD">
            <wp:extent cx="3503378" cy="2417454"/>
            <wp:effectExtent l="19050" t="19050" r="20955" b="20955"/>
            <wp:docPr id="76434324" name="Picture 1"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4324" name="Picture 1" descr="A diagram of a cell phone&#10;&#10;Description automatically generated"/>
                    <pic:cNvPicPr/>
                  </pic:nvPicPr>
                  <pic:blipFill>
                    <a:blip r:embed="rId41"/>
                    <a:stretch>
                      <a:fillRect/>
                    </a:stretch>
                  </pic:blipFill>
                  <pic:spPr>
                    <a:xfrm>
                      <a:off x="0" y="0"/>
                      <a:ext cx="3522194" cy="2430438"/>
                    </a:xfrm>
                    <a:prstGeom prst="rect">
                      <a:avLst/>
                    </a:prstGeom>
                    <a:ln>
                      <a:solidFill>
                        <a:schemeClr val="tx1"/>
                      </a:solidFill>
                    </a:ln>
                  </pic:spPr>
                </pic:pic>
              </a:graphicData>
            </a:graphic>
          </wp:inline>
        </w:drawing>
      </w:r>
    </w:p>
    <w:p w14:paraId="12D9F03F" w14:textId="1EEA87C1" w:rsidR="000746AD" w:rsidRPr="0087140F" w:rsidRDefault="00641695" w:rsidP="00873964">
      <w:pPr>
        <w:pStyle w:val="TF-FONTE"/>
      </w:pPr>
      <w:r w:rsidRPr="0087140F">
        <w:t>Fonte: elaborado pelo</w:t>
      </w:r>
      <w:r w:rsidR="00797B5E" w:rsidRPr="0087140F">
        <w:t>s</w:t>
      </w:r>
      <w:r w:rsidRPr="0087140F">
        <w:t xml:space="preserve"> autor</w:t>
      </w:r>
      <w:r w:rsidR="00797B5E" w:rsidRPr="0087140F">
        <w:t>es</w:t>
      </w:r>
      <w:r w:rsidRPr="0087140F">
        <w:t xml:space="preserve">. </w:t>
      </w:r>
    </w:p>
    <w:p w14:paraId="7685D4AA" w14:textId="55D005C4" w:rsidR="00152F96" w:rsidRPr="0087140F" w:rsidRDefault="00152F96" w:rsidP="00152F96">
      <w:pPr>
        <w:pStyle w:val="TF-TEXTO"/>
      </w:pPr>
      <w:r w:rsidRPr="0087140F">
        <w:t>Nas próximas subseções, serão detalhadas as especificações e os detalhes técnicos de cada módulo de forma individualizada.</w:t>
      </w:r>
    </w:p>
    <w:p w14:paraId="38DA2608" w14:textId="6345A2A3" w:rsidR="00F86253" w:rsidRPr="0087140F" w:rsidRDefault="00FE2EDB" w:rsidP="00152F96">
      <w:pPr>
        <w:pStyle w:val="Ttulo4"/>
      </w:pPr>
      <w:r w:rsidRPr="0087140F">
        <w:t>Banco de dados</w:t>
      </w:r>
    </w:p>
    <w:p w14:paraId="4B44CB0F" w14:textId="197AB9BB" w:rsidR="006A0B81" w:rsidRPr="0087140F" w:rsidRDefault="00152F96" w:rsidP="006A0B81">
      <w:pPr>
        <w:pStyle w:val="TF-TEXTO"/>
      </w:pPr>
      <w:r w:rsidRPr="0087140F">
        <w:t xml:space="preserve">Optou-se por utilizar </w:t>
      </w:r>
      <w:r w:rsidR="006A0B81" w:rsidRPr="0087140F">
        <w:t xml:space="preserve">o </w:t>
      </w:r>
      <w:proofErr w:type="spellStart"/>
      <w:r w:rsidR="006A0B81" w:rsidRPr="0087140F">
        <w:t>Firebase</w:t>
      </w:r>
      <w:proofErr w:type="spellEnd"/>
      <w:r w:rsidR="006A0B81" w:rsidRPr="0087140F">
        <w:t xml:space="preserve"> como solução de banco de dados para o armazenamento das informações relacionadas às imagens analisadas e aos dados dos usuários. O </w:t>
      </w:r>
      <w:proofErr w:type="spellStart"/>
      <w:r w:rsidR="006A0B81" w:rsidRPr="0087140F">
        <w:t>Firebase</w:t>
      </w:r>
      <w:proofErr w:type="spellEnd"/>
      <w:r w:rsidR="006A0B81" w:rsidRPr="0087140F">
        <w:t xml:space="preserve"> é uma tecnologia </w:t>
      </w:r>
      <w:proofErr w:type="spellStart"/>
      <w:r w:rsidR="006A0B81" w:rsidRPr="0087140F">
        <w:t>NoSQL</w:t>
      </w:r>
      <w:proofErr w:type="spellEnd"/>
      <w:r w:rsidR="006A0B81" w:rsidRPr="0087140F">
        <w:t xml:space="preserve"> (não relacional) fornecida pelo Google, amplamente reconhecida pela sua flexibilidade e escalabilidade. A escolha por um banco de dados </w:t>
      </w:r>
      <w:proofErr w:type="spellStart"/>
      <w:r w:rsidR="006A0B81" w:rsidRPr="0087140F">
        <w:t>NoSQL</w:t>
      </w:r>
      <w:proofErr w:type="spellEnd"/>
      <w:r w:rsidR="006A0B81" w:rsidRPr="0087140F">
        <w:t xml:space="preserve"> justifica-se pelo modelo dinâmico de armazenamento de dados, que dispensa esquemas fixos e facilita o uso de formatos mais flexíveis, como </w:t>
      </w:r>
      <w:proofErr w:type="spellStart"/>
      <w:r w:rsidR="006A0B81" w:rsidRPr="0087140F">
        <w:rPr>
          <w:i/>
          <w:iCs/>
        </w:rPr>
        <w:t>strings</w:t>
      </w:r>
      <w:proofErr w:type="spellEnd"/>
      <w:r w:rsidR="006A0B81" w:rsidRPr="0087140F">
        <w:t xml:space="preserve"> codificadas em Base64. Essa característica é especialmente relevante para aplicações que demandam constante adaptação e evolução.</w:t>
      </w:r>
    </w:p>
    <w:p w14:paraId="292EE088" w14:textId="262B7781" w:rsidR="006A0B81" w:rsidRPr="0087140F" w:rsidRDefault="006A0B81" w:rsidP="006A0B81">
      <w:pPr>
        <w:pStyle w:val="TF-TEXTO"/>
      </w:pPr>
      <w:r w:rsidRPr="0087140F">
        <w:t xml:space="preserve">Além de sua flexibilidade, o </w:t>
      </w:r>
      <w:proofErr w:type="spellStart"/>
      <w:r w:rsidRPr="0087140F">
        <w:t>Firebase</w:t>
      </w:r>
      <w:proofErr w:type="spellEnd"/>
      <w:r w:rsidRPr="0087140F">
        <w:t xml:space="preserve"> se destaca pelo alto desempenho em sistemas que lidam com grandes volumes de dados, como imagens. A ferramenta oferece recursos como consultas em tempo real e replicação eficiente, que garantem alta disponibilidade e tornam a plataforma ideal para sistemas escaláveis. No contexto deste projeto, essas funcionalidades foram fundamentais para atender às demandas de armazenamento, processamento e recuperação de dados de maneira eficiente.</w:t>
      </w:r>
      <w:r w:rsidR="00155698" w:rsidRPr="0087140F">
        <w:t xml:space="preserve"> A </w:t>
      </w:r>
      <w:r w:rsidR="00567359">
        <w:fldChar w:fldCharType="begin"/>
      </w:r>
      <w:r w:rsidR="00567359">
        <w:instrText xml:space="preserve"> REF _Ref184154147 \h </w:instrText>
      </w:r>
      <w:r w:rsidR="00567359">
        <w:fldChar w:fldCharType="separate"/>
      </w:r>
      <w:r w:rsidR="008809CA">
        <w:t xml:space="preserve">Figura </w:t>
      </w:r>
      <w:r w:rsidR="008809CA">
        <w:rPr>
          <w:noProof/>
        </w:rPr>
        <w:t>20</w:t>
      </w:r>
      <w:r w:rsidR="00567359">
        <w:fldChar w:fldCharType="end"/>
      </w:r>
      <w:r w:rsidR="00567359">
        <w:t xml:space="preserve"> </w:t>
      </w:r>
      <w:r w:rsidR="00155698" w:rsidRPr="0087140F">
        <w:t>exibe a estrutura do banco de dados criado para gerenciar os cadastros de usuários, imagens e repositórios.</w:t>
      </w:r>
    </w:p>
    <w:p w14:paraId="1A7DF4BF" w14:textId="77777777" w:rsidR="00797B5E" w:rsidRPr="0087140F" w:rsidRDefault="00797B5E" w:rsidP="001A112D">
      <w:pPr>
        <w:pStyle w:val="TF-TEXTO"/>
      </w:pPr>
    </w:p>
    <w:p w14:paraId="73A713F6" w14:textId="77777777" w:rsidR="00797B5E" w:rsidRPr="0087140F" w:rsidRDefault="00797B5E" w:rsidP="001A112D">
      <w:pPr>
        <w:pStyle w:val="TF-TEXTO"/>
      </w:pPr>
    </w:p>
    <w:p w14:paraId="07E5A777" w14:textId="112BF1F2" w:rsidR="006A0B81" w:rsidRPr="0087140F" w:rsidRDefault="00C940E7" w:rsidP="00A91330">
      <w:pPr>
        <w:pStyle w:val="TF-LEGENDA"/>
      </w:pPr>
      <w:bookmarkStart w:id="465" w:name="_Ref183989566"/>
      <w:commentRangeStart w:id="466"/>
      <w:r w:rsidRPr="0087140F">
        <w:lastRenderedPageBreak/>
        <w:t xml:space="preserve">Figura </w:t>
      </w:r>
      <w:bookmarkEnd w:id="465"/>
      <w:r w:rsidR="00454113">
        <w:t>20</w:t>
      </w:r>
      <w:r w:rsidRPr="0087140F">
        <w:t xml:space="preserve"> – </w:t>
      </w:r>
      <w:commentRangeEnd w:id="466"/>
      <w:r w:rsidR="0064198B">
        <w:rPr>
          <w:rStyle w:val="Refdecomentrio"/>
        </w:rPr>
        <w:commentReference w:id="466"/>
      </w:r>
      <w:r w:rsidR="006A0B81" w:rsidRPr="0087140F">
        <w:t>Estrutura do banco de dados.</w:t>
      </w:r>
    </w:p>
    <w:p w14:paraId="105642FF" w14:textId="1FCA0F1C" w:rsidR="006A0B81" w:rsidRPr="0087140F" w:rsidRDefault="006A0B81" w:rsidP="004B48A7">
      <w:pPr>
        <w:pStyle w:val="TF-FIGURA"/>
      </w:pPr>
      <w:r w:rsidRPr="0087140F">
        <w:rPr>
          <w:noProof/>
        </w:rPr>
        <w:drawing>
          <wp:inline distT="0" distB="0" distL="0" distR="0" wp14:anchorId="7B2165A1" wp14:editId="56239264">
            <wp:extent cx="4362450" cy="4864061"/>
            <wp:effectExtent l="19050" t="19050" r="19050" b="13335"/>
            <wp:docPr id="173510062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00620" name="Imagem 1" descr="Texto&#10;&#10;Descrição gerada automa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96968" cy="4902548"/>
                    </a:xfrm>
                    <a:prstGeom prst="rect">
                      <a:avLst/>
                    </a:prstGeom>
                    <a:noFill/>
                    <a:ln>
                      <a:solidFill>
                        <a:schemeClr val="tx1"/>
                      </a:solidFill>
                    </a:ln>
                  </pic:spPr>
                </pic:pic>
              </a:graphicData>
            </a:graphic>
          </wp:inline>
        </w:drawing>
      </w:r>
    </w:p>
    <w:p w14:paraId="5854DE0B" w14:textId="77777777" w:rsidR="006A0B81" w:rsidRPr="0087140F" w:rsidRDefault="006A0B81" w:rsidP="004B48A7">
      <w:pPr>
        <w:pStyle w:val="TF-FONTE"/>
      </w:pPr>
      <w:r w:rsidRPr="0087140F">
        <w:t>Fonte: elaborado pelos autores.</w:t>
      </w:r>
    </w:p>
    <w:p w14:paraId="3B408F80" w14:textId="77777777" w:rsidR="006A0B81" w:rsidRPr="0087140F" w:rsidRDefault="006A0B81" w:rsidP="00155698">
      <w:pPr>
        <w:pStyle w:val="TF-TEXTO"/>
      </w:pPr>
      <w:r w:rsidRPr="0087140F">
        <w:t xml:space="preserve">No nível mais alto da hierarquia, o banco de dados é organizado em um nó principal denominado </w:t>
      </w:r>
      <w:proofErr w:type="spellStart"/>
      <w:r w:rsidRPr="0087140F">
        <w:rPr>
          <w:rFonts w:ascii="Courier New" w:hAnsi="Courier New" w:cs="Courier New"/>
          <w:sz w:val="20"/>
          <w:szCs w:val="16"/>
        </w:rPr>
        <w:t>users</w:t>
      </w:r>
      <w:proofErr w:type="spellEnd"/>
      <w:r w:rsidRPr="0087140F">
        <w:t>, que agrupa os dados de cada usuário por meio de identificadores únicos gerados automaticamente pelo sistema. Cada registro de usuário contém os seguintes atributos principais:</w:t>
      </w:r>
    </w:p>
    <w:p w14:paraId="36CDF7BE" w14:textId="7A329EDC" w:rsidR="006A0B81" w:rsidRPr="007C788A" w:rsidRDefault="006A0B81" w:rsidP="006A0B81">
      <w:pPr>
        <w:pStyle w:val="TF-TEXTO"/>
        <w:numPr>
          <w:ilvl w:val="0"/>
          <w:numId w:val="34"/>
        </w:numPr>
        <w:rPr>
          <w:szCs w:val="24"/>
        </w:rPr>
      </w:pPr>
      <w:proofErr w:type="spellStart"/>
      <w:r w:rsidRPr="00F379FF">
        <w:rPr>
          <w:rFonts w:ascii="Courier New" w:hAnsi="Courier New" w:cs="Courier New"/>
          <w:sz w:val="20"/>
        </w:rPr>
        <w:t>created_at</w:t>
      </w:r>
      <w:proofErr w:type="spellEnd"/>
      <w:r w:rsidRPr="007C788A">
        <w:rPr>
          <w:szCs w:val="24"/>
        </w:rPr>
        <w:t xml:space="preserve">: </w:t>
      </w:r>
      <w:del w:id="467" w:author="Dalton Solano dos Reis" w:date="2024-12-11T09:21:00Z" w16du:dateUtc="2024-12-11T12:21:00Z">
        <w:r w:rsidRPr="007C788A" w:rsidDel="0064198B">
          <w:rPr>
            <w:i/>
            <w:iCs/>
            <w:szCs w:val="24"/>
          </w:rPr>
          <w:delText>Timestamp</w:delText>
        </w:r>
        <w:r w:rsidRPr="007C788A" w:rsidDel="0064198B">
          <w:rPr>
            <w:szCs w:val="24"/>
          </w:rPr>
          <w:delText xml:space="preserve"> </w:delText>
        </w:r>
      </w:del>
      <w:proofErr w:type="spellStart"/>
      <w:ins w:id="468" w:author="Dalton Solano dos Reis" w:date="2024-12-11T09:21:00Z" w16du:dateUtc="2024-12-11T12:21:00Z">
        <w:r w:rsidR="0064198B">
          <w:rPr>
            <w:i/>
            <w:iCs/>
            <w:szCs w:val="24"/>
          </w:rPr>
          <w:t>t</w:t>
        </w:r>
        <w:r w:rsidR="0064198B" w:rsidRPr="007C788A">
          <w:rPr>
            <w:i/>
            <w:iCs/>
            <w:szCs w:val="24"/>
          </w:rPr>
          <w:t>imestamp</w:t>
        </w:r>
        <w:proofErr w:type="spellEnd"/>
        <w:r w:rsidR="0064198B" w:rsidRPr="007C788A">
          <w:rPr>
            <w:szCs w:val="24"/>
          </w:rPr>
          <w:t xml:space="preserve"> </w:t>
        </w:r>
      </w:ins>
      <w:r w:rsidRPr="007C788A">
        <w:rPr>
          <w:szCs w:val="24"/>
        </w:rPr>
        <w:t>que registra o momento da criação do perfil no sistema;</w:t>
      </w:r>
    </w:p>
    <w:p w14:paraId="16A6107D" w14:textId="3A7BA0FA" w:rsidR="006A0B81" w:rsidRPr="0087140F" w:rsidRDefault="006A0B81" w:rsidP="006A0B81">
      <w:pPr>
        <w:pStyle w:val="TF-TEXTO"/>
        <w:numPr>
          <w:ilvl w:val="0"/>
          <w:numId w:val="34"/>
        </w:numPr>
      </w:pPr>
      <w:proofErr w:type="spellStart"/>
      <w:r w:rsidRPr="00F379FF">
        <w:rPr>
          <w:rFonts w:ascii="Courier New" w:hAnsi="Courier New" w:cs="Courier New"/>
          <w:sz w:val="20"/>
        </w:rPr>
        <w:t>email</w:t>
      </w:r>
      <w:proofErr w:type="spellEnd"/>
      <w:r w:rsidRPr="0087140F">
        <w:t xml:space="preserve">: </w:t>
      </w:r>
      <w:ins w:id="469" w:author="Dalton Solano dos Reis" w:date="2024-12-11T09:21:00Z" w16du:dateUtc="2024-12-11T12:21:00Z">
        <w:r w:rsidR="0064198B">
          <w:t>e</w:t>
        </w:r>
      </w:ins>
      <w:del w:id="470" w:author="Dalton Solano dos Reis" w:date="2024-12-11T09:21:00Z" w16du:dateUtc="2024-12-11T12:21:00Z">
        <w:r w:rsidRPr="0087140F" w:rsidDel="0064198B">
          <w:delText>E</w:delText>
        </w:r>
      </w:del>
      <w:r w:rsidRPr="0087140F">
        <w:t>ndereço eletrônico associado ao usuário;</w:t>
      </w:r>
    </w:p>
    <w:p w14:paraId="7BD3446D" w14:textId="64C37459" w:rsidR="006A0B81" w:rsidRPr="007C788A" w:rsidRDefault="006A0B81" w:rsidP="006A0B81">
      <w:pPr>
        <w:pStyle w:val="TF-TEXTO"/>
        <w:numPr>
          <w:ilvl w:val="0"/>
          <w:numId w:val="34"/>
        </w:numPr>
        <w:rPr>
          <w:szCs w:val="24"/>
        </w:rPr>
      </w:pPr>
      <w:proofErr w:type="spellStart"/>
      <w:r w:rsidRPr="00F379FF">
        <w:rPr>
          <w:rFonts w:ascii="Courier New" w:hAnsi="Courier New" w:cs="Courier New"/>
          <w:sz w:val="20"/>
        </w:rPr>
        <w:t>password</w:t>
      </w:r>
      <w:proofErr w:type="spellEnd"/>
      <w:r w:rsidRPr="007C788A">
        <w:rPr>
          <w:szCs w:val="24"/>
        </w:rPr>
        <w:t xml:space="preserve">: </w:t>
      </w:r>
      <w:del w:id="471" w:author="Dalton Solano dos Reis" w:date="2024-12-11T09:22:00Z" w16du:dateUtc="2024-12-11T12:22:00Z">
        <w:r w:rsidRPr="007C788A" w:rsidDel="0064198B">
          <w:rPr>
            <w:i/>
            <w:iCs/>
            <w:szCs w:val="24"/>
          </w:rPr>
          <w:delText>Hash</w:delText>
        </w:r>
        <w:r w:rsidRPr="007C788A" w:rsidDel="0064198B">
          <w:rPr>
            <w:szCs w:val="24"/>
          </w:rPr>
          <w:delText xml:space="preserve"> </w:delText>
        </w:r>
      </w:del>
      <w:proofErr w:type="spellStart"/>
      <w:ins w:id="472" w:author="Dalton Solano dos Reis" w:date="2024-12-11T09:22:00Z" w16du:dateUtc="2024-12-11T12:22:00Z">
        <w:r w:rsidR="0064198B">
          <w:rPr>
            <w:i/>
            <w:iCs/>
            <w:szCs w:val="24"/>
          </w:rPr>
          <w:t>h</w:t>
        </w:r>
        <w:r w:rsidR="0064198B" w:rsidRPr="007C788A">
          <w:rPr>
            <w:i/>
            <w:iCs/>
            <w:szCs w:val="24"/>
          </w:rPr>
          <w:t>ash</w:t>
        </w:r>
        <w:proofErr w:type="spellEnd"/>
        <w:r w:rsidR="0064198B" w:rsidRPr="007C788A">
          <w:rPr>
            <w:szCs w:val="24"/>
          </w:rPr>
          <w:t xml:space="preserve"> </w:t>
        </w:r>
      </w:ins>
      <w:r w:rsidRPr="007C788A">
        <w:rPr>
          <w:szCs w:val="24"/>
        </w:rPr>
        <w:t>criptográfico da senha, garantindo segurança e conformidade com boas práticas de proteção de dados sensíveis;</w:t>
      </w:r>
    </w:p>
    <w:p w14:paraId="11307ADE" w14:textId="074B9445" w:rsidR="00AE3C0A" w:rsidRPr="007C788A" w:rsidRDefault="00AE3C0A" w:rsidP="00AE3C0A">
      <w:pPr>
        <w:pStyle w:val="TF-TEXTO"/>
        <w:numPr>
          <w:ilvl w:val="0"/>
          <w:numId w:val="34"/>
        </w:numPr>
        <w:rPr>
          <w:szCs w:val="24"/>
        </w:rPr>
      </w:pPr>
      <w:proofErr w:type="spellStart"/>
      <w:r w:rsidRPr="00F379FF">
        <w:rPr>
          <w:rFonts w:ascii="Courier New" w:hAnsi="Courier New" w:cs="Courier New"/>
          <w:sz w:val="20"/>
        </w:rPr>
        <w:t>username</w:t>
      </w:r>
      <w:proofErr w:type="spellEnd"/>
      <w:r w:rsidRPr="007C788A">
        <w:rPr>
          <w:szCs w:val="24"/>
        </w:rPr>
        <w:t xml:space="preserve">: </w:t>
      </w:r>
      <w:ins w:id="473" w:author="Dalton Solano dos Reis" w:date="2024-12-11T09:22:00Z" w16du:dateUtc="2024-12-11T12:22:00Z">
        <w:r w:rsidR="0064198B">
          <w:rPr>
            <w:szCs w:val="24"/>
          </w:rPr>
          <w:t>n</w:t>
        </w:r>
      </w:ins>
      <w:del w:id="474" w:author="Dalton Solano dos Reis" w:date="2024-12-11T09:22:00Z" w16du:dateUtc="2024-12-11T12:22:00Z">
        <w:r w:rsidRPr="007C788A" w:rsidDel="0064198B">
          <w:rPr>
            <w:szCs w:val="24"/>
          </w:rPr>
          <w:delText>N</w:delText>
        </w:r>
      </w:del>
      <w:r w:rsidRPr="007C788A">
        <w:rPr>
          <w:szCs w:val="24"/>
        </w:rPr>
        <w:t>ome de usuário para identificação dentro do sistema.</w:t>
      </w:r>
    </w:p>
    <w:p w14:paraId="0BE645EF" w14:textId="77777777" w:rsidR="00AE3C0A" w:rsidRPr="0087140F" w:rsidRDefault="00AE3C0A" w:rsidP="00D129CC">
      <w:pPr>
        <w:pStyle w:val="TF-TEXTO"/>
      </w:pPr>
      <w:r w:rsidRPr="0087140F">
        <w:t xml:space="preserve">Dentro do nó de cada usuário, existe um nó aninhado chamado </w:t>
      </w:r>
      <w:proofErr w:type="spellStart"/>
      <w:r w:rsidRPr="0087140F">
        <w:rPr>
          <w:rFonts w:ascii="Courier New" w:hAnsi="Courier New" w:cs="Courier New"/>
          <w:sz w:val="20"/>
          <w:szCs w:val="16"/>
        </w:rPr>
        <w:t>repositories</w:t>
      </w:r>
      <w:proofErr w:type="spellEnd"/>
      <w:r w:rsidRPr="0087140F">
        <w:t xml:space="preserve">, destinado à organização dos repositórios criados. Cada repositório é identificado por um </w:t>
      </w:r>
      <w:r w:rsidRPr="0064198B">
        <w:rPr>
          <w:rStyle w:val="TF-COURIER10"/>
          <w:rPrChange w:id="475" w:author="Dalton Solano dos Reis" w:date="2024-12-11T09:22:00Z" w16du:dateUtc="2024-12-11T12:22:00Z">
            <w:rPr/>
          </w:rPrChange>
        </w:rPr>
        <w:t>ID</w:t>
      </w:r>
      <w:r w:rsidRPr="0087140F">
        <w:t xml:space="preserve"> único e armazena as seguintes informações:</w:t>
      </w:r>
    </w:p>
    <w:p w14:paraId="1C15868B" w14:textId="15A8663C" w:rsidR="00AE3C0A" w:rsidRPr="007C788A" w:rsidRDefault="00AE3C0A" w:rsidP="00AE3C0A">
      <w:pPr>
        <w:pStyle w:val="TF-TEXTO"/>
        <w:numPr>
          <w:ilvl w:val="0"/>
          <w:numId w:val="18"/>
        </w:numPr>
        <w:rPr>
          <w:szCs w:val="24"/>
        </w:rPr>
      </w:pPr>
      <w:proofErr w:type="spellStart"/>
      <w:r w:rsidRPr="00F379FF">
        <w:rPr>
          <w:rFonts w:ascii="Courier New" w:hAnsi="Courier New" w:cs="Courier New"/>
          <w:sz w:val="20"/>
        </w:rPr>
        <w:t>created_at</w:t>
      </w:r>
      <w:proofErr w:type="spellEnd"/>
      <w:r w:rsidRPr="007C788A">
        <w:rPr>
          <w:szCs w:val="24"/>
        </w:rPr>
        <w:t xml:space="preserve">: </w:t>
      </w:r>
      <w:proofErr w:type="spellStart"/>
      <w:ins w:id="476" w:author="Dalton Solano dos Reis" w:date="2024-12-11T09:22:00Z" w16du:dateUtc="2024-12-11T12:22:00Z">
        <w:r w:rsidR="0064198B">
          <w:rPr>
            <w:i/>
            <w:iCs/>
            <w:szCs w:val="24"/>
          </w:rPr>
          <w:t>t</w:t>
        </w:r>
      </w:ins>
      <w:del w:id="477" w:author="Dalton Solano dos Reis" w:date="2024-12-11T09:22:00Z" w16du:dateUtc="2024-12-11T12:22:00Z">
        <w:r w:rsidRPr="007C788A" w:rsidDel="0064198B">
          <w:rPr>
            <w:i/>
            <w:iCs/>
            <w:szCs w:val="24"/>
          </w:rPr>
          <w:delText>T</w:delText>
        </w:r>
      </w:del>
      <w:r w:rsidRPr="007C788A">
        <w:rPr>
          <w:i/>
          <w:iCs/>
          <w:szCs w:val="24"/>
        </w:rPr>
        <w:t>imestamp</w:t>
      </w:r>
      <w:proofErr w:type="spellEnd"/>
      <w:r w:rsidRPr="007C788A">
        <w:rPr>
          <w:szCs w:val="24"/>
        </w:rPr>
        <w:t xml:space="preserve"> que indica a data de criação do repositório;</w:t>
      </w:r>
    </w:p>
    <w:p w14:paraId="00D73620" w14:textId="7BE6B8CA" w:rsidR="00AE3C0A" w:rsidRPr="007C788A" w:rsidRDefault="00AE3C0A" w:rsidP="00AE3C0A">
      <w:pPr>
        <w:pStyle w:val="TF-TEXTO"/>
        <w:numPr>
          <w:ilvl w:val="0"/>
          <w:numId w:val="18"/>
        </w:numPr>
        <w:rPr>
          <w:szCs w:val="24"/>
        </w:rPr>
      </w:pPr>
      <w:proofErr w:type="spellStart"/>
      <w:r w:rsidRPr="00F379FF">
        <w:rPr>
          <w:rFonts w:ascii="Courier New" w:hAnsi="Courier New" w:cs="Courier New"/>
          <w:sz w:val="20"/>
        </w:rPr>
        <w:lastRenderedPageBreak/>
        <w:t>name</w:t>
      </w:r>
      <w:proofErr w:type="spellEnd"/>
      <w:r w:rsidRPr="007C788A">
        <w:rPr>
          <w:szCs w:val="24"/>
        </w:rPr>
        <w:t xml:space="preserve">: </w:t>
      </w:r>
      <w:ins w:id="478" w:author="Dalton Solano dos Reis" w:date="2024-12-11T09:22:00Z" w16du:dateUtc="2024-12-11T12:22:00Z">
        <w:r w:rsidR="0064198B">
          <w:rPr>
            <w:szCs w:val="24"/>
          </w:rPr>
          <w:t>n</w:t>
        </w:r>
      </w:ins>
      <w:del w:id="479" w:author="Dalton Solano dos Reis" w:date="2024-12-11T09:22:00Z" w16du:dateUtc="2024-12-11T12:22:00Z">
        <w:r w:rsidRPr="007C788A" w:rsidDel="0064198B">
          <w:rPr>
            <w:szCs w:val="24"/>
          </w:rPr>
          <w:delText>N</w:delText>
        </w:r>
      </w:del>
      <w:r w:rsidRPr="007C788A">
        <w:rPr>
          <w:szCs w:val="24"/>
        </w:rPr>
        <w:t>ome que identifica o repositório;</w:t>
      </w:r>
    </w:p>
    <w:p w14:paraId="5B4422DE" w14:textId="57CED348" w:rsidR="00AE3C0A" w:rsidRPr="007C788A" w:rsidRDefault="00AE3C0A" w:rsidP="00AE3C0A">
      <w:pPr>
        <w:pStyle w:val="TF-TEXTO"/>
        <w:numPr>
          <w:ilvl w:val="0"/>
          <w:numId w:val="18"/>
        </w:numPr>
        <w:rPr>
          <w:szCs w:val="24"/>
        </w:rPr>
      </w:pPr>
      <w:proofErr w:type="spellStart"/>
      <w:r w:rsidRPr="00F379FF">
        <w:rPr>
          <w:rFonts w:ascii="Courier New" w:hAnsi="Courier New" w:cs="Courier New"/>
          <w:sz w:val="20"/>
        </w:rPr>
        <w:t>description</w:t>
      </w:r>
      <w:proofErr w:type="spellEnd"/>
      <w:r w:rsidRPr="007C788A">
        <w:rPr>
          <w:szCs w:val="24"/>
        </w:rPr>
        <w:t xml:space="preserve">: </w:t>
      </w:r>
      <w:ins w:id="480" w:author="Dalton Solano dos Reis" w:date="2024-12-11T09:23:00Z" w16du:dateUtc="2024-12-11T12:23:00Z">
        <w:r w:rsidR="0064198B">
          <w:rPr>
            <w:szCs w:val="24"/>
          </w:rPr>
          <w:t>t</w:t>
        </w:r>
      </w:ins>
      <w:del w:id="481" w:author="Dalton Solano dos Reis" w:date="2024-12-11T09:23:00Z" w16du:dateUtc="2024-12-11T12:23:00Z">
        <w:r w:rsidRPr="007C788A" w:rsidDel="0064198B">
          <w:rPr>
            <w:szCs w:val="24"/>
          </w:rPr>
          <w:delText>T</w:delText>
        </w:r>
      </w:del>
      <w:r w:rsidRPr="007C788A">
        <w:rPr>
          <w:szCs w:val="24"/>
        </w:rPr>
        <w:t>exto descritivo que contextualiza o propósito ou conteúdo do repositório.</w:t>
      </w:r>
    </w:p>
    <w:p w14:paraId="5FFA9629" w14:textId="77777777" w:rsidR="00AE3C0A" w:rsidRPr="007C788A" w:rsidRDefault="00AE3C0A" w:rsidP="00AE3C0A">
      <w:pPr>
        <w:pStyle w:val="TF-TEXTO"/>
        <w:rPr>
          <w:szCs w:val="24"/>
        </w:rPr>
      </w:pPr>
      <w:r w:rsidRPr="007C788A">
        <w:rPr>
          <w:szCs w:val="24"/>
        </w:rPr>
        <w:t xml:space="preserve">Em cada repositório, há um nó específico chamado </w:t>
      </w:r>
      <w:proofErr w:type="spellStart"/>
      <w:r w:rsidRPr="0064198B">
        <w:rPr>
          <w:rStyle w:val="TF-COURIER10"/>
          <w:rPrChange w:id="482" w:author="Dalton Solano dos Reis" w:date="2024-12-11T09:23:00Z" w16du:dateUtc="2024-12-11T12:23:00Z">
            <w:rPr>
              <w:szCs w:val="24"/>
            </w:rPr>
          </w:rPrChange>
        </w:rPr>
        <w:t>images</w:t>
      </w:r>
      <w:proofErr w:type="spellEnd"/>
      <w:r w:rsidRPr="007C788A">
        <w:rPr>
          <w:szCs w:val="24"/>
        </w:rPr>
        <w:t>, que organiza as imagens relacionadas por identificadores únicos. As informações de cada imagem analisada incluem:</w:t>
      </w:r>
    </w:p>
    <w:p w14:paraId="2B5F7D56" w14:textId="69669CB4" w:rsidR="00AE3C0A" w:rsidRPr="007C788A" w:rsidRDefault="00AE3C0A" w:rsidP="00AE3C0A">
      <w:pPr>
        <w:pStyle w:val="TF-TEXTO"/>
        <w:numPr>
          <w:ilvl w:val="0"/>
          <w:numId w:val="19"/>
        </w:numPr>
        <w:rPr>
          <w:szCs w:val="24"/>
        </w:rPr>
      </w:pPr>
      <w:proofErr w:type="spellStart"/>
      <w:r w:rsidRPr="00F379FF">
        <w:rPr>
          <w:rFonts w:ascii="Courier New" w:hAnsi="Courier New" w:cs="Courier New"/>
          <w:sz w:val="20"/>
        </w:rPr>
        <w:t>accuracy</w:t>
      </w:r>
      <w:proofErr w:type="spellEnd"/>
      <w:r w:rsidRPr="007C788A">
        <w:rPr>
          <w:szCs w:val="24"/>
        </w:rPr>
        <w:t xml:space="preserve">: </w:t>
      </w:r>
      <w:del w:id="483" w:author="Dalton Solano dos Reis" w:date="2024-12-11T09:23:00Z" w16du:dateUtc="2024-12-11T12:23:00Z">
        <w:r w:rsidRPr="007C788A" w:rsidDel="00507531">
          <w:rPr>
            <w:szCs w:val="24"/>
          </w:rPr>
          <w:delText xml:space="preserve">Valor </w:delText>
        </w:r>
      </w:del>
      <w:ins w:id="484" w:author="Dalton Solano dos Reis" w:date="2024-12-11T09:23:00Z" w16du:dateUtc="2024-12-11T12:23:00Z">
        <w:r w:rsidR="00507531">
          <w:rPr>
            <w:szCs w:val="24"/>
          </w:rPr>
          <w:t>v</w:t>
        </w:r>
        <w:r w:rsidR="00507531" w:rsidRPr="007C788A">
          <w:rPr>
            <w:szCs w:val="24"/>
          </w:rPr>
          <w:t xml:space="preserve">alor </w:t>
        </w:r>
      </w:ins>
      <w:r w:rsidRPr="007C788A">
        <w:rPr>
          <w:szCs w:val="24"/>
        </w:rPr>
        <w:t>numérico que representa a precisão da análise conduzida;</w:t>
      </w:r>
    </w:p>
    <w:p w14:paraId="095808F0" w14:textId="20B89BE6" w:rsidR="00AE3C0A" w:rsidRPr="007C788A" w:rsidRDefault="00AE3C0A" w:rsidP="00AE3C0A">
      <w:pPr>
        <w:pStyle w:val="TF-TEXTO"/>
        <w:numPr>
          <w:ilvl w:val="0"/>
          <w:numId w:val="19"/>
        </w:numPr>
        <w:rPr>
          <w:szCs w:val="24"/>
        </w:rPr>
      </w:pPr>
      <w:proofErr w:type="spellStart"/>
      <w:r w:rsidRPr="00F379FF">
        <w:rPr>
          <w:rFonts w:ascii="Courier New" w:hAnsi="Courier New" w:cs="Courier New"/>
          <w:sz w:val="20"/>
        </w:rPr>
        <w:t>atypical_neurons</w:t>
      </w:r>
      <w:proofErr w:type="spellEnd"/>
      <w:r w:rsidRPr="007C788A">
        <w:rPr>
          <w:szCs w:val="24"/>
        </w:rPr>
        <w:t xml:space="preserve">: </w:t>
      </w:r>
      <w:del w:id="485" w:author="Dalton Solano dos Reis" w:date="2024-12-11T09:23:00Z" w16du:dateUtc="2024-12-11T12:23:00Z">
        <w:r w:rsidRPr="007C788A" w:rsidDel="00507531">
          <w:rPr>
            <w:szCs w:val="24"/>
          </w:rPr>
          <w:delText xml:space="preserve">Quantidade </w:delText>
        </w:r>
      </w:del>
      <w:ins w:id="486" w:author="Dalton Solano dos Reis" w:date="2024-12-11T09:23:00Z" w16du:dateUtc="2024-12-11T12:23:00Z">
        <w:r w:rsidR="00507531">
          <w:rPr>
            <w:szCs w:val="24"/>
          </w:rPr>
          <w:t>q</w:t>
        </w:r>
        <w:r w:rsidR="00507531" w:rsidRPr="007C788A">
          <w:rPr>
            <w:szCs w:val="24"/>
          </w:rPr>
          <w:t xml:space="preserve">uantidade </w:t>
        </w:r>
      </w:ins>
      <w:r w:rsidRPr="007C788A">
        <w:rPr>
          <w:szCs w:val="24"/>
        </w:rPr>
        <w:t>de neurônios considerados atípicos detectados na imagem;</w:t>
      </w:r>
    </w:p>
    <w:p w14:paraId="115B979D" w14:textId="3DE60F71" w:rsidR="00AE3C0A" w:rsidRPr="007C788A" w:rsidRDefault="00AE3C0A" w:rsidP="00AE3C0A">
      <w:pPr>
        <w:pStyle w:val="TF-TEXTO"/>
        <w:numPr>
          <w:ilvl w:val="0"/>
          <w:numId w:val="19"/>
        </w:numPr>
        <w:rPr>
          <w:szCs w:val="24"/>
        </w:rPr>
      </w:pPr>
      <w:proofErr w:type="spellStart"/>
      <w:r w:rsidRPr="00F379FF">
        <w:rPr>
          <w:rFonts w:ascii="Courier New" w:hAnsi="Courier New" w:cs="Courier New"/>
          <w:sz w:val="20"/>
        </w:rPr>
        <w:t>created_at</w:t>
      </w:r>
      <w:proofErr w:type="spellEnd"/>
      <w:r w:rsidRPr="007C788A">
        <w:rPr>
          <w:szCs w:val="24"/>
        </w:rPr>
        <w:t xml:space="preserve">: </w:t>
      </w:r>
      <w:del w:id="487" w:author="Dalton Solano dos Reis" w:date="2024-12-11T09:23:00Z" w16du:dateUtc="2024-12-11T12:23:00Z">
        <w:r w:rsidRPr="00507531" w:rsidDel="00507531">
          <w:rPr>
            <w:i/>
            <w:iCs/>
            <w:szCs w:val="24"/>
            <w:rPrChange w:id="488" w:author="Dalton Solano dos Reis" w:date="2024-12-11T09:23:00Z" w16du:dateUtc="2024-12-11T12:23:00Z">
              <w:rPr>
                <w:szCs w:val="24"/>
              </w:rPr>
            </w:rPrChange>
          </w:rPr>
          <w:delText xml:space="preserve">Timestamp </w:delText>
        </w:r>
      </w:del>
      <w:proofErr w:type="spellStart"/>
      <w:ins w:id="489" w:author="Dalton Solano dos Reis" w:date="2024-12-11T09:23:00Z" w16du:dateUtc="2024-12-11T12:23:00Z">
        <w:r w:rsidR="00507531" w:rsidRPr="00507531">
          <w:rPr>
            <w:i/>
            <w:iCs/>
            <w:szCs w:val="24"/>
            <w:rPrChange w:id="490" w:author="Dalton Solano dos Reis" w:date="2024-12-11T09:23:00Z" w16du:dateUtc="2024-12-11T12:23:00Z">
              <w:rPr>
                <w:szCs w:val="24"/>
              </w:rPr>
            </w:rPrChange>
          </w:rPr>
          <w:t>timestamp</w:t>
        </w:r>
        <w:proofErr w:type="spellEnd"/>
        <w:r w:rsidR="00507531" w:rsidRPr="007C788A">
          <w:rPr>
            <w:szCs w:val="24"/>
          </w:rPr>
          <w:t xml:space="preserve"> </w:t>
        </w:r>
      </w:ins>
      <w:r w:rsidRPr="007C788A">
        <w:rPr>
          <w:szCs w:val="24"/>
        </w:rPr>
        <w:t>correspondente ao momento em que a imagem foi inserida no sistema;</w:t>
      </w:r>
    </w:p>
    <w:p w14:paraId="01D40CE6" w14:textId="0ED0C4A6" w:rsidR="00AE3C0A" w:rsidRPr="007C788A" w:rsidRDefault="00AE3C0A" w:rsidP="00AE3C0A">
      <w:pPr>
        <w:pStyle w:val="TF-TEXTO"/>
        <w:numPr>
          <w:ilvl w:val="0"/>
          <w:numId w:val="19"/>
        </w:numPr>
        <w:rPr>
          <w:szCs w:val="24"/>
        </w:rPr>
      </w:pPr>
      <w:proofErr w:type="spellStart"/>
      <w:r w:rsidRPr="00F379FF">
        <w:rPr>
          <w:rFonts w:ascii="Courier New" w:hAnsi="Courier New" w:cs="Courier New"/>
          <w:sz w:val="20"/>
        </w:rPr>
        <w:t>description</w:t>
      </w:r>
      <w:proofErr w:type="spellEnd"/>
      <w:r w:rsidRPr="007C788A">
        <w:rPr>
          <w:szCs w:val="24"/>
        </w:rPr>
        <w:t xml:space="preserve">: </w:t>
      </w:r>
      <w:del w:id="491" w:author="Dalton Solano dos Reis" w:date="2024-12-11T09:23:00Z" w16du:dateUtc="2024-12-11T12:23:00Z">
        <w:r w:rsidRPr="007C788A" w:rsidDel="00507531">
          <w:rPr>
            <w:szCs w:val="24"/>
          </w:rPr>
          <w:delText xml:space="preserve">Descrição </w:delText>
        </w:r>
      </w:del>
      <w:ins w:id="492" w:author="Dalton Solano dos Reis" w:date="2024-12-11T09:23:00Z" w16du:dateUtc="2024-12-11T12:23:00Z">
        <w:r w:rsidR="00507531">
          <w:rPr>
            <w:szCs w:val="24"/>
          </w:rPr>
          <w:t>d</w:t>
        </w:r>
        <w:r w:rsidR="00507531" w:rsidRPr="007C788A">
          <w:rPr>
            <w:szCs w:val="24"/>
          </w:rPr>
          <w:t xml:space="preserve">escrição </w:t>
        </w:r>
      </w:ins>
      <w:r w:rsidRPr="007C788A">
        <w:rPr>
          <w:szCs w:val="24"/>
        </w:rPr>
        <w:t>textual que fornece informações contextuais sobre a imagem;</w:t>
      </w:r>
    </w:p>
    <w:p w14:paraId="3EFF8322" w14:textId="0ED119CB" w:rsidR="00AE3C0A" w:rsidRPr="007C788A" w:rsidRDefault="00AE3C0A" w:rsidP="00AE3C0A">
      <w:pPr>
        <w:pStyle w:val="TF-TEXTO"/>
        <w:numPr>
          <w:ilvl w:val="0"/>
          <w:numId w:val="19"/>
        </w:numPr>
        <w:rPr>
          <w:szCs w:val="24"/>
        </w:rPr>
      </w:pPr>
      <w:r w:rsidRPr="00F379FF">
        <w:rPr>
          <w:rFonts w:ascii="Courier New" w:hAnsi="Courier New" w:cs="Courier New"/>
          <w:sz w:val="20"/>
        </w:rPr>
        <w:t>image_base64</w:t>
      </w:r>
      <w:r w:rsidRPr="007C788A">
        <w:rPr>
          <w:szCs w:val="24"/>
        </w:rPr>
        <w:t xml:space="preserve">: </w:t>
      </w:r>
      <w:del w:id="493" w:author="Dalton Solano dos Reis" w:date="2024-12-11T09:23:00Z" w16du:dateUtc="2024-12-11T12:23:00Z">
        <w:r w:rsidRPr="007C788A" w:rsidDel="00507531">
          <w:rPr>
            <w:szCs w:val="24"/>
          </w:rPr>
          <w:delText xml:space="preserve">Dados </w:delText>
        </w:r>
      </w:del>
      <w:ins w:id="494" w:author="Dalton Solano dos Reis" w:date="2024-12-11T09:23:00Z" w16du:dateUtc="2024-12-11T12:23:00Z">
        <w:r w:rsidR="00507531">
          <w:rPr>
            <w:szCs w:val="24"/>
          </w:rPr>
          <w:t>d</w:t>
        </w:r>
        <w:r w:rsidR="00507531" w:rsidRPr="007C788A">
          <w:rPr>
            <w:szCs w:val="24"/>
          </w:rPr>
          <w:t xml:space="preserve">ados </w:t>
        </w:r>
      </w:ins>
      <w:r w:rsidRPr="007C788A">
        <w:rPr>
          <w:szCs w:val="24"/>
        </w:rPr>
        <w:t>da imagem codificados no formato Base64, viabilizando o armazenamento e a recuperação de forma eficiente;</w:t>
      </w:r>
    </w:p>
    <w:p w14:paraId="6B56964E" w14:textId="1579FC7D" w:rsidR="00AE3C0A" w:rsidRPr="007C788A" w:rsidRDefault="00AE3C0A" w:rsidP="00AE3C0A">
      <w:pPr>
        <w:pStyle w:val="TF-TEXTO"/>
        <w:numPr>
          <w:ilvl w:val="0"/>
          <w:numId w:val="19"/>
        </w:numPr>
        <w:rPr>
          <w:szCs w:val="24"/>
        </w:rPr>
      </w:pPr>
      <w:proofErr w:type="spellStart"/>
      <w:r w:rsidRPr="00F379FF">
        <w:rPr>
          <w:rFonts w:ascii="Courier New" w:hAnsi="Courier New" w:cs="Courier New"/>
          <w:sz w:val="20"/>
        </w:rPr>
        <w:t>name</w:t>
      </w:r>
      <w:proofErr w:type="spellEnd"/>
      <w:r w:rsidRPr="007C788A">
        <w:rPr>
          <w:szCs w:val="24"/>
        </w:rPr>
        <w:t xml:space="preserve">: </w:t>
      </w:r>
      <w:del w:id="495" w:author="Dalton Solano dos Reis" w:date="2024-12-11T09:24:00Z" w16du:dateUtc="2024-12-11T12:24:00Z">
        <w:r w:rsidRPr="007C788A" w:rsidDel="00507531">
          <w:rPr>
            <w:szCs w:val="24"/>
          </w:rPr>
          <w:delText xml:space="preserve">Nome </w:delText>
        </w:r>
      </w:del>
      <w:ins w:id="496" w:author="Dalton Solano dos Reis" w:date="2024-12-11T09:24:00Z" w16du:dateUtc="2024-12-11T12:24:00Z">
        <w:r w:rsidR="00507531">
          <w:rPr>
            <w:szCs w:val="24"/>
          </w:rPr>
          <w:t>n</w:t>
        </w:r>
        <w:r w:rsidR="00507531" w:rsidRPr="007C788A">
          <w:rPr>
            <w:szCs w:val="24"/>
          </w:rPr>
          <w:t xml:space="preserve">ome </w:t>
        </w:r>
      </w:ins>
      <w:r w:rsidRPr="007C788A">
        <w:rPr>
          <w:szCs w:val="24"/>
        </w:rPr>
        <w:t>que identifica a imagem.</w:t>
      </w:r>
    </w:p>
    <w:p w14:paraId="18722A2F" w14:textId="470D244A" w:rsidR="00E801DA" w:rsidRPr="0087140F" w:rsidRDefault="00AE3C0A" w:rsidP="00E801DA">
      <w:pPr>
        <w:pStyle w:val="TF-TEXTO"/>
      </w:pPr>
      <w:r w:rsidRPr="0087140F">
        <w:t xml:space="preserve">Essa modelagem orientada por nós e identificadores únicos reflete as melhores práticas para bancos de dados </w:t>
      </w:r>
      <w:proofErr w:type="spellStart"/>
      <w:r w:rsidRPr="0087140F">
        <w:t>NoSQL</w:t>
      </w:r>
      <w:proofErr w:type="spellEnd"/>
      <w:r w:rsidRPr="0087140F">
        <w:t xml:space="preserve">, permitindo flexibilidade no armazenamento e na recuperação de dados complexos. </w:t>
      </w:r>
      <w:r w:rsidR="00E801DA" w:rsidRPr="0087140F">
        <w:t xml:space="preserve">Esta </w:t>
      </w:r>
      <w:r w:rsidRPr="0087140F">
        <w:t xml:space="preserve">estrutura hierárquica favorece consultas direcionadas e a expansão futura do sistema, enquanto as características nativas do </w:t>
      </w:r>
      <w:proofErr w:type="spellStart"/>
      <w:r w:rsidRPr="0087140F">
        <w:t>Firebase</w:t>
      </w:r>
      <w:proofErr w:type="spellEnd"/>
      <w:r w:rsidRPr="0087140F">
        <w:t>, como sincronização em tempo real e suporte escalável, garantem uma solução robusta para o gerenciamento de informações em um ambiente dinâmico e de alta demanda.</w:t>
      </w:r>
    </w:p>
    <w:p w14:paraId="46F503E4" w14:textId="0316B032" w:rsidR="00AE3C0A" w:rsidRPr="0087140F" w:rsidRDefault="00AE3C0A" w:rsidP="00E801DA">
      <w:pPr>
        <w:pStyle w:val="Ttulo4"/>
      </w:pPr>
      <w:proofErr w:type="spellStart"/>
      <w:r w:rsidRPr="0087140F">
        <w:rPr>
          <w:i/>
          <w:iCs/>
        </w:rPr>
        <w:t>Backend</w:t>
      </w:r>
      <w:proofErr w:type="spellEnd"/>
    </w:p>
    <w:p w14:paraId="612F7E1F" w14:textId="263750CE" w:rsidR="00E829D4" w:rsidRPr="0087140F" w:rsidRDefault="00E801DA" w:rsidP="00E829D4">
      <w:pPr>
        <w:pStyle w:val="TF-TEXTO"/>
      </w:pPr>
      <w:r w:rsidRPr="0087140F">
        <w:t xml:space="preserve">O </w:t>
      </w:r>
      <w:proofErr w:type="spellStart"/>
      <w:r w:rsidRPr="0087140F">
        <w:rPr>
          <w:i/>
          <w:iCs/>
        </w:rPr>
        <w:t>Backend</w:t>
      </w:r>
      <w:proofErr w:type="spellEnd"/>
      <w:r w:rsidR="00E829D4" w:rsidRPr="0087140F">
        <w:t xml:space="preserve"> foi </w:t>
      </w:r>
      <w:r w:rsidR="002F7400" w:rsidRPr="0087140F">
        <w:t>desenvolvido</w:t>
      </w:r>
      <w:r w:rsidR="00E829D4" w:rsidRPr="0087140F">
        <w:t xml:space="preserve"> em Python, utilizando o </w:t>
      </w:r>
      <w:r w:rsidR="00E829D4" w:rsidRPr="0087140F">
        <w:rPr>
          <w:i/>
          <w:iCs/>
        </w:rPr>
        <w:t>framework</w:t>
      </w:r>
      <w:r w:rsidR="00E829D4" w:rsidRPr="0087140F">
        <w:t xml:space="preserve"> </w:t>
      </w:r>
      <w:proofErr w:type="spellStart"/>
      <w:r w:rsidR="00E829D4" w:rsidRPr="0087140F">
        <w:t>Flask</w:t>
      </w:r>
      <w:proofErr w:type="spellEnd"/>
      <w:r w:rsidR="00E829D4" w:rsidRPr="0087140F">
        <w:t>, com o objetivo de fornecer uma solução para o gerenciamento de usuários, repositórios e processamento de imagens de neurônios atípicos. Utilizado uma arquitetura REST para organizar diversas funcionalidades que incluem autenticação de usuários, gerenciamento de repositórios e processamento de imagens com o auxílio de um modelo de visão computacional.</w:t>
      </w:r>
    </w:p>
    <w:p w14:paraId="760655BB" w14:textId="010FBCEA" w:rsidR="00E829D4" w:rsidRPr="0087140F" w:rsidRDefault="00E829D4" w:rsidP="00E829D4">
      <w:pPr>
        <w:pStyle w:val="TF-TEXTO"/>
        <w:rPr>
          <w:b/>
          <w:bCs/>
        </w:rPr>
      </w:pPr>
      <w:r w:rsidRPr="0087140F">
        <w:t>A funcionalidade principal d</w:t>
      </w:r>
      <w:r w:rsidR="00E801DA" w:rsidRPr="0087140F">
        <w:t xml:space="preserve">o </w:t>
      </w:r>
      <w:proofErr w:type="spellStart"/>
      <w:r w:rsidR="00E801DA" w:rsidRPr="0087140F">
        <w:rPr>
          <w:i/>
          <w:iCs/>
        </w:rPr>
        <w:t>backend</w:t>
      </w:r>
      <w:proofErr w:type="spellEnd"/>
      <w:r w:rsidR="00E801DA" w:rsidRPr="0087140F">
        <w:t xml:space="preserve"> </w:t>
      </w:r>
      <w:r w:rsidRPr="0087140F">
        <w:t xml:space="preserve">é o processamento de imagens para detecção de </w:t>
      </w:r>
      <w:r w:rsidRPr="0087140F">
        <w:rPr>
          <w:rStyle w:val="Forte"/>
          <w:b w:val="0"/>
          <w:bCs w:val="0"/>
        </w:rPr>
        <w:t>neurônios atípicos</w:t>
      </w:r>
      <w:r w:rsidRPr="0087140F">
        <w:t xml:space="preserve">, utilizando a classe </w:t>
      </w:r>
      <w:proofErr w:type="spellStart"/>
      <w:r w:rsidRPr="0087140F">
        <w:rPr>
          <w:rStyle w:val="CdigoHTML"/>
        </w:rPr>
        <w:t>FindImage</w:t>
      </w:r>
      <w:proofErr w:type="spellEnd"/>
      <w:r w:rsidRPr="0087140F">
        <w:t xml:space="preserve">, que implementa um modelo de visão computacional baseado no </w:t>
      </w:r>
      <w:proofErr w:type="spellStart"/>
      <w:r w:rsidRPr="0087140F">
        <w:rPr>
          <w:rStyle w:val="Forte"/>
          <w:b w:val="0"/>
          <w:bCs w:val="0"/>
        </w:rPr>
        <w:t>Faster</w:t>
      </w:r>
      <w:proofErr w:type="spellEnd"/>
      <w:r w:rsidRPr="0087140F">
        <w:rPr>
          <w:rStyle w:val="Forte"/>
          <w:b w:val="0"/>
          <w:bCs w:val="0"/>
        </w:rPr>
        <w:t xml:space="preserve"> R-CNN</w:t>
      </w:r>
      <w:r w:rsidRPr="0087140F">
        <w:rPr>
          <w:b/>
          <w:bCs/>
        </w:rPr>
        <w:t>.</w:t>
      </w:r>
      <w:r w:rsidR="00E801DA" w:rsidRPr="0087140F">
        <w:rPr>
          <w:b/>
          <w:bCs/>
        </w:rPr>
        <w:t xml:space="preserve"> </w:t>
      </w:r>
      <w:r w:rsidR="00E801DA" w:rsidRPr="0087140F">
        <w:t xml:space="preserve">O </w:t>
      </w:r>
      <w:r w:rsidR="000307E9" w:rsidRPr="0087140F">
        <w:fldChar w:fldCharType="begin"/>
      </w:r>
      <w:r w:rsidR="000307E9" w:rsidRPr="0087140F">
        <w:instrText xml:space="preserve"> REF _Ref183990005 \h  \* MERGEFORMAT </w:instrText>
      </w:r>
      <w:r w:rsidR="000307E9" w:rsidRPr="0087140F">
        <w:fldChar w:fldCharType="separate"/>
      </w:r>
      <w:r w:rsidR="008809CA" w:rsidRPr="0087140F">
        <w:t xml:space="preserve">Quadro </w:t>
      </w:r>
      <w:r w:rsidR="008809CA">
        <w:t>22</w:t>
      </w:r>
      <w:r w:rsidR="000307E9" w:rsidRPr="0087140F">
        <w:fldChar w:fldCharType="end"/>
      </w:r>
      <w:r w:rsidR="000307E9" w:rsidRPr="0087140F">
        <w:t xml:space="preserve"> apresenta o trecho de código responsável pela rota/</w:t>
      </w:r>
      <w:proofErr w:type="spellStart"/>
      <w:r w:rsidR="000307E9" w:rsidRPr="0087140F">
        <w:rPr>
          <w:rFonts w:ascii="Courier New" w:hAnsi="Courier New" w:cs="Courier New"/>
          <w:sz w:val="20"/>
          <w:szCs w:val="16"/>
        </w:rPr>
        <w:t>process</w:t>
      </w:r>
      <w:r w:rsidR="00F379FF">
        <w:rPr>
          <w:rFonts w:ascii="Courier New" w:hAnsi="Courier New" w:cs="Courier New"/>
          <w:sz w:val="20"/>
          <w:szCs w:val="16"/>
        </w:rPr>
        <w:t>_</w:t>
      </w:r>
      <w:r w:rsidR="000307E9" w:rsidRPr="0087140F">
        <w:rPr>
          <w:rFonts w:ascii="Courier New" w:hAnsi="Courier New" w:cs="Courier New"/>
          <w:sz w:val="20"/>
          <w:szCs w:val="16"/>
        </w:rPr>
        <w:t>image</w:t>
      </w:r>
      <w:proofErr w:type="spellEnd"/>
      <w:r w:rsidR="000307E9" w:rsidRPr="0087140F">
        <w:t>.</w:t>
      </w:r>
    </w:p>
    <w:p w14:paraId="6C13EB68" w14:textId="77777777" w:rsidR="00E829D4" w:rsidRPr="0087140F" w:rsidRDefault="00E829D4" w:rsidP="00E829D4">
      <w:pPr>
        <w:pStyle w:val="TF-TEXTO"/>
        <w:rPr>
          <w:b/>
          <w:bCs/>
        </w:rPr>
      </w:pPr>
    </w:p>
    <w:p w14:paraId="4718D393" w14:textId="77777777" w:rsidR="00BD3D0A" w:rsidRPr="0087140F" w:rsidRDefault="00BD3D0A" w:rsidP="00E829D4">
      <w:pPr>
        <w:pStyle w:val="TF-TEXTO"/>
        <w:rPr>
          <w:b/>
          <w:bCs/>
        </w:rPr>
      </w:pPr>
    </w:p>
    <w:p w14:paraId="0F15F1E0" w14:textId="77777777" w:rsidR="00744B6D" w:rsidRPr="0087140F" w:rsidRDefault="00744B6D" w:rsidP="00E829D4">
      <w:pPr>
        <w:pStyle w:val="TF-TEXTO"/>
        <w:rPr>
          <w:b/>
          <w:bCs/>
        </w:rPr>
      </w:pPr>
    </w:p>
    <w:p w14:paraId="3204F7D6" w14:textId="77777777" w:rsidR="00744B6D" w:rsidRPr="0087140F" w:rsidRDefault="00744B6D" w:rsidP="00E829D4">
      <w:pPr>
        <w:pStyle w:val="TF-TEXTO"/>
        <w:rPr>
          <w:b/>
          <w:bCs/>
        </w:rPr>
      </w:pPr>
    </w:p>
    <w:p w14:paraId="12E47233" w14:textId="2B8208A7" w:rsidR="00E829D4" w:rsidRDefault="00C940E7" w:rsidP="00AA50F9">
      <w:pPr>
        <w:pStyle w:val="TF-LEGENDA"/>
      </w:pPr>
      <w:bookmarkStart w:id="497" w:name="_Ref183990005"/>
      <w:bookmarkStart w:id="498" w:name="_Toc184283890"/>
      <w:r w:rsidRPr="0087140F">
        <w:t xml:space="preserve">Quadro </w:t>
      </w:r>
      <w:fldSimple w:instr=" SEQ Quadro \* ARABIC ">
        <w:r w:rsidR="008809CA">
          <w:rPr>
            <w:noProof/>
          </w:rPr>
          <w:t>22</w:t>
        </w:r>
      </w:fldSimple>
      <w:bookmarkEnd w:id="497"/>
      <w:r w:rsidRPr="0087140F">
        <w:t xml:space="preserve"> – </w:t>
      </w:r>
      <w:r w:rsidR="00E829D4" w:rsidRPr="0087140F">
        <w:t>Código fonte da rota /</w:t>
      </w:r>
      <w:proofErr w:type="spellStart"/>
      <w:r w:rsidR="00E829D4" w:rsidRPr="0087140F">
        <w:rPr>
          <w:rFonts w:ascii="Courier New" w:hAnsi="Courier New" w:cs="Courier New"/>
          <w:sz w:val="20"/>
          <w:szCs w:val="16"/>
        </w:rPr>
        <w:t>process_image</w:t>
      </w:r>
      <w:proofErr w:type="spellEnd"/>
      <w:del w:id="499" w:author="Dalton Solano dos Reis" w:date="2024-12-11T09:25:00Z" w16du:dateUtc="2024-12-11T12:25:00Z">
        <w:r w:rsidR="00E829D4" w:rsidRPr="0087140F" w:rsidDel="00507531">
          <w:delText>.</w:delText>
        </w:r>
      </w:del>
      <w:bookmarkEnd w:id="49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815"/>
      </w:tblGrid>
      <w:tr w:rsidR="00AA50F9" w:rsidRPr="00163295" w14:paraId="667FFE51" w14:textId="77777777" w:rsidTr="00AA50F9">
        <w:trPr>
          <w:jc w:val="center"/>
        </w:trPr>
        <w:tc>
          <w:tcPr>
            <w:tcW w:w="8815" w:type="dxa"/>
          </w:tcPr>
          <w:p w14:paraId="450F4123" w14:textId="77777777" w:rsidR="00AA50F9" w:rsidRDefault="00AA50F9" w:rsidP="00AA50F9">
            <w:pPr>
              <w:pStyle w:val="TF-CDIGO-FONTE"/>
            </w:pPr>
            <w:r>
              <w:t>@</w:t>
            </w:r>
            <w:proofErr w:type="gramStart"/>
            <w:r>
              <w:t>app.route</w:t>
            </w:r>
            <w:proofErr w:type="gramEnd"/>
            <w:r>
              <w:t>('/process_image', methods=['POST'])</w:t>
            </w:r>
          </w:p>
          <w:p w14:paraId="7542ACDC" w14:textId="77777777" w:rsidR="00AA50F9" w:rsidRDefault="00AA50F9" w:rsidP="00AA50F9">
            <w:pPr>
              <w:pStyle w:val="TF-CDIGO-FONTE"/>
            </w:pPr>
            <w:r>
              <w:t xml:space="preserve">def </w:t>
            </w:r>
            <w:proofErr w:type="spellStart"/>
            <w:r>
              <w:t>process_</w:t>
            </w:r>
            <w:proofErr w:type="gramStart"/>
            <w:r>
              <w:t>image</w:t>
            </w:r>
            <w:proofErr w:type="spellEnd"/>
            <w:r>
              <w:t>(</w:t>
            </w:r>
            <w:proofErr w:type="gramEnd"/>
            <w:r>
              <w:t>):</w:t>
            </w:r>
          </w:p>
          <w:p w14:paraId="19EE6943" w14:textId="77777777" w:rsidR="00AA50F9" w:rsidRDefault="00AA50F9" w:rsidP="00AA50F9">
            <w:pPr>
              <w:pStyle w:val="TF-CDIGO-FONTE"/>
            </w:pPr>
            <w:r>
              <w:t xml:space="preserve">    try:</w:t>
            </w:r>
          </w:p>
          <w:p w14:paraId="6A48F432" w14:textId="77777777" w:rsidR="00AA50F9" w:rsidRDefault="00AA50F9" w:rsidP="00AA50F9">
            <w:pPr>
              <w:pStyle w:val="TF-CDIGO-FONTE"/>
            </w:pPr>
            <w:r>
              <w:t xml:space="preserve">        image_base64 = </w:t>
            </w:r>
            <w:proofErr w:type="spellStart"/>
            <w:r>
              <w:t>request.json.get</w:t>
            </w:r>
            <w:proofErr w:type="spellEnd"/>
            <w:r>
              <w:t>('image_base64')</w:t>
            </w:r>
          </w:p>
          <w:p w14:paraId="0BCD1F99" w14:textId="77777777" w:rsidR="00AA50F9" w:rsidRDefault="00AA50F9" w:rsidP="00AA50F9">
            <w:pPr>
              <w:pStyle w:val="TF-CDIGO-FONTE"/>
            </w:pPr>
          </w:p>
          <w:p w14:paraId="5741E69B" w14:textId="77777777" w:rsidR="00AA50F9" w:rsidRDefault="00AA50F9" w:rsidP="00AA50F9">
            <w:pPr>
              <w:pStyle w:val="TF-CDIGO-FONTE"/>
            </w:pPr>
            <w:r>
              <w:t xml:space="preserve">        if not image_base64:</w:t>
            </w:r>
          </w:p>
          <w:p w14:paraId="1638A0BA" w14:textId="77777777" w:rsidR="00AA50F9" w:rsidRDefault="00AA50F9" w:rsidP="00AA50F9">
            <w:pPr>
              <w:pStyle w:val="TF-CDIGO-FONTE"/>
            </w:pPr>
            <w:r>
              <w:t xml:space="preserve">            return </w:t>
            </w:r>
            <w:proofErr w:type="spellStart"/>
            <w:proofErr w:type="gramStart"/>
            <w:r>
              <w:t>jsonify</w:t>
            </w:r>
            <w:proofErr w:type="spellEnd"/>
            <w:r>
              <w:t>(</w:t>
            </w:r>
            <w:proofErr w:type="gramEnd"/>
            <w:r>
              <w:t>{"error": "No image data provided"}), 400</w:t>
            </w:r>
          </w:p>
          <w:p w14:paraId="21220ECA" w14:textId="3316C305" w:rsidR="00AA50F9" w:rsidRPr="001141F2" w:rsidRDefault="00AA50F9" w:rsidP="00AA50F9">
            <w:pPr>
              <w:pStyle w:val="TF-CDIGO-FONTE"/>
            </w:pPr>
          </w:p>
          <w:p w14:paraId="329E227E" w14:textId="77777777" w:rsidR="00AA50F9" w:rsidRDefault="00AA50F9" w:rsidP="00AA50F9">
            <w:pPr>
              <w:pStyle w:val="TF-CDIGO-FONTE"/>
            </w:pPr>
            <w:r w:rsidRPr="001141F2">
              <w:t xml:space="preserve">        </w:t>
            </w:r>
            <w:proofErr w:type="spellStart"/>
            <w:r>
              <w:t>num_deteccoes</w:t>
            </w:r>
            <w:proofErr w:type="spellEnd"/>
            <w:r>
              <w:t xml:space="preserve">, </w:t>
            </w:r>
            <w:proofErr w:type="spellStart"/>
            <w:r>
              <w:t>confianca_media</w:t>
            </w:r>
            <w:proofErr w:type="spellEnd"/>
            <w:r>
              <w:t xml:space="preserve">, </w:t>
            </w:r>
            <w:proofErr w:type="spellStart"/>
            <w:r>
              <w:t>boxes_filtered</w:t>
            </w:r>
            <w:proofErr w:type="spellEnd"/>
            <w:r>
              <w:t xml:space="preserve">, </w:t>
            </w:r>
            <w:proofErr w:type="spellStart"/>
            <w:r>
              <w:t>scores_filtered</w:t>
            </w:r>
            <w:proofErr w:type="spellEnd"/>
            <w:r>
              <w:t xml:space="preserve"> = </w:t>
            </w:r>
            <w:proofErr w:type="spellStart"/>
            <w:r>
              <w:t>find_image_</w:t>
            </w:r>
            <w:proofErr w:type="gramStart"/>
            <w:r>
              <w:t>instance.predict</w:t>
            </w:r>
            <w:proofErr w:type="spellEnd"/>
            <w:proofErr w:type="gramEnd"/>
            <w:r>
              <w:t>(image_base64)</w:t>
            </w:r>
          </w:p>
          <w:p w14:paraId="779DFDB5" w14:textId="77777777" w:rsidR="00AA50F9" w:rsidRDefault="00AA50F9" w:rsidP="00AA50F9">
            <w:pPr>
              <w:pStyle w:val="TF-CDIGO-FONTE"/>
            </w:pPr>
            <w:r>
              <w:t xml:space="preserve">        </w:t>
            </w:r>
          </w:p>
          <w:p w14:paraId="031B02F7" w14:textId="77777777" w:rsidR="00AA50F9" w:rsidRDefault="00AA50F9" w:rsidP="00AA50F9">
            <w:pPr>
              <w:pStyle w:val="TF-CDIGO-FONTE"/>
            </w:pPr>
            <w:r>
              <w:t xml:space="preserve">        </w:t>
            </w:r>
            <w:proofErr w:type="spellStart"/>
            <w:r>
              <w:t>image_predict</w:t>
            </w:r>
            <w:proofErr w:type="spellEnd"/>
            <w:r>
              <w:t xml:space="preserve"> = </w:t>
            </w:r>
            <w:proofErr w:type="spellStart"/>
            <w:r>
              <w:t>find_image_</w:t>
            </w:r>
            <w:proofErr w:type="gramStart"/>
            <w:r>
              <w:t>instance.save</w:t>
            </w:r>
            <w:proofErr w:type="gramEnd"/>
            <w:r>
              <w:t>_images</w:t>
            </w:r>
            <w:proofErr w:type="spellEnd"/>
            <w:r>
              <w:t xml:space="preserve">(image_base64, </w:t>
            </w:r>
            <w:proofErr w:type="spellStart"/>
            <w:r>
              <w:t>boxes_filtered</w:t>
            </w:r>
            <w:proofErr w:type="spellEnd"/>
            <w:r>
              <w:t xml:space="preserve">, </w:t>
            </w:r>
            <w:proofErr w:type="spellStart"/>
            <w:r>
              <w:t>scores_filtered</w:t>
            </w:r>
            <w:proofErr w:type="spellEnd"/>
            <w:r>
              <w:t>)</w:t>
            </w:r>
          </w:p>
          <w:p w14:paraId="3E4D7B19" w14:textId="77777777" w:rsidR="00AA50F9" w:rsidRDefault="00AA50F9" w:rsidP="00AA50F9">
            <w:pPr>
              <w:pStyle w:val="TF-CDIGO-FONTE"/>
            </w:pPr>
          </w:p>
          <w:p w14:paraId="4910410F" w14:textId="77777777" w:rsidR="00AA50F9" w:rsidRPr="00AA50F9" w:rsidRDefault="00AA50F9" w:rsidP="00AA50F9">
            <w:pPr>
              <w:pStyle w:val="TF-CDIGO-FONTE"/>
              <w:rPr>
                <w:lang w:val="pt-BR"/>
              </w:rPr>
            </w:pPr>
            <w:r w:rsidRPr="001141F2">
              <w:t xml:space="preserve">        </w:t>
            </w:r>
            <w:proofErr w:type="spellStart"/>
            <w:r w:rsidRPr="00AA50F9">
              <w:rPr>
                <w:lang w:val="pt-BR"/>
              </w:rPr>
              <w:t>confianca_</w:t>
            </w:r>
            <w:proofErr w:type="gramStart"/>
            <w:r w:rsidRPr="00AA50F9">
              <w:rPr>
                <w:lang w:val="pt-BR"/>
              </w:rPr>
              <w:t>media</w:t>
            </w:r>
            <w:proofErr w:type="spellEnd"/>
            <w:proofErr w:type="gramEnd"/>
            <w:r w:rsidRPr="00AA50F9">
              <w:rPr>
                <w:lang w:val="pt-BR"/>
              </w:rPr>
              <w:t xml:space="preserve"> = </w:t>
            </w:r>
            <w:proofErr w:type="spellStart"/>
            <w:r w:rsidRPr="00AA50F9">
              <w:rPr>
                <w:lang w:val="pt-BR"/>
              </w:rPr>
              <w:t>float</w:t>
            </w:r>
            <w:proofErr w:type="spellEnd"/>
            <w:r w:rsidRPr="00AA50F9">
              <w:rPr>
                <w:lang w:val="pt-BR"/>
              </w:rPr>
              <w:t>(</w:t>
            </w:r>
            <w:proofErr w:type="spellStart"/>
            <w:r w:rsidRPr="00AA50F9">
              <w:rPr>
                <w:lang w:val="pt-BR"/>
              </w:rPr>
              <w:t>confianca_media</w:t>
            </w:r>
            <w:proofErr w:type="spellEnd"/>
            <w:r w:rsidRPr="00AA50F9">
              <w:rPr>
                <w:lang w:val="pt-BR"/>
              </w:rPr>
              <w:t xml:space="preserve">) </w:t>
            </w:r>
          </w:p>
          <w:p w14:paraId="0F9CACB3" w14:textId="77777777" w:rsidR="00AA50F9" w:rsidRDefault="00AA50F9" w:rsidP="00AA50F9">
            <w:pPr>
              <w:pStyle w:val="TF-CDIGO-FONTE"/>
            </w:pPr>
            <w:r w:rsidRPr="00AA50F9">
              <w:rPr>
                <w:lang w:val="pt-BR"/>
              </w:rPr>
              <w:t xml:space="preserve">        </w:t>
            </w:r>
            <w:proofErr w:type="spellStart"/>
            <w:r>
              <w:t>boxes_filtered</w:t>
            </w:r>
            <w:proofErr w:type="spellEnd"/>
            <w:r>
              <w:t xml:space="preserve"> = </w:t>
            </w:r>
            <w:proofErr w:type="spellStart"/>
            <w:r>
              <w:t>boxes_</w:t>
            </w:r>
            <w:proofErr w:type="gramStart"/>
            <w:r>
              <w:t>filtered.tolist</w:t>
            </w:r>
            <w:proofErr w:type="spellEnd"/>
            <w:proofErr w:type="gramEnd"/>
            <w:r>
              <w:t xml:space="preserve">() </w:t>
            </w:r>
          </w:p>
          <w:p w14:paraId="089A171D" w14:textId="77777777" w:rsidR="00AA50F9" w:rsidRDefault="00AA50F9" w:rsidP="00AA50F9">
            <w:pPr>
              <w:pStyle w:val="TF-CDIGO-FONTE"/>
            </w:pPr>
            <w:r>
              <w:t xml:space="preserve">        </w:t>
            </w:r>
            <w:proofErr w:type="spellStart"/>
            <w:r>
              <w:t>scores_filtered</w:t>
            </w:r>
            <w:proofErr w:type="spellEnd"/>
            <w:r>
              <w:t xml:space="preserve"> = </w:t>
            </w:r>
            <w:proofErr w:type="spellStart"/>
            <w:r>
              <w:t>scores_</w:t>
            </w:r>
            <w:proofErr w:type="gramStart"/>
            <w:r>
              <w:t>filtered.tolist</w:t>
            </w:r>
            <w:proofErr w:type="spellEnd"/>
            <w:proofErr w:type="gramEnd"/>
            <w:r>
              <w:t xml:space="preserve">()  </w:t>
            </w:r>
          </w:p>
          <w:p w14:paraId="1A755CF9" w14:textId="77777777" w:rsidR="00AA50F9" w:rsidRDefault="00AA50F9" w:rsidP="00AA50F9">
            <w:pPr>
              <w:pStyle w:val="TF-CDIGO-FONTE"/>
            </w:pPr>
          </w:p>
          <w:p w14:paraId="7A7137E1" w14:textId="77777777" w:rsidR="00AA50F9" w:rsidRPr="00AA50F9" w:rsidRDefault="00AA50F9" w:rsidP="00AA50F9">
            <w:pPr>
              <w:pStyle w:val="TF-CDIGO-FONTE"/>
              <w:rPr>
                <w:lang w:val="pt-BR"/>
              </w:rPr>
            </w:pPr>
            <w:r w:rsidRPr="001141F2">
              <w:t xml:space="preserve">        </w:t>
            </w:r>
            <w:r w:rsidRPr="00AA50F9">
              <w:rPr>
                <w:lang w:val="pt-BR"/>
              </w:rPr>
              <w:t>response = {</w:t>
            </w:r>
          </w:p>
          <w:p w14:paraId="64799B7C" w14:textId="77777777" w:rsidR="00AA50F9" w:rsidRPr="00AA50F9" w:rsidRDefault="00AA50F9" w:rsidP="00AA50F9">
            <w:pPr>
              <w:pStyle w:val="TF-CDIGO-FONTE"/>
              <w:rPr>
                <w:lang w:val="pt-BR"/>
              </w:rPr>
            </w:pPr>
            <w:r w:rsidRPr="00AA50F9">
              <w:rPr>
                <w:lang w:val="pt-BR"/>
              </w:rPr>
              <w:t xml:space="preserve">            "</w:t>
            </w:r>
            <w:proofErr w:type="spellStart"/>
            <w:r w:rsidRPr="00AA50F9">
              <w:rPr>
                <w:lang w:val="pt-BR"/>
              </w:rPr>
              <w:t>num_deteccoes</w:t>
            </w:r>
            <w:proofErr w:type="spellEnd"/>
            <w:r w:rsidRPr="00AA50F9">
              <w:rPr>
                <w:lang w:val="pt-BR"/>
              </w:rPr>
              <w:t xml:space="preserve">": </w:t>
            </w:r>
            <w:proofErr w:type="spellStart"/>
            <w:r w:rsidRPr="00AA50F9">
              <w:rPr>
                <w:lang w:val="pt-BR"/>
              </w:rPr>
              <w:t>num_deteccoes</w:t>
            </w:r>
            <w:proofErr w:type="spellEnd"/>
            <w:r w:rsidRPr="00AA50F9">
              <w:rPr>
                <w:lang w:val="pt-BR"/>
              </w:rPr>
              <w:t>,</w:t>
            </w:r>
          </w:p>
          <w:p w14:paraId="284EE1DA" w14:textId="77777777" w:rsidR="00AA50F9" w:rsidRPr="00AA50F9" w:rsidRDefault="00AA50F9" w:rsidP="00AA50F9">
            <w:pPr>
              <w:pStyle w:val="TF-CDIGO-FONTE"/>
              <w:rPr>
                <w:lang w:val="pt-BR"/>
              </w:rPr>
            </w:pPr>
            <w:r w:rsidRPr="00AA50F9">
              <w:rPr>
                <w:lang w:val="pt-BR"/>
              </w:rPr>
              <w:t xml:space="preserve">            "</w:t>
            </w:r>
            <w:proofErr w:type="spellStart"/>
            <w:r w:rsidRPr="00AA50F9">
              <w:rPr>
                <w:lang w:val="pt-BR"/>
              </w:rPr>
              <w:t>confianca_</w:t>
            </w:r>
            <w:proofErr w:type="gramStart"/>
            <w:r w:rsidRPr="00AA50F9">
              <w:rPr>
                <w:lang w:val="pt-BR"/>
              </w:rPr>
              <w:t>media</w:t>
            </w:r>
            <w:proofErr w:type="spellEnd"/>
            <w:proofErr w:type="gramEnd"/>
            <w:r w:rsidRPr="00AA50F9">
              <w:rPr>
                <w:lang w:val="pt-BR"/>
              </w:rPr>
              <w:t xml:space="preserve">": </w:t>
            </w:r>
            <w:proofErr w:type="spellStart"/>
            <w:r w:rsidRPr="00AA50F9">
              <w:rPr>
                <w:lang w:val="pt-BR"/>
              </w:rPr>
              <w:t>confianca_media</w:t>
            </w:r>
            <w:proofErr w:type="spellEnd"/>
            <w:r w:rsidRPr="00AA50F9">
              <w:rPr>
                <w:lang w:val="pt-BR"/>
              </w:rPr>
              <w:t>,</w:t>
            </w:r>
          </w:p>
          <w:p w14:paraId="753B410F" w14:textId="77777777" w:rsidR="00AA50F9" w:rsidRPr="00AA50F9" w:rsidRDefault="00AA50F9" w:rsidP="00AA50F9">
            <w:pPr>
              <w:pStyle w:val="TF-CDIGO-FONTE"/>
              <w:rPr>
                <w:lang w:val="pt-BR"/>
              </w:rPr>
            </w:pPr>
            <w:r w:rsidRPr="00AA50F9">
              <w:rPr>
                <w:lang w:val="pt-BR"/>
              </w:rPr>
              <w:t xml:space="preserve">            "</w:t>
            </w:r>
            <w:proofErr w:type="spellStart"/>
            <w:r w:rsidRPr="00AA50F9">
              <w:rPr>
                <w:lang w:val="pt-BR"/>
              </w:rPr>
              <w:t>image_predict</w:t>
            </w:r>
            <w:proofErr w:type="spellEnd"/>
            <w:r w:rsidRPr="00AA50F9">
              <w:rPr>
                <w:lang w:val="pt-BR"/>
              </w:rPr>
              <w:t xml:space="preserve">": </w:t>
            </w:r>
            <w:proofErr w:type="spellStart"/>
            <w:r w:rsidRPr="00AA50F9">
              <w:rPr>
                <w:lang w:val="pt-BR"/>
              </w:rPr>
              <w:t>image_predict</w:t>
            </w:r>
            <w:proofErr w:type="spellEnd"/>
          </w:p>
          <w:p w14:paraId="7D3BC69F" w14:textId="77777777" w:rsidR="00AA50F9" w:rsidRDefault="00AA50F9" w:rsidP="00AA50F9">
            <w:pPr>
              <w:pStyle w:val="TF-CDIGO-FONTE"/>
            </w:pPr>
            <w:r w:rsidRPr="00AA50F9">
              <w:rPr>
                <w:lang w:val="pt-BR"/>
              </w:rPr>
              <w:t xml:space="preserve">        </w:t>
            </w:r>
            <w:r>
              <w:t>}</w:t>
            </w:r>
          </w:p>
          <w:p w14:paraId="793FAA6F" w14:textId="77777777" w:rsidR="00AA50F9" w:rsidRDefault="00AA50F9" w:rsidP="00AA50F9">
            <w:pPr>
              <w:pStyle w:val="TF-CDIGO-FONTE"/>
            </w:pPr>
          </w:p>
          <w:p w14:paraId="1A7A5B17" w14:textId="77777777" w:rsidR="00AA50F9" w:rsidRDefault="00AA50F9" w:rsidP="00AA50F9">
            <w:pPr>
              <w:pStyle w:val="TF-CDIGO-FONTE"/>
            </w:pPr>
            <w:r>
              <w:t xml:space="preserve">        return </w:t>
            </w:r>
            <w:proofErr w:type="spellStart"/>
            <w:r>
              <w:t>jsonify</w:t>
            </w:r>
            <w:proofErr w:type="spellEnd"/>
            <w:r>
              <w:t>(response), 200</w:t>
            </w:r>
          </w:p>
          <w:p w14:paraId="63053115" w14:textId="77777777" w:rsidR="00AA50F9" w:rsidRDefault="00AA50F9" w:rsidP="00AA50F9">
            <w:pPr>
              <w:pStyle w:val="TF-CDIGO-FONTE"/>
            </w:pPr>
          </w:p>
          <w:p w14:paraId="5938E784" w14:textId="77777777" w:rsidR="00AA50F9" w:rsidRDefault="00AA50F9" w:rsidP="00AA50F9">
            <w:pPr>
              <w:pStyle w:val="TF-CDIGO-FONTE"/>
            </w:pPr>
            <w:r>
              <w:t xml:space="preserve">    except Exception as e:</w:t>
            </w:r>
          </w:p>
          <w:p w14:paraId="35BE744A" w14:textId="77169A93" w:rsidR="00AA50F9" w:rsidRPr="005C7541" w:rsidRDefault="00AA50F9" w:rsidP="00AA50F9">
            <w:pPr>
              <w:pStyle w:val="TF-CDIGO-FONTE"/>
            </w:pPr>
            <w:r>
              <w:t xml:space="preserve">        return </w:t>
            </w:r>
            <w:proofErr w:type="spellStart"/>
            <w:proofErr w:type="gramStart"/>
            <w:r>
              <w:t>jsonify</w:t>
            </w:r>
            <w:proofErr w:type="spellEnd"/>
            <w:r>
              <w:t>(</w:t>
            </w:r>
            <w:proofErr w:type="gramEnd"/>
            <w:r>
              <w:t>{"error": str(e)}), 500</w:t>
            </w:r>
          </w:p>
        </w:tc>
      </w:tr>
    </w:tbl>
    <w:p w14:paraId="60FDD2B6" w14:textId="77777777" w:rsidR="00E829D4" w:rsidRPr="0087140F" w:rsidRDefault="00E829D4" w:rsidP="004B48A7">
      <w:pPr>
        <w:pStyle w:val="TF-FONTE"/>
      </w:pPr>
      <w:r w:rsidRPr="0087140F">
        <w:t>Fonte: elaborado pelos autores.</w:t>
      </w:r>
    </w:p>
    <w:p w14:paraId="04897533" w14:textId="5DA62C76" w:rsidR="00E829D4" w:rsidRPr="0087140F" w:rsidRDefault="00E829D4" w:rsidP="00567359">
      <w:pPr>
        <w:pStyle w:val="TF-TEXTO"/>
      </w:pPr>
      <w:r w:rsidRPr="0087140F">
        <w:tab/>
        <w:t>A rota</w:t>
      </w:r>
      <w:r w:rsidRPr="0087140F">
        <w:rPr>
          <w:rStyle w:val="CdigoHTML"/>
          <w:rFonts w:ascii="Times New Roman" w:hAnsi="Times New Roman" w:cs="Times New Roman"/>
          <w:i/>
          <w:iCs/>
          <w:sz w:val="24"/>
          <w:szCs w:val="24"/>
        </w:rPr>
        <w:t>/</w:t>
      </w:r>
      <w:proofErr w:type="spellStart"/>
      <w:r w:rsidRPr="0087140F">
        <w:rPr>
          <w:rFonts w:ascii="Courier New" w:hAnsi="Courier New" w:cs="Courier New"/>
          <w:sz w:val="20"/>
          <w:szCs w:val="16"/>
        </w:rPr>
        <w:t>process_image</w:t>
      </w:r>
      <w:proofErr w:type="spellEnd"/>
      <w:r w:rsidRPr="0087140F">
        <w:t>,</w:t>
      </w:r>
      <w:r w:rsidR="000307E9" w:rsidRPr="0087140F">
        <w:t xml:space="preserve"> </w:t>
      </w:r>
      <w:r w:rsidRPr="0087140F">
        <w:t>recebe uma imagem em formato Base64, processa-a com o modelo treinado e retorna:</w:t>
      </w:r>
    </w:p>
    <w:p w14:paraId="2861DA47" w14:textId="2BABE44F" w:rsidR="00E829D4" w:rsidRPr="0087140F" w:rsidRDefault="00E829D4" w:rsidP="00E829D4">
      <w:pPr>
        <w:pStyle w:val="TF-TEXTO"/>
        <w:numPr>
          <w:ilvl w:val="0"/>
          <w:numId w:val="22"/>
        </w:numPr>
        <w:rPr>
          <w:szCs w:val="24"/>
        </w:rPr>
      </w:pPr>
      <w:del w:id="500" w:author="Dalton Solano dos Reis" w:date="2024-12-11T09:25:00Z" w16du:dateUtc="2024-12-11T12:25:00Z">
        <w:r w:rsidRPr="0087140F" w:rsidDel="00507531">
          <w:rPr>
            <w:szCs w:val="24"/>
          </w:rPr>
          <w:delText xml:space="preserve">O </w:delText>
        </w:r>
      </w:del>
      <w:ins w:id="501" w:author="Dalton Solano dos Reis" w:date="2024-12-11T09:25:00Z" w16du:dateUtc="2024-12-11T12:25:00Z">
        <w:r w:rsidR="00507531">
          <w:rPr>
            <w:szCs w:val="24"/>
          </w:rPr>
          <w:t>o</w:t>
        </w:r>
        <w:r w:rsidR="00507531" w:rsidRPr="0087140F">
          <w:rPr>
            <w:szCs w:val="24"/>
          </w:rPr>
          <w:t xml:space="preserve"> </w:t>
        </w:r>
      </w:ins>
      <w:r w:rsidRPr="0087140F">
        <w:rPr>
          <w:szCs w:val="24"/>
        </w:rPr>
        <w:t>número de detecções encontradas;</w:t>
      </w:r>
    </w:p>
    <w:p w14:paraId="4CFFAAD6" w14:textId="685CFCCB" w:rsidR="00E829D4" w:rsidRPr="0087140F" w:rsidRDefault="00E829D4" w:rsidP="00E829D4">
      <w:pPr>
        <w:pStyle w:val="TF-TEXTO"/>
        <w:numPr>
          <w:ilvl w:val="0"/>
          <w:numId w:val="22"/>
        </w:numPr>
        <w:rPr>
          <w:szCs w:val="24"/>
        </w:rPr>
      </w:pPr>
      <w:del w:id="502" w:author="Dalton Solano dos Reis" w:date="2024-12-11T09:25:00Z" w16du:dateUtc="2024-12-11T12:25:00Z">
        <w:r w:rsidRPr="0087140F" w:rsidDel="00507531">
          <w:rPr>
            <w:szCs w:val="24"/>
          </w:rPr>
          <w:delText xml:space="preserve">A </w:delText>
        </w:r>
      </w:del>
      <w:ins w:id="503" w:author="Dalton Solano dos Reis" w:date="2024-12-11T09:25:00Z" w16du:dateUtc="2024-12-11T12:25:00Z">
        <w:r w:rsidR="00507531">
          <w:rPr>
            <w:szCs w:val="24"/>
          </w:rPr>
          <w:t>a</w:t>
        </w:r>
        <w:r w:rsidR="00507531" w:rsidRPr="0087140F">
          <w:rPr>
            <w:szCs w:val="24"/>
          </w:rPr>
          <w:t xml:space="preserve"> </w:t>
        </w:r>
      </w:ins>
      <w:r w:rsidRPr="0087140F">
        <w:rPr>
          <w:szCs w:val="24"/>
        </w:rPr>
        <w:t>confiança média das detecções;</w:t>
      </w:r>
    </w:p>
    <w:p w14:paraId="0749B3CE" w14:textId="752FF147" w:rsidR="00E829D4" w:rsidRPr="0087140F" w:rsidRDefault="00E829D4" w:rsidP="00E829D4">
      <w:pPr>
        <w:pStyle w:val="TF-TEXTO"/>
        <w:numPr>
          <w:ilvl w:val="0"/>
          <w:numId w:val="22"/>
        </w:numPr>
        <w:rPr>
          <w:szCs w:val="24"/>
        </w:rPr>
      </w:pPr>
      <w:del w:id="504" w:author="Dalton Solano dos Reis" w:date="2024-12-11T09:25:00Z" w16du:dateUtc="2024-12-11T12:25:00Z">
        <w:r w:rsidRPr="0087140F" w:rsidDel="00507531">
          <w:rPr>
            <w:szCs w:val="24"/>
          </w:rPr>
          <w:delText xml:space="preserve">A </w:delText>
        </w:r>
      </w:del>
      <w:ins w:id="505" w:author="Dalton Solano dos Reis" w:date="2024-12-11T09:25:00Z" w16du:dateUtc="2024-12-11T12:25:00Z">
        <w:r w:rsidR="00507531">
          <w:rPr>
            <w:szCs w:val="24"/>
          </w:rPr>
          <w:t>a</w:t>
        </w:r>
        <w:r w:rsidR="00507531" w:rsidRPr="0087140F">
          <w:rPr>
            <w:szCs w:val="24"/>
          </w:rPr>
          <w:t xml:space="preserve"> </w:t>
        </w:r>
      </w:ins>
      <w:r w:rsidRPr="0087140F">
        <w:rPr>
          <w:szCs w:val="24"/>
        </w:rPr>
        <w:t>imagem com as marcações de cada neurônio atípico encontrado e a confiança de cada detecção.</w:t>
      </w:r>
    </w:p>
    <w:p w14:paraId="77C233D9" w14:textId="4B594E14" w:rsidR="00E829D4" w:rsidRPr="00AA50F9" w:rsidRDefault="00E829D4" w:rsidP="00567359">
      <w:pPr>
        <w:pStyle w:val="TF-TEXTO"/>
      </w:pPr>
      <w:r w:rsidRPr="0087140F">
        <w:t xml:space="preserve">A classe </w:t>
      </w:r>
      <w:proofErr w:type="spellStart"/>
      <w:r w:rsidRPr="0087140F">
        <w:rPr>
          <w:rFonts w:ascii="Courier New" w:hAnsi="Courier New" w:cs="Courier New"/>
          <w:sz w:val="20"/>
          <w:szCs w:val="16"/>
        </w:rPr>
        <w:t>FindImage</w:t>
      </w:r>
      <w:proofErr w:type="spellEnd"/>
      <w:r w:rsidRPr="0087140F">
        <w:t xml:space="preserve"> implementa </w:t>
      </w:r>
      <w:r w:rsidRPr="00567359">
        <w:t>funcionalidades</w:t>
      </w:r>
      <w:r w:rsidRPr="0087140F">
        <w:t xml:space="preserve"> específicas para processar imagens utilizando um modelo </w:t>
      </w:r>
      <w:proofErr w:type="spellStart"/>
      <w:r w:rsidR="000307E9" w:rsidRPr="0087140F">
        <w:rPr>
          <w:rFonts w:ascii="Courier New" w:hAnsi="Courier New" w:cs="Courier New"/>
          <w:sz w:val="20"/>
          <w:szCs w:val="16"/>
        </w:rPr>
        <w:t>modelo_neuronios.pth</w:t>
      </w:r>
      <w:proofErr w:type="spellEnd"/>
      <w:r w:rsidRPr="0087140F">
        <w:t xml:space="preserve">. Esse modelo identifica regiões de interesse (neurônios atípicos) em imagens enviadas pelos usuários e retorna </w:t>
      </w:r>
      <w:r w:rsidRPr="00507531">
        <w:t xml:space="preserve">informações detalhadas. Os métodos responsáveis por isso são o </w:t>
      </w:r>
      <w:proofErr w:type="spellStart"/>
      <w:r w:rsidRPr="00507531">
        <w:rPr>
          <w:rFonts w:ascii="Courier New" w:hAnsi="Courier New" w:cs="Courier New"/>
          <w:sz w:val="20"/>
          <w:szCs w:val="16"/>
        </w:rPr>
        <w:t>predict</w:t>
      </w:r>
      <w:proofErr w:type="spellEnd"/>
      <w:r w:rsidRPr="00507531">
        <w:t xml:space="preserve"> e o </w:t>
      </w:r>
      <w:proofErr w:type="spellStart"/>
      <w:r w:rsidRPr="00507531">
        <w:rPr>
          <w:rFonts w:ascii="Courier New" w:hAnsi="Courier New" w:cs="Courier New"/>
          <w:sz w:val="20"/>
          <w:szCs w:val="16"/>
        </w:rPr>
        <w:t>save_image</w:t>
      </w:r>
      <w:proofErr w:type="spellEnd"/>
      <w:del w:id="506" w:author="Dalton Solano dos Reis" w:date="2024-12-11T09:25:00Z" w16du:dateUtc="2024-12-11T12:25:00Z">
        <w:r w:rsidR="000307E9" w:rsidRPr="00507531" w:rsidDel="00507531">
          <w:rPr>
            <w:rPrChange w:id="507" w:author="Dalton Solano dos Reis" w:date="2024-12-11T09:26:00Z" w16du:dateUtc="2024-12-11T12:26:00Z">
              <w:rPr>
                <w:i/>
                <w:iCs/>
              </w:rPr>
            </w:rPrChange>
          </w:rPr>
          <w:delText xml:space="preserve">, </w:delText>
        </w:r>
        <w:r w:rsidR="000307E9" w:rsidRPr="00507531" w:rsidDel="00507531">
          <w:delText>conforme mostra o</w:delText>
        </w:r>
      </w:del>
      <w:ins w:id="508" w:author="Dalton Solano dos Reis" w:date="2024-12-11T09:25:00Z" w16du:dateUtc="2024-12-11T12:25:00Z">
        <w:r w:rsidR="00507531" w:rsidRPr="00507531">
          <w:rPr>
            <w:rPrChange w:id="509" w:author="Dalton Solano dos Reis" w:date="2024-12-11T09:26:00Z" w16du:dateUtc="2024-12-11T12:26:00Z">
              <w:rPr>
                <w:i/>
                <w:iCs/>
              </w:rPr>
            </w:rPrChange>
          </w:rPr>
          <w:t xml:space="preserve"> </w:t>
        </w:r>
      </w:ins>
      <w:r w:rsidR="000307E9" w:rsidRPr="00507531">
        <w:rPr>
          <w:rPrChange w:id="510" w:author="Dalton Solano dos Reis" w:date="2024-12-11T09:26:00Z" w16du:dateUtc="2024-12-11T12:26:00Z">
            <w:rPr>
              <w:i/>
              <w:iCs/>
            </w:rPr>
          </w:rPrChange>
        </w:rPr>
        <w:t xml:space="preserve"> </w:t>
      </w:r>
      <w:ins w:id="511" w:author="Dalton Solano dos Reis" w:date="2024-12-11T09:25:00Z" w16du:dateUtc="2024-12-11T12:25:00Z">
        <w:r w:rsidR="00507531" w:rsidRPr="00507531">
          <w:rPr>
            <w:rPrChange w:id="512" w:author="Dalton Solano dos Reis" w:date="2024-12-11T09:26:00Z" w16du:dateUtc="2024-12-11T12:26:00Z">
              <w:rPr>
                <w:i/>
                <w:iCs/>
              </w:rPr>
            </w:rPrChange>
          </w:rPr>
          <w:t>(</w:t>
        </w:r>
      </w:ins>
      <w:r w:rsidR="000307E9" w:rsidRPr="00507531">
        <w:rPr>
          <w:rPrChange w:id="513" w:author="Dalton Solano dos Reis" w:date="2024-12-11T09:26:00Z" w16du:dateUtc="2024-12-11T12:26:00Z">
            <w:rPr>
              <w:i/>
              <w:iCs/>
            </w:rPr>
          </w:rPrChange>
        </w:rPr>
        <w:fldChar w:fldCharType="begin"/>
      </w:r>
      <w:r w:rsidR="000307E9" w:rsidRPr="00507531">
        <w:rPr>
          <w:rPrChange w:id="514" w:author="Dalton Solano dos Reis" w:date="2024-12-11T09:26:00Z" w16du:dateUtc="2024-12-11T12:26:00Z">
            <w:rPr>
              <w:i/>
              <w:iCs/>
            </w:rPr>
          </w:rPrChange>
        </w:rPr>
        <w:instrText xml:space="preserve"> REF _Ref183990275 \h </w:instrText>
      </w:r>
      <w:r w:rsidR="00507531" w:rsidRPr="00507531">
        <w:instrText xml:space="preserve"> \* MERGEFORMAT </w:instrText>
      </w:r>
      <w:r w:rsidR="000307E9" w:rsidRPr="00507531">
        <w:rPr>
          <w:rPrChange w:id="515" w:author="Dalton Solano dos Reis" w:date="2024-12-11T09:26:00Z" w16du:dateUtc="2024-12-11T12:26:00Z">
            <w:rPr>
              <w:i/>
              <w:iCs/>
            </w:rPr>
          </w:rPrChange>
        </w:rPr>
        <w:fldChar w:fldCharType="separate"/>
      </w:r>
      <w:r w:rsidR="008809CA" w:rsidRPr="00507531">
        <w:t xml:space="preserve">Quadro </w:t>
      </w:r>
      <w:r w:rsidR="008809CA" w:rsidRPr="00507531">
        <w:rPr>
          <w:noProof/>
        </w:rPr>
        <w:t>23</w:t>
      </w:r>
      <w:r w:rsidR="000307E9" w:rsidRPr="00507531">
        <w:rPr>
          <w:rPrChange w:id="516" w:author="Dalton Solano dos Reis" w:date="2024-12-11T09:26:00Z" w16du:dateUtc="2024-12-11T12:26:00Z">
            <w:rPr>
              <w:i/>
              <w:iCs/>
            </w:rPr>
          </w:rPrChange>
        </w:rPr>
        <w:fldChar w:fldCharType="end"/>
      </w:r>
      <w:ins w:id="517" w:author="Dalton Solano dos Reis" w:date="2024-12-11T09:25:00Z" w16du:dateUtc="2024-12-11T12:25:00Z">
        <w:r w:rsidR="00507531" w:rsidRPr="00507531">
          <w:rPr>
            <w:rPrChange w:id="518" w:author="Dalton Solano dos Reis" w:date="2024-12-11T09:26:00Z" w16du:dateUtc="2024-12-11T12:26:00Z">
              <w:rPr>
                <w:i/>
                <w:iCs/>
              </w:rPr>
            </w:rPrChange>
          </w:rPr>
          <w:t>).</w:t>
        </w:r>
      </w:ins>
      <w:del w:id="519" w:author="Dalton Solano dos Reis" w:date="2024-12-11T09:25:00Z" w16du:dateUtc="2024-12-11T12:25:00Z">
        <w:r w:rsidR="000307E9" w:rsidRPr="0087140F" w:rsidDel="00507531">
          <w:rPr>
            <w:i/>
            <w:iCs/>
          </w:rPr>
          <w:delText>.</w:delText>
        </w:r>
      </w:del>
    </w:p>
    <w:p w14:paraId="704C1609" w14:textId="3361B3B6" w:rsidR="00E829D4" w:rsidRPr="0087140F" w:rsidRDefault="00C940E7" w:rsidP="00A91330">
      <w:pPr>
        <w:pStyle w:val="TF-LEGENDA"/>
      </w:pPr>
      <w:bookmarkStart w:id="520" w:name="_Ref183990275"/>
      <w:bookmarkStart w:id="521" w:name="_Toc184283891"/>
      <w:r w:rsidRPr="0087140F">
        <w:lastRenderedPageBreak/>
        <w:t xml:space="preserve">Quadro </w:t>
      </w:r>
      <w:fldSimple w:instr=" SEQ Quadro \* ARABIC ">
        <w:r w:rsidR="008809CA">
          <w:rPr>
            <w:noProof/>
          </w:rPr>
          <w:t>23</w:t>
        </w:r>
      </w:fldSimple>
      <w:bookmarkEnd w:id="520"/>
      <w:r w:rsidRPr="0087140F">
        <w:t xml:space="preserve"> – </w:t>
      </w:r>
      <w:r w:rsidR="00E829D4" w:rsidRPr="0087140F">
        <w:t>Código fonte responsável pela predição</w:t>
      </w:r>
      <w:del w:id="522" w:author="Dalton Solano dos Reis" w:date="2024-12-11T09:26:00Z" w16du:dateUtc="2024-12-11T12:26:00Z">
        <w:r w:rsidR="00E829D4" w:rsidRPr="0087140F" w:rsidDel="00507531">
          <w:delText>.</w:delText>
        </w:r>
      </w:del>
      <w:bookmarkEnd w:id="52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815"/>
      </w:tblGrid>
      <w:tr w:rsidR="00AA50F9" w:rsidRPr="00163295" w14:paraId="484DDFD1" w14:textId="77777777" w:rsidTr="000E7300">
        <w:trPr>
          <w:jc w:val="center"/>
        </w:trPr>
        <w:tc>
          <w:tcPr>
            <w:tcW w:w="8815" w:type="dxa"/>
          </w:tcPr>
          <w:p w14:paraId="57302A7A" w14:textId="77777777" w:rsidR="00AA50F9" w:rsidRDefault="00AA50F9" w:rsidP="00AA50F9">
            <w:pPr>
              <w:pStyle w:val="TF-CDIGO-FONTE"/>
            </w:pPr>
            <w:r>
              <w:t xml:space="preserve">def </w:t>
            </w:r>
            <w:proofErr w:type="gramStart"/>
            <w:r>
              <w:t>predict(</w:t>
            </w:r>
            <w:proofErr w:type="gramEnd"/>
            <w:r>
              <w:t xml:space="preserve">self, image_base64, </w:t>
            </w:r>
            <w:proofErr w:type="spellStart"/>
            <w:r>
              <w:t>score_threshold</w:t>
            </w:r>
            <w:proofErr w:type="spellEnd"/>
            <w:r>
              <w:t>=0.7):</w:t>
            </w:r>
          </w:p>
          <w:p w14:paraId="6DDA76F7" w14:textId="77777777" w:rsidR="00AA50F9" w:rsidRDefault="00AA50F9" w:rsidP="00AA50F9">
            <w:pPr>
              <w:pStyle w:val="TF-CDIGO-FONTE"/>
            </w:pPr>
            <w:r>
              <w:tab/>
            </w:r>
            <w:proofErr w:type="spellStart"/>
            <w:r>
              <w:t>img_original</w:t>
            </w:r>
            <w:proofErr w:type="spellEnd"/>
            <w:r>
              <w:t xml:space="preserve"> = Image.open(</w:t>
            </w:r>
            <w:proofErr w:type="gramStart"/>
            <w:r>
              <w:t>BytesIO(</w:t>
            </w:r>
            <w:proofErr w:type="gramEnd"/>
            <w:r>
              <w:t>base64.b64decode(image_base64))).convert("RGB")</w:t>
            </w:r>
          </w:p>
          <w:p w14:paraId="7112CA1A" w14:textId="77777777" w:rsidR="00AA50F9" w:rsidRDefault="00AA50F9" w:rsidP="00AA50F9">
            <w:pPr>
              <w:pStyle w:val="TF-CDIGO-FONTE"/>
            </w:pPr>
          </w:p>
          <w:p w14:paraId="78E048B2" w14:textId="77777777" w:rsidR="00AA50F9" w:rsidRDefault="00AA50F9" w:rsidP="00AA50F9">
            <w:pPr>
              <w:pStyle w:val="TF-CDIGO-FONTE"/>
            </w:pPr>
            <w:r>
              <w:tab/>
              <w:t xml:space="preserve">transform = </w:t>
            </w:r>
            <w:proofErr w:type="spellStart"/>
            <w:r>
              <w:t>self.get_</w:t>
            </w:r>
            <w:proofErr w:type="gramStart"/>
            <w:r>
              <w:t>transform</w:t>
            </w:r>
            <w:proofErr w:type="spellEnd"/>
            <w:r>
              <w:t>(</w:t>
            </w:r>
            <w:proofErr w:type="gramEnd"/>
            <w:r>
              <w:t>)</w:t>
            </w:r>
          </w:p>
          <w:p w14:paraId="4F51BB3E" w14:textId="77777777" w:rsidR="00AA50F9" w:rsidRDefault="00AA50F9" w:rsidP="00AA50F9">
            <w:pPr>
              <w:pStyle w:val="TF-CDIGO-FONTE"/>
            </w:pPr>
            <w:r>
              <w:tab/>
            </w:r>
            <w:proofErr w:type="spellStart"/>
            <w:r>
              <w:t>img_tensor</w:t>
            </w:r>
            <w:proofErr w:type="spellEnd"/>
            <w:r>
              <w:t xml:space="preserve"> = transform(</w:t>
            </w:r>
            <w:proofErr w:type="spellStart"/>
            <w:r>
              <w:t>img_original</w:t>
            </w:r>
            <w:proofErr w:type="spellEnd"/>
            <w:r>
              <w:t>).to(</w:t>
            </w:r>
            <w:proofErr w:type="spellStart"/>
            <w:proofErr w:type="gramStart"/>
            <w:r>
              <w:t>self.device</w:t>
            </w:r>
            <w:proofErr w:type="spellEnd"/>
            <w:proofErr w:type="gramEnd"/>
            <w:r>
              <w:t>)</w:t>
            </w:r>
          </w:p>
          <w:p w14:paraId="0D8906A1" w14:textId="77777777" w:rsidR="00AA50F9" w:rsidRDefault="00AA50F9" w:rsidP="00AA50F9">
            <w:pPr>
              <w:pStyle w:val="TF-CDIGO-FONTE"/>
            </w:pPr>
          </w:p>
          <w:p w14:paraId="5CCFFE71" w14:textId="77777777" w:rsidR="00AA50F9" w:rsidRDefault="00AA50F9" w:rsidP="00AA50F9">
            <w:pPr>
              <w:pStyle w:val="TF-CDIGO-FONTE"/>
            </w:pPr>
            <w:r>
              <w:tab/>
              <w:t xml:space="preserve">with </w:t>
            </w:r>
            <w:proofErr w:type="spellStart"/>
            <w:r>
              <w:t>torch.no_</w:t>
            </w:r>
            <w:proofErr w:type="gramStart"/>
            <w:r>
              <w:t>grad</w:t>
            </w:r>
            <w:proofErr w:type="spellEnd"/>
            <w:r>
              <w:t>(</w:t>
            </w:r>
            <w:proofErr w:type="gramEnd"/>
            <w:r>
              <w:t>):</w:t>
            </w:r>
          </w:p>
          <w:p w14:paraId="3261187B" w14:textId="77777777" w:rsidR="00AA50F9" w:rsidRDefault="00AA50F9" w:rsidP="00AA50F9">
            <w:pPr>
              <w:pStyle w:val="TF-CDIGO-FONTE"/>
            </w:pPr>
            <w:r>
              <w:tab/>
            </w:r>
            <w:r>
              <w:tab/>
              <w:t xml:space="preserve">outputs = </w:t>
            </w:r>
            <w:proofErr w:type="spellStart"/>
            <w:proofErr w:type="gramStart"/>
            <w:r>
              <w:t>self.model</w:t>
            </w:r>
            <w:proofErr w:type="spellEnd"/>
            <w:proofErr w:type="gramEnd"/>
            <w:r>
              <w:t>([</w:t>
            </w:r>
            <w:proofErr w:type="spellStart"/>
            <w:r>
              <w:t>img_tensor</w:t>
            </w:r>
            <w:proofErr w:type="spellEnd"/>
            <w:r>
              <w:t>])</w:t>
            </w:r>
          </w:p>
          <w:p w14:paraId="51F501F2" w14:textId="77777777" w:rsidR="00AA50F9" w:rsidRDefault="00AA50F9" w:rsidP="00AA50F9">
            <w:pPr>
              <w:pStyle w:val="TF-CDIGO-FONTE"/>
            </w:pPr>
          </w:p>
          <w:p w14:paraId="3F5883E5" w14:textId="77777777" w:rsidR="00AA50F9" w:rsidRDefault="00AA50F9" w:rsidP="00AA50F9">
            <w:pPr>
              <w:pStyle w:val="TF-CDIGO-FONTE"/>
            </w:pPr>
            <w:r>
              <w:tab/>
              <w:t xml:space="preserve">outputs = </w:t>
            </w:r>
            <w:proofErr w:type="gramStart"/>
            <w:r>
              <w:t>outputs[</w:t>
            </w:r>
            <w:proofErr w:type="gramEnd"/>
            <w:r>
              <w:t>0]</w:t>
            </w:r>
          </w:p>
          <w:p w14:paraId="41C8C002" w14:textId="77777777" w:rsidR="00AA50F9" w:rsidRDefault="00AA50F9" w:rsidP="00AA50F9">
            <w:pPr>
              <w:pStyle w:val="TF-CDIGO-FONTE"/>
            </w:pPr>
          </w:p>
          <w:p w14:paraId="4D7AE212" w14:textId="77777777" w:rsidR="00AA50F9" w:rsidRDefault="00AA50F9" w:rsidP="00AA50F9">
            <w:pPr>
              <w:pStyle w:val="TF-CDIGO-FONTE"/>
            </w:pPr>
            <w:r>
              <w:tab/>
              <w:t>boxes = outputs['boxes'</w:t>
            </w:r>
            <w:proofErr w:type="gramStart"/>
            <w:r>
              <w:t>].</w:t>
            </w:r>
            <w:proofErr w:type="spellStart"/>
            <w:r>
              <w:t>cpu</w:t>
            </w:r>
            <w:proofErr w:type="spellEnd"/>
            <w:proofErr w:type="gramEnd"/>
            <w:r>
              <w:t>().</w:t>
            </w:r>
            <w:proofErr w:type="spellStart"/>
            <w:r>
              <w:t>numpy</w:t>
            </w:r>
            <w:proofErr w:type="spellEnd"/>
            <w:r>
              <w:t>()</w:t>
            </w:r>
          </w:p>
          <w:p w14:paraId="7E3FA21B" w14:textId="77777777" w:rsidR="00AA50F9" w:rsidRDefault="00AA50F9" w:rsidP="00AA50F9">
            <w:pPr>
              <w:pStyle w:val="TF-CDIGO-FONTE"/>
            </w:pPr>
            <w:r>
              <w:tab/>
              <w:t>labels = outputs['labels'</w:t>
            </w:r>
            <w:proofErr w:type="gramStart"/>
            <w:r>
              <w:t>].</w:t>
            </w:r>
            <w:proofErr w:type="spellStart"/>
            <w:r>
              <w:t>cpu</w:t>
            </w:r>
            <w:proofErr w:type="spellEnd"/>
            <w:proofErr w:type="gramEnd"/>
            <w:r>
              <w:t>().</w:t>
            </w:r>
            <w:proofErr w:type="spellStart"/>
            <w:r>
              <w:t>numpy</w:t>
            </w:r>
            <w:proofErr w:type="spellEnd"/>
            <w:r>
              <w:t>()</w:t>
            </w:r>
          </w:p>
          <w:p w14:paraId="6A3AD048" w14:textId="77777777" w:rsidR="00AA50F9" w:rsidRDefault="00AA50F9" w:rsidP="00AA50F9">
            <w:pPr>
              <w:pStyle w:val="TF-CDIGO-FONTE"/>
            </w:pPr>
            <w:r>
              <w:tab/>
              <w:t>scores = outputs['scores'</w:t>
            </w:r>
            <w:proofErr w:type="gramStart"/>
            <w:r>
              <w:t>].</w:t>
            </w:r>
            <w:proofErr w:type="spellStart"/>
            <w:r>
              <w:t>cpu</w:t>
            </w:r>
            <w:proofErr w:type="spellEnd"/>
            <w:proofErr w:type="gramEnd"/>
            <w:r>
              <w:t>().</w:t>
            </w:r>
            <w:proofErr w:type="spellStart"/>
            <w:r>
              <w:t>numpy</w:t>
            </w:r>
            <w:proofErr w:type="spellEnd"/>
            <w:r>
              <w:t>()</w:t>
            </w:r>
          </w:p>
          <w:p w14:paraId="6D553857" w14:textId="77777777" w:rsidR="00AA50F9" w:rsidRDefault="00AA50F9" w:rsidP="00AA50F9">
            <w:pPr>
              <w:pStyle w:val="TF-CDIGO-FONTE"/>
            </w:pPr>
          </w:p>
          <w:p w14:paraId="795F47CE" w14:textId="77777777" w:rsidR="00AA50F9" w:rsidRDefault="00AA50F9" w:rsidP="00AA50F9">
            <w:pPr>
              <w:pStyle w:val="TF-CDIGO-FONTE"/>
            </w:pPr>
            <w:r>
              <w:tab/>
              <w:t xml:space="preserve">indices = </w:t>
            </w:r>
            <w:proofErr w:type="spellStart"/>
            <w:proofErr w:type="gramStart"/>
            <w:r>
              <w:t>np.where</w:t>
            </w:r>
            <w:proofErr w:type="spellEnd"/>
            <w:proofErr w:type="gramEnd"/>
            <w:r>
              <w:t xml:space="preserve">(scores &gt;= </w:t>
            </w:r>
            <w:proofErr w:type="spellStart"/>
            <w:r>
              <w:t>score_threshold</w:t>
            </w:r>
            <w:proofErr w:type="spellEnd"/>
            <w:r>
              <w:t>)[0]</w:t>
            </w:r>
          </w:p>
          <w:p w14:paraId="5752A0BF" w14:textId="77777777" w:rsidR="00AA50F9" w:rsidRDefault="00AA50F9" w:rsidP="00AA50F9">
            <w:pPr>
              <w:pStyle w:val="TF-CDIGO-FONTE"/>
            </w:pPr>
            <w:r>
              <w:tab/>
            </w:r>
            <w:proofErr w:type="spellStart"/>
            <w:r>
              <w:t>boxes_filtered</w:t>
            </w:r>
            <w:proofErr w:type="spellEnd"/>
            <w:r>
              <w:t xml:space="preserve"> = boxes[indices]</w:t>
            </w:r>
          </w:p>
          <w:p w14:paraId="17EDA36B" w14:textId="77777777" w:rsidR="00AA50F9" w:rsidRDefault="00AA50F9" w:rsidP="00AA50F9">
            <w:pPr>
              <w:pStyle w:val="TF-CDIGO-FONTE"/>
            </w:pPr>
            <w:r>
              <w:tab/>
            </w:r>
            <w:proofErr w:type="spellStart"/>
            <w:r>
              <w:t>scores_filtered</w:t>
            </w:r>
            <w:proofErr w:type="spellEnd"/>
            <w:r>
              <w:t xml:space="preserve"> = scores[indices]</w:t>
            </w:r>
          </w:p>
          <w:p w14:paraId="12A30628" w14:textId="77777777" w:rsidR="00AA50F9" w:rsidRDefault="00AA50F9" w:rsidP="00AA50F9">
            <w:pPr>
              <w:pStyle w:val="TF-CDIGO-FONTE"/>
            </w:pPr>
          </w:p>
          <w:p w14:paraId="132FEE8C" w14:textId="77777777" w:rsidR="00AA50F9" w:rsidRDefault="00AA50F9" w:rsidP="00AA50F9">
            <w:pPr>
              <w:pStyle w:val="TF-CDIGO-FONTE"/>
            </w:pPr>
            <w:r>
              <w:tab/>
            </w:r>
            <w:proofErr w:type="spellStart"/>
            <w:r>
              <w:t>num_deteccoes</w:t>
            </w:r>
            <w:proofErr w:type="spellEnd"/>
            <w:r>
              <w:t xml:space="preserve"> = </w:t>
            </w:r>
            <w:proofErr w:type="spellStart"/>
            <w:r>
              <w:t>len</w:t>
            </w:r>
            <w:proofErr w:type="spellEnd"/>
            <w:r>
              <w:t>(</w:t>
            </w:r>
            <w:proofErr w:type="spellStart"/>
            <w:r>
              <w:t>boxes_filtered</w:t>
            </w:r>
            <w:proofErr w:type="spellEnd"/>
            <w:r>
              <w:t>)</w:t>
            </w:r>
          </w:p>
          <w:p w14:paraId="30DF254F" w14:textId="77777777" w:rsidR="00AA50F9" w:rsidRDefault="00AA50F9" w:rsidP="00AA50F9">
            <w:pPr>
              <w:pStyle w:val="TF-CDIGO-FONTE"/>
            </w:pPr>
            <w:r>
              <w:tab/>
            </w:r>
            <w:proofErr w:type="spellStart"/>
            <w:r>
              <w:t>confianca_media</w:t>
            </w:r>
            <w:proofErr w:type="spellEnd"/>
            <w:r>
              <w:t xml:space="preserve"> = </w:t>
            </w:r>
            <w:proofErr w:type="spellStart"/>
            <w:proofErr w:type="gramStart"/>
            <w:r>
              <w:t>np.mean</w:t>
            </w:r>
            <w:proofErr w:type="spellEnd"/>
            <w:proofErr w:type="gramEnd"/>
            <w:r>
              <w:t>(</w:t>
            </w:r>
            <w:proofErr w:type="spellStart"/>
            <w:r>
              <w:t>scores_filtered</w:t>
            </w:r>
            <w:proofErr w:type="spellEnd"/>
            <w:r>
              <w:t xml:space="preserve">) if </w:t>
            </w:r>
            <w:proofErr w:type="spellStart"/>
            <w:r>
              <w:t>num_deteccoes</w:t>
            </w:r>
            <w:proofErr w:type="spellEnd"/>
            <w:r>
              <w:t xml:space="preserve"> &gt; 0 else 0</w:t>
            </w:r>
          </w:p>
          <w:p w14:paraId="7BA7273B" w14:textId="77777777" w:rsidR="00AA50F9" w:rsidRDefault="00AA50F9" w:rsidP="00AA50F9">
            <w:pPr>
              <w:pStyle w:val="TF-CDIGO-FONTE"/>
            </w:pPr>
          </w:p>
          <w:p w14:paraId="489CF41D" w14:textId="5698F2FA" w:rsidR="00AA50F9" w:rsidRPr="005C7541" w:rsidRDefault="00AA50F9" w:rsidP="00AA50F9">
            <w:pPr>
              <w:pStyle w:val="TF-CDIGO-FONTE"/>
            </w:pPr>
            <w:r>
              <w:tab/>
              <w:t xml:space="preserve">return </w:t>
            </w:r>
            <w:proofErr w:type="spellStart"/>
            <w:r>
              <w:t>num_deteccoes</w:t>
            </w:r>
            <w:proofErr w:type="spellEnd"/>
            <w:r>
              <w:t xml:space="preserve">, </w:t>
            </w:r>
            <w:proofErr w:type="spellStart"/>
            <w:r>
              <w:t>confianca_media</w:t>
            </w:r>
            <w:proofErr w:type="spellEnd"/>
            <w:r>
              <w:t xml:space="preserve">, </w:t>
            </w:r>
            <w:proofErr w:type="spellStart"/>
            <w:r>
              <w:t>boxes_filtered</w:t>
            </w:r>
            <w:proofErr w:type="spellEnd"/>
            <w:r>
              <w:t xml:space="preserve">, </w:t>
            </w:r>
            <w:proofErr w:type="spellStart"/>
            <w:r>
              <w:t>scores_filtered</w:t>
            </w:r>
            <w:proofErr w:type="spellEnd"/>
          </w:p>
        </w:tc>
      </w:tr>
    </w:tbl>
    <w:p w14:paraId="01062FBB" w14:textId="77777777" w:rsidR="00BD3D0A" w:rsidRPr="0087140F" w:rsidRDefault="00E829D4" w:rsidP="004B48A7">
      <w:pPr>
        <w:pStyle w:val="TF-FONTE"/>
      </w:pPr>
      <w:r w:rsidRPr="0087140F">
        <w:t>Fonte: elaborado pelos autores.</w:t>
      </w:r>
    </w:p>
    <w:p w14:paraId="4552802B" w14:textId="77777777" w:rsidR="00BD3D0A" w:rsidRPr="0087140F" w:rsidRDefault="00E829D4" w:rsidP="00194A82">
      <w:pPr>
        <w:pStyle w:val="TF-TEXTO"/>
        <w:ind w:firstLine="706"/>
      </w:pPr>
      <w:r w:rsidRPr="0087140F">
        <w:t xml:space="preserve">A função </w:t>
      </w:r>
      <w:proofErr w:type="spellStart"/>
      <w:r w:rsidRPr="0087140F">
        <w:rPr>
          <w:rFonts w:ascii="Courier New" w:hAnsi="Courier New" w:cs="Courier New"/>
          <w:sz w:val="20"/>
          <w:szCs w:val="16"/>
        </w:rPr>
        <w:t>predict</w:t>
      </w:r>
      <w:proofErr w:type="spellEnd"/>
      <w:r w:rsidRPr="0087140F">
        <w:rPr>
          <w:rStyle w:val="CdigoHTML"/>
          <w:rFonts w:ascii="Times New Roman" w:hAnsi="Times New Roman" w:cs="Times New Roman"/>
          <w:sz w:val="24"/>
          <w:szCs w:val="24"/>
        </w:rPr>
        <w:t>,</w:t>
      </w:r>
      <w:r w:rsidRPr="0087140F">
        <w:rPr>
          <w:rStyle w:val="CdigoHTML"/>
          <w:rFonts w:ascii="Times New Roman" w:hAnsi="Times New Roman" w:cs="Times New Roman"/>
          <w:i/>
          <w:iCs/>
          <w:sz w:val="24"/>
          <w:szCs w:val="24"/>
        </w:rPr>
        <w:t xml:space="preserve"> </w:t>
      </w:r>
      <w:r w:rsidRPr="0087140F">
        <w:rPr>
          <w:rStyle w:val="CdigoHTML"/>
          <w:rFonts w:ascii="Times New Roman" w:hAnsi="Times New Roman" w:cs="Times New Roman"/>
          <w:sz w:val="24"/>
          <w:szCs w:val="24"/>
        </w:rPr>
        <w:t xml:space="preserve">chamada pela </w:t>
      </w:r>
      <w:r w:rsidRPr="0087140F">
        <w:t xml:space="preserve">rota </w:t>
      </w:r>
      <w:r w:rsidRPr="0087140F">
        <w:rPr>
          <w:rStyle w:val="CdigoHTML"/>
          <w:rFonts w:ascii="Times New Roman" w:hAnsi="Times New Roman" w:cs="Times New Roman"/>
          <w:i/>
          <w:iCs/>
          <w:sz w:val="24"/>
          <w:szCs w:val="24"/>
        </w:rPr>
        <w:t>/</w:t>
      </w:r>
      <w:proofErr w:type="spellStart"/>
      <w:r w:rsidRPr="0087140F">
        <w:rPr>
          <w:rFonts w:ascii="Courier New" w:hAnsi="Courier New" w:cs="Courier New"/>
          <w:sz w:val="20"/>
          <w:szCs w:val="16"/>
        </w:rPr>
        <w:t>process_image</w:t>
      </w:r>
      <w:proofErr w:type="spellEnd"/>
      <w:r w:rsidRPr="0087140F">
        <w:rPr>
          <w:rStyle w:val="CdigoHTML"/>
          <w:rFonts w:ascii="Times New Roman" w:hAnsi="Times New Roman" w:cs="Times New Roman"/>
          <w:sz w:val="24"/>
          <w:szCs w:val="24"/>
        </w:rPr>
        <w:t>,</w:t>
      </w:r>
      <w:r w:rsidRPr="0087140F">
        <w:t xml:space="preserve"> é responsável por realizar a inferência do modelo de aprendizado de máquina em uma imagem fornecida como entrada, codificada no formato Base64. Inicialmente, a imagem é decodificada usando a biblioteca </w:t>
      </w:r>
      <w:proofErr w:type="spellStart"/>
      <w:r w:rsidRPr="0087140F">
        <w:rPr>
          <w:i/>
          <w:iCs/>
        </w:rPr>
        <w:t>Pillow</w:t>
      </w:r>
      <w:proofErr w:type="spellEnd"/>
      <w:r w:rsidRPr="0087140F">
        <w:t>, convertendo os dados codificados em um objeto de imagem no formato RGB. Essa conversão é importante para garantir que a imagem tenha três canais de cor, independentemente do formato original.</w:t>
      </w:r>
      <w:r w:rsidR="00BD3D0A" w:rsidRPr="0087140F">
        <w:t xml:space="preserve"> </w:t>
      </w:r>
    </w:p>
    <w:p w14:paraId="0E7E52E3" w14:textId="77777777" w:rsidR="00194A82" w:rsidRDefault="00E829D4" w:rsidP="00194A82">
      <w:pPr>
        <w:pStyle w:val="TF-TEXTO"/>
        <w:ind w:firstLine="706"/>
      </w:pPr>
      <w:r w:rsidRPr="0087140F">
        <w:t xml:space="preserve">Depois disso, a imagem é submetida a transformações específicas definidas pela função auxiliar </w:t>
      </w:r>
      <w:proofErr w:type="spellStart"/>
      <w:r w:rsidRPr="0087140F">
        <w:rPr>
          <w:rFonts w:ascii="Courier New" w:hAnsi="Courier New" w:cs="Courier New"/>
          <w:sz w:val="20"/>
          <w:szCs w:val="16"/>
        </w:rPr>
        <w:t>get_transform</w:t>
      </w:r>
      <w:proofErr w:type="spellEnd"/>
      <w:r w:rsidRPr="0087140F">
        <w:t xml:space="preserve">. Essas transformações preparam a imagem para ser compatível com o modelo de aprendizado de máquina, realizando etapas como redimensionamento, normalização e conversão para tensor, que é o formato exigido pelos modelos do </w:t>
      </w:r>
      <w:proofErr w:type="spellStart"/>
      <w:r w:rsidRPr="0087140F">
        <w:rPr>
          <w:i/>
          <w:iCs/>
        </w:rPr>
        <w:t>PyTorch</w:t>
      </w:r>
      <w:proofErr w:type="spellEnd"/>
      <w:r w:rsidRPr="0087140F">
        <w:t>. O tensor resultante é então movido para o dispositivo configurado, seja uma GPU ou CPU, otimizando o processamento.</w:t>
      </w:r>
    </w:p>
    <w:p w14:paraId="72492C9A" w14:textId="6B895492" w:rsidR="00E829D4" w:rsidRPr="0087140F" w:rsidRDefault="00E829D4" w:rsidP="00194A82">
      <w:pPr>
        <w:pStyle w:val="TF-TEXTO"/>
        <w:ind w:firstLine="706"/>
      </w:pPr>
      <w:r w:rsidRPr="0087140F">
        <w:t xml:space="preserve">Com a imagem pronta, o modelo realiza a predição. Durante esse processo, a imagem transformada é passada ao modelo dentro de um contexto </w:t>
      </w:r>
      <w:proofErr w:type="spellStart"/>
      <w:r w:rsidRPr="0087140F">
        <w:rPr>
          <w:rFonts w:ascii="Courier New" w:hAnsi="Courier New" w:cs="Courier New"/>
          <w:sz w:val="20"/>
          <w:szCs w:val="16"/>
        </w:rPr>
        <w:t>torch.no_</w:t>
      </w:r>
      <w:proofErr w:type="gramStart"/>
      <w:r w:rsidRPr="0087140F">
        <w:rPr>
          <w:rFonts w:ascii="Courier New" w:hAnsi="Courier New" w:cs="Courier New"/>
          <w:sz w:val="20"/>
          <w:szCs w:val="16"/>
        </w:rPr>
        <w:t>grad</w:t>
      </w:r>
      <w:proofErr w:type="spellEnd"/>
      <w:r w:rsidRPr="0087140F">
        <w:rPr>
          <w:rFonts w:ascii="Courier New" w:hAnsi="Courier New" w:cs="Courier New"/>
          <w:sz w:val="20"/>
          <w:szCs w:val="16"/>
        </w:rPr>
        <w:t>(</w:t>
      </w:r>
      <w:proofErr w:type="gramEnd"/>
      <w:r w:rsidRPr="0087140F">
        <w:rPr>
          <w:rFonts w:ascii="Courier New" w:hAnsi="Courier New" w:cs="Courier New"/>
          <w:sz w:val="20"/>
          <w:szCs w:val="16"/>
        </w:rPr>
        <w:t>),</w:t>
      </w:r>
      <w:r w:rsidRPr="0087140F">
        <w:t xml:space="preserve"> que desativa o cálculo de gradientes, melhorando a eficiência da inferência. O modelo retorna os resultados, que incluem as coordenadas das caixas delimitadoras (</w:t>
      </w:r>
      <w:r w:rsidRPr="0087140F">
        <w:rPr>
          <w:rStyle w:val="CdigoHTML"/>
          <w:rFonts w:ascii="Times New Roman" w:hAnsi="Times New Roman" w:cs="Times New Roman"/>
          <w:i/>
          <w:iCs/>
          <w:sz w:val="24"/>
          <w:szCs w:val="24"/>
        </w:rPr>
        <w:t>boxes</w:t>
      </w:r>
      <w:r w:rsidRPr="0087140F">
        <w:t>), os rótulos das classes detectadas (</w:t>
      </w:r>
      <w:proofErr w:type="spellStart"/>
      <w:r w:rsidRPr="0087140F">
        <w:rPr>
          <w:rStyle w:val="CdigoHTML"/>
          <w:rFonts w:ascii="Times New Roman" w:hAnsi="Times New Roman" w:cs="Times New Roman"/>
          <w:i/>
          <w:iCs/>
          <w:sz w:val="24"/>
          <w:szCs w:val="24"/>
        </w:rPr>
        <w:t>labels</w:t>
      </w:r>
      <w:proofErr w:type="spellEnd"/>
      <w:r w:rsidRPr="0087140F">
        <w:t>) e as pontuações de confiança (</w:t>
      </w:r>
      <w:r w:rsidRPr="0087140F">
        <w:rPr>
          <w:rStyle w:val="CdigoHTML"/>
          <w:rFonts w:ascii="Times New Roman" w:hAnsi="Times New Roman" w:cs="Times New Roman"/>
          <w:i/>
          <w:iCs/>
          <w:sz w:val="24"/>
          <w:szCs w:val="24"/>
        </w:rPr>
        <w:t>scores</w:t>
      </w:r>
      <w:r w:rsidRPr="0087140F">
        <w:t xml:space="preserve">). Esses valores são extraídos e convertidos para o formato </w:t>
      </w:r>
      <w:proofErr w:type="spellStart"/>
      <w:r w:rsidRPr="0087140F">
        <w:rPr>
          <w:rFonts w:ascii="Courier New" w:hAnsi="Courier New" w:cs="Courier New"/>
          <w:sz w:val="20"/>
          <w:szCs w:val="16"/>
        </w:rPr>
        <w:t>NumPy</w:t>
      </w:r>
      <w:proofErr w:type="spellEnd"/>
      <w:r w:rsidRPr="0087140F">
        <w:t xml:space="preserve"> para facilitar o processamento posterior.</w:t>
      </w:r>
    </w:p>
    <w:p w14:paraId="7C40F578" w14:textId="77777777" w:rsidR="00E829D4" w:rsidRPr="0087140F" w:rsidRDefault="00E829D4" w:rsidP="00194A82">
      <w:pPr>
        <w:pStyle w:val="NormalWeb"/>
        <w:spacing w:before="120" w:beforeAutospacing="0" w:after="0" w:afterAutospacing="0" w:line="360" w:lineRule="auto"/>
        <w:ind w:firstLine="709"/>
        <w:contextualSpacing/>
        <w:jc w:val="both"/>
      </w:pPr>
      <w:r w:rsidRPr="0087140F">
        <w:lastRenderedPageBreak/>
        <w:t>Em seguida, a função filtra os resultados para manter apenas as detecções cuja pontuação de confiança seja maior ou igual a um limiar definido (</w:t>
      </w:r>
      <w:proofErr w:type="spellStart"/>
      <w:r w:rsidRPr="0087140F">
        <w:rPr>
          <w:rFonts w:ascii="Courier New" w:hAnsi="Courier New" w:cs="Courier New"/>
          <w:sz w:val="20"/>
          <w:szCs w:val="16"/>
        </w:rPr>
        <w:t>score_threshold</w:t>
      </w:r>
      <w:proofErr w:type="spellEnd"/>
      <w:r w:rsidRPr="0087140F">
        <w:t>). Essa filtragem resulta em um subconjunto de caixas (</w:t>
      </w:r>
      <w:proofErr w:type="spellStart"/>
      <w:r w:rsidRPr="0087140F">
        <w:rPr>
          <w:rFonts w:ascii="Courier New" w:hAnsi="Courier New" w:cs="Courier New"/>
          <w:sz w:val="20"/>
          <w:szCs w:val="16"/>
        </w:rPr>
        <w:t>boxes_filtered</w:t>
      </w:r>
      <w:proofErr w:type="spellEnd"/>
      <w:r w:rsidRPr="0087140F">
        <w:t>) e pontuações (</w:t>
      </w:r>
      <w:proofErr w:type="spellStart"/>
      <w:r w:rsidRPr="0087140F">
        <w:rPr>
          <w:rFonts w:ascii="Courier New" w:hAnsi="Courier New" w:cs="Courier New"/>
          <w:sz w:val="20"/>
          <w:szCs w:val="16"/>
        </w:rPr>
        <w:t>scores_filtered</w:t>
      </w:r>
      <w:proofErr w:type="spellEnd"/>
      <w:r w:rsidRPr="0087140F">
        <w:t>) que representam as detecções mais relevantes. A função calcula então o número total de detecções e a confiança média das detecções filtradas. Se nenhuma detecção relevante for encontrada, o valor da confiança média será zero.</w:t>
      </w:r>
    </w:p>
    <w:p w14:paraId="7488EE0A" w14:textId="5855FDD0" w:rsidR="00252146" w:rsidRPr="0087140F" w:rsidRDefault="00252146" w:rsidP="00194A82">
      <w:pPr>
        <w:pStyle w:val="NormalWeb"/>
        <w:spacing w:before="120" w:beforeAutospacing="0" w:after="0" w:afterAutospacing="0" w:line="360" w:lineRule="auto"/>
        <w:ind w:firstLine="567"/>
        <w:contextualSpacing/>
        <w:jc w:val="both"/>
      </w:pPr>
      <w:r w:rsidRPr="0087140F">
        <w:t xml:space="preserve">Por fim, a função retorna o número de detecções, a confiança média, as caixas filtradas e as pontuações associadas. Esses resultados são utilizados posteriormente para análise, visualização ou outras etapas do </w:t>
      </w:r>
      <w:r w:rsidRPr="0087140F">
        <w:rPr>
          <w:i/>
          <w:iCs/>
        </w:rPr>
        <w:t>pipeline</w:t>
      </w:r>
      <w:r w:rsidRPr="0087140F">
        <w:t xml:space="preserve"> de processamento de imagens. Essa implementação é essencial em aplicações como detecção de objetos ou análise de imagens, permitindo identificar regiões de interesse com precisão e eficiência</w:t>
      </w:r>
      <w:del w:id="523" w:author="Dalton Solano dos Reis" w:date="2024-12-11T09:28:00Z" w16du:dateUtc="2024-12-11T12:28:00Z">
        <w:r w:rsidRPr="0087140F" w:rsidDel="00507531">
          <w:delText>, conforme exemplifica a</w:delText>
        </w:r>
      </w:del>
      <w:ins w:id="524" w:author="Dalton Solano dos Reis" w:date="2024-12-11T09:28:00Z" w16du:dateUtc="2024-12-11T12:28:00Z">
        <w:r w:rsidR="00507531">
          <w:t xml:space="preserve"> (</w:t>
        </w:r>
      </w:ins>
      <w:del w:id="525" w:author="Dalton Solano dos Reis" w:date="2024-12-11T09:28:00Z" w16du:dateUtc="2024-12-11T12:28:00Z">
        <w:r w:rsidR="000F22DD" w:rsidDel="00507531">
          <w:delText xml:space="preserve"> </w:delText>
        </w:r>
      </w:del>
      <w:r w:rsidR="000F22DD">
        <w:fldChar w:fldCharType="begin"/>
      </w:r>
      <w:r w:rsidR="000F22DD">
        <w:instrText xml:space="preserve"> REF _Ref184154147 \h </w:instrText>
      </w:r>
      <w:r w:rsidR="000F22DD">
        <w:fldChar w:fldCharType="separate"/>
      </w:r>
      <w:r w:rsidR="008809CA">
        <w:t xml:space="preserve">Figura </w:t>
      </w:r>
      <w:r w:rsidR="008809CA">
        <w:rPr>
          <w:noProof/>
        </w:rPr>
        <w:t>20</w:t>
      </w:r>
      <w:r w:rsidR="000F22DD">
        <w:fldChar w:fldCharType="end"/>
      </w:r>
      <w:ins w:id="526" w:author="Dalton Solano dos Reis" w:date="2024-12-11T09:28:00Z" w16du:dateUtc="2024-12-11T12:28:00Z">
        <w:r w:rsidR="00507531">
          <w:t>)</w:t>
        </w:r>
      </w:ins>
      <w:r w:rsidRPr="0087140F">
        <w:t>.</w:t>
      </w:r>
    </w:p>
    <w:p w14:paraId="1FA1E4D5" w14:textId="7347338F" w:rsidR="009677D3" w:rsidRDefault="000F22DD" w:rsidP="00B45903">
      <w:pPr>
        <w:pStyle w:val="TF-LEGENDA"/>
      </w:pPr>
      <w:bookmarkStart w:id="527" w:name="_Ref184154147"/>
      <w:bookmarkStart w:id="528" w:name="_Toc184283864"/>
      <w:r>
        <w:t xml:space="preserve">Figura </w:t>
      </w:r>
      <w:fldSimple w:instr=" SEQ Figura \* ARABIC ">
        <w:r w:rsidR="008809CA">
          <w:rPr>
            <w:noProof/>
          </w:rPr>
          <w:t>20</w:t>
        </w:r>
      </w:fldSimple>
      <w:bookmarkEnd w:id="527"/>
      <w:r w:rsidR="00C940E7" w:rsidRPr="0087140F">
        <w:t xml:space="preserve"> – </w:t>
      </w:r>
      <w:r w:rsidR="009677D3" w:rsidRPr="0087140F">
        <w:t xml:space="preserve">Imagem original e imagem retornada pelo método </w:t>
      </w:r>
      <w:proofErr w:type="spellStart"/>
      <w:r w:rsidR="009677D3" w:rsidRPr="0087140F">
        <w:rPr>
          <w:rFonts w:ascii="Courier New" w:hAnsi="Courier New" w:cs="Courier New"/>
          <w:szCs w:val="16"/>
        </w:rPr>
        <w:t>save_imagens</w:t>
      </w:r>
      <w:proofErr w:type="spellEnd"/>
      <w:del w:id="529" w:author="Dalton Solano dos Reis" w:date="2024-12-11T09:28:00Z" w16du:dateUtc="2024-12-11T12:28:00Z">
        <w:r w:rsidR="009677D3" w:rsidRPr="0087140F" w:rsidDel="00507531">
          <w:delText>.</w:delText>
        </w:r>
      </w:del>
      <w:bookmarkEnd w:id="528"/>
    </w:p>
    <w:tbl>
      <w:tblPr>
        <w:tblStyle w:val="Tabelacomgrade"/>
        <w:tblW w:w="0" w:type="auto"/>
        <w:tblLook w:val="04A0" w:firstRow="1" w:lastRow="0" w:firstColumn="1" w:lastColumn="0" w:noHBand="0" w:noVBand="1"/>
      </w:tblPr>
      <w:tblGrid>
        <w:gridCol w:w="4546"/>
        <w:gridCol w:w="4516"/>
      </w:tblGrid>
      <w:tr w:rsidR="00B45903" w14:paraId="3CF19D73" w14:textId="77777777" w:rsidTr="00B45903">
        <w:trPr>
          <w:trHeight w:val="3005"/>
        </w:trPr>
        <w:tc>
          <w:tcPr>
            <w:tcW w:w="4531" w:type="dxa"/>
            <w:tcBorders>
              <w:bottom w:val="nil"/>
            </w:tcBorders>
            <w:vAlign w:val="center"/>
          </w:tcPr>
          <w:p w14:paraId="768FC7E6" w14:textId="14F3EDA1" w:rsidR="00B45903" w:rsidRDefault="00B45903" w:rsidP="00B45903">
            <w:pPr>
              <w:jc w:val="center"/>
            </w:pPr>
            <w:r w:rsidRPr="00B45903">
              <w:rPr>
                <w:noProof/>
              </w:rPr>
              <w:drawing>
                <wp:inline distT="0" distB="0" distL="0" distR="0" wp14:anchorId="6CF0083C" wp14:editId="4F78E254">
                  <wp:extent cx="2753109" cy="1800476"/>
                  <wp:effectExtent l="0" t="0" r="9525" b="9525"/>
                  <wp:docPr id="5795394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39418" name=""/>
                          <pic:cNvPicPr/>
                        </pic:nvPicPr>
                        <pic:blipFill>
                          <a:blip r:embed="rId43"/>
                          <a:stretch>
                            <a:fillRect/>
                          </a:stretch>
                        </pic:blipFill>
                        <pic:spPr>
                          <a:xfrm>
                            <a:off x="0" y="0"/>
                            <a:ext cx="2753109" cy="1800476"/>
                          </a:xfrm>
                          <a:prstGeom prst="rect">
                            <a:avLst/>
                          </a:prstGeom>
                        </pic:spPr>
                      </pic:pic>
                    </a:graphicData>
                  </a:graphic>
                </wp:inline>
              </w:drawing>
            </w:r>
          </w:p>
        </w:tc>
        <w:tc>
          <w:tcPr>
            <w:tcW w:w="4531" w:type="dxa"/>
            <w:tcBorders>
              <w:bottom w:val="nil"/>
            </w:tcBorders>
            <w:vAlign w:val="center"/>
          </w:tcPr>
          <w:p w14:paraId="04F4C336" w14:textId="64E8255B" w:rsidR="00B45903" w:rsidRDefault="00B45903" w:rsidP="00B45903">
            <w:pPr>
              <w:jc w:val="center"/>
            </w:pPr>
            <w:r w:rsidRPr="00B45903">
              <w:rPr>
                <w:noProof/>
              </w:rPr>
              <w:drawing>
                <wp:inline distT="0" distB="0" distL="0" distR="0" wp14:anchorId="38EE0E31" wp14:editId="1FA34A7D">
                  <wp:extent cx="2734057" cy="1829055"/>
                  <wp:effectExtent l="0" t="0" r="9525" b="0"/>
                  <wp:docPr id="407880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8014" name=""/>
                          <pic:cNvPicPr/>
                        </pic:nvPicPr>
                        <pic:blipFill>
                          <a:blip r:embed="rId44"/>
                          <a:stretch>
                            <a:fillRect/>
                          </a:stretch>
                        </pic:blipFill>
                        <pic:spPr>
                          <a:xfrm>
                            <a:off x="0" y="0"/>
                            <a:ext cx="2734057" cy="1829055"/>
                          </a:xfrm>
                          <a:prstGeom prst="rect">
                            <a:avLst/>
                          </a:prstGeom>
                        </pic:spPr>
                      </pic:pic>
                    </a:graphicData>
                  </a:graphic>
                </wp:inline>
              </w:drawing>
            </w:r>
          </w:p>
        </w:tc>
      </w:tr>
      <w:tr w:rsidR="00B45903" w14:paraId="3AD4B97F" w14:textId="77777777" w:rsidTr="00B45903">
        <w:tc>
          <w:tcPr>
            <w:tcW w:w="4531" w:type="dxa"/>
            <w:tcBorders>
              <w:top w:val="nil"/>
            </w:tcBorders>
            <w:vAlign w:val="center"/>
          </w:tcPr>
          <w:p w14:paraId="1C320C69" w14:textId="784406A7" w:rsidR="00B45903" w:rsidRDefault="00B45903" w:rsidP="00B45903">
            <w:pPr>
              <w:jc w:val="center"/>
            </w:pPr>
            <w:r>
              <w:t>(a) Imagem original</w:t>
            </w:r>
          </w:p>
        </w:tc>
        <w:tc>
          <w:tcPr>
            <w:tcW w:w="4531" w:type="dxa"/>
            <w:tcBorders>
              <w:top w:val="nil"/>
            </w:tcBorders>
            <w:vAlign w:val="center"/>
          </w:tcPr>
          <w:p w14:paraId="4712E47F" w14:textId="71226A32" w:rsidR="00B45903" w:rsidRDefault="00B45903" w:rsidP="00B45903">
            <w:pPr>
              <w:jc w:val="center"/>
            </w:pPr>
            <w:r>
              <w:t>(b) Imagem retornada pelo método</w:t>
            </w:r>
          </w:p>
        </w:tc>
      </w:tr>
    </w:tbl>
    <w:p w14:paraId="533BE1DA" w14:textId="77777777" w:rsidR="002D5C8D" w:rsidRPr="0087140F" w:rsidRDefault="009677D3" w:rsidP="004B48A7">
      <w:pPr>
        <w:pStyle w:val="TF-FONTE"/>
      </w:pPr>
      <w:r w:rsidRPr="0087140F">
        <w:t>Fonte: elaborado pelos autores.</w:t>
      </w:r>
    </w:p>
    <w:p w14:paraId="2466EC39" w14:textId="55B169ED" w:rsidR="002D5C8D" w:rsidRPr="0087140F" w:rsidRDefault="00E829D4" w:rsidP="00252146">
      <w:pPr>
        <w:pStyle w:val="TF-TEXTO"/>
        <w:ind w:firstLine="709"/>
      </w:pPr>
      <w:r w:rsidRPr="0087140F">
        <w:t xml:space="preserve">O método </w:t>
      </w:r>
      <w:proofErr w:type="spellStart"/>
      <w:r w:rsidRPr="0087140F">
        <w:rPr>
          <w:rFonts w:ascii="Courier New" w:hAnsi="Courier New" w:cs="Courier New"/>
          <w:sz w:val="20"/>
          <w:szCs w:val="16"/>
        </w:rPr>
        <w:t>save_images</w:t>
      </w:r>
      <w:proofErr w:type="spellEnd"/>
      <w:r w:rsidRPr="0087140F">
        <w:t xml:space="preserve"> é responsável por processar e </w:t>
      </w:r>
      <w:r w:rsidR="00BD3D0A" w:rsidRPr="0087140F">
        <w:t>retornar as</w:t>
      </w:r>
      <w:r w:rsidRPr="0087140F">
        <w:t xml:space="preserve"> imagens que </w:t>
      </w:r>
      <w:r w:rsidR="00BD3D0A" w:rsidRPr="0087140F">
        <w:t>contenham</w:t>
      </w:r>
      <w:r w:rsidRPr="0087140F">
        <w:t xml:space="preserve"> detecções feitas pelo modelo de aprendizado de máquina.</w:t>
      </w:r>
      <w:r w:rsidR="00252146" w:rsidRPr="0087140F">
        <w:t xml:space="preserve"> </w:t>
      </w:r>
      <w:r w:rsidRPr="0087140F">
        <w:t xml:space="preserve">Primeiramente, a imagem original é recuperada a partir de uma </w:t>
      </w:r>
      <w:proofErr w:type="spellStart"/>
      <w:r w:rsidR="00252146" w:rsidRPr="0087140F">
        <w:t>S</w:t>
      </w:r>
      <w:r w:rsidRPr="0087140F">
        <w:t>tring</w:t>
      </w:r>
      <w:proofErr w:type="spellEnd"/>
      <w:r w:rsidRPr="0087140F">
        <w:t xml:space="preserve"> codificada em Base64. Essa </w:t>
      </w:r>
      <w:proofErr w:type="spellStart"/>
      <w:r w:rsidR="00252146" w:rsidRPr="0087140F">
        <w:t>S</w:t>
      </w:r>
      <w:r w:rsidRPr="0087140F">
        <w:t>tring</w:t>
      </w:r>
      <w:proofErr w:type="spellEnd"/>
      <w:r w:rsidRPr="0087140F">
        <w:t xml:space="preserve"> é decodificada em dados binários, que são convertidos em uma imagem no formato RGB utilizando a biblioteca </w:t>
      </w:r>
      <w:r w:rsidRPr="0087140F">
        <w:rPr>
          <w:i/>
          <w:iCs/>
        </w:rPr>
        <w:t>Python Imaging Library</w:t>
      </w:r>
      <w:r w:rsidR="00252146" w:rsidRPr="0087140F">
        <w:t xml:space="preserve"> (PIL)</w:t>
      </w:r>
      <w:r w:rsidRPr="0087140F">
        <w:t>. Essa etapa transforma a entrada em um formato que pode ser manipulado e exibido.</w:t>
      </w:r>
      <w:r w:rsidR="00252146" w:rsidRPr="0087140F">
        <w:t xml:space="preserve"> </w:t>
      </w:r>
      <w:r w:rsidRPr="0087140F">
        <w:t xml:space="preserve">A seguir, o método cria uma figura utilizando a biblioteca </w:t>
      </w:r>
      <w:proofErr w:type="spellStart"/>
      <w:r w:rsidRPr="0087140F">
        <w:rPr>
          <w:i/>
          <w:iCs/>
        </w:rPr>
        <w:t>matplotlib</w:t>
      </w:r>
      <w:proofErr w:type="spellEnd"/>
      <w:r w:rsidRPr="0087140F">
        <w:t>. Essa figura é configurada para exibir a imagem original e para desenhar sobre ela as detecções realizadas pelo modelo. Para cada detecção (representada por uma caixa delimitadora), o método desenha um retângulo que corresponde às coordenadas da caixa filtrada. Cada retângulo é configurado com bordas vermelhas e não possui preenchimento, destacando as áreas detectadas na imagem. Além disso, próximo ao canto superior de cada caixa, o método insere um texto com o nível de confiança da detecção (</w:t>
      </w:r>
      <w:r w:rsidRPr="0087140F">
        <w:rPr>
          <w:i/>
          <w:iCs/>
        </w:rPr>
        <w:t>score</w:t>
      </w:r>
      <w:r w:rsidRPr="0087140F">
        <w:t>). Esse texto é exibido em amarelo com um fundo semitransparente para facilitar a leitura.</w:t>
      </w:r>
    </w:p>
    <w:p w14:paraId="14C9EFDB" w14:textId="6984E469" w:rsidR="002D5C8D" w:rsidRPr="0087140F" w:rsidRDefault="00E829D4" w:rsidP="002D5C8D">
      <w:pPr>
        <w:pStyle w:val="TF-TEXTO"/>
      </w:pPr>
      <w:r w:rsidRPr="0087140F">
        <w:lastRenderedPageBreak/>
        <w:t xml:space="preserve">Depois de desenhar todas as caixas e anotações, os eixos da imagem são ocultados para criar uma apresentação mais limpa. A </w:t>
      </w:r>
      <w:r w:rsidR="00252146" w:rsidRPr="0087140F">
        <w:t>imagem</w:t>
      </w:r>
      <w:r w:rsidRPr="0087140F">
        <w:t xml:space="preserve"> gerada é salva em um </w:t>
      </w:r>
      <w:r w:rsidRPr="0087140F">
        <w:rPr>
          <w:i/>
          <w:iCs/>
        </w:rPr>
        <w:t>buffer</w:t>
      </w:r>
      <w:r w:rsidRPr="0087140F">
        <w:t xml:space="preserve"> de memória no formato PNG, usando a biblioteca </w:t>
      </w:r>
      <w:proofErr w:type="spellStart"/>
      <w:r w:rsidRPr="0087140F">
        <w:rPr>
          <w:i/>
          <w:iCs/>
        </w:rPr>
        <w:t>BytesIO</w:t>
      </w:r>
      <w:proofErr w:type="spellEnd"/>
      <w:r w:rsidRPr="0087140F">
        <w:t xml:space="preserve">. Esse </w:t>
      </w:r>
      <w:r w:rsidRPr="0087140F">
        <w:rPr>
          <w:i/>
          <w:iCs/>
        </w:rPr>
        <w:t>buffer</w:t>
      </w:r>
      <w:r w:rsidRPr="0087140F">
        <w:t xml:space="preserve"> armazena a imagem processada temporariamente e é convertido de volta em uma </w:t>
      </w:r>
      <w:del w:id="530" w:author="Dalton Solano dos Reis" w:date="2024-12-11T09:29:00Z" w16du:dateUtc="2024-12-11T12:29:00Z">
        <w:r w:rsidRPr="0087140F" w:rsidDel="00507531">
          <w:delText xml:space="preserve">string </w:delText>
        </w:r>
      </w:del>
      <w:proofErr w:type="spellStart"/>
      <w:ins w:id="531" w:author="Dalton Solano dos Reis" w:date="2024-12-11T09:29:00Z" w16du:dateUtc="2024-12-11T12:29:00Z">
        <w:r w:rsidR="00507531">
          <w:t>S</w:t>
        </w:r>
        <w:r w:rsidR="00507531" w:rsidRPr="0087140F">
          <w:t>tring</w:t>
        </w:r>
        <w:proofErr w:type="spellEnd"/>
        <w:r w:rsidR="00507531" w:rsidRPr="0087140F">
          <w:t xml:space="preserve"> </w:t>
        </w:r>
      </w:ins>
      <w:r w:rsidRPr="0087140F">
        <w:t>Base64.</w:t>
      </w:r>
    </w:p>
    <w:p w14:paraId="4565C072" w14:textId="2B603AB4" w:rsidR="00E829D4" w:rsidRPr="0087140F" w:rsidRDefault="00E829D4" w:rsidP="002D5C8D">
      <w:pPr>
        <w:pStyle w:val="TF-TEXTO"/>
        <w:rPr>
          <w:sz w:val="20"/>
        </w:rPr>
      </w:pPr>
      <w:r w:rsidRPr="0087140F">
        <w:t xml:space="preserve">Por fim, o método retorna a </w:t>
      </w:r>
      <w:proofErr w:type="spellStart"/>
      <w:r w:rsidR="00252146" w:rsidRPr="0087140F">
        <w:t>S</w:t>
      </w:r>
      <w:r w:rsidRPr="0087140F">
        <w:t>tring</w:t>
      </w:r>
      <w:proofErr w:type="spellEnd"/>
      <w:r w:rsidRPr="0087140F">
        <w:t xml:space="preserve"> Base64 correspondente à nova imagem com as detecções marcadas. Esse retorno é utilizado para exibir a imagem processada, garantindo que o resultado da análise seja compreensível e visualmente acessível para os usuários.</w:t>
      </w:r>
    </w:p>
    <w:p w14:paraId="6C69A813" w14:textId="7DA331DC" w:rsidR="00EA23D7" w:rsidRPr="0087140F" w:rsidRDefault="00F42ABC" w:rsidP="006E42FF">
      <w:pPr>
        <w:pStyle w:val="Ttulo4"/>
      </w:pPr>
      <w:r>
        <w:t xml:space="preserve">Operacionalidade do </w:t>
      </w:r>
      <w:r w:rsidR="00EA23D7" w:rsidRPr="0087140F">
        <w:t>Aplicativo</w:t>
      </w:r>
    </w:p>
    <w:p w14:paraId="08715E9B" w14:textId="0FA2A1EA" w:rsidR="00EA23D7" w:rsidRPr="0087140F" w:rsidRDefault="00EA23D7" w:rsidP="00EA23D7">
      <w:pPr>
        <w:pStyle w:val="TF-TEXTO"/>
      </w:pPr>
      <w:r w:rsidRPr="0087140F">
        <w:t xml:space="preserve">O desenvolvimento do aplicativo foi realizado utilizando </w:t>
      </w:r>
      <w:del w:id="532" w:author="Dalton Solano dos Reis" w:date="2024-12-11T09:29:00Z" w16du:dateUtc="2024-12-11T12:29:00Z">
        <w:r w:rsidRPr="0087140F" w:rsidDel="00507531">
          <w:delText>a linguagem</w:delText>
        </w:r>
      </w:del>
      <w:ins w:id="533" w:author="Dalton Solano dos Reis" w:date="2024-12-11T09:29:00Z" w16du:dateUtc="2024-12-11T12:29:00Z">
        <w:r w:rsidR="00507531">
          <w:t xml:space="preserve">o </w:t>
        </w:r>
        <w:r w:rsidR="00507531" w:rsidRPr="00507531">
          <w:rPr>
            <w:i/>
            <w:iCs/>
            <w:rPrChange w:id="534" w:author="Dalton Solano dos Reis" w:date="2024-12-11T09:29:00Z" w16du:dateUtc="2024-12-11T12:29:00Z">
              <w:rPr/>
            </w:rPrChange>
          </w:rPr>
          <w:t>framework</w:t>
        </w:r>
      </w:ins>
      <w:r w:rsidRPr="0087140F">
        <w:t xml:space="preserve"> </w:t>
      </w:r>
      <w:proofErr w:type="spellStart"/>
      <w:r w:rsidRPr="0087140F">
        <w:t>Flutter</w:t>
      </w:r>
      <w:proofErr w:type="spellEnd"/>
      <w:r w:rsidRPr="0087140F">
        <w:t xml:space="preserve">. Para utilizar a aplicação, o usuário precisa primeiramente realizar seu cadastro. Uma vez cadastrado, o usuário deve inserir suas credenciais na tela de </w:t>
      </w:r>
      <w:r w:rsidRPr="00507531">
        <w:rPr>
          <w:rStyle w:val="TF-COURIER10"/>
          <w:rPrChange w:id="535" w:author="Dalton Solano dos Reis" w:date="2024-12-11T09:30:00Z" w16du:dateUtc="2024-12-11T12:30:00Z">
            <w:rPr/>
          </w:rPrChange>
        </w:rPr>
        <w:t>login</w:t>
      </w:r>
      <w:r w:rsidRPr="0087140F">
        <w:t xml:space="preserve"> para acessar as funcionalidades do aplicativo. A </w:t>
      </w:r>
      <w:r w:rsidR="000F22DD">
        <w:fldChar w:fldCharType="begin"/>
      </w:r>
      <w:r w:rsidR="000F22DD">
        <w:instrText xml:space="preserve"> REF _Ref184154171 \h </w:instrText>
      </w:r>
      <w:r w:rsidR="000F22DD">
        <w:fldChar w:fldCharType="separate"/>
      </w:r>
      <w:r w:rsidR="008809CA">
        <w:t xml:space="preserve">Figura </w:t>
      </w:r>
      <w:r w:rsidR="008809CA">
        <w:rPr>
          <w:noProof/>
        </w:rPr>
        <w:t>21</w:t>
      </w:r>
      <w:r w:rsidR="000F22DD">
        <w:fldChar w:fldCharType="end"/>
      </w:r>
      <w:r w:rsidRPr="0087140F">
        <w:t xml:space="preserve"> ilustra as telas de </w:t>
      </w:r>
      <w:r w:rsidRPr="00507531">
        <w:rPr>
          <w:rStyle w:val="TF-COURIER10"/>
          <w:rPrChange w:id="536" w:author="Dalton Solano dos Reis" w:date="2024-12-11T09:30:00Z" w16du:dateUtc="2024-12-11T12:30:00Z">
            <w:rPr/>
          </w:rPrChange>
        </w:rPr>
        <w:t>login</w:t>
      </w:r>
      <w:r w:rsidRPr="0087140F">
        <w:t xml:space="preserve"> e de </w:t>
      </w:r>
      <w:r w:rsidRPr="00507531">
        <w:rPr>
          <w:rStyle w:val="TF-COURIER10"/>
          <w:rPrChange w:id="537" w:author="Dalton Solano dos Reis" w:date="2024-12-11T09:30:00Z" w16du:dateUtc="2024-12-11T12:30:00Z">
            <w:rPr/>
          </w:rPrChange>
        </w:rPr>
        <w:t>cadastro</w:t>
      </w:r>
      <w:r w:rsidRPr="0087140F">
        <w:t xml:space="preserve"> de usuários da aplicação móvel.</w:t>
      </w:r>
    </w:p>
    <w:p w14:paraId="04B96E22" w14:textId="4BDE93CC" w:rsidR="00EA23D7" w:rsidRPr="0087140F" w:rsidRDefault="000F22DD" w:rsidP="00F42ABC">
      <w:pPr>
        <w:pStyle w:val="TF-LEGENDA"/>
      </w:pPr>
      <w:bookmarkStart w:id="538" w:name="_Ref184154171"/>
      <w:bookmarkStart w:id="539" w:name="_Toc184283865"/>
      <w:r>
        <w:t xml:space="preserve">Figura </w:t>
      </w:r>
      <w:fldSimple w:instr=" SEQ Figura \* ARABIC ">
        <w:r w:rsidR="008809CA">
          <w:rPr>
            <w:noProof/>
          </w:rPr>
          <w:t>21</w:t>
        </w:r>
      </w:fldSimple>
      <w:bookmarkEnd w:id="538"/>
      <w:r w:rsidR="00C940E7" w:rsidRPr="0087140F">
        <w:t xml:space="preserve"> </w:t>
      </w:r>
      <w:r w:rsidR="00EA23D7" w:rsidRPr="0087140F">
        <w:t>– Telas iniciais da aplicação móvel</w:t>
      </w:r>
      <w:bookmarkEnd w:id="539"/>
    </w:p>
    <w:p w14:paraId="58C2BB88" w14:textId="7E6A7A5F" w:rsidR="00EA23D7" w:rsidRPr="0087140F" w:rsidRDefault="001577B9" w:rsidP="00A91330">
      <w:pPr>
        <w:pStyle w:val="TF-FIGURA"/>
      </w:pPr>
      <w:r w:rsidRPr="0087140F">
        <w:rPr>
          <w:noProof/>
        </w:rPr>
        <w:drawing>
          <wp:inline distT="0" distB="0" distL="0" distR="0" wp14:anchorId="65C2D94E" wp14:editId="6A8B99DF">
            <wp:extent cx="3049270" cy="2914981"/>
            <wp:effectExtent l="19050" t="19050" r="17780" b="19050"/>
            <wp:docPr id="790109517" name="Picture 1" descr="Screens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09517" name="Picture 1" descr="Screens screenshot of a login form&#10;&#10;Description automatically generated"/>
                    <pic:cNvPicPr/>
                  </pic:nvPicPr>
                  <pic:blipFill>
                    <a:blip r:embed="rId45"/>
                    <a:stretch>
                      <a:fillRect/>
                    </a:stretch>
                  </pic:blipFill>
                  <pic:spPr>
                    <a:xfrm>
                      <a:off x="0" y="0"/>
                      <a:ext cx="3067170" cy="2932093"/>
                    </a:xfrm>
                    <a:prstGeom prst="rect">
                      <a:avLst/>
                    </a:prstGeom>
                    <a:ln>
                      <a:solidFill>
                        <a:schemeClr val="tx1"/>
                      </a:solidFill>
                    </a:ln>
                  </pic:spPr>
                </pic:pic>
              </a:graphicData>
            </a:graphic>
          </wp:inline>
        </w:drawing>
      </w:r>
    </w:p>
    <w:p w14:paraId="41A13E8D" w14:textId="21AB420E" w:rsidR="00EA23D7" w:rsidRPr="0087140F" w:rsidRDefault="00EA23D7" w:rsidP="00EA23D7">
      <w:pPr>
        <w:pStyle w:val="TF-FONTE"/>
      </w:pPr>
      <w:r w:rsidRPr="0087140F">
        <w:t>Fonte: elaborado pelo</w:t>
      </w:r>
      <w:r w:rsidR="00744B6D" w:rsidRPr="0087140F">
        <w:t>s</w:t>
      </w:r>
      <w:r w:rsidRPr="0087140F">
        <w:t xml:space="preserve"> autor</w:t>
      </w:r>
      <w:r w:rsidR="00744B6D" w:rsidRPr="0087140F">
        <w:t>es</w:t>
      </w:r>
      <w:r w:rsidRPr="0087140F">
        <w:t>.</w:t>
      </w:r>
    </w:p>
    <w:p w14:paraId="60505428" w14:textId="10814809" w:rsidR="00EA23D7" w:rsidRPr="0087140F" w:rsidRDefault="009F755F" w:rsidP="00EA23D7">
      <w:pPr>
        <w:pStyle w:val="TF-TEXTO"/>
      </w:pPr>
      <w:r w:rsidRPr="0087140F">
        <w:t>Após a autenticação, o usuário será redirecionado à tela inicial da aplicação, que está organizada em duas seções principais</w:t>
      </w:r>
      <w:r w:rsidR="00F40A98" w:rsidRPr="0087140F">
        <w:t>:</w:t>
      </w:r>
    </w:p>
    <w:p w14:paraId="51FAA762" w14:textId="71191165" w:rsidR="00F40A98" w:rsidRPr="00F42ABC" w:rsidRDefault="00F40A98" w:rsidP="00F42ABC">
      <w:pPr>
        <w:pStyle w:val="TF-ALNEA"/>
        <w:numPr>
          <w:ilvl w:val="0"/>
          <w:numId w:val="40"/>
        </w:numPr>
        <w:rPr>
          <w:b/>
          <w:bCs/>
        </w:rPr>
      </w:pPr>
      <w:r w:rsidRPr="00507531">
        <w:rPr>
          <w:rStyle w:val="TF-COURIER10"/>
          <w:rPrChange w:id="540" w:author="Dalton Solano dos Reis" w:date="2024-12-11T09:31:00Z" w16du:dateUtc="2024-12-11T12:31:00Z">
            <w:rPr>
              <w:b/>
              <w:bCs/>
            </w:rPr>
          </w:rPrChange>
        </w:rPr>
        <w:t>Página Inicial</w:t>
      </w:r>
      <w:r w:rsidRPr="00507531">
        <w:rPr>
          <w:rPrChange w:id="541" w:author="Dalton Solano dos Reis" w:date="2024-12-11T09:30:00Z" w16du:dateUtc="2024-12-11T12:30:00Z">
            <w:rPr>
              <w:b/>
              <w:bCs/>
            </w:rPr>
          </w:rPrChange>
        </w:rPr>
        <w:t xml:space="preserve"> (Home): </w:t>
      </w:r>
      <w:ins w:id="542" w:author="Dalton Solano dos Reis" w:date="2024-12-11T09:31:00Z" w16du:dateUtc="2024-12-11T12:31:00Z">
        <w:r w:rsidR="00507531">
          <w:t>n</w:t>
        </w:r>
      </w:ins>
      <w:del w:id="543" w:author="Dalton Solano dos Reis" w:date="2024-12-11T09:31:00Z" w16du:dateUtc="2024-12-11T12:31:00Z">
        <w:r w:rsidR="009F755F" w:rsidRPr="00507531" w:rsidDel="00507531">
          <w:delText>N</w:delText>
        </w:r>
      </w:del>
      <w:r w:rsidR="009F755F" w:rsidRPr="00507531">
        <w:t>esta</w:t>
      </w:r>
      <w:r w:rsidR="009F755F" w:rsidRPr="0087140F">
        <w:t xml:space="preserve"> seção, o usuário pode selecionar uma imagem armazenada em seu dispositivo móvel para análise</w:t>
      </w:r>
      <w:r w:rsidRPr="0087140F">
        <w:t>;</w:t>
      </w:r>
    </w:p>
    <w:p w14:paraId="7C139D1E" w14:textId="355ECD5E" w:rsidR="00F40A98" w:rsidRPr="0087140F" w:rsidRDefault="00F40A98" w:rsidP="00F42ABC">
      <w:pPr>
        <w:pStyle w:val="TF-ALNEA"/>
        <w:rPr>
          <w:b/>
          <w:bCs/>
        </w:rPr>
      </w:pPr>
      <w:r w:rsidRPr="00507531">
        <w:rPr>
          <w:rStyle w:val="TF-COURIER10"/>
          <w:rPrChange w:id="544" w:author="Dalton Solano dos Reis" w:date="2024-12-11T09:31:00Z" w16du:dateUtc="2024-12-11T12:31:00Z">
            <w:rPr>
              <w:b/>
              <w:bCs/>
            </w:rPr>
          </w:rPrChange>
        </w:rPr>
        <w:t>Página de Listagem de Repositórios</w:t>
      </w:r>
      <w:r w:rsidRPr="00507531">
        <w:rPr>
          <w:rPrChange w:id="545" w:author="Dalton Solano dos Reis" w:date="2024-12-11T09:30:00Z" w16du:dateUtc="2024-12-11T12:30:00Z">
            <w:rPr>
              <w:b/>
              <w:bCs/>
            </w:rPr>
          </w:rPrChange>
        </w:rPr>
        <w:t xml:space="preserve">: </w:t>
      </w:r>
      <w:ins w:id="546" w:author="Dalton Solano dos Reis" w:date="2024-12-11T09:31:00Z" w16du:dateUtc="2024-12-11T12:31:00Z">
        <w:r w:rsidR="00507531">
          <w:t>e</w:t>
        </w:r>
      </w:ins>
      <w:del w:id="547" w:author="Dalton Solano dos Reis" w:date="2024-12-11T09:31:00Z" w16du:dateUtc="2024-12-11T12:31:00Z">
        <w:r w:rsidR="00935E3A" w:rsidRPr="00507531" w:rsidDel="00507531">
          <w:delText>E</w:delText>
        </w:r>
      </w:del>
      <w:r w:rsidR="00935E3A" w:rsidRPr="00507531">
        <w:t>xibe</w:t>
      </w:r>
      <w:r w:rsidR="00935E3A" w:rsidRPr="0087140F">
        <w:t xml:space="preserve"> uma relação de repositórios previamente salvos, juntamente com as respectivas imagens associadas a cada repositório</w:t>
      </w:r>
      <w:r w:rsidRPr="0087140F">
        <w:t>.</w:t>
      </w:r>
    </w:p>
    <w:p w14:paraId="39712EB1" w14:textId="024B4222" w:rsidR="00F40A98" w:rsidRPr="0087140F" w:rsidRDefault="00A74867" w:rsidP="00F40A98">
      <w:pPr>
        <w:pStyle w:val="TF-TEXTO"/>
      </w:pPr>
      <w:r w:rsidRPr="0087140F">
        <w:lastRenderedPageBreak/>
        <w:t xml:space="preserve">Na </w:t>
      </w:r>
      <w:del w:id="548" w:author="Dalton Solano dos Reis" w:date="2024-12-11T09:31:00Z" w16du:dateUtc="2024-12-11T12:31:00Z">
        <w:r w:rsidRPr="00507531" w:rsidDel="00507531">
          <w:rPr>
            <w:rStyle w:val="TF-COURIER10"/>
            <w:rPrChange w:id="549" w:author="Dalton Solano dos Reis" w:date="2024-12-11T09:31:00Z" w16du:dateUtc="2024-12-11T12:31:00Z">
              <w:rPr/>
            </w:rPrChange>
          </w:rPr>
          <w:delText xml:space="preserve">página </w:delText>
        </w:r>
      </w:del>
      <w:ins w:id="550" w:author="Dalton Solano dos Reis" w:date="2024-12-11T09:31:00Z" w16du:dateUtc="2024-12-11T12:31:00Z">
        <w:r w:rsidR="00507531" w:rsidRPr="00507531">
          <w:rPr>
            <w:rStyle w:val="TF-COURIER10"/>
            <w:rPrChange w:id="551" w:author="Dalton Solano dos Reis" w:date="2024-12-11T09:31:00Z" w16du:dateUtc="2024-12-11T12:31:00Z">
              <w:rPr/>
            </w:rPrChange>
          </w:rPr>
          <w:t xml:space="preserve">Página </w:t>
        </w:r>
      </w:ins>
      <w:del w:id="552" w:author="Dalton Solano dos Reis" w:date="2024-12-11T09:31:00Z" w16du:dateUtc="2024-12-11T12:31:00Z">
        <w:r w:rsidRPr="00507531" w:rsidDel="00507531">
          <w:rPr>
            <w:rStyle w:val="TF-COURIER10"/>
            <w:rPrChange w:id="553" w:author="Dalton Solano dos Reis" w:date="2024-12-11T09:31:00Z" w16du:dateUtc="2024-12-11T12:31:00Z">
              <w:rPr/>
            </w:rPrChange>
          </w:rPr>
          <w:delText>inicial</w:delText>
        </w:r>
      </w:del>
      <w:ins w:id="554" w:author="Dalton Solano dos Reis" w:date="2024-12-11T09:31:00Z" w16du:dateUtc="2024-12-11T12:31:00Z">
        <w:r w:rsidR="00507531" w:rsidRPr="00507531">
          <w:rPr>
            <w:rStyle w:val="TF-COURIER10"/>
            <w:rPrChange w:id="555" w:author="Dalton Solano dos Reis" w:date="2024-12-11T09:31:00Z" w16du:dateUtc="2024-12-11T12:31:00Z">
              <w:rPr/>
            </w:rPrChange>
          </w:rPr>
          <w:t>Inicial</w:t>
        </w:r>
      </w:ins>
      <w:r w:rsidRPr="0087140F">
        <w:t>, é imprescindível que o usuário selecione uma imagem específica de neurônios do hipocampo, pois, do contrário, a análise não será realizada.</w:t>
      </w:r>
      <w:r w:rsidR="001577B9" w:rsidRPr="0087140F">
        <w:t xml:space="preserve"> A imagem é enviada para o servidor, que hospeda a API REST e o modelo de análise. No servidor, a imagem é analisada, para encontrar todos os neurônios atípicos presentes. A aplicação, então, retorna a imagem com as marcações dos neurônios encontrados, a quantidade de neurônios encontrados e uma acurácia média das detecções.</w:t>
      </w:r>
      <w:r w:rsidRPr="0087140F">
        <w:t xml:space="preserve"> </w:t>
      </w:r>
      <w:r w:rsidR="00AA0508" w:rsidRPr="0087140F">
        <w:t>Ressalta-se que a</w:t>
      </w:r>
      <w:r w:rsidRPr="0087140F">
        <w:t xml:space="preserve"> qualidade da imagem desempenha um papel crucial no desempenho do modelo, uma vez que imagens de baixa qualidade podem comprometer a acurácia da análise. Isso ocorre porque a baixa qualidade pode dificultar a identificação de neurônios atípicos, resultando na detecção de neurônios presentes na imagem ou na classificação incorreta de neurônios típicos como atípicos. A </w:t>
      </w:r>
      <w:r w:rsidR="000F22DD">
        <w:fldChar w:fldCharType="begin"/>
      </w:r>
      <w:r w:rsidR="000F22DD">
        <w:instrText xml:space="preserve"> REF _Ref184154197 \h </w:instrText>
      </w:r>
      <w:r w:rsidR="000F22DD">
        <w:fldChar w:fldCharType="separate"/>
      </w:r>
      <w:r w:rsidR="008809CA">
        <w:t xml:space="preserve">Figura </w:t>
      </w:r>
      <w:r w:rsidR="008809CA">
        <w:rPr>
          <w:noProof/>
        </w:rPr>
        <w:t>22</w:t>
      </w:r>
      <w:r w:rsidR="000F22DD">
        <w:fldChar w:fldCharType="end"/>
      </w:r>
      <w:r w:rsidR="000F22DD">
        <w:t xml:space="preserve"> </w:t>
      </w:r>
      <w:r w:rsidRPr="0087140F">
        <w:t>apresenta um exemplo ilustrativo de uma análise realizada em uma imagem de neurônios do hipocampo</w:t>
      </w:r>
      <w:r w:rsidR="00616690" w:rsidRPr="0087140F">
        <w:t>.</w:t>
      </w:r>
    </w:p>
    <w:p w14:paraId="3F8D67C2" w14:textId="4ED5E7DA" w:rsidR="00616690" w:rsidRPr="0087140F" w:rsidRDefault="000F22DD" w:rsidP="00F42ABC">
      <w:pPr>
        <w:pStyle w:val="TF-LEGENDA"/>
      </w:pPr>
      <w:bookmarkStart w:id="556" w:name="_Ref184154197"/>
      <w:bookmarkStart w:id="557" w:name="_Toc184283866"/>
      <w:r>
        <w:t xml:space="preserve">Figura </w:t>
      </w:r>
      <w:fldSimple w:instr=" SEQ Figura \* ARABIC ">
        <w:r w:rsidR="008809CA">
          <w:rPr>
            <w:noProof/>
          </w:rPr>
          <w:t>22</w:t>
        </w:r>
      </w:fldSimple>
      <w:bookmarkEnd w:id="556"/>
      <w:r w:rsidR="00616690" w:rsidRPr="0087140F">
        <w:t xml:space="preserve"> – </w:t>
      </w:r>
      <w:r w:rsidR="00FC0800" w:rsidRPr="0087140F">
        <w:t xml:space="preserve">Tela com </w:t>
      </w:r>
      <w:r w:rsidR="00616690" w:rsidRPr="0087140F">
        <w:t>análise de uma imagem dos neurônios do hipocampo</w:t>
      </w:r>
      <w:bookmarkEnd w:id="557"/>
    </w:p>
    <w:p w14:paraId="2ED24256" w14:textId="0CFD9165" w:rsidR="00616690" w:rsidRPr="0087140F" w:rsidRDefault="00616690" w:rsidP="00616690">
      <w:pPr>
        <w:pStyle w:val="TF-FIGURA"/>
      </w:pPr>
      <w:r w:rsidRPr="0087140F">
        <w:rPr>
          <w:noProof/>
        </w:rPr>
        <w:drawing>
          <wp:inline distT="0" distB="0" distL="0" distR="0" wp14:anchorId="76BF8304" wp14:editId="5E1CBEC3">
            <wp:extent cx="1913890" cy="3086100"/>
            <wp:effectExtent l="19050" t="19050" r="10160" b="19050"/>
            <wp:docPr id="21572915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29151" name="Picture 1" descr="A screenshot of a cell phone&#10;&#10;Description automatically generated"/>
                    <pic:cNvPicPr/>
                  </pic:nvPicPr>
                  <pic:blipFill>
                    <a:blip r:embed="rId46"/>
                    <a:stretch>
                      <a:fillRect/>
                    </a:stretch>
                  </pic:blipFill>
                  <pic:spPr>
                    <a:xfrm>
                      <a:off x="0" y="0"/>
                      <a:ext cx="1932319" cy="3115816"/>
                    </a:xfrm>
                    <a:prstGeom prst="rect">
                      <a:avLst/>
                    </a:prstGeom>
                    <a:ln>
                      <a:solidFill>
                        <a:schemeClr val="tx1"/>
                      </a:solidFill>
                    </a:ln>
                  </pic:spPr>
                </pic:pic>
              </a:graphicData>
            </a:graphic>
          </wp:inline>
        </w:drawing>
      </w:r>
    </w:p>
    <w:p w14:paraId="5347B44F" w14:textId="52D152B1" w:rsidR="00616690" w:rsidRPr="0087140F" w:rsidRDefault="00616690" w:rsidP="00616690">
      <w:pPr>
        <w:pStyle w:val="TF-FONTE"/>
      </w:pPr>
      <w:r w:rsidRPr="0087140F">
        <w:t xml:space="preserve">Fonte: </w:t>
      </w:r>
      <w:r w:rsidR="00744B6D" w:rsidRPr="0087140F">
        <w:t>elaborado pelos autores.</w:t>
      </w:r>
    </w:p>
    <w:p w14:paraId="2B011525" w14:textId="08844FC6" w:rsidR="00A74867" w:rsidRPr="0087140F" w:rsidRDefault="00A74867" w:rsidP="001577B9">
      <w:pPr>
        <w:pStyle w:val="NormalWeb"/>
        <w:spacing w:line="360" w:lineRule="auto"/>
        <w:ind w:firstLine="709"/>
        <w:jc w:val="both"/>
      </w:pPr>
      <w:r w:rsidRPr="0087140F">
        <w:t>Após a análise da imagem, o usuário terá a opção de excluir as informações exibidas ou salvá-las. Caso opte por salvar, será necessário preencher os campos obrigatórios de nome da imagem e descrição</w:t>
      </w:r>
      <w:r w:rsidR="00281F08" w:rsidRPr="0087140F">
        <w:t xml:space="preserve"> (</w:t>
      </w:r>
      <w:r w:rsidR="000F22DD">
        <w:fldChar w:fldCharType="begin"/>
      </w:r>
      <w:r w:rsidR="000F22DD">
        <w:instrText xml:space="preserve"> REF _Ref184154225 \h </w:instrText>
      </w:r>
      <w:r w:rsidR="000F22DD">
        <w:fldChar w:fldCharType="separate"/>
      </w:r>
      <w:r w:rsidR="008809CA">
        <w:t xml:space="preserve">Figura </w:t>
      </w:r>
      <w:r w:rsidR="008809CA">
        <w:rPr>
          <w:noProof/>
        </w:rPr>
        <w:t>23</w:t>
      </w:r>
      <w:r w:rsidR="000F22DD">
        <w:fldChar w:fldCharType="end"/>
      </w:r>
      <w:r w:rsidR="00281F08" w:rsidRPr="0087140F">
        <w:t>)</w:t>
      </w:r>
      <w:r w:rsidRPr="0087140F">
        <w:t xml:space="preserve">. Além disso, o usuário deverá associar a imagem a um repositório. Para isso, será apresentada uma lista com todos os repositórios previamente cadastrados, permitindo também a criação de um novo repositório, se necessário. Ao optar por </w:t>
      </w:r>
      <w:proofErr w:type="gramStart"/>
      <w:r w:rsidRPr="0087140F">
        <w:t>criar um novo</w:t>
      </w:r>
      <w:proofErr w:type="gramEnd"/>
      <w:r w:rsidRPr="0087140F">
        <w:t xml:space="preserve"> repositório, o usuário deverá fornecer o nome e uma descrição para o mesmo. Após o preenchimento de todas as informações obrigatórias, será possível finalizar o processo de salvamento da imagem no sistema. Caso opte por excluir a imagem, o usuário será redirecionado para a tela inicial, onde poderá escolher outra imagem para analisar.</w:t>
      </w:r>
    </w:p>
    <w:p w14:paraId="704004BF" w14:textId="3BD43281" w:rsidR="00A74867" w:rsidRPr="0087140F" w:rsidRDefault="000F22DD" w:rsidP="00381E72">
      <w:pPr>
        <w:pStyle w:val="TF-LEGENDA"/>
      </w:pPr>
      <w:bookmarkStart w:id="558" w:name="_Ref184154225"/>
      <w:bookmarkStart w:id="559" w:name="_Toc184283867"/>
      <w:r>
        <w:lastRenderedPageBreak/>
        <w:t xml:space="preserve">Figura </w:t>
      </w:r>
      <w:fldSimple w:instr=" SEQ Figura \* ARABIC ">
        <w:r w:rsidR="008809CA">
          <w:rPr>
            <w:noProof/>
          </w:rPr>
          <w:t>23</w:t>
        </w:r>
      </w:fldSimple>
      <w:bookmarkEnd w:id="558"/>
      <w:r>
        <w:t xml:space="preserve"> </w:t>
      </w:r>
      <w:r w:rsidR="00A74867" w:rsidRPr="0087140F">
        <w:t xml:space="preserve"> – </w:t>
      </w:r>
      <w:r w:rsidR="00FC0800" w:rsidRPr="0087140F">
        <w:t>Telas para a salvar imagem</w:t>
      </w:r>
      <w:bookmarkEnd w:id="559"/>
    </w:p>
    <w:p w14:paraId="63030F17" w14:textId="1F46EA88" w:rsidR="00A74867" w:rsidRPr="0087140F" w:rsidRDefault="001577B9" w:rsidP="00A74867">
      <w:pPr>
        <w:pStyle w:val="TF-FIGURA"/>
      </w:pPr>
      <w:r w:rsidRPr="0087140F">
        <w:rPr>
          <w:noProof/>
        </w:rPr>
        <w:drawing>
          <wp:inline distT="0" distB="0" distL="0" distR="0" wp14:anchorId="7EA01F0C" wp14:editId="309B3334">
            <wp:extent cx="2836294" cy="2992262"/>
            <wp:effectExtent l="19050" t="19050" r="21590" b="17780"/>
            <wp:docPr id="1190183555" name="Picture 1" descr="Screens screenshot of a screenshot of a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83555" name="Picture 1" descr="Screens screenshot of a screenshot of a screenshot&#10;&#10;Description automatically generated"/>
                    <pic:cNvPicPr/>
                  </pic:nvPicPr>
                  <pic:blipFill>
                    <a:blip r:embed="rId47"/>
                    <a:stretch>
                      <a:fillRect/>
                    </a:stretch>
                  </pic:blipFill>
                  <pic:spPr>
                    <a:xfrm>
                      <a:off x="0" y="0"/>
                      <a:ext cx="2857234" cy="3014353"/>
                    </a:xfrm>
                    <a:prstGeom prst="rect">
                      <a:avLst/>
                    </a:prstGeom>
                    <a:ln>
                      <a:solidFill>
                        <a:schemeClr val="tx1"/>
                      </a:solidFill>
                    </a:ln>
                  </pic:spPr>
                </pic:pic>
              </a:graphicData>
            </a:graphic>
          </wp:inline>
        </w:drawing>
      </w:r>
    </w:p>
    <w:p w14:paraId="0766E15E" w14:textId="5798810F" w:rsidR="00A74867" w:rsidRPr="0087140F" w:rsidRDefault="00A74867" w:rsidP="00A74867">
      <w:pPr>
        <w:pStyle w:val="TF-FONTE"/>
      </w:pPr>
      <w:r w:rsidRPr="0087140F">
        <w:t xml:space="preserve">Fonte: </w:t>
      </w:r>
      <w:r w:rsidR="00744B6D" w:rsidRPr="0087140F">
        <w:t>elaborado pelos autores</w:t>
      </w:r>
      <w:r w:rsidRPr="0087140F">
        <w:t>.</w:t>
      </w:r>
    </w:p>
    <w:p w14:paraId="319D417E" w14:textId="1B75FBA8" w:rsidR="00A74867" w:rsidRPr="0087140F" w:rsidRDefault="00E120C6" w:rsidP="00A74867">
      <w:pPr>
        <w:pStyle w:val="NormalWeb"/>
        <w:spacing w:line="360" w:lineRule="auto"/>
        <w:ind w:firstLine="709"/>
        <w:jc w:val="both"/>
      </w:pPr>
      <w:r w:rsidRPr="0087140F">
        <w:t>Após salvar a imagem</w:t>
      </w:r>
      <w:r w:rsidR="00281F08" w:rsidRPr="0087140F">
        <w:t>,</w:t>
      </w:r>
      <w:r w:rsidRPr="0087140F">
        <w:t xml:space="preserve"> o</w:t>
      </w:r>
      <w:r w:rsidR="008F2E45" w:rsidRPr="0087140F">
        <w:t xml:space="preserve"> usuário </w:t>
      </w:r>
      <w:r w:rsidRPr="0087140F">
        <w:t>é redirecionado a tela inicial do aplicativo</w:t>
      </w:r>
      <w:r w:rsidR="00281F08" w:rsidRPr="0087140F">
        <w:t xml:space="preserve"> ao qual é possível visualizar </w:t>
      </w:r>
      <w:r w:rsidR="008F2E45" w:rsidRPr="0087140F">
        <w:t>todos os repositórios previamente salvos</w:t>
      </w:r>
      <w:r w:rsidRPr="0087140F">
        <w:t>, que pertençam ao seu usuário,</w:t>
      </w:r>
      <w:r w:rsidR="008F2E45" w:rsidRPr="0087140F">
        <w:t xml:space="preserve"> no aplicativo</w:t>
      </w:r>
      <w:r w:rsidR="00281F08" w:rsidRPr="0087140F">
        <w:t xml:space="preserve"> (</w:t>
      </w:r>
      <w:r w:rsidR="000F22DD">
        <w:fldChar w:fldCharType="begin"/>
      </w:r>
      <w:r w:rsidR="000F22DD">
        <w:instrText xml:space="preserve"> REF _Ref184154267 \h </w:instrText>
      </w:r>
      <w:r w:rsidR="000F22DD">
        <w:fldChar w:fldCharType="separate"/>
      </w:r>
      <w:r w:rsidR="008809CA">
        <w:t xml:space="preserve">Figura </w:t>
      </w:r>
      <w:r w:rsidR="008809CA">
        <w:rPr>
          <w:noProof/>
        </w:rPr>
        <w:t>24</w:t>
      </w:r>
      <w:r w:rsidR="000F22DD">
        <w:fldChar w:fldCharType="end"/>
      </w:r>
      <w:r w:rsidR="00281F08" w:rsidRPr="0087140F">
        <w:t>)</w:t>
      </w:r>
      <w:r w:rsidR="008F2E45" w:rsidRPr="0087140F">
        <w:t>.</w:t>
      </w:r>
      <w:r w:rsidRPr="0087140F">
        <w:t xml:space="preserve"> Ao selecionar um repositório</w:t>
      </w:r>
      <w:r w:rsidR="008F2E45" w:rsidRPr="0087140F">
        <w:t xml:space="preserve"> </w:t>
      </w:r>
      <w:r w:rsidR="00281F08" w:rsidRPr="0087140F">
        <w:t>d</w:t>
      </w:r>
      <w:r w:rsidR="008F2E45" w:rsidRPr="0087140F">
        <w:t xml:space="preserve">a </w:t>
      </w:r>
      <w:proofErr w:type="spellStart"/>
      <w:r w:rsidR="008F2E45" w:rsidRPr="0087140F">
        <w:t>sublista</w:t>
      </w:r>
      <w:proofErr w:type="spellEnd"/>
      <w:r w:rsidR="00281F08" w:rsidRPr="0087140F">
        <w:t>,</w:t>
      </w:r>
      <w:r w:rsidR="008F2E45" w:rsidRPr="0087140F">
        <w:t xml:space="preserve"> as imagens associadas a ele</w:t>
      </w:r>
      <w:r w:rsidRPr="0087140F">
        <w:t xml:space="preserve"> </w:t>
      </w:r>
      <w:r w:rsidR="00281F08" w:rsidRPr="0087140F">
        <w:t>são</w:t>
      </w:r>
      <w:r w:rsidRPr="0087140F">
        <w:t xml:space="preserve"> exibida</w:t>
      </w:r>
      <w:r w:rsidR="00281F08" w:rsidRPr="0087140F">
        <w:t>s</w:t>
      </w:r>
      <w:r w:rsidR="008F2E45" w:rsidRPr="0087140F">
        <w:t xml:space="preserve">. Ao selecionar uma imagem específica, o aplicativo exibe uma tela com todas as informações relacionadas </w:t>
      </w:r>
      <w:del w:id="560" w:author="Dalton Solano dos Reis" w:date="2024-12-11T09:33:00Z" w16du:dateUtc="2024-12-11T12:33:00Z">
        <w:r w:rsidR="00281F08" w:rsidRPr="0087140F" w:rsidDel="005C1259">
          <w:delText>aquela</w:delText>
        </w:r>
      </w:del>
      <w:ins w:id="561" w:author="Dalton Solano dos Reis" w:date="2024-12-11T09:33:00Z" w16du:dateUtc="2024-12-11T12:33:00Z">
        <w:r w:rsidR="005C1259" w:rsidRPr="0087140F">
          <w:t>àquela</w:t>
        </w:r>
      </w:ins>
      <w:r w:rsidR="008F2E45" w:rsidRPr="0087140F">
        <w:t xml:space="preserve"> imagem. Adicionalmente, o usuário tem a opção de excluir um repositório completo, o que resultará na remoção de todas as imagens associadas a esse repositório. Alternativamente, é possível excluir individualmente uma imagem específica dentro de qualquer repositório listado</w:t>
      </w:r>
      <w:r w:rsidR="00FC0800" w:rsidRPr="0087140F">
        <w:t>.</w:t>
      </w:r>
    </w:p>
    <w:p w14:paraId="470CD36D" w14:textId="5B77CC50" w:rsidR="00FC0800" w:rsidRPr="0087140F" w:rsidRDefault="000F22DD" w:rsidP="00381E72">
      <w:pPr>
        <w:pStyle w:val="TF-LEGENDA"/>
      </w:pPr>
      <w:bookmarkStart w:id="562" w:name="_Ref184154267"/>
      <w:bookmarkStart w:id="563" w:name="_Toc184283868"/>
      <w:r>
        <w:t xml:space="preserve">Figura </w:t>
      </w:r>
      <w:fldSimple w:instr=" SEQ Figura \* ARABIC ">
        <w:r w:rsidR="008809CA">
          <w:rPr>
            <w:noProof/>
          </w:rPr>
          <w:t>24</w:t>
        </w:r>
      </w:fldSimple>
      <w:bookmarkEnd w:id="562"/>
      <w:r w:rsidR="00FC0800" w:rsidRPr="0087140F">
        <w:t xml:space="preserve"> – Telas de listagem de informações</w:t>
      </w:r>
      <w:bookmarkEnd w:id="563"/>
    </w:p>
    <w:p w14:paraId="5217D6BC" w14:textId="314DE02F" w:rsidR="00FC0800" w:rsidRPr="0087140F" w:rsidRDefault="00FC0800" w:rsidP="00FC0800">
      <w:pPr>
        <w:pStyle w:val="TF-FIGURA"/>
      </w:pPr>
      <w:r w:rsidRPr="0087140F">
        <w:rPr>
          <w:noProof/>
        </w:rPr>
        <w:drawing>
          <wp:inline distT="0" distB="0" distL="0" distR="0" wp14:anchorId="139E4092" wp14:editId="750976C2">
            <wp:extent cx="3774363" cy="2743200"/>
            <wp:effectExtent l="19050" t="19050" r="17145" b="19050"/>
            <wp:docPr id="1166464870" name="Picture 1" descr="Screenshots of 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64870" name="Picture 1" descr="Screenshots of a screenshot of a cell phone&#10;&#10;Description automatically generated"/>
                    <pic:cNvPicPr/>
                  </pic:nvPicPr>
                  <pic:blipFill>
                    <a:blip r:embed="rId48"/>
                    <a:stretch>
                      <a:fillRect/>
                    </a:stretch>
                  </pic:blipFill>
                  <pic:spPr>
                    <a:xfrm>
                      <a:off x="0" y="0"/>
                      <a:ext cx="3784840" cy="2750814"/>
                    </a:xfrm>
                    <a:prstGeom prst="rect">
                      <a:avLst/>
                    </a:prstGeom>
                    <a:ln>
                      <a:solidFill>
                        <a:schemeClr val="tx1"/>
                      </a:solidFill>
                    </a:ln>
                  </pic:spPr>
                </pic:pic>
              </a:graphicData>
            </a:graphic>
          </wp:inline>
        </w:drawing>
      </w:r>
    </w:p>
    <w:p w14:paraId="471C2A4D" w14:textId="07EF01CB" w:rsidR="004C5C35" w:rsidRPr="0087140F" w:rsidRDefault="00FC0800" w:rsidP="004C5C35">
      <w:pPr>
        <w:pStyle w:val="TF-FONTE"/>
      </w:pPr>
      <w:r w:rsidRPr="0087140F">
        <w:t xml:space="preserve">Fonte: </w:t>
      </w:r>
      <w:r w:rsidR="00744B6D" w:rsidRPr="0087140F">
        <w:t>elaborado pelos autores</w:t>
      </w:r>
      <w:r w:rsidRPr="0087140F">
        <w:t>.</w:t>
      </w:r>
    </w:p>
    <w:p w14:paraId="21C9BEFE" w14:textId="78431B99" w:rsidR="00381E72" w:rsidRDefault="00381E72" w:rsidP="00526E09">
      <w:pPr>
        <w:pStyle w:val="Ttulo3"/>
      </w:pPr>
      <w:bookmarkStart w:id="564" w:name="_Toc184283911"/>
      <w:r>
        <w:lastRenderedPageBreak/>
        <w:t>Testes de usabilidade</w:t>
      </w:r>
      <w:bookmarkEnd w:id="564"/>
    </w:p>
    <w:p w14:paraId="6CA5C6A4" w14:textId="5B35E175" w:rsidR="004C5C35" w:rsidRPr="0087140F" w:rsidRDefault="00381E72" w:rsidP="004C5C35">
      <w:pPr>
        <w:pStyle w:val="NormalWeb"/>
        <w:spacing w:line="360" w:lineRule="auto"/>
        <w:ind w:firstLine="567"/>
        <w:jc w:val="both"/>
      </w:pPr>
      <w:r>
        <w:t xml:space="preserve">Para avaliar </w:t>
      </w:r>
      <w:r w:rsidR="004C5C35" w:rsidRPr="0087140F">
        <w:t xml:space="preserve">as funcionalidades do aplicativo, </w:t>
      </w:r>
      <w:r w:rsidR="00281F08" w:rsidRPr="0087140F">
        <w:t>realizou-se</w:t>
      </w:r>
      <w:r w:rsidR="004C5C35" w:rsidRPr="0087140F">
        <w:t xml:space="preserve"> um teste de usabilidade com dois alunos do curso de medicina da FURB, a fim de avaliar a aceitação do protótipo. Para realização do teste, foi solicitado que cada usuário instalasse em seu dispositivo o executável do aplicativo. Junto ao executável, foi enviado um formulário contendo perguntas relacionadas à identificação do seu perfil, uma lista de tarefas e um questionário de usabilidade.</w:t>
      </w:r>
      <w:r>
        <w:t xml:space="preserve"> </w:t>
      </w:r>
      <w:r w:rsidR="004C5C35" w:rsidRPr="0087140F">
        <w:t xml:space="preserve">A primeira análise realizada foi em relação ao perfil dos usuários. O </w:t>
      </w:r>
      <w:r w:rsidR="00281F08" w:rsidRPr="0087140F">
        <w:fldChar w:fldCharType="begin"/>
      </w:r>
      <w:r w:rsidR="00281F08" w:rsidRPr="0087140F">
        <w:instrText xml:space="preserve"> REF _Ref183991182 \h </w:instrText>
      </w:r>
      <w:r w:rsidR="00281F08" w:rsidRPr="0087140F">
        <w:fldChar w:fldCharType="separate"/>
      </w:r>
      <w:r w:rsidR="008809CA" w:rsidRPr="0087140F">
        <w:t xml:space="preserve">Quadro </w:t>
      </w:r>
      <w:r w:rsidR="008809CA">
        <w:rPr>
          <w:noProof/>
        </w:rPr>
        <w:t>24</w:t>
      </w:r>
      <w:r w:rsidR="00281F08" w:rsidRPr="0087140F">
        <w:fldChar w:fldCharType="end"/>
      </w:r>
      <w:r w:rsidR="00281F08" w:rsidRPr="0087140F">
        <w:t xml:space="preserve"> </w:t>
      </w:r>
      <w:r w:rsidR="004C5C35" w:rsidRPr="0087140F">
        <w:t>apresenta os resultados obtidos nessa etapa do formulário.</w:t>
      </w:r>
    </w:p>
    <w:p w14:paraId="7826E6E5" w14:textId="30485114" w:rsidR="004C5C35" w:rsidRPr="0087140F" w:rsidRDefault="00C940E7" w:rsidP="00A91330">
      <w:pPr>
        <w:pStyle w:val="TF-LEGENDA"/>
      </w:pPr>
      <w:bookmarkStart w:id="565" w:name="_Ref183991182"/>
      <w:bookmarkStart w:id="566" w:name="_Ref44583056"/>
      <w:bookmarkStart w:id="567" w:name="_Toc46522932"/>
      <w:bookmarkStart w:id="568" w:name="_Toc184283892"/>
      <w:r w:rsidRPr="0087140F">
        <w:t xml:space="preserve">Quadro </w:t>
      </w:r>
      <w:fldSimple w:instr=" SEQ Quadro \* ARABIC ">
        <w:r w:rsidR="008809CA">
          <w:rPr>
            <w:noProof/>
          </w:rPr>
          <w:t>24</w:t>
        </w:r>
      </w:fldSimple>
      <w:bookmarkEnd w:id="565"/>
      <w:r w:rsidRPr="0087140F">
        <w:t xml:space="preserve"> </w:t>
      </w:r>
      <w:r w:rsidR="004C5C35" w:rsidRPr="0087140F">
        <w:t>– Perfil dos usuários do teste de usabilidade</w:t>
      </w:r>
      <w:bookmarkEnd w:id="566"/>
      <w:bookmarkEnd w:id="567"/>
      <w:bookmarkEnd w:id="568"/>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3"/>
        <w:gridCol w:w="4679"/>
      </w:tblGrid>
      <w:tr w:rsidR="004C5C35" w:rsidRPr="0087140F" w14:paraId="3FC7B70E" w14:textId="77777777" w:rsidTr="00281F08">
        <w:trPr>
          <w:trHeight w:val="20"/>
        </w:trPr>
        <w:tc>
          <w:tcPr>
            <w:tcW w:w="3543" w:type="dxa"/>
            <w:shd w:val="clear" w:color="auto" w:fill="auto"/>
            <w:vAlign w:val="center"/>
          </w:tcPr>
          <w:p w14:paraId="0774D38F" w14:textId="77777777" w:rsidR="004C5C35" w:rsidRPr="0087140F" w:rsidRDefault="004C5C35" w:rsidP="00281F08">
            <w:pPr>
              <w:pStyle w:val="TF-TEXTO-QUADRO-Centralizado"/>
              <w:jc w:val="left"/>
            </w:pPr>
            <w:r w:rsidRPr="0087140F">
              <w:t>Idade</w:t>
            </w:r>
          </w:p>
        </w:tc>
        <w:tc>
          <w:tcPr>
            <w:tcW w:w="4679" w:type="dxa"/>
            <w:shd w:val="clear" w:color="auto" w:fill="auto"/>
            <w:vAlign w:val="center"/>
          </w:tcPr>
          <w:p w14:paraId="0B686A6E" w14:textId="4EDAB958" w:rsidR="004C5C35" w:rsidRPr="0087140F" w:rsidRDefault="004C5C35" w:rsidP="00281F08">
            <w:pPr>
              <w:pStyle w:val="TF-TEXTO-QUADRO-Centralizado"/>
            </w:pPr>
            <w:r w:rsidRPr="0087140F">
              <w:t>100% entre 18 e 25 anos</w:t>
            </w:r>
          </w:p>
        </w:tc>
      </w:tr>
      <w:tr w:rsidR="004C5C35" w:rsidRPr="0087140F" w14:paraId="0E5EB200" w14:textId="77777777" w:rsidTr="00281F08">
        <w:trPr>
          <w:trHeight w:val="20"/>
        </w:trPr>
        <w:tc>
          <w:tcPr>
            <w:tcW w:w="3543" w:type="dxa"/>
            <w:shd w:val="clear" w:color="auto" w:fill="auto"/>
            <w:vAlign w:val="center"/>
          </w:tcPr>
          <w:p w14:paraId="6BC67DA8" w14:textId="77777777" w:rsidR="004C5C35" w:rsidRPr="0087140F" w:rsidRDefault="004C5C35" w:rsidP="00281F08">
            <w:pPr>
              <w:pStyle w:val="TF-TEXTO-QUADRO-Centralizado"/>
              <w:jc w:val="left"/>
            </w:pPr>
            <w:r w:rsidRPr="0087140F">
              <w:t>Profissão</w:t>
            </w:r>
          </w:p>
        </w:tc>
        <w:tc>
          <w:tcPr>
            <w:tcW w:w="4679" w:type="dxa"/>
            <w:shd w:val="clear" w:color="auto" w:fill="auto"/>
            <w:vAlign w:val="center"/>
          </w:tcPr>
          <w:p w14:paraId="38CF939D" w14:textId="43A5A583" w:rsidR="004C5C35" w:rsidRPr="0087140F" w:rsidRDefault="003615B8" w:rsidP="00281F08">
            <w:pPr>
              <w:pStyle w:val="TF-TEXTO-QUADRO-Centralizado"/>
            </w:pPr>
            <w:r w:rsidRPr="0087140F">
              <w:t>Ambos colocaram estudante</w:t>
            </w:r>
          </w:p>
        </w:tc>
      </w:tr>
      <w:tr w:rsidR="004C5C35" w:rsidRPr="0087140F" w14:paraId="24C2A7C5" w14:textId="77777777" w:rsidTr="00281F08">
        <w:trPr>
          <w:trHeight w:val="20"/>
        </w:trPr>
        <w:tc>
          <w:tcPr>
            <w:tcW w:w="3543" w:type="dxa"/>
            <w:shd w:val="clear" w:color="auto" w:fill="auto"/>
            <w:vAlign w:val="center"/>
          </w:tcPr>
          <w:p w14:paraId="61DF53CF" w14:textId="6FD97AAC" w:rsidR="004C5C35" w:rsidRPr="0087140F" w:rsidRDefault="003615B8" w:rsidP="00281F08">
            <w:pPr>
              <w:pStyle w:val="TF-TEXTO-QUADRO-Centralizado"/>
              <w:jc w:val="left"/>
            </w:pPr>
            <w:r w:rsidRPr="0087140F">
              <w:t>São estudantes</w:t>
            </w:r>
          </w:p>
        </w:tc>
        <w:tc>
          <w:tcPr>
            <w:tcW w:w="4679" w:type="dxa"/>
            <w:shd w:val="clear" w:color="auto" w:fill="auto"/>
            <w:vAlign w:val="center"/>
          </w:tcPr>
          <w:p w14:paraId="4F9F13AD" w14:textId="2DEC19FD" w:rsidR="004C5C35" w:rsidRPr="0087140F" w:rsidRDefault="004C5C35" w:rsidP="00281F08">
            <w:pPr>
              <w:pStyle w:val="TF-TEXTO-QUADRO-Centralizado"/>
            </w:pPr>
            <w:r w:rsidRPr="0087140F">
              <w:t xml:space="preserve">100% </w:t>
            </w:r>
            <w:r w:rsidR="003615B8" w:rsidRPr="0087140F">
              <w:t>sim</w:t>
            </w:r>
          </w:p>
        </w:tc>
      </w:tr>
      <w:tr w:rsidR="004C5C35" w:rsidRPr="0087140F" w14:paraId="7983754E" w14:textId="77777777" w:rsidTr="00281F08">
        <w:trPr>
          <w:trHeight w:val="20"/>
        </w:trPr>
        <w:tc>
          <w:tcPr>
            <w:tcW w:w="3543" w:type="dxa"/>
            <w:shd w:val="clear" w:color="auto" w:fill="auto"/>
            <w:vAlign w:val="center"/>
          </w:tcPr>
          <w:p w14:paraId="5AAAF4D3" w14:textId="4C9195FA" w:rsidR="004C5C35" w:rsidRPr="0087140F" w:rsidRDefault="003615B8" w:rsidP="00281F08">
            <w:pPr>
              <w:pStyle w:val="TF-TEXTO-QUADRO-Centralizado"/>
              <w:jc w:val="left"/>
            </w:pPr>
            <w:r w:rsidRPr="0087140F">
              <w:t>Curso</w:t>
            </w:r>
          </w:p>
        </w:tc>
        <w:tc>
          <w:tcPr>
            <w:tcW w:w="4679" w:type="dxa"/>
            <w:shd w:val="clear" w:color="auto" w:fill="auto"/>
            <w:vAlign w:val="center"/>
          </w:tcPr>
          <w:p w14:paraId="092F6006" w14:textId="4DD038BC" w:rsidR="004C5C35" w:rsidRPr="0087140F" w:rsidRDefault="003615B8" w:rsidP="00281F08">
            <w:pPr>
              <w:pStyle w:val="TF-TEXTO-QUADRO-Centralizado"/>
            </w:pPr>
            <w:r w:rsidRPr="0087140F">
              <w:t>100% medicina</w:t>
            </w:r>
          </w:p>
        </w:tc>
      </w:tr>
      <w:tr w:rsidR="003615B8" w:rsidRPr="0087140F" w14:paraId="7060A07A" w14:textId="77777777" w:rsidTr="00281F08">
        <w:trPr>
          <w:trHeight w:val="20"/>
        </w:trPr>
        <w:tc>
          <w:tcPr>
            <w:tcW w:w="3543" w:type="dxa"/>
            <w:shd w:val="clear" w:color="auto" w:fill="auto"/>
            <w:vAlign w:val="center"/>
          </w:tcPr>
          <w:p w14:paraId="025C4655" w14:textId="2FB38400" w:rsidR="003615B8" w:rsidRPr="0087140F" w:rsidRDefault="003615B8" w:rsidP="00281F08">
            <w:pPr>
              <w:pStyle w:val="TF-TEXTO-QUADRO-Centralizado"/>
              <w:jc w:val="left"/>
            </w:pPr>
            <w:r w:rsidRPr="0087140F">
              <w:t>Frequência de uso do celular</w:t>
            </w:r>
          </w:p>
        </w:tc>
        <w:tc>
          <w:tcPr>
            <w:tcW w:w="4679" w:type="dxa"/>
            <w:shd w:val="clear" w:color="auto" w:fill="auto"/>
            <w:vAlign w:val="center"/>
          </w:tcPr>
          <w:p w14:paraId="2902ED91" w14:textId="55303732" w:rsidR="003615B8" w:rsidRPr="0087140F" w:rsidRDefault="003615B8" w:rsidP="00281F08">
            <w:pPr>
              <w:pStyle w:val="TF-TEXTO-QUADRO-Centralizado"/>
            </w:pPr>
            <w:r w:rsidRPr="0087140F">
              <w:t>100% todos os dias</w:t>
            </w:r>
          </w:p>
        </w:tc>
      </w:tr>
      <w:tr w:rsidR="003615B8" w:rsidRPr="0087140F" w14:paraId="3676625A" w14:textId="77777777" w:rsidTr="00281F08">
        <w:trPr>
          <w:trHeight w:val="20"/>
        </w:trPr>
        <w:tc>
          <w:tcPr>
            <w:tcW w:w="3543" w:type="dxa"/>
            <w:shd w:val="clear" w:color="auto" w:fill="auto"/>
            <w:vAlign w:val="center"/>
          </w:tcPr>
          <w:p w14:paraId="244AFA43" w14:textId="551B3248" w:rsidR="003615B8" w:rsidRPr="0087140F" w:rsidRDefault="003615B8" w:rsidP="00281F08">
            <w:pPr>
              <w:pStyle w:val="TF-TEXTO-QUADRO-Centralizado"/>
              <w:jc w:val="left"/>
            </w:pPr>
            <w:r w:rsidRPr="0087140F">
              <w:t>Quais funções mais usam do celular</w:t>
            </w:r>
          </w:p>
        </w:tc>
        <w:tc>
          <w:tcPr>
            <w:tcW w:w="4679" w:type="dxa"/>
            <w:shd w:val="clear" w:color="auto" w:fill="auto"/>
            <w:vAlign w:val="center"/>
          </w:tcPr>
          <w:p w14:paraId="6F4E7A63" w14:textId="26BADD84" w:rsidR="003615B8" w:rsidRPr="0087140F" w:rsidRDefault="003615B8" w:rsidP="00281F08">
            <w:pPr>
              <w:pStyle w:val="TF-TEXTO-QUADRO-Centralizado"/>
            </w:pPr>
            <w:r w:rsidRPr="0087140F">
              <w:t>50% Áudio</w:t>
            </w:r>
          </w:p>
          <w:p w14:paraId="46E971CE" w14:textId="0E76034D" w:rsidR="003615B8" w:rsidRPr="0087140F" w:rsidRDefault="003615B8" w:rsidP="00281F08">
            <w:pPr>
              <w:pStyle w:val="TF-TEXTO-QUADRO-Centralizado"/>
            </w:pPr>
            <w:r w:rsidRPr="0087140F">
              <w:t>100% Foto</w:t>
            </w:r>
          </w:p>
          <w:p w14:paraId="2E25744C" w14:textId="65308FBE" w:rsidR="003615B8" w:rsidRPr="0087140F" w:rsidRDefault="003615B8" w:rsidP="00281F08">
            <w:pPr>
              <w:pStyle w:val="TF-TEXTO-QUADRO-Centralizado"/>
            </w:pPr>
            <w:r w:rsidRPr="0087140F">
              <w:t xml:space="preserve">50% Google </w:t>
            </w:r>
            <w:proofErr w:type="spellStart"/>
            <w:r w:rsidRPr="0087140F">
              <w:t>maps</w:t>
            </w:r>
            <w:proofErr w:type="spellEnd"/>
          </w:p>
          <w:p w14:paraId="6B6FAE16" w14:textId="76E266F5" w:rsidR="003615B8" w:rsidRPr="0087140F" w:rsidRDefault="003615B8" w:rsidP="00381E72">
            <w:pPr>
              <w:pStyle w:val="TF-TEXTO-QUADRO-Centralizado"/>
            </w:pPr>
            <w:r w:rsidRPr="0087140F">
              <w:t xml:space="preserve">100% </w:t>
            </w:r>
            <w:proofErr w:type="spellStart"/>
            <w:r w:rsidRPr="0087140F">
              <w:t>Whatsapp</w:t>
            </w:r>
            <w:proofErr w:type="spellEnd"/>
            <w:r w:rsidR="00381E72">
              <w:t xml:space="preserve">, </w:t>
            </w:r>
            <w:r w:rsidRPr="0087140F">
              <w:t>Instagram</w:t>
            </w:r>
          </w:p>
        </w:tc>
      </w:tr>
      <w:tr w:rsidR="003615B8" w:rsidRPr="00163295" w14:paraId="45F1A3D1" w14:textId="77777777" w:rsidTr="00281F08">
        <w:trPr>
          <w:trHeight w:val="20"/>
        </w:trPr>
        <w:tc>
          <w:tcPr>
            <w:tcW w:w="3543" w:type="dxa"/>
            <w:shd w:val="clear" w:color="auto" w:fill="auto"/>
            <w:vAlign w:val="center"/>
          </w:tcPr>
          <w:p w14:paraId="7FB5DAE9" w14:textId="17FB5565" w:rsidR="003615B8" w:rsidRPr="0087140F" w:rsidRDefault="003615B8" w:rsidP="00281F08">
            <w:pPr>
              <w:pStyle w:val="TF-TEXTO-QUADRO-Centralizado"/>
              <w:jc w:val="left"/>
            </w:pPr>
            <w:r w:rsidRPr="0087140F">
              <w:t>Modelo usado de celular usado para testar o aplicativo</w:t>
            </w:r>
          </w:p>
        </w:tc>
        <w:tc>
          <w:tcPr>
            <w:tcW w:w="4679" w:type="dxa"/>
            <w:shd w:val="clear" w:color="auto" w:fill="auto"/>
            <w:vAlign w:val="center"/>
          </w:tcPr>
          <w:p w14:paraId="7CD00542" w14:textId="77777777" w:rsidR="003615B8" w:rsidRPr="00B156F4" w:rsidRDefault="003615B8" w:rsidP="00281F08">
            <w:pPr>
              <w:pStyle w:val="TF-TEXTO-QUADRO-Centralizado"/>
              <w:rPr>
                <w:lang w:val="en-US"/>
              </w:rPr>
            </w:pPr>
            <w:proofErr w:type="spellStart"/>
            <w:r w:rsidRPr="00B156F4">
              <w:rPr>
                <w:lang w:val="en-US"/>
              </w:rPr>
              <w:t>Xiomi</w:t>
            </w:r>
            <w:proofErr w:type="spellEnd"/>
            <w:r w:rsidRPr="00B156F4">
              <w:rPr>
                <w:lang w:val="en-US"/>
              </w:rPr>
              <w:t xml:space="preserve"> redmi10</w:t>
            </w:r>
          </w:p>
          <w:p w14:paraId="7E9C1C2B" w14:textId="1B178676" w:rsidR="003615B8" w:rsidRPr="00B156F4" w:rsidRDefault="003615B8" w:rsidP="00281F08">
            <w:pPr>
              <w:pStyle w:val="TF-TEXTO-QUADRO-Centralizado"/>
              <w:rPr>
                <w:lang w:val="en-US"/>
              </w:rPr>
            </w:pPr>
            <w:r w:rsidRPr="00B156F4">
              <w:rPr>
                <w:lang w:val="en-US"/>
              </w:rPr>
              <w:t>Samsung Galaxy S23+</w:t>
            </w:r>
          </w:p>
        </w:tc>
      </w:tr>
    </w:tbl>
    <w:p w14:paraId="43383B34" w14:textId="0A47D6C6" w:rsidR="004C5C35" w:rsidRPr="0087140F" w:rsidRDefault="004C5C35" w:rsidP="004C5C35">
      <w:pPr>
        <w:pStyle w:val="TF-FONTE"/>
        <w:ind w:firstLine="426"/>
      </w:pPr>
      <w:r w:rsidRPr="0087140F">
        <w:t xml:space="preserve">Fonte: </w:t>
      </w:r>
      <w:r w:rsidR="00AB755E" w:rsidRPr="0087140F">
        <w:t>elaborado pelos autores.</w:t>
      </w:r>
    </w:p>
    <w:p w14:paraId="34D46CA9" w14:textId="02397D8B" w:rsidR="00C22F03" w:rsidRPr="00C22F03" w:rsidRDefault="003615B8" w:rsidP="00C22F03">
      <w:pPr>
        <w:pStyle w:val="NormalWeb"/>
        <w:spacing w:before="120" w:beforeAutospacing="0" w:after="0" w:afterAutospacing="0" w:line="360" w:lineRule="auto"/>
        <w:contextualSpacing/>
        <w:jc w:val="both"/>
      </w:pPr>
      <w:r w:rsidRPr="0087140F">
        <w:tab/>
      </w:r>
      <w:r w:rsidR="00C22F03" w:rsidRPr="00C22F03">
        <w:t>Conforme os resultados obtidos no levantamento do perfil dos usuários, verifica-se que os participantes possuem perfis bem semelhantes, o que confere homogeneidade à amostra. Todos os usuários têm idades entre 18 e 25 anos, sendo estudantes de medicina, o que pode indicar que estão habituados com rotinas exigentes e o uso frequente de tecnologia para estudos e organização pessoal. Além disso, o fato de utilizarem o celular diariamente reflete a integração desse dispositivo em suas atividades cotidianas.</w:t>
      </w:r>
    </w:p>
    <w:p w14:paraId="54596B8E" w14:textId="77777777" w:rsidR="00C22F03" w:rsidRPr="00C22F03" w:rsidRDefault="00C22F03" w:rsidP="00C22F03">
      <w:pPr>
        <w:pStyle w:val="NormalWeb"/>
        <w:spacing w:before="120" w:beforeAutospacing="0" w:after="0" w:afterAutospacing="0" w:line="360" w:lineRule="auto"/>
        <w:ind w:firstLine="680"/>
        <w:contextualSpacing/>
        <w:jc w:val="both"/>
      </w:pPr>
      <w:r w:rsidRPr="00C22F03">
        <w:t>No que diz respeito às funções mais utilizadas, destaca-se que 100% dos participantes relataram usar aplicativos como alarme, foto, WhatsApp e Instagram, evidenciando que essas funções desempenham um papel relevante em suas rotinas. Por outro lado, apenas 50% relataram utilizar o Google Maps e o áudio, o que pode indicar um uso mais específico desses recursos, dependendo das necessidades individuais.</w:t>
      </w:r>
    </w:p>
    <w:p w14:paraId="5E9DF18A" w14:textId="20CCAC6B" w:rsidR="004C5C35" w:rsidRPr="0087140F" w:rsidRDefault="00C22F03" w:rsidP="00381E72">
      <w:pPr>
        <w:pStyle w:val="NormalWeb"/>
        <w:spacing w:before="120" w:beforeAutospacing="0" w:after="0" w:afterAutospacing="0" w:line="360" w:lineRule="auto"/>
        <w:ind w:firstLine="680"/>
        <w:contextualSpacing/>
        <w:jc w:val="both"/>
      </w:pPr>
      <w:r w:rsidRPr="00C22F03">
        <w:t xml:space="preserve">Outro aspecto relevante foi o modelo de celular usado durante os testes, que incluiu dispositivos com diferentes configurações e capacidades, como o Xiaomi </w:t>
      </w:r>
      <w:proofErr w:type="spellStart"/>
      <w:r w:rsidRPr="00C22F03">
        <w:t>Redmi</w:t>
      </w:r>
      <w:proofErr w:type="spellEnd"/>
      <w:r w:rsidRPr="00C22F03">
        <w:t xml:space="preserve"> 10 e o Samsung Galaxy S23+. Essa diversidade garante que a avaliação da aplicação seja mais representativa em termos de desempenho e adaptabilidade, considerando dispositivos de gamas diferentes</w:t>
      </w:r>
      <w:r w:rsidR="00381E72">
        <w:t xml:space="preserve">. </w:t>
      </w:r>
      <w:r w:rsidR="003615B8" w:rsidRPr="0087140F">
        <w:t>A análise seguinte foi realizada a partir dos dados obtidos da lista de tarefas executadas pelos usuários</w:t>
      </w:r>
      <w:del w:id="569" w:author="Dalton Solano dos Reis" w:date="2024-12-11T09:36:00Z" w16du:dateUtc="2024-12-11T12:36:00Z">
        <w:r w:rsidR="003615B8" w:rsidRPr="0087140F" w:rsidDel="005C1259">
          <w:delText>, apresentados na</w:delText>
        </w:r>
      </w:del>
      <w:ins w:id="570" w:author="Dalton Solano dos Reis" w:date="2024-12-11T09:36:00Z" w16du:dateUtc="2024-12-11T12:36:00Z">
        <w:r w:rsidR="005C1259">
          <w:t xml:space="preserve"> (</w:t>
        </w:r>
      </w:ins>
      <w:del w:id="571" w:author="Dalton Solano dos Reis" w:date="2024-12-11T09:36:00Z" w16du:dateUtc="2024-12-11T12:36:00Z">
        <w:r w:rsidR="003615B8" w:rsidRPr="0087140F" w:rsidDel="005C1259">
          <w:delText xml:space="preserve"> </w:delText>
        </w:r>
      </w:del>
      <w:r w:rsidR="00A63425" w:rsidRPr="0087140F">
        <w:fldChar w:fldCharType="begin"/>
      </w:r>
      <w:r w:rsidR="00A63425" w:rsidRPr="0087140F">
        <w:instrText xml:space="preserve"> REF _Ref183992173 \h </w:instrText>
      </w:r>
      <w:r w:rsidR="00A63425" w:rsidRPr="0087140F">
        <w:fldChar w:fldCharType="separate"/>
      </w:r>
      <w:r w:rsidR="008809CA" w:rsidRPr="0087140F">
        <w:t xml:space="preserve">Tabela </w:t>
      </w:r>
      <w:r w:rsidR="008809CA">
        <w:rPr>
          <w:noProof/>
        </w:rPr>
        <w:t>1</w:t>
      </w:r>
      <w:r w:rsidR="00A63425" w:rsidRPr="0087140F">
        <w:fldChar w:fldCharType="end"/>
      </w:r>
      <w:ins w:id="572" w:author="Dalton Solano dos Reis" w:date="2024-12-11T09:36:00Z" w16du:dateUtc="2024-12-11T12:36:00Z">
        <w:r w:rsidR="005C1259">
          <w:t>)</w:t>
        </w:r>
      </w:ins>
      <w:r w:rsidR="003615B8" w:rsidRPr="0087140F">
        <w:t>.</w:t>
      </w:r>
    </w:p>
    <w:p w14:paraId="0D04929E" w14:textId="48D8034E" w:rsidR="003615B8" w:rsidRPr="0087140F" w:rsidRDefault="00A63425" w:rsidP="00A63425">
      <w:pPr>
        <w:pStyle w:val="TF-LEGENDA"/>
      </w:pPr>
      <w:bookmarkStart w:id="573" w:name="_Ref183992173"/>
      <w:bookmarkStart w:id="574" w:name="_Toc46522939"/>
      <w:bookmarkStart w:id="575" w:name="_Toc184283893"/>
      <w:r w:rsidRPr="0087140F">
        <w:lastRenderedPageBreak/>
        <w:t xml:space="preserve">Tabela </w:t>
      </w:r>
      <w:fldSimple w:instr=" SEQ Tabela \* ARABIC ">
        <w:r w:rsidR="008809CA">
          <w:rPr>
            <w:noProof/>
          </w:rPr>
          <w:t>1</w:t>
        </w:r>
      </w:fldSimple>
      <w:bookmarkEnd w:id="573"/>
      <w:r w:rsidRPr="0087140F">
        <w:t xml:space="preserve"> </w:t>
      </w:r>
      <w:r w:rsidR="003615B8" w:rsidRPr="0087140F">
        <w:t>– Respostas da execução da lista de tarefas</w:t>
      </w:r>
      <w:bookmarkEnd w:id="574"/>
      <w:bookmarkEnd w:id="575"/>
    </w:p>
    <w:tbl>
      <w:tblPr>
        <w:tblW w:w="8331" w:type="dxa"/>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5387"/>
        <w:gridCol w:w="1458"/>
        <w:gridCol w:w="1486"/>
      </w:tblGrid>
      <w:tr w:rsidR="003679AC" w:rsidRPr="0087140F" w14:paraId="0D22FCD9" w14:textId="77777777" w:rsidTr="005A275A">
        <w:trPr>
          <w:jc w:val="center"/>
        </w:trPr>
        <w:tc>
          <w:tcPr>
            <w:tcW w:w="5387" w:type="dxa"/>
            <w:shd w:val="clear" w:color="auto" w:fill="D9D9D9" w:themeFill="background1" w:themeFillShade="D9"/>
            <w:vAlign w:val="center"/>
          </w:tcPr>
          <w:p w14:paraId="03796C27" w14:textId="77777777" w:rsidR="003679AC" w:rsidRPr="0087140F" w:rsidRDefault="003679AC" w:rsidP="006D4A4E">
            <w:pPr>
              <w:pStyle w:val="TF-TEXTO-QUADRO-Centralizado"/>
              <w:rPr>
                <w:b/>
                <w:bCs/>
              </w:rPr>
            </w:pPr>
            <w:r w:rsidRPr="0087140F">
              <w:rPr>
                <w:b/>
                <w:bCs/>
              </w:rPr>
              <w:t>Tarefas/Respostas</w:t>
            </w:r>
          </w:p>
        </w:tc>
        <w:tc>
          <w:tcPr>
            <w:tcW w:w="1458" w:type="dxa"/>
            <w:shd w:val="clear" w:color="auto" w:fill="D9D9D9" w:themeFill="background1" w:themeFillShade="D9"/>
            <w:vAlign w:val="center"/>
          </w:tcPr>
          <w:p w14:paraId="6436C2D9" w14:textId="77777777" w:rsidR="003679AC" w:rsidRPr="0087140F" w:rsidRDefault="003679AC" w:rsidP="006D4A4E">
            <w:pPr>
              <w:pStyle w:val="TF-TEXTO-QUADRO-Centralizado"/>
              <w:rPr>
                <w:b/>
                <w:bCs/>
              </w:rPr>
            </w:pPr>
            <w:r w:rsidRPr="0087140F">
              <w:rPr>
                <w:b/>
                <w:bCs/>
              </w:rPr>
              <w:t>Sim</w:t>
            </w:r>
          </w:p>
        </w:tc>
        <w:tc>
          <w:tcPr>
            <w:tcW w:w="1486" w:type="dxa"/>
            <w:shd w:val="clear" w:color="auto" w:fill="D9D9D9" w:themeFill="background1" w:themeFillShade="D9"/>
            <w:vAlign w:val="center"/>
          </w:tcPr>
          <w:p w14:paraId="11BCA56D" w14:textId="77777777" w:rsidR="003679AC" w:rsidRPr="0087140F" w:rsidRDefault="003679AC" w:rsidP="006D4A4E">
            <w:pPr>
              <w:pStyle w:val="TF-TEXTO-QUADRO-Centralizado"/>
              <w:rPr>
                <w:b/>
                <w:bCs/>
              </w:rPr>
            </w:pPr>
            <w:r w:rsidRPr="0087140F">
              <w:rPr>
                <w:b/>
                <w:bCs/>
              </w:rPr>
              <w:t>Não</w:t>
            </w:r>
          </w:p>
        </w:tc>
      </w:tr>
      <w:tr w:rsidR="003679AC" w:rsidRPr="0087140F" w14:paraId="79151821" w14:textId="77777777" w:rsidTr="00CE0AAE">
        <w:trPr>
          <w:trHeight w:val="340"/>
          <w:jc w:val="center"/>
        </w:trPr>
        <w:tc>
          <w:tcPr>
            <w:tcW w:w="5387" w:type="dxa"/>
            <w:shd w:val="clear" w:color="auto" w:fill="auto"/>
            <w:vAlign w:val="center"/>
          </w:tcPr>
          <w:p w14:paraId="124AD7CB" w14:textId="760AA7F3" w:rsidR="003679AC" w:rsidRPr="0087140F" w:rsidRDefault="003679AC" w:rsidP="006D4A4E">
            <w:pPr>
              <w:pStyle w:val="TF-TEXTO-QUADRO-Centralizado"/>
              <w:jc w:val="left"/>
            </w:pPr>
            <w:r w:rsidRPr="0087140F">
              <w:t>Cadastrar-se no aplicativo</w:t>
            </w:r>
          </w:p>
        </w:tc>
        <w:tc>
          <w:tcPr>
            <w:tcW w:w="1458" w:type="dxa"/>
            <w:shd w:val="clear" w:color="auto" w:fill="auto"/>
          </w:tcPr>
          <w:p w14:paraId="5C453ABF" w14:textId="77777777" w:rsidR="003679AC" w:rsidRPr="0087140F" w:rsidRDefault="003679AC" w:rsidP="006D4A4E">
            <w:pPr>
              <w:pStyle w:val="TF-TEXTO-QUADRO-Centralizado"/>
            </w:pPr>
            <w:r w:rsidRPr="0087140F">
              <w:t>100,00%</w:t>
            </w:r>
          </w:p>
        </w:tc>
        <w:tc>
          <w:tcPr>
            <w:tcW w:w="1486" w:type="dxa"/>
            <w:shd w:val="clear" w:color="auto" w:fill="auto"/>
          </w:tcPr>
          <w:p w14:paraId="759F3DDC" w14:textId="77777777" w:rsidR="003679AC" w:rsidRPr="0087140F" w:rsidRDefault="003679AC" w:rsidP="006D4A4E">
            <w:pPr>
              <w:pStyle w:val="TF-TEXTO-QUADRO-Centralizado"/>
            </w:pPr>
            <w:r w:rsidRPr="0087140F">
              <w:t>-</w:t>
            </w:r>
          </w:p>
        </w:tc>
      </w:tr>
      <w:tr w:rsidR="003679AC" w:rsidRPr="0087140F" w14:paraId="4FEAC2DD" w14:textId="77777777" w:rsidTr="00CE0AAE">
        <w:trPr>
          <w:trHeight w:val="340"/>
          <w:jc w:val="center"/>
        </w:trPr>
        <w:tc>
          <w:tcPr>
            <w:tcW w:w="5387" w:type="dxa"/>
            <w:shd w:val="clear" w:color="auto" w:fill="auto"/>
            <w:vAlign w:val="center"/>
          </w:tcPr>
          <w:p w14:paraId="334A95FA" w14:textId="0405C667" w:rsidR="003679AC" w:rsidRPr="0087140F" w:rsidRDefault="003679AC" w:rsidP="003679AC">
            <w:pPr>
              <w:pStyle w:val="TF-TEXTO-QUADRO-Centralizado"/>
              <w:jc w:val="left"/>
            </w:pPr>
            <w:r w:rsidRPr="0087140F">
              <w:t>Fazer login</w:t>
            </w:r>
          </w:p>
        </w:tc>
        <w:tc>
          <w:tcPr>
            <w:tcW w:w="1458" w:type="dxa"/>
            <w:shd w:val="clear" w:color="auto" w:fill="auto"/>
          </w:tcPr>
          <w:p w14:paraId="4F6853FD" w14:textId="7D0C777E" w:rsidR="003679AC" w:rsidRPr="0087140F" w:rsidRDefault="003679AC" w:rsidP="003679AC">
            <w:pPr>
              <w:pStyle w:val="TF-TEXTO-QUADRO-Centralizado"/>
            </w:pPr>
            <w:r w:rsidRPr="0087140F">
              <w:t>100,00%</w:t>
            </w:r>
          </w:p>
        </w:tc>
        <w:tc>
          <w:tcPr>
            <w:tcW w:w="1486" w:type="dxa"/>
            <w:shd w:val="clear" w:color="auto" w:fill="auto"/>
          </w:tcPr>
          <w:p w14:paraId="706AE547" w14:textId="62510872" w:rsidR="003679AC" w:rsidRPr="0087140F" w:rsidRDefault="003679AC" w:rsidP="003679AC">
            <w:pPr>
              <w:pStyle w:val="TF-TEXTO-QUADRO-Centralizado"/>
            </w:pPr>
            <w:r w:rsidRPr="0087140F">
              <w:t>-</w:t>
            </w:r>
          </w:p>
        </w:tc>
      </w:tr>
      <w:tr w:rsidR="003679AC" w:rsidRPr="0087140F" w14:paraId="32530FDC" w14:textId="77777777" w:rsidTr="00CE0AAE">
        <w:trPr>
          <w:trHeight w:val="340"/>
          <w:jc w:val="center"/>
        </w:trPr>
        <w:tc>
          <w:tcPr>
            <w:tcW w:w="5387" w:type="dxa"/>
            <w:shd w:val="clear" w:color="auto" w:fill="auto"/>
            <w:vAlign w:val="center"/>
          </w:tcPr>
          <w:p w14:paraId="28D49B75" w14:textId="6627035C" w:rsidR="003679AC" w:rsidRPr="0087140F" w:rsidRDefault="003679AC" w:rsidP="003679AC">
            <w:pPr>
              <w:pStyle w:val="TF-TEXTO-QUADRO-Centralizado"/>
              <w:jc w:val="left"/>
            </w:pPr>
            <w:r w:rsidRPr="0087140F">
              <w:t>Sair do aplicativo</w:t>
            </w:r>
          </w:p>
        </w:tc>
        <w:tc>
          <w:tcPr>
            <w:tcW w:w="1458" w:type="dxa"/>
            <w:shd w:val="clear" w:color="auto" w:fill="auto"/>
          </w:tcPr>
          <w:p w14:paraId="7F5C9551" w14:textId="3DF2D8B9" w:rsidR="003679AC" w:rsidRPr="0087140F" w:rsidRDefault="003679AC" w:rsidP="003679AC">
            <w:pPr>
              <w:pStyle w:val="TF-TEXTO-QUADRO-Centralizado"/>
            </w:pPr>
            <w:r w:rsidRPr="0087140F">
              <w:t>100,00%</w:t>
            </w:r>
          </w:p>
        </w:tc>
        <w:tc>
          <w:tcPr>
            <w:tcW w:w="1486" w:type="dxa"/>
            <w:shd w:val="clear" w:color="auto" w:fill="auto"/>
          </w:tcPr>
          <w:p w14:paraId="1DD93F03" w14:textId="28710774" w:rsidR="003679AC" w:rsidRPr="0087140F" w:rsidRDefault="003679AC" w:rsidP="003679AC">
            <w:pPr>
              <w:pStyle w:val="TF-TEXTO-QUADRO-Centralizado"/>
            </w:pPr>
            <w:r w:rsidRPr="0087140F">
              <w:t>-</w:t>
            </w:r>
          </w:p>
        </w:tc>
      </w:tr>
      <w:tr w:rsidR="003679AC" w:rsidRPr="0087140F" w14:paraId="7B8210E0" w14:textId="77777777" w:rsidTr="00CE0AAE">
        <w:trPr>
          <w:trHeight w:val="340"/>
          <w:jc w:val="center"/>
        </w:trPr>
        <w:tc>
          <w:tcPr>
            <w:tcW w:w="5387" w:type="dxa"/>
            <w:shd w:val="clear" w:color="auto" w:fill="auto"/>
            <w:vAlign w:val="center"/>
          </w:tcPr>
          <w:p w14:paraId="4D1B73AE" w14:textId="5541C9A6" w:rsidR="003679AC" w:rsidRPr="0087140F" w:rsidRDefault="003679AC" w:rsidP="003679AC">
            <w:pPr>
              <w:pStyle w:val="TF-TEXTO-QUADRO-Centralizado"/>
              <w:jc w:val="left"/>
            </w:pPr>
            <w:r w:rsidRPr="0087140F">
              <w:t>Escolher uma imagem para ser processada</w:t>
            </w:r>
          </w:p>
        </w:tc>
        <w:tc>
          <w:tcPr>
            <w:tcW w:w="1458" w:type="dxa"/>
            <w:shd w:val="clear" w:color="auto" w:fill="auto"/>
          </w:tcPr>
          <w:p w14:paraId="3131B4E0" w14:textId="05976E81" w:rsidR="003679AC" w:rsidRPr="0087140F" w:rsidRDefault="003679AC" w:rsidP="003679AC">
            <w:pPr>
              <w:pStyle w:val="TF-TEXTO-QUADRO-Centralizado"/>
            </w:pPr>
            <w:r w:rsidRPr="0087140F">
              <w:t>100,00%</w:t>
            </w:r>
          </w:p>
        </w:tc>
        <w:tc>
          <w:tcPr>
            <w:tcW w:w="1486" w:type="dxa"/>
            <w:shd w:val="clear" w:color="auto" w:fill="auto"/>
          </w:tcPr>
          <w:p w14:paraId="5AF4C6F8" w14:textId="1D76FFFD" w:rsidR="003679AC" w:rsidRPr="0087140F" w:rsidRDefault="003679AC" w:rsidP="003679AC">
            <w:pPr>
              <w:pStyle w:val="TF-TEXTO-QUADRO-Centralizado"/>
            </w:pPr>
            <w:r w:rsidRPr="0087140F">
              <w:t>-</w:t>
            </w:r>
          </w:p>
        </w:tc>
      </w:tr>
      <w:tr w:rsidR="003679AC" w:rsidRPr="0087140F" w14:paraId="321B2399" w14:textId="77777777" w:rsidTr="00CE0AAE">
        <w:trPr>
          <w:trHeight w:val="340"/>
          <w:jc w:val="center"/>
        </w:trPr>
        <w:tc>
          <w:tcPr>
            <w:tcW w:w="5387" w:type="dxa"/>
            <w:shd w:val="clear" w:color="auto" w:fill="auto"/>
            <w:vAlign w:val="center"/>
          </w:tcPr>
          <w:p w14:paraId="247F7962" w14:textId="22D04568" w:rsidR="003679AC" w:rsidRPr="0087140F" w:rsidRDefault="003679AC" w:rsidP="003679AC">
            <w:pPr>
              <w:pStyle w:val="TF-TEXTO-QUADRO-Centralizado"/>
              <w:jc w:val="left"/>
            </w:pPr>
            <w:r w:rsidRPr="0087140F">
              <w:t>Habilitar o acesso a câmera</w:t>
            </w:r>
          </w:p>
        </w:tc>
        <w:tc>
          <w:tcPr>
            <w:tcW w:w="1458" w:type="dxa"/>
            <w:shd w:val="clear" w:color="auto" w:fill="auto"/>
          </w:tcPr>
          <w:p w14:paraId="49606258" w14:textId="3B836F58" w:rsidR="003679AC" w:rsidRPr="0087140F" w:rsidRDefault="003679AC" w:rsidP="003679AC">
            <w:pPr>
              <w:pStyle w:val="TF-TEXTO-QUADRO-Centralizado"/>
            </w:pPr>
            <w:r w:rsidRPr="0087140F">
              <w:t>100,00%</w:t>
            </w:r>
          </w:p>
        </w:tc>
        <w:tc>
          <w:tcPr>
            <w:tcW w:w="1486" w:type="dxa"/>
            <w:shd w:val="clear" w:color="auto" w:fill="auto"/>
          </w:tcPr>
          <w:p w14:paraId="11A99739" w14:textId="3C535CCF" w:rsidR="003679AC" w:rsidRPr="0087140F" w:rsidRDefault="003679AC" w:rsidP="003679AC">
            <w:pPr>
              <w:pStyle w:val="TF-TEXTO-QUADRO-Centralizado"/>
            </w:pPr>
            <w:r w:rsidRPr="0087140F">
              <w:t>-</w:t>
            </w:r>
          </w:p>
        </w:tc>
      </w:tr>
      <w:tr w:rsidR="003679AC" w:rsidRPr="0087140F" w14:paraId="09BDCA9D" w14:textId="77777777" w:rsidTr="00CE0AAE">
        <w:trPr>
          <w:trHeight w:val="340"/>
          <w:jc w:val="center"/>
        </w:trPr>
        <w:tc>
          <w:tcPr>
            <w:tcW w:w="5387" w:type="dxa"/>
            <w:shd w:val="clear" w:color="auto" w:fill="auto"/>
            <w:vAlign w:val="center"/>
          </w:tcPr>
          <w:p w14:paraId="1262E4A5" w14:textId="5D9948B9" w:rsidR="003679AC" w:rsidRPr="0087140F" w:rsidRDefault="003679AC" w:rsidP="003679AC">
            <w:pPr>
              <w:pStyle w:val="TF-TEXTO-QUADRO-Centralizado"/>
              <w:jc w:val="left"/>
            </w:pPr>
            <w:r w:rsidRPr="0087140F">
              <w:t>Escolher uma foto na galeria</w:t>
            </w:r>
          </w:p>
        </w:tc>
        <w:tc>
          <w:tcPr>
            <w:tcW w:w="1458" w:type="dxa"/>
            <w:shd w:val="clear" w:color="auto" w:fill="auto"/>
          </w:tcPr>
          <w:p w14:paraId="76EA4875" w14:textId="08D398D3" w:rsidR="003679AC" w:rsidRPr="0087140F" w:rsidRDefault="003679AC" w:rsidP="003679AC">
            <w:pPr>
              <w:pStyle w:val="TF-TEXTO-QUADRO-Centralizado"/>
            </w:pPr>
            <w:r w:rsidRPr="0087140F">
              <w:t>100,00%</w:t>
            </w:r>
          </w:p>
        </w:tc>
        <w:tc>
          <w:tcPr>
            <w:tcW w:w="1486" w:type="dxa"/>
            <w:shd w:val="clear" w:color="auto" w:fill="auto"/>
          </w:tcPr>
          <w:p w14:paraId="14EAAB64" w14:textId="389A9358" w:rsidR="003679AC" w:rsidRPr="0087140F" w:rsidRDefault="003679AC" w:rsidP="003679AC">
            <w:pPr>
              <w:pStyle w:val="TF-TEXTO-QUADRO-Centralizado"/>
            </w:pPr>
            <w:r w:rsidRPr="0087140F">
              <w:t>-</w:t>
            </w:r>
          </w:p>
        </w:tc>
      </w:tr>
      <w:tr w:rsidR="003679AC" w:rsidRPr="0087140F" w14:paraId="24E2E463" w14:textId="77777777" w:rsidTr="00CE0AAE">
        <w:trPr>
          <w:trHeight w:val="340"/>
          <w:jc w:val="center"/>
        </w:trPr>
        <w:tc>
          <w:tcPr>
            <w:tcW w:w="5387" w:type="dxa"/>
            <w:shd w:val="clear" w:color="auto" w:fill="auto"/>
            <w:vAlign w:val="center"/>
          </w:tcPr>
          <w:p w14:paraId="4E6E370C" w14:textId="2B3F7A0F" w:rsidR="003679AC" w:rsidRPr="0087140F" w:rsidRDefault="003679AC" w:rsidP="003679AC">
            <w:pPr>
              <w:pStyle w:val="TF-TEXTO-QUADRO-Centralizado"/>
              <w:jc w:val="left"/>
            </w:pPr>
            <w:r w:rsidRPr="0087140F">
              <w:t>Visualizar a imagem processada</w:t>
            </w:r>
          </w:p>
        </w:tc>
        <w:tc>
          <w:tcPr>
            <w:tcW w:w="1458" w:type="dxa"/>
            <w:shd w:val="clear" w:color="auto" w:fill="auto"/>
          </w:tcPr>
          <w:p w14:paraId="7542A877" w14:textId="68B1C647" w:rsidR="003679AC" w:rsidRPr="0087140F" w:rsidRDefault="003679AC" w:rsidP="003679AC">
            <w:pPr>
              <w:pStyle w:val="TF-TEXTO-QUADRO-Centralizado"/>
            </w:pPr>
            <w:r w:rsidRPr="0087140F">
              <w:t>100,00%</w:t>
            </w:r>
          </w:p>
        </w:tc>
        <w:tc>
          <w:tcPr>
            <w:tcW w:w="1486" w:type="dxa"/>
            <w:shd w:val="clear" w:color="auto" w:fill="auto"/>
          </w:tcPr>
          <w:p w14:paraId="1945C6A8" w14:textId="071085B6" w:rsidR="003679AC" w:rsidRPr="0087140F" w:rsidRDefault="003679AC" w:rsidP="003679AC">
            <w:pPr>
              <w:pStyle w:val="TF-TEXTO-QUADRO-Centralizado"/>
            </w:pPr>
            <w:r w:rsidRPr="0087140F">
              <w:t>-</w:t>
            </w:r>
          </w:p>
        </w:tc>
      </w:tr>
      <w:tr w:rsidR="003679AC" w:rsidRPr="0087140F" w14:paraId="3E565ABC" w14:textId="77777777" w:rsidTr="00CE0AAE">
        <w:trPr>
          <w:trHeight w:val="340"/>
          <w:jc w:val="center"/>
        </w:trPr>
        <w:tc>
          <w:tcPr>
            <w:tcW w:w="5387" w:type="dxa"/>
            <w:shd w:val="clear" w:color="auto" w:fill="auto"/>
            <w:vAlign w:val="center"/>
          </w:tcPr>
          <w:p w14:paraId="2BB9856D" w14:textId="77182ECE" w:rsidR="003679AC" w:rsidRPr="0087140F" w:rsidRDefault="003679AC" w:rsidP="003679AC">
            <w:pPr>
              <w:pStyle w:val="TF-TEXTO-QUADRO-Centralizado"/>
              <w:jc w:val="left"/>
            </w:pPr>
            <w:r w:rsidRPr="0087140F">
              <w:t>Salvar a imagem processada</w:t>
            </w:r>
          </w:p>
        </w:tc>
        <w:tc>
          <w:tcPr>
            <w:tcW w:w="1458" w:type="dxa"/>
            <w:shd w:val="clear" w:color="auto" w:fill="auto"/>
          </w:tcPr>
          <w:p w14:paraId="074060F8" w14:textId="108E320E" w:rsidR="003679AC" w:rsidRPr="0087140F" w:rsidRDefault="003679AC" w:rsidP="003679AC">
            <w:pPr>
              <w:pStyle w:val="TF-TEXTO-QUADRO-Centralizado"/>
            </w:pPr>
            <w:r w:rsidRPr="0087140F">
              <w:t>100,00%</w:t>
            </w:r>
          </w:p>
        </w:tc>
        <w:tc>
          <w:tcPr>
            <w:tcW w:w="1486" w:type="dxa"/>
            <w:shd w:val="clear" w:color="auto" w:fill="auto"/>
          </w:tcPr>
          <w:p w14:paraId="4BD4D0AD" w14:textId="3A22F79D" w:rsidR="003679AC" w:rsidRPr="0087140F" w:rsidRDefault="003679AC" w:rsidP="003679AC">
            <w:pPr>
              <w:pStyle w:val="TF-TEXTO-QUADRO-Centralizado"/>
            </w:pPr>
            <w:r w:rsidRPr="0087140F">
              <w:t>-</w:t>
            </w:r>
          </w:p>
        </w:tc>
      </w:tr>
      <w:tr w:rsidR="003679AC" w:rsidRPr="0087140F" w14:paraId="7E82365B" w14:textId="77777777" w:rsidTr="00CE0AAE">
        <w:trPr>
          <w:trHeight w:val="340"/>
          <w:jc w:val="center"/>
        </w:trPr>
        <w:tc>
          <w:tcPr>
            <w:tcW w:w="5387" w:type="dxa"/>
            <w:shd w:val="clear" w:color="auto" w:fill="auto"/>
            <w:vAlign w:val="center"/>
          </w:tcPr>
          <w:p w14:paraId="7843A114" w14:textId="1979AE0F" w:rsidR="003679AC" w:rsidRPr="0087140F" w:rsidRDefault="003679AC" w:rsidP="003679AC">
            <w:pPr>
              <w:pStyle w:val="TF-TEXTO-QUADRO-Centralizado"/>
              <w:jc w:val="left"/>
            </w:pPr>
            <w:r w:rsidRPr="0087140F">
              <w:t>Validar os projetos criados</w:t>
            </w:r>
          </w:p>
        </w:tc>
        <w:tc>
          <w:tcPr>
            <w:tcW w:w="1458" w:type="dxa"/>
            <w:shd w:val="clear" w:color="auto" w:fill="auto"/>
          </w:tcPr>
          <w:p w14:paraId="55877E57" w14:textId="59673A30" w:rsidR="003679AC" w:rsidRPr="0087140F" w:rsidRDefault="003679AC" w:rsidP="003679AC">
            <w:pPr>
              <w:pStyle w:val="TF-TEXTO-QUADRO-Centralizado"/>
            </w:pPr>
            <w:r w:rsidRPr="0087140F">
              <w:t>100,00%</w:t>
            </w:r>
          </w:p>
        </w:tc>
        <w:tc>
          <w:tcPr>
            <w:tcW w:w="1486" w:type="dxa"/>
            <w:shd w:val="clear" w:color="auto" w:fill="auto"/>
          </w:tcPr>
          <w:p w14:paraId="4A06B608" w14:textId="68302956" w:rsidR="003679AC" w:rsidRPr="0087140F" w:rsidRDefault="003679AC" w:rsidP="003679AC">
            <w:pPr>
              <w:pStyle w:val="TF-TEXTO-QUADRO-Centralizado"/>
            </w:pPr>
            <w:r w:rsidRPr="0087140F">
              <w:t>-</w:t>
            </w:r>
          </w:p>
        </w:tc>
      </w:tr>
      <w:tr w:rsidR="003679AC" w:rsidRPr="0087140F" w14:paraId="261C9B87" w14:textId="77777777" w:rsidTr="00CE0AAE">
        <w:trPr>
          <w:trHeight w:val="340"/>
          <w:jc w:val="center"/>
        </w:trPr>
        <w:tc>
          <w:tcPr>
            <w:tcW w:w="5387" w:type="dxa"/>
            <w:shd w:val="clear" w:color="auto" w:fill="auto"/>
            <w:vAlign w:val="center"/>
          </w:tcPr>
          <w:p w14:paraId="1CF947AD" w14:textId="193F280F" w:rsidR="003679AC" w:rsidRPr="0087140F" w:rsidRDefault="003679AC" w:rsidP="003679AC">
            <w:pPr>
              <w:pStyle w:val="TF-TEXTO-QUADRO-Centralizado"/>
              <w:jc w:val="left"/>
            </w:pPr>
            <w:r w:rsidRPr="0087140F">
              <w:t>Abrir imagem processada</w:t>
            </w:r>
          </w:p>
        </w:tc>
        <w:tc>
          <w:tcPr>
            <w:tcW w:w="1458" w:type="dxa"/>
            <w:shd w:val="clear" w:color="auto" w:fill="auto"/>
          </w:tcPr>
          <w:p w14:paraId="223F6D0D" w14:textId="3E64A2CD" w:rsidR="003679AC" w:rsidRPr="0087140F" w:rsidRDefault="003679AC" w:rsidP="003679AC">
            <w:pPr>
              <w:pStyle w:val="TF-TEXTO-QUADRO-Centralizado"/>
            </w:pPr>
            <w:r w:rsidRPr="0087140F">
              <w:t>100,00%</w:t>
            </w:r>
          </w:p>
        </w:tc>
        <w:tc>
          <w:tcPr>
            <w:tcW w:w="1486" w:type="dxa"/>
            <w:shd w:val="clear" w:color="auto" w:fill="auto"/>
          </w:tcPr>
          <w:p w14:paraId="76473DD9" w14:textId="35C65589" w:rsidR="003679AC" w:rsidRPr="0087140F" w:rsidRDefault="003679AC" w:rsidP="003679AC">
            <w:pPr>
              <w:pStyle w:val="TF-TEXTO-QUADRO-Centralizado"/>
            </w:pPr>
            <w:r w:rsidRPr="0087140F">
              <w:t>-</w:t>
            </w:r>
          </w:p>
        </w:tc>
      </w:tr>
      <w:tr w:rsidR="003679AC" w:rsidRPr="0087140F" w14:paraId="53287CA1" w14:textId="77777777" w:rsidTr="00CE0AAE">
        <w:trPr>
          <w:trHeight w:val="340"/>
          <w:jc w:val="center"/>
        </w:trPr>
        <w:tc>
          <w:tcPr>
            <w:tcW w:w="5387" w:type="dxa"/>
            <w:shd w:val="clear" w:color="auto" w:fill="auto"/>
            <w:vAlign w:val="center"/>
          </w:tcPr>
          <w:p w14:paraId="52898783" w14:textId="0D0289FF" w:rsidR="003679AC" w:rsidRPr="0087140F" w:rsidRDefault="003679AC" w:rsidP="003679AC">
            <w:pPr>
              <w:pStyle w:val="TF-TEXTO-QUADRO-Centralizado"/>
              <w:jc w:val="left"/>
            </w:pPr>
            <w:r w:rsidRPr="0087140F">
              <w:t>Excluir imagem processada</w:t>
            </w:r>
          </w:p>
        </w:tc>
        <w:tc>
          <w:tcPr>
            <w:tcW w:w="1458" w:type="dxa"/>
            <w:shd w:val="clear" w:color="auto" w:fill="auto"/>
          </w:tcPr>
          <w:p w14:paraId="0120841C" w14:textId="601950E4" w:rsidR="003679AC" w:rsidRPr="0087140F" w:rsidRDefault="003679AC" w:rsidP="003679AC">
            <w:pPr>
              <w:pStyle w:val="TF-TEXTO-QUADRO-Centralizado"/>
            </w:pPr>
            <w:r w:rsidRPr="0087140F">
              <w:t>100,00%</w:t>
            </w:r>
          </w:p>
        </w:tc>
        <w:tc>
          <w:tcPr>
            <w:tcW w:w="1486" w:type="dxa"/>
            <w:shd w:val="clear" w:color="auto" w:fill="auto"/>
          </w:tcPr>
          <w:p w14:paraId="5778DFA4" w14:textId="464134A9" w:rsidR="003679AC" w:rsidRPr="0087140F" w:rsidRDefault="003679AC" w:rsidP="003679AC">
            <w:pPr>
              <w:pStyle w:val="TF-TEXTO-QUADRO-Centralizado"/>
            </w:pPr>
            <w:r w:rsidRPr="0087140F">
              <w:t>-</w:t>
            </w:r>
          </w:p>
        </w:tc>
      </w:tr>
    </w:tbl>
    <w:p w14:paraId="0AB9267D" w14:textId="7669D740" w:rsidR="003615B8" w:rsidRPr="0087140F" w:rsidRDefault="003615B8" w:rsidP="003615B8">
      <w:pPr>
        <w:pStyle w:val="TF-FONTE"/>
      </w:pPr>
      <w:r w:rsidRPr="0087140F">
        <w:t xml:space="preserve"> Fonte: </w:t>
      </w:r>
      <w:r w:rsidR="00AB755E" w:rsidRPr="0087140F">
        <w:t>elaborado pelos autores.</w:t>
      </w:r>
    </w:p>
    <w:p w14:paraId="4E7F14A5" w14:textId="3CB6F302" w:rsidR="00E4195B" w:rsidRPr="0087140F" w:rsidRDefault="00E4195B" w:rsidP="00194A82">
      <w:pPr>
        <w:pStyle w:val="NormalWeb"/>
        <w:spacing w:before="120" w:beforeAutospacing="0" w:after="0" w:afterAutospacing="0" w:line="360" w:lineRule="auto"/>
        <w:ind w:firstLine="562"/>
        <w:contextualSpacing/>
        <w:jc w:val="both"/>
      </w:pPr>
      <w:r w:rsidRPr="0087140F">
        <w:t xml:space="preserve">A partir dos dados apresentados na </w:t>
      </w:r>
      <w:r w:rsidR="00A63425" w:rsidRPr="0087140F">
        <w:fldChar w:fldCharType="begin"/>
      </w:r>
      <w:r w:rsidR="00A63425" w:rsidRPr="0087140F">
        <w:instrText xml:space="preserve"> REF _Ref183992173 \h </w:instrText>
      </w:r>
      <w:r w:rsidR="00A63425" w:rsidRPr="0087140F">
        <w:fldChar w:fldCharType="separate"/>
      </w:r>
      <w:r w:rsidR="008809CA" w:rsidRPr="0087140F">
        <w:t xml:space="preserve">Tabela </w:t>
      </w:r>
      <w:r w:rsidR="008809CA">
        <w:rPr>
          <w:noProof/>
        </w:rPr>
        <w:t>1</w:t>
      </w:r>
      <w:r w:rsidR="00A63425" w:rsidRPr="0087140F">
        <w:fldChar w:fldCharType="end"/>
      </w:r>
      <w:r w:rsidRPr="0087140F">
        <w:t xml:space="preserve">, é possível observar que todas as tarefas relacionadas à execução da lista foram concluídas com sucesso por 100% dos usuários. Entre as atividades realizadas estão: cadastrar-se no aplicativo, fazer login, sair do aplicativo, escolher uma imagem para ser processada, habilitar o acesso à câmera, selecionar uma foto na galeria, visualizar e salvar a imagem processada, validar projetos criados, abrir e excluir imagens processadas. </w:t>
      </w:r>
    </w:p>
    <w:p w14:paraId="69567A89" w14:textId="2B18767B" w:rsidR="00E4195B" w:rsidRPr="0087140F" w:rsidRDefault="00194A82" w:rsidP="00194A82">
      <w:pPr>
        <w:pStyle w:val="NormalWeb"/>
        <w:spacing w:before="120" w:beforeAutospacing="0" w:after="0" w:afterAutospacing="0" w:line="360" w:lineRule="auto"/>
        <w:ind w:firstLine="562"/>
        <w:contextualSpacing/>
        <w:jc w:val="both"/>
      </w:pPr>
      <w:r w:rsidRPr="00194A82">
        <w:t xml:space="preserve">Isso demonstra que o aplicativo é altamente intuitivo e eficiente, permitindo aos usuários realizarem todas as operações necessárias sem dificuldades ou relatos de problemas. Tal desempenho sugere que a aplicação está bem adaptada às necessidades e habilidades dos usuários, proporcionando uma experiência fluida e sem obstáculos. Por fim, realizou-se a análise dos dados obtidos das respostas do questionário de avaliação da aplicação, no qual os usuários podiam responder utilizando uma escala de 1 a 5, sendo 1 discordo plenamente e 5 concordo plenamente. A </w:t>
      </w:r>
      <w:r w:rsidR="00381E72">
        <w:fldChar w:fldCharType="begin"/>
      </w:r>
      <w:r w:rsidR="00381E72">
        <w:instrText xml:space="preserve"> REF _Ref183992171 \h </w:instrText>
      </w:r>
      <w:r w:rsidR="00381E72">
        <w:fldChar w:fldCharType="separate"/>
      </w:r>
      <w:r w:rsidR="008809CA" w:rsidRPr="0087140F">
        <w:t xml:space="preserve">Tabela </w:t>
      </w:r>
      <w:r w:rsidR="008809CA">
        <w:rPr>
          <w:noProof/>
        </w:rPr>
        <w:t>2</w:t>
      </w:r>
      <w:r w:rsidR="00381E72">
        <w:fldChar w:fldCharType="end"/>
      </w:r>
      <w:r w:rsidR="00381E72">
        <w:t xml:space="preserve"> </w:t>
      </w:r>
      <w:r w:rsidRPr="00194A82">
        <w:t>apresenta os dados obtidos desta etapa.</w:t>
      </w:r>
    </w:p>
    <w:p w14:paraId="78A1CE9B" w14:textId="4C01D76A" w:rsidR="00E4195B" w:rsidRPr="0087140F" w:rsidRDefault="00A63425" w:rsidP="00A63425">
      <w:pPr>
        <w:pStyle w:val="TF-LEGENDA"/>
      </w:pPr>
      <w:bookmarkStart w:id="576" w:name="_Ref183992171"/>
      <w:bookmarkStart w:id="577" w:name="_Toc46522940"/>
      <w:bookmarkStart w:id="578" w:name="_Toc184283894"/>
      <w:r w:rsidRPr="0087140F">
        <w:lastRenderedPageBreak/>
        <w:t xml:space="preserve">Tabela </w:t>
      </w:r>
      <w:fldSimple w:instr=" SEQ Tabela \* ARABIC ">
        <w:r w:rsidR="008809CA">
          <w:rPr>
            <w:noProof/>
          </w:rPr>
          <w:t>2</w:t>
        </w:r>
      </w:fldSimple>
      <w:bookmarkEnd w:id="576"/>
      <w:r w:rsidRPr="0087140F">
        <w:t xml:space="preserve"> </w:t>
      </w:r>
      <w:r w:rsidR="00E4195B" w:rsidRPr="0087140F">
        <w:t xml:space="preserve">– Resultados do questionário </w:t>
      </w:r>
      <w:bookmarkEnd w:id="577"/>
      <w:r w:rsidR="00E4195B" w:rsidRPr="0087140F">
        <w:t>de avalição da aplicação</w:t>
      </w:r>
      <w:bookmarkEnd w:id="578"/>
      <w:r w:rsidR="00E4195B" w:rsidRPr="0087140F">
        <w:t xml:space="preserve"> </w:t>
      </w:r>
    </w:p>
    <w:tbl>
      <w:tblPr>
        <w:tblW w:w="9232" w:type="dxa"/>
        <w:tblInd w:w="-142"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1"/>
        <w:gridCol w:w="854"/>
        <w:gridCol w:w="854"/>
        <w:gridCol w:w="854"/>
        <w:gridCol w:w="854"/>
        <w:gridCol w:w="855"/>
      </w:tblGrid>
      <w:tr w:rsidR="00E4195B" w:rsidRPr="0087140F" w14:paraId="29327161" w14:textId="77777777" w:rsidTr="005A275A">
        <w:trPr>
          <w:trHeight w:val="397"/>
        </w:trPr>
        <w:tc>
          <w:tcPr>
            <w:tcW w:w="4961" w:type="dxa"/>
            <w:shd w:val="clear" w:color="auto" w:fill="D9D9D9" w:themeFill="background1" w:themeFillShade="D9"/>
            <w:vAlign w:val="center"/>
          </w:tcPr>
          <w:p w14:paraId="1B132097" w14:textId="6FF29314" w:rsidR="00E4195B" w:rsidRPr="0087140F" w:rsidRDefault="00E4195B" w:rsidP="00E4195B">
            <w:pPr>
              <w:pStyle w:val="TF-TEXTO-QUADRO-Centralizado"/>
              <w:rPr>
                <w:b/>
                <w:bCs/>
              </w:rPr>
            </w:pPr>
            <w:r w:rsidRPr="0087140F">
              <w:rPr>
                <w:b/>
                <w:bCs/>
              </w:rPr>
              <w:t>Pergunta</w:t>
            </w:r>
          </w:p>
        </w:tc>
        <w:tc>
          <w:tcPr>
            <w:tcW w:w="854" w:type="dxa"/>
            <w:shd w:val="clear" w:color="auto" w:fill="D9D9D9" w:themeFill="background1" w:themeFillShade="D9"/>
            <w:vAlign w:val="center"/>
          </w:tcPr>
          <w:p w14:paraId="47D60484" w14:textId="58DA9DE5" w:rsidR="00E4195B" w:rsidRPr="0087140F" w:rsidRDefault="00E4195B" w:rsidP="006D4A4E">
            <w:pPr>
              <w:pStyle w:val="TF-TEXTO-QUADRO-Centralizado"/>
              <w:rPr>
                <w:b/>
                <w:bCs/>
              </w:rPr>
            </w:pPr>
            <w:r w:rsidRPr="0087140F">
              <w:rPr>
                <w:b/>
                <w:bCs/>
              </w:rPr>
              <w:t xml:space="preserve">1 </w:t>
            </w:r>
          </w:p>
        </w:tc>
        <w:tc>
          <w:tcPr>
            <w:tcW w:w="854" w:type="dxa"/>
            <w:shd w:val="clear" w:color="auto" w:fill="D9D9D9" w:themeFill="background1" w:themeFillShade="D9"/>
            <w:vAlign w:val="center"/>
          </w:tcPr>
          <w:p w14:paraId="7878169D" w14:textId="55E83E25" w:rsidR="00E4195B" w:rsidRPr="0087140F" w:rsidRDefault="00E4195B" w:rsidP="006D4A4E">
            <w:pPr>
              <w:pStyle w:val="TF-TEXTO-QUADRO-Centralizado"/>
              <w:rPr>
                <w:b/>
                <w:bCs/>
              </w:rPr>
            </w:pPr>
            <w:r w:rsidRPr="0087140F">
              <w:rPr>
                <w:b/>
                <w:bCs/>
              </w:rPr>
              <w:t xml:space="preserve">2 </w:t>
            </w:r>
          </w:p>
        </w:tc>
        <w:tc>
          <w:tcPr>
            <w:tcW w:w="854" w:type="dxa"/>
            <w:shd w:val="clear" w:color="auto" w:fill="D9D9D9" w:themeFill="background1" w:themeFillShade="D9"/>
            <w:vAlign w:val="center"/>
          </w:tcPr>
          <w:p w14:paraId="32087CFF" w14:textId="49A4F71E" w:rsidR="00E4195B" w:rsidRPr="0087140F" w:rsidRDefault="00E4195B" w:rsidP="006D4A4E">
            <w:pPr>
              <w:pStyle w:val="TF-TEXTO-QUADRO-Centralizado"/>
              <w:rPr>
                <w:b/>
                <w:bCs/>
              </w:rPr>
            </w:pPr>
            <w:r w:rsidRPr="0087140F">
              <w:rPr>
                <w:b/>
                <w:bCs/>
              </w:rPr>
              <w:t xml:space="preserve">3 </w:t>
            </w:r>
          </w:p>
        </w:tc>
        <w:tc>
          <w:tcPr>
            <w:tcW w:w="854" w:type="dxa"/>
            <w:shd w:val="clear" w:color="auto" w:fill="D9D9D9" w:themeFill="background1" w:themeFillShade="D9"/>
            <w:vAlign w:val="center"/>
          </w:tcPr>
          <w:p w14:paraId="0AB01523" w14:textId="58A92665" w:rsidR="00E4195B" w:rsidRPr="0087140F" w:rsidRDefault="00E4195B" w:rsidP="006D4A4E">
            <w:pPr>
              <w:pStyle w:val="TF-TEXTO-QUADRO-Centralizado"/>
              <w:rPr>
                <w:b/>
                <w:bCs/>
              </w:rPr>
            </w:pPr>
            <w:r w:rsidRPr="0087140F">
              <w:rPr>
                <w:b/>
                <w:bCs/>
              </w:rPr>
              <w:t xml:space="preserve">4 </w:t>
            </w:r>
          </w:p>
        </w:tc>
        <w:tc>
          <w:tcPr>
            <w:tcW w:w="855" w:type="dxa"/>
            <w:shd w:val="clear" w:color="auto" w:fill="D9D9D9" w:themeFill="background1" w:themeFillShade="D9"/>
            <w:vAlign w:val="center"/>
          </w:tcPr>
          <w:p w14:paraId="202792AB" w14:textId="6C32CB21" w:rsidR="00E4195B" w:rsidRPr="0087140F" w:rsidRDefault="00E4195B" w:rsidP="006D4A4E">
            <w:pPr>
              <w:pStyle w:val="TF-TEXTO-QUADRO-Centralizado"/>
              <w:rPr>
                <w:b/>
                <w:bCs/>
              </w:rPr>
            </w:pPr>
            <w:r w:rsidRPr="0087140F">
              <w:rPr>
                <w:b/>
                <w:bCs/>
              </w:rPr>
              <w:t xml:space="preserve">5 </w:t>
            </w:r>
          </w:p>
        </w:tc>
      </w:tr>
      <w:tr w:rsidR="00E4195B" w:rsidRPr="0087140F" w14:paraId="3E1BA585" w14:textId="77777777" w:rsidTr="00381E72">
        <w:trPr>
          <w:trHeight w:val="397"/>
        </w:trPr>
        <w:tc>
          <w:tcPr>
            <w:tcW w:w="4961" w:type="dxa"/>
            <w:shd w:val="clear" w:color="auto" w:fill="auto"/>
            <w:vAlign w:val="center"/>
          </w:tcPr>
          <w:p w14:paraId="1935C3A7" w14:textId="2AD776A8" w:rsidR="00E4195B" w:rsidRPr="0087140F" w:rsidRDefault="00E32B45" w:rsidP="006D4A4E">
            <w:pPr>
              <w:pStyle w:val="TF-TEXTO-QUADRO-Centralizado"/>
              <w:jc w:val="left"/>
            </w:pPr>
            <w:r w:rsidRPr="0087140F">
              <w:t>O design da interface do aplicativo é atraente  </w:t>
            </w:r>
          </w:p>
        </w:tc>
        <w:tc>
          <w:tcPr>
            <w:tcW w:w="854" w:type="dxa"/>
            <w:shd w:val="clear" w:color="auto" w:fill="auto"/>
            <w:vAlign w:val="center"/>
          </w:tcPr>
          <w:p w14:paraId="3E9FA0F4" w14:textId="77777777" w:rsidR="00E4195B" w:rsidRPr="0087140F" w:rsidRDefault="00E4195B" w:rsidP="006D4A4E">
            <w:pPr>
              <w:pStyle w:val="TF-TEXTO-QUADRO-Centralizado"/>
            </w:pPr>
            <w:r w:rsidRPr="0087140F">
              <w:t>-</w:t>
            </w:r>
          </w:p>
        </w:tc>
        <w:tc>
          <w:tcPr>
            <w:tcW w:w="854" w:type="dxa"/>
            <w:shd w:val="clear" w:color="auto" w:fill="auto"/>
            <w:vAlign w:val="center"/>
          </w:tcPr>
          <w:p w14:paraId="0CEE8ED4" w14:textId="77777777" w:rsidR="00E4195B" w:rsidRPr="0087140F" w:rsidRDefault="00E4195B" w:rsidP="006D4A4E">
            <w:pPr>
              <w:pStyle w:val="TF-TEXTO-QUADRO-Centralizado"/>
            </w:pPr>
            <w:r w:rsidRPr="0087140F">
              <w:t>-</w:t>
            </w:r>
          </w:p>
        </w:tc>
        <w:tc>
          <w:tcPr>
            <w:tcW w:w="854" w:type="dxa"/>
            <w:shd w:val="clear" w:color="auto" w:fill="auto"/>
            <w:vAlign w:val="center"/>
          </w:tcPr>
          <w:p w14:paraId="36EA1ADB" w14:textId="154E1A7C" w:rsidR="00E4195B" w:rsidRPr="0087140F" w:rsidRDefault="00E32B45" w:rsidP="006D4A4E">
            <w:pPr>
              <w:pStyle w:val="TF-TEXTO-QUADRO-Centralizado"/>
            </w:pPr>
            <w:r w:rsidRPr="0087140F">
              <w:t>-</w:t>
            </w:r>
          </w:p>
        </w:tc>
        <w:tc>
          <w:tcPr>
            <w:tcW w:w="854" w:type="dxa"/>
            <w:shd w:val="clear" w:color="auto" w:fill="auto"/>
            <w:vAlign w:val="center"/>
          </w:tcPr>
          <w:p w14:paraId="4E15141B" w14:textId="658FA2E2" w:rsidR="00E4195B" w:rsidRPr="0087140F" w:rsidRDefault="00E32B45" w:rsidP="006D4A4E">
            <w:pPr>
              <w:pStyle w:val="TF-TEXTO-QUADRO-Centralizado"/>
            </w:pPr>
            <w:r w:rsidRPr="0087140F">
              <w:t>-</w:t>
            </w:r>
          </w:p>
        </w:tc>
        <w:tc>
          <w:tcPr>
            <w:tcW w:w="855" w:type="dxa"/>
            <w:shd w:val="clear" w:color="auto" w:fill="auto"/>
            <w:vAlign w:val="center"/>
          </w:tcPr>
          <w:p w14:paraId="19B133C4" w14:textId="41B86D87" w:rsidR="00E4195B" w:rsidRPr="0087140F" w:rsidRDefault="00E32B45" w:rsidP="006D4A4E">
            <w:pPr>
              <w:pStyle w:val="TF-TEXTO-QUADRO-Centralizado"/>
            </w:pPr>
            <w:r w:rsidRPr="0087140F">
              <w:t>100</w:t>
            </w:r>
            <w:r w:rsidR="00E4195B" w:rsidRPr="0087140F">
              <w:t>%</w:t>
            </w:r>
          </w:p>
        </w:tc>
      </w:tr>
      <w:tr w:rsidR="00E32B45" w:rsidRPr="0087140F" w14:paraId="6D939E6B" w14:textId="77777777" w:rsidTr="00381E72">
        <w:trPr>
          <w:trHeight w:val="397"/>
        </w:trPr>
        <w:tc>
          <w:tcPr>
            <w:tcW w:w="4961" w:type="dxa"/>
            <w:shd w:val="clear" w:color="auto" w:fill="auto"/>
            <w:vAlign w:val="center"/>
          </w:tcPr>
          <w:p w14:paraId="45A9A573" w14:textId="10603B8C" w:rsidR="00E32B45" w:rsidRPr="0087140F" w:rsidRDefault="00E32B45" w:rsidP="00E32B45">
            <w:pPr>
              <w:pStyle w:val="TF-TEXTO-QUADRO-Centralizado"/>
              <w:jc w:val="left"/>
            </w:pPr>
            <w:r w:rsidRPr="0087140F">
              <w:t>É fácil navegar pelo aplicativo</w:t>
            </w:r>
          </w:p>
        </w:tc>
        <w:tc>
          <w:tcPr>
            <w:tcW w:w="854" w:type="dxa"/>
            <w:shd w:val="clear" w:color="auto" w:fill="auto"/>
            <w:vAlign w:val="center"/>
          </w:tcPr>
          <w:p w14:paraId="183D0738" w14:textId="77D144B3" w:rsidR="00E32B45" w:rsidRPr="0087140F" w:rsidRDefault="00E32B45" w:rsidP="00E32B45">
            <w:pPr>
              <w:pStyle w:val="TF-TEXTO-QUADRO-Centralizado"/>
            </w:pPr>
            <w:r w:rsidRPr="0087140F">
              <w:t>-</w:t>
            </w:r>
          </w:p>
        </w:tc>
        <w:tc>
          <w:tcPr>
            <w:tcW w:w="854" w:type="dxa"/>
            <w:shd w:val="clear" w:color="auto" w:fill="auto"/>
            <w:vAlign w:val="center"/>
          </w:tcPr>
          <w:p w14:paraId="784AAC08" w14:textId="2D0BFAAB" w:rsidR="00E32B45" w:rsidRPr="0087140F" w:rsidRDefault="00E32B45" w:rsidP="00E32B45">
            <w:pPr>
              <w:pStyle w:val="TF-TEXTO-QUADRO-Centralizado"/>
            </w:pPr>
            <w:r w:rsidRPr="0087140F">
              <w:t>-</w:t>
            </w:r>
          </w:p>
        </w:tc>
        <w:tc>
          <w:tcPr>
            <w:tcW w:w="854" w:type="dxa"/>
            <w:shd w:val="clear" w:color="auto" w:fill="auto"/>
            <w:vAlign w:val="center"/>
          </w:tcPr>
          <w:p w14:paraId="63B6B40D" w14:textId="65D3BF4F" w:rsidR="00E32B45" w:rsidRPr="0087140F" w:rsidRDefault="00E32B45" w:rsidP="00E32B45">
            <w:pPr>
              <w:pStyle w:val="TF-TEXTO-QUADRO-Centralizado"/>
            </w:pPr>
            <w:r w:rsidRPr="0087140F">
              <w:t>-</w:t>
            </w:r>
          </w:p>
        </w:tc>
        <w:tc>
          <w:tcPr>
            <w:tcW w:w="854" w:type="dxa"/>
            <w:shd w:val="clear" w:color="auto" w:fill="auto"/>
            <w:vAlign w:val="center"/>
          </w:tcPr>
          <w:p w14:paraId="73264E61" w14:textId="6AC18A26" w:rsidR="00E32B45" w:rsidRPr="0087140F" w:rsidRDefault="00E32B45" w:rsidP="00E32B45">
            <w:pPr>
              <w:pStyle w:val="TF-TEXTO-QUADRO-Centralizado"/>
            </w:pPr>
            <w:r w:rsidRPr="0087140F">
              <w:t>-</w:t>
            </w:r>
          </w:p>
        </w:tc>
        <w:tc>
          <w:tcPr>
            <w:tcW w:w="855" w:type="dxa"/>
            <w:shd w:val="clear" w:color="auto" w:fill="auto"/>
            <w:vAlign w:val="center"/>
          </w:tcPr>
          <w:p w14:paraId="1F99E284" w14:textId="5FD95C64" w:rsidR="00E32B45" w:rsidRPr="0087140F" w:rsidRDefault="00E32B45" w:rsidP="00E32B45">
            <w:pPr>
              <w:pStyle w:val="TF-TEXTO-QUADRO-Centralizado"/>
            </w:pPr>
            <w:r w:rsidRPr="0087140F">
              <w:t>100%</w:t>
            </w:r>
          </w:p>
        </w:tc>
      </w:tr>
      <w:tr w:rsidR="00E32B45" w:rsidRPr="0087140F" w14:paraId="774DF603" w14:textId="77777777" w:rsidTr="00381E72">
        <w:trPr>
          <w:trHeight w:val="397"/>
        </w:trPr>
        <w:tc>
          <w:tcPr>
            <w:tcW w:w="4961" w:type="dxa"/>
            <w:shd w:val="clear" w:color="auto" w:fill="auto"/>
            <w:vAlign w:val="center"/>
          </w:tcPr>
          <w:p w14:paraId="53315F1D" w14:textId="5F133B7D" w:rsidR="00E32B45" w:rsidRPr="0087140F" w:rsidRDefault="00E32B45" w:rsidP="00E32B45">
            <w:pPr>
              <w:pStyle w:val="TF-TEXTO-QUADRO-Centralizado"/>
              <w:jc w:val="left"/>
            </w:pPr>
            <w:r w:rsidRPr="0087140F">
              <w:t>Os símbolos e ícones são claros e intuitivos</w:t>
            </w:r>
          </w:p>
        </w:tc>
        <w:tc>
          <w:tcPr>
            <w:tcW w:w="854" w:type="dxa"/>
            <w:shd w:val="clear" w:color="auto" w:fill="auto"/>
            <w:vAlign w:val="center"/>
          </w:tcPr>
          <w:p w14:paraId="281AB946" w14:textId="3F3216F5" w:rsidR="00E32B45" w:rsidRPr="0087140F" w:rsidRDefault="00E32B45" w:rsidP="00E32B45">
            <w:pPr>
              <w:pStyle w:val="TF-TEXTO-QUADRO-Centralizado"/>
            </w:pPr>
            <w:r w:rsidRPr="0087140F">
              <w:t>-</w:t>
            </w:r>
          </w:p>
        </w:tc>
        <w:tc>
          <w:tcPr>
            <w:tcW w:w="854" w:type="dxa"/>
            <w:shd w:val="clear" w:color="auto" w:fill="auto"/>
            <w:vAlign w:val="center"/>
          </w:tcPr>
          <w:p w14:paraId="24426ED3" w14:textId="59454FF8" w:rsidR="00E32B45" w:rsidRPr="0087140F" w:rsidRDefault="00E32B45" w:rsidP="00E32B45">
            <w:pPr>
              <w:pStyle w:val="TF-TEXTO-QUADRO-Centralizado"/>
            </w:pPr>
            <w:r w:rsidRPr="0087140F">
              <w:t>-</w:t>
            </w:r>
          </w:p>
        </w:tc>
        <w:tc>
          <w:tcPr>
            <w:tcW w:w="854" w:type="dxa"/>
            <w:shd w:val="clear" w:color="auto" w:fill="auto"/>
            <w:vAlign w:val="center"/>
          </w:tcPr>
          <w:p w14:paraId="23A25791" w14:textId="1D71B627" w:rsidR="00E32B45" w:rsidRPr="0087140F" w:rsidRDefault="00E32B45" w:rsidP="00E32B45">
            <w:pPr>
              <w:pStyle w:val="TF-TEXTO-QUADRO-Centralizado"/>
            </w:pPr>
            <w:r w:rsidRPr="0087140F">
              <w:t>-</w:t>
            </w:r>
          </w:p>
        </w:tc>
        <w:tc>
          <w:tcPr>
            <w:tcW w:w="854" w:type="dxa"/>
            <w:shd w:val="clear" w:color="auto" w:fill="auto"/>
            <w:vAlign w:val="center"/>
          </w:tcPr>
          <w:p w14:paraId="26061105" w14:textId="0F6E967E" w:rsidR="00E32B45" w:rsidRPr="0087140F" w:rsidRDefault="00E32B45" w:rsidP="00E32B45">
            <w:pPr>
              <w:pStyle w:val="TF-TEXTO-QUADRO-Centralizado"/>
            </w:pPr>
            <w:r w:rsidRPr="0087140F">
              <w:t>-</w:t>
            </w:r>
          </w:p>
        </w:tc>
        <w:tc>
          <w:tcPr>
            <w:tcW w:w="855" w:type="dxa"/>
            <w:shd w:val="clear" w:color="auto" w:fill="auto"/>
            <w:vAlign w:val="center"/>
          </w:tcPr>
          <w:p w14:paraId="51C7C143" w14:textId="53E8BCC8" w:rsidR="00E32B45" w:rsidRPr="0087140F" w:rsidRDefault="00E32B45" w:rsidP="00E32B45">
            <w:pPr>
              <w:pStyle w:val="TF-TEXTO-QUADRO-Centralizado"/>
            </w:pPr>
            <w:r w:rsidRPr="0087140F">
              <w:t>100%</w:t>
            </w:r>
          </w:p>
        </w:tc>
      </w:tr>
      <w:tr w:rsidR="00E32B45" w:rsidRPr="0087140F" w14:paraId="42FA159E" w14:textId="77777777" w:rsidTr="00381E72">
        <w:trPr>
          <w:trHeight w:val="397"/>
        </w:trPr>
        <w:tc>
          <w:tcPr>
            <w:tcW w:w="4961" w:type="dxa"/>
            <w:shd w:val="clear" w:color="auto" w:fill="auto"/>
            <w:vAlign w:val="center"/>
          </w:tcPr>
          <w:p w14:paraId="04E3C6A8" w14:textId="48877E8F" w:rsidR="00E32B45" w:rsidRPr="0087140F" w:rsidRDefault="00E32B45" w:rsidP="00E32B45">
            <w:pPr>
              <w:pStyle w:val="TF-TEXTO-QUADRO-Centralizado"/>
              <w:jc w:val="left"/>
            </w:pPr>
            <w:r w:rsidRPr="0087140F">
              <w:t>A interface é semelhante dos demais aplicativos</w:t>
            </w:r>
          </w:p>
        </w:tc>
        <w:tc>
          <w:tcPr>
            <w:tcW w:w="854" w:type="dxa"/>
            <w:shd w:val="clear" w:color="auto" w:fill="auto"/>
            <w:vAlign w:val="center"/>
          </w:tcPr>
          <w:p w14:paraId="3148CE5C" w14:textId="77777777" w:rsidR="00E32B45" w:rsidRPr="0087140F" w:rsidRDefault="00E32B45" w:rsidP="00E32B45">
            <w:pPr>
              <w:pStyle w:val="TF-TEXTO-QUADRO-Centralizado"/>
            </w:pPr>
            <w:r w:rsidRPr="0087140F">
              <w:t>-</w:t>
            </w:r>
          </w:p>
        </w:tc>
        <w:tc>
          <w:tcPr>
            <w:tcW w:w="854" w:type="dxa"/>
            <w:shd w:val="clear" w:color="auto" w:fill="auto"/>
            <w:vAlign w:val="center"/>
          </w:tcPr>
          <w:p w14:paraId="51216328" w14:textId="77777777" w:rsidR="00E32B45" w:rsidRPr="0087140F" w:rsidRDefault="00E32B45" w:rsidP="00E32B45">
            <w:pPr>
              <w:pStyle w:val="TF-TEXTO-QUADRO-Centralizado"/>
            </w:pPr>
            <w:r w:rsidRPr="0087140F">
              <w:t>-</w:t>
            </w:r>
          </w:p>
        </w:tc>
        <w:tc>
          <w:tcPr>
            <w:tcW w:w="854" w:type="dxa"/>
            <w:shd w:val="clear" w:color="auto" w:fill="auto"/>
            <w:vAlign w:val="center"/>
          </w:tcPr>
          <w:p w14:paraId="08E5D72B" w14:textId="1D2137A1" w:rsidR="00E32B45" w:rsidRPr="0087140F" w:rsidRDefault="00E32B45" w:rsidP="00E32B45">
            <w:pPr>
              <w:pStyle w:val="TF-TEXTO-QUADRO-Centralizado"/>
            </w:pPr>
            <w:r w:rsidRPr="0087140F">
              <w:t>50%</w:t>
            </w:r>
          </w:p>
        </w:tc>
        <w:tc>
          <w:tcPr>
            <w:tcW w:w="854" w:type="dxa"/>
            <w:shd w:val="clear" w:color="auto" w:fill="auto"/>
            <w:vAlign w:val="center"/>
          </w:tcPr>
          <w:p w14:paraId="747C33BB" w14:textId="42FAA2EC" w:rsidR="00E32B45" w:rsidRPr="0087140F" w:rsidRDefault="00E32B45" w:rsidP="00E32B45">
            <w:pPr>
              <w:pStyle w:val="TF-TEXTO-QUADRO-Centralizado"/>
            </w:pPr>
            <w:r w:rsidRPr="0087140F">
              <w:t>50%</w:t>
            </w:r>
          </w:p>
        </w:tc>
        <w:tc>
          <w:tcPr>
            <w:tcW w:w="855" w:type="dxa"/>
            <w:shd w:val="clear" w:color="auto" w:fill="auto"/>
            <w:vAlign w:val="center"/>
          </w:tcPr>
          <w:p w14:paraId="5BD98617" w14:textId="6A731E56" w:rsidR="00E32B45" w:rsidRPr="0087140F" w:rsidRDefault="00E32B45" w:rsidP="00E32B45">
            <w:pPr>
              <w:pStyle w:val="TF-TEXTO-QUADRO-Centralizado"/>
            </w:pPr>
            <w:r w:rsidRPr="0087140F">
              <w:t>-</w:t>
            </w:r>
          </w:p>
        </w:tc>
      </w:tr>
      <w:tr w:rsidR="00E32B45" w:rsidRPr="0087140F" w14:paraId="68105B5C" w14:textId="77777777" w:rsidTr="00381E72">
        <w:trPr>
          <w:trHeight w:val="397"/>
        </w:trPr>
        <w:tc>
          <w:tcPr>
            <w:tcW w:w="4961" w:type="dxa"/>
            <w:shd w:val="clear" w:color="auto" w:fill="auto"/>
            <w:vAlign w:val="center"/>
          </w:tcPr>
          <w:p w14:paraId="0F1C3282" w14:textId="60AE8FBD" w:rsidR="00E32B45" w:rsidRPr="0087140F" w:rsidRDefault="00E32B45" w:rsidP="00E32B45">
            <w:pPr>
              <w:pStyle w:val="TF-TEXTO-QUADRO-Centralizado"/>
              <w:jc w:val="left"/>
            </w:pPr>
            <w:r w:rsidRPr="0087140F">
              <w:t>É fácil realizar os cadastros de imagens</w:t>
            </w:r>
          </w:p>
        </w:tc>
        <w:tc>
          <w:tcPr>
            <w:tcW w:w="854" w:type="dxa"/>
            <w:shd w:val="clear" w:color="auto" w:fill="auto"/>
            <w:vAlign w:val="center"/>
          </w:tcPr>
          <w:p w14:paraId="47CA4C1D" w14:textId="0DBEF6C7" w:rsidR="00E32B45" w:rsidRPr="0087140F" w:rsidRDefault="00E32B45" w:rsidP="00E32B45">
            <w:pPr>
              <w:pStyle w:val="TF-TEXTO-QUADRO-Centralizado"/>
            </w:pPr>
            <w:r w:rsidRPr="0087140F">
              <w:t>-</w:t>
            </w:r>
          </w:p>
        </w:tc>
        <w:tc>
          <w:tcPr>
            <w:tcW w:w="854" w:type="dxa"/>
            <w:shd w:val="clear" w:color="auto" w:fill="auto"/>
            <w:vAlign w:val="center"/>
          </w:tcPr>
          <w:p w14:paraId="36D6D8CA" w14:textId="1B633D2B" w:rsidR="00E32B45" w:rsidRPr="0087140F" w:rsidRDefault="00E32B45" w:rsidP="00E32B45">
            <w:pPr>
              <w:pStyle w:val="TF-TEXTO-QUADRO-Centralizado"/>
            </w:pPr>
            <w:r w:rsidRPr="0087140F">
              <w:t>-</w:t>
            </w:r>
          </w:p>
        </w:tc>
        <w:tc>
          <w:tcPr>
            <w:tcW w:w="854" w:type="dxa"/>
            <w:shd w:val="clear" w:color="auto" w:fill="auto"/>
            <w:vAlign w:val="center"/>
          </w:tcPr>
          <w:p w14:paraId="6B479891" w14:textId="1522B0F5" w:rsidR="00E32B45" w:rsidRPr="0087140F" w:rsidRDefault="00E32B45" w:rsidP="00E32B45">
            <w:pPr>
              <w:pStyle w:val="TF-TEXTO-QUADRO-Centralizado"/>
            </w:pPr>
            <w:r w:rsidRPr="0087140F">
              <w:t>-</w:t>
            </w:r>
          </w:p>
        </w:tc>
        <w:tc>
          <w:tcPr>
            <w:tcW w:w="854" w:type="dxa"/>
            <w:shd w:val="clear" w:color="auto" w:fill="auto"/>
            <w:vAlign w:val="center"/>
          </w:tcPr>
          <w:p w14:paraId="34B4F50D" w14:textId="57B59E70" w:rsidR="00E32B45" w:rsidRPr="0087140F" w:rsidRDefault="00E32B45" w:rsidP="00E32B45">
            <w:pPr>
              <w:pStyle w:val="TF-TEXTO-QUADRO-Centralizado"/>
            </w:pPr>
            <w:r w:rsidRPr="0087140F">
              <w:t>-</w:t>
            </w:r>
          </w:p>
        </w:tc>
        <w:tc>
          <w:tcPr>
            <w:tcW w:w="855" w:type="dxa"/>
            <w:shd w:val="clear" w:color="auto" w:fill="auto"/>
            <w:vAlign w:val="center"/>
          </w:tcPr>
          <w:p w14:paraId="1D29CFAA" w14:textId="32BF573B" w:rsidR="00E32B45" w:rsidRPr="0087140F" w:rsidRDefault="00E32B45" w:rsidP="00E32B45">
            <w:pPr>
              <w:pStyle w:val="TF-TEXTO-QUADRO-Centralizado"/>
            </w:pPr>
            <w:r w:rsidRPr="0087140F">
              <w:t>100%</w:t>
            </w:r>
          </w:p>
        </w:tc>
      </w:tr>
      <w:tr w:rsidR="00E32B45" w:rsidRPr="0087140F" w14:paraId="788C8241" w14:textId="77777777" w:rsidTr="00381E72">
        <w:trPr>
          <w:trHeight w:val="397"/>
        </w:trPr>
        <w:tc>
          <w:tcPr>
            <w:tcW w:w="4961" w:type="dxa"/>
            <w:shd w:val="clear" w:color="auto" w:fill="auto"/>
            <w:vAlign w:val="center"/>
          </w:tcPr>
          <w:p w14:paraId="568DD7E0" w14:textId="0CCF6545" w:rsidR="00E32B45" w:rsidRPr="0087140F" w:rsidRDefault="00E32B45" w:rsidP="00E32B45">
            <w:pPr>
              <w:pStyle w:val="TF-TEXTO-QUADRO-Centralizado"/>
              <w:jc w:val="left"/>
            </w:pPr>
            <w:r w:rsidRPr="0087140F">
              <w:t>As informações armazenadas no aplicativo são facilmente encontradas</w:t>
            </w:r>
          </w:p>
        </w:tc>
        <w:tc>
          <w:tcPr>
            <w:tcW w:w="854" w:type="dxa"/>
            <w:shd w:val="clear" w:color="auto" w:fill="auto"/>
            <w:vAlign w:val="center"/>
          </w:tcPr>
          <w:p w14:paraId="1A9F8518" w14:textId="4114D3A9" w:rsidR="00E32B45" w:rsidRPr="0087140F" w:rsidRDefault="00E32B45" w:rsidP="00E32B45">
            <w:pPr>
              <w:pStyle w:val="TF-TEXTO-QUADRO-Centralizado"/>
            </w:pPr>
            <w:r w:rsidRPr="0087140F">
              <w:t>-</w:t>
            </w:r>
          </w:p>
        </w:tc>
        <w:tc>
          <w:tcPr>
            <w:tcW w:w="854" w:type="dxa"/>
            <w:shd w:val="clear" w:color="auto" w:fill="auto"/>
            <w:vAlign w:val="center"/>
          </w:tcPr>
          <w:p w14:paraId="74C19F97" w14:textId="0838D9AE" w:rsidR="00E32B45" w:rsidRPr="0087140F" w:rsidRDefault="00E32B45" w:rsidP="00E32B45">
            <w:pPr>
              <w:pStyle w:val="TF-TEXTO-QUADRO-Centralizado"/>
            </w:pPr>
            <w:r w:rsidRPr="0087140F">
              <w:t>-</w:t>
            </w:r>
          </w:p>
        </w:tc>
        <w:tc>
          <w:tcPr>
            <w:tcW w:w="854" w:type="dxa"/>
            <w:shd w:val="clear" w:color="auto" w:fill="auto"/>
            <w:vAlign w:val="center"/>
          </w:tcPr>
          <w:p w14:paraId="431454B3" w14:textId="0E4D370B" w:rsidR="00E32B45" w:rsidRPr="0087140F" w:rsidRDefault="00E32B45" w:rsidP="00E32B45">
            <w:pPr>
              <w:pStyle w:val="TF-TEXTO-QUADRO-Centralizado"/>
            </w:pPr>
            <w:r w:rsidRPr="0087140F">
              <w:t>-</w:t>
            </w:r>
          </w:p>
        </w:tc>
        <w:tc>
          <w:tcPr>
            <w:tcW w:w="854" w:type="dxa"/>
            <w:shd w:val="clear" w:color="auto" w:fill="auto"/>
            <w:vAlign w:val="center"/>
          </w:tcPr>
          <w:p w14:paraId="7E021FC7" w14:textId="55FFF50B" w:rsidR="00E32B45" w:rsidRPr="0087140F" w:rsidRDefault="00E32B45" w:rsidP="00E32B45">
            <w:pPr>
              <w:pStyle w:val="TF-TEXTO-QUADRO-Centralizado"/>
            </w:pPr>
            <w:r w:rsidRPr="0087140F">
              <w:t>-</w:t>
            </w:r>
          </w:p>
        </w:tc>
        <w:tc>
          <w:tcPr>
            <w:tcW w:w="855" w:type="dxa"/>
            <w:shd w:val="clear" w:color="auto" w:fill="auto"/>
            <w:vAlign w:val="center"/>
          </w:tcPr>
          <w:p w14:paraId="328A23CF" w14:textId="5E37AE04" w:rsidR="00E32B45" w:rsidRPr="0087140F" w:rsidRDefault="00E32B45" w:rsidP="00E32B45">
            <w:pPr>
              <w:pStyle w:val="TF-TEXTO-QUADRO-Centralizado"/>
            </w:pPr>
            <w:r w:rsidRPr="0087140F">
              <w:t>100%</w:t>
            </w:r>
          </w:p>
        </w:tc>
      </w:tr>
      <w:tr w:rsidR="00E32B45" w:rsidRPr="0087140F" w14:paraId="6767C456" w14:textId="77777777" w:rsidTr="00381E72">
        <w:trPr>
          <w:trHeight w:val="397"/>
        </w:trPr>
        <w:tc>
          <w:tcPr>
            <w:tcW w:w="4961" w:type="dxa"/>
            <w:shd w:val="clear" w:color="auto" w:fill="auto"/>
            <w:vAlign w:val="center"/>
          </w:tcPr>
          <w:p w14:paraId="416DF172" w14:textId="5477D265" w:rsidR="00E32B45" w:rsidRPr="0087140F" w:rsidRDefault="00E32B45" w:rsidP="00E32B45">
            <w:pPr>
              <w:pStyle w:val="TF-TEXTO-QUADRO-Centralizado"/>
              <w:jc w:val="left"/>
            </w:pPr>
            <w:r w:rsidRPr="0087140F">
              <w:t>Você precisaria do apoio de uma pessoa para utilizar o aplicativo?</w:t>
            </w:r>
          </w:p>
        </w:tc>
        <w:tc>
          <w:tcPr>
            <w:tcW w:w="854" w:type="dxa"/>
            <w:shd w:val="clear" w:color="auto" w:fill="auto"/>
            <w:vAlign w:val="center"/>
          </w:tcPr>
          <w:p w14:paraId="31D489BE" w14:textId="0B8844CA" w:rsidR="00E32B45" w:rsidRPr="0087140F" w:rsidRDefault="00E32B45" w:rsidP="00E32B45">
            <w:pPr>
              <w:pStyle w:val="TF-TEXTO-QUADRO-Centralizado"/>
            </w:pPr>
            <w:r w:rsidRPr="0087140F">
              <w:t>50%</w:t>
            </w:r>
          </w:p>
        </w:tc>
        <w:tc>
          <w:tcPr>
            <w:tcW w:w="854" w:type="dxa"/>
            <w:shd w:val="clear" w:color="auto" w:fill="auto"/>
            <w:vAlign w:val="center"/>
          </w:tcPr>
          <w:p w14:paraId="41B50402" w14:textId="77777777" w:rsidR="00E32B45" w:rsidRPr="0087140F" w:rsidRDefault="00E32B45" w:rsidP="00E32B45">
            <w:pPr>
              <w:pStyle w:val="TF-TEXTO-QUADRO-Centralizado"/>
            </w:pPr>
            <w:r w:rsidRPr="0087140F">
              <w:t>-</w:t>
            </w:r>
          </w:p>
        </w:tc>
        <w:tc>
          <w:tcPr>
            <w:tcW w:w="854" w:type="dxa"/>
            <w:shd w:val="clear" w:color="auto" w:fill="auto"/>
            <w:vAlign w:val="center"/>
          </w:tcPr>
          <w:p w14:paraId="58678D3A" w14:textId="76B35464" w:rsidR="00E32B45" w:rsidRPr="0087140F" w:rsidRDefault="00E32B45" w:rsidP="00E32B45">
            <w:pPr>
              <w:pStyle w:val="TF-TEXTO-QUADRO-Centralizado"/>
            </w:pPr>
            <w:r w:rsidRPr="0087140F">
              <w:t>-</w:t>
            </w:r>
          </w:p>
        </w:tc>
        <w:tc>
          <w:tcPr>
            <w:tcW w:w="854" w:type="dxa"/>
            <w:shd w:val="clear" w:color="auto" w:fill="auto"/>
            <w:vAlign w:val="center"/>
          </w:tcPr>
          <w:p w14:paraId="17A1D55F" w14:textId="77777777" w:rsidR="00E32B45" w:rsidRPr="0087140F" w:rsidRDefault="00E32B45" w:rsidP="00E32B45">
            <w:pPr>
              <w:pStyle w:val="TF-TEXTO-QUADRO-Centralizado"/>
            </w:pPr>
            <w:r w:rsidRPr="0087140F">
              <w:t>-</w:t>
            </w:r>
          </w:p>
        </w:tc>
        <w:tc>
          <w:tcPr>
            <w:tcW w:w="855" w:type="dxa"/>
            <w:shd w:val="clear" w:color="auto" w:fill="auto"/>
            <w:vAlign w:val="center"/>
          </w:tcPr>
          <w:p w14:paraId="3683552F" w14:textId="1520BBC3" w:rsidR="00E32B45" w:rsidRPr="0087140F" w:rsidRDefault="00E32B45" w:rsidP="00E32B45">
            <w:pPr>
              <w:pStyle w:val="TF-TEXTO-QUADRO-Centralizado"/>
            </w:pPr>
            <w:r w:rsidRPr="0087140F">
              <w:t>50%</w:t>
            </w:r>
          </w:p>
        </w:tc>
      </w:tr>
      <w:tr w:rsidR="00E32B45" w:rsidRPr="0087140F" w14:paraId="223D7038" w14:textId="77777777" w:rsidTr="00381E72">
        <w:trPr>
          <w:trHeight w:val="397"/>
        </w:trPr>
        <w:tc>
          <w:tcPr>
            <w:tcW w:w="4961" w:type="dxa"/>
            <w:shd w:val="clear" w:color="auto" w:fill="auto"/>
            <w:vAlign w:val="center"/>
          </w:tcPr>
          <w:p w14:paraId="12E41666" w14:textId="2430C1AD" w:rsidR="00E32B45" w:rsidRPr="0087140F" w:rsidRDefault="00E32B45" w:rsidP="00E32B45">
            <w:pPr>
              <w:pStyle w:val="TF-TEXTO-QUADRO-Centralizado"/>
              <w:jc w:val="left"/>
            </w:pPr>
            <w:r w:rsidRPr="0087140F">
              <w:t>Você acha que exibição a marcação/identificação dos neurônios atípicos encontrados é de fácil interpretação?</w:t>
            </w:r>
          </w:p>
        </w:tc>
        <w:tc>
          <w:tcPr>
            <w:tcW w:w="854" w:type="dxa"/>
            <w:shd w:val="clear" w:color="auto" w:fill="auto"/>
            <w:vAlign w:val="center"/>
          </w:tcPr>
          <w:p w14:paraId="533C03E5" w14:textId="61C0FD43" w:rsidR="00E32B45" w:rsidRPr="0087140F" w:rsidRDefault="00E32B45" w:rsidP="00E32B45">
            <w:pPr>
              <w:pStyle w:val="TF-TEXTO-QUADRO-Centralizado"/>
            </w:pPr>
            <w:r w:rsidRPr="0087140F">
              <w:t>-</w:t>
            </w:r>
          </w:p>
        </w:tc>
        <w:tc>
          <w:tcPr>
            <w:tcW w:w="854" w:type="dxa"/>
            <w:shd w:val="clear" w:color="auto" w:fill="auto"/>
            <w:vAlign w:val="center"/>
          </w:tcPr>
          <w:p w14:paraId="406E54EA" w14:textId="572D2824" w:rsidR="00E32B45" w:rsidRPr="0087140F" w:rsidRDefault="00E32B45" w:rsidP="00E32B45">
            <w:pPr>
              <w:pStyle w:val="TF-TEXTO-QUADRO-Centralizado"/>
            </w:pPr>
            <w:r w:rsidRPr="0087140F">
              <w:t>-</w:t>
            </w:r>
          </w:p>
        </w:tc>
        <w:tc>
          <w:tcPr>
            <w:tcW w:w="854" w:type="dxa"/>
            <w:shd w:val="clear" w:color="auto" w:fill="auto"/>
            <w:vAlign w:val="center"/>
          </w:tcPr>
          <w:p w14:paraId="63BC5DFC" w14:textId="46D8B8DA" w:rsidR="00E32B45" w:rsidRPr="0087140F" w:rsidRDefault="00E32B45" w:rsidP="00E32B45">
            <w:pPr>
              <w:pStyle w:val="TF-TEXTO-QUADRO-Centralizado"/>
            </w:pPr>
            <w:r w:rsidRPr="0087140F">
              <w:t>-</w:t>
            </w:r>
          </w:p>
        </w:tc>
        <w:tc>
          <w:tcPr>
            <w:tcW w:w="854" w:type="dxa"/>
            <w:shd w:val="clear" w:color="auto" w:fill="auto"/>
            <w:vAlign w:val="center"/>
          </w:tcPr>
          <w:p w14:paraId="4C6E899A" w14:textId="272A535A" w:rsidR="00E32B45" w:rsidRPr="0087140F" w:rsidRDefault="00E32B45" w:rsidP="00E32B45">
            <w:pPr>
              <w:pStyle w:val="TF-TEXTO-QUADRO-Centralizado"/>
            </w:pPr>
            <w:r w:rsidRPr="0087140F">
              <w:t>-</w:t>
            </w:r>
          </w:p>
        </w:tc>
        <w:tc>
          <w:tcPr>
            <w:tcW w:w="855" w:type="dxa"/>
            <w:shd w:val="clear" w:color="auto" w:fill="auto"/>
            <w:vAlign w:val="center"/>
          </w:tcPr>
          <w:p w14:paraId="47A1B8DA" w14:textId="48801EE0" w:rsidR="00E32B45" w:rsidRPr="0087140F" w:rsidRDefault="00E32B45" w:rsidP="00E32B45">
            <w:pPr>
              <w:pStyle w:val="TF-TEXTO-QUADRO-Centralizado"/>
            </w:pPr>
            <w:r w:rsidRPr="0087140F">
              <w:t>100%</w:t>
            </w:r>
          </w:p>
        </w:tc>
      </w:tr>
      <w:tr w:rsidR="00E32B45" w:rsidRPr="0087140F" w14:paraId="1DDB8276" w14:textId="77777777" w:rsidTr="00381E72">
        <w:trPr>
          <w:trHeight w:val="397"/>
        </w:trPr>
        <w:tc>
          <w:tcPr>
            <w:tcW w:w="4961" w:type="dxa"/>
            <w:shd w:val="clear" w:color="auto" w:fill="auto"/>
            <w:vAlign w:val="center"/>
          </w:tcPr>
          <w:p w14:paraId="2A06D2D6" w14:textId="5EAEAA07" w:rsidR="00E32B45" w:rsidRPr="0087140F" w:rsidRDefault="00E32B45" w:rsidP="00E32B45">
            <w:pPr>
              <w:pStyle w:val="TF-TEXTO-QUADRO-Centralizado"/>
              <w:jc w:val="left"/>
            </w:pPr>
            <w:r w:rsidRPr="0087140F">
              <w:t>O aplicativo realiza a análise de neurônios atípicos em um tempo adequado</w:t>
            </w:r>
          </w:p>
        </w:tc>
        <w:tc>
          <w:tcPr>
            <w:tcW w:w="854" w:type="dxa"/>
            <w:shd w:val="clear" w:color="auto" w:fill="auto"/>
            <w:vAlign w:val="center"/>
          </w:tcPr>
          <w:p w14:paraId="62D321F3" w14:textId="590B8A50" w:rsidR="00E32B45" w:rsidRPr="0087140F" w:rsidRDefault="00E32B45" w:rsidP="00E32B45">
            <w:pPr>
              <w:pStyle w:val="TF-TEXTO-QUADRO-Centralizado"/>
            </w:pPr>
            <w:r w:rsidRPr="0087140F">
              <w:t>-</w:t>
            </w:r>
          </w:p>
        </w:tc>
        <w:tc>
          <w:tcPr>
            <w:tcW w:w="854" w:type="dxa"/>
            <w:shd w:val="clear" w:color="auto" w:fill="auto"/>
            <w:vAlign w:val="center"/>
          </w:tcPr>
          <w:p w14:paraId="58CA48AF" w14:textId="085202F0" w:rsidR="00E32B45" w:rsidRPr="0087140F" w:rsidRDefault="00E32B45" w:rsidP="00E32B45">
            <w:pPr>
              <w:pStyle w:val="TF-TEXTO-QUADRO-Centralizado"/>
            </w:pPr>
            <w:r w:rsidRPr="0087140F">
              <w:t>-</w:t>
            </w:r>
          </w:p>
        </w:tc>
        <w:tc>
          <w:tcPr>
            <w:tcW w:w="854" w:type="dxa"/>
            <w:shd w:val="clear" w:color="auto" w:fill="auto"/>
            <w:vAlign w:val="center"/>
          </w:tcPr>
          <w:p w14:paraId="63534082" w14:textId="479FD769" w:rsidR="00E32B45" w:rsidRPr="0087140F" w:rsidRDefault="00E32B45" w:rsidP="00E32B45">
            <w:pPr>
              <w:pStyle w:val="TF-TEXTO-QUADRO-Centralizado"/>
            </w:pPr>
            <w:r w:rsidRPr="0087140F">
              <w:t>-</w:t>
            </w:r>
          </w:p>
        </w:tc>
        <w:tc>
          <w:tcPr>
            <w:tcW w:w="854" w:type="dxa"/>
            <w:shd w:val="clear" w:color="auto" w:fill="auto"/>
            <w:vAlign w:val="center"/>
          </w:tcPr>
          <w:p w14:paraId="0BDE9A64" w14:textId="5BD06F7E" w:rsidR="00E32B45" w:rsidRPr="0087140F" w:rsidRDefault="00E32B45" w:rsidP="00E32B45">
            <w:pPr>
              <w:pStyle w:val="TF-TEXTO-QUADRO-Centralizado"/>
            </w:pPr>
            <w:r w:rsidRPr="0087140F">
              <w:t>-</w:t>
            </w:r>
          </w:p>
        </w:tc>
        <w:tc>
          <w:tcPr>
            <w:tcW w:w="855" w:type="dxa"/>
            <w:shd w:val="clear" w:color="auto" w:fill="auto"/>
            <w:vAlign w:val="center"/>
          </w:tcPr>
          <w:p w14:paraId="75D595AA" w14:textId="74B13295" w:rsidR="00E32B45" w:rsidRPr="0087140F" w:rsidRDefault="00E32B45" w:rsidP="00E32B45">
            <w:pPr>
              <w:pStyle w:val="TF-TEXTO-QUADRO-Centralizado"/>
            </w:pPr>
            <w:r w:rsidRPr="0087140F">
              <w:t>100%</w:t>
            </w:r>
          </w:p>
        </w:tc>
      </w:tr>
      <w:tr w:rsidR="00E32B45" w:rsidRPr="0087140F" w14:paraId="150C3BF0" w14:textId="77777777" w:rsidTr="00381E72">
        <w:trPr>
          <w:trHeight w:val="397"/>
        </w:trPr>
        <w:tc>
          <w:tcPr>
            <w:tcW w:w="4961" w:type="dxa"/>
            <w:shd w:val="clear" w:color="auto" w:fill="auto"/>
            <w:vAlign w:val="center"/>
          </w:tcPr>
          <w:p w14:paraId="0928AB55" w14:textId="71333225" w:rsidR="00E32B45" w:rsidRPr="0087140F" w:rsidRDefault="00E32B45" w:rsidP="00E32B45">
            <w:pPr>
              <w:pStyle w:val="TF-TEXTO-QUADRO-Centralizado"/>
              <w:jc w:val="left"/>
            </w:pPr>
            <w:r w:rsidRPr="0087140F">
              <w:t>Às vezes, não sei o que fazer no aplicativo</w:t>
            </w:r>
          </w:p>
        </w:tc>
        <w:tc>
          <w:tcPr>
            <w:tcW w:w="854" w:type="dxa"/>
            <w:shd w:val="clear" w:color="auto" w:fill="auto"/>
            <w:vAlign w:val="center"/>
          </w:tcPr>
          <w:p w14:paraId="784193C6" w14:textId="5FBE5F31" w:rsidR="00E32B45" w:rsidRPr="0087140F" w:rsidRDefault="00E32B45" w:rsidP="00E32B45">
            <w:pPr>
              <w:pStyle w:val="TF-TEXTO-QUADRO-Centralizado"/>
            </w:pPr>
            <w:r w:rsidRPr="0087140F">
              <w:t>100%</w:t>
            </w:r>
          </w:p>
        </w:tc>
        <w:tc>
          <w:tcPr>
            <w:tcW w:w="854" w:type="dxa"/>
            <w:shd w:val="clear" w:color="auto" w:fill="auto"/>
            <w:vAlign w:val="center"/>
          </w:tcPr>
          <w:p w14:paraId="06CF001B" w14:textId="7ACDF7F4" w:rsidR="00E32B45" w:rsidRPr="0087140F" w:rsidRDefault="00E32B45" w:rsidP="00E32B45">
            <w:pPr>
              <w:pStyle w:val="TF-TEXTO-QUADRO-Centralizado"/>
            </w:pPr>
            <w:r w:rsidRPr="0087140F">
              <w:t>-</w:t>
            </w:r>
          </w:p>
        </w:tc>
        <w:tc>
          <w:tcPr>
            <w:tcW w:w="854" w:type="dxa"/>
            <w:shd w:val="clear" w:color="auto" w:fill="auto"/>
            <w:vAlign w:val="center"/>
          </w:tcPr>
          <w:p w14:paraId="4E43B1F2" w14:textId="1902AD6D" w:rsidR="00E32B45" w:rsidRPr="0087140F" w:rsidRDefault="00E32B45" w:rsidP="00E32B45">
            <w:pPr>
              <w:pStyle w:val="TF-TEXTO-QUADRO-Centralizado"/>
            </w:pPr>
            <w:r w:rsidRPr="0087140F">
              <w:t>-</w:t>
            </w:r>
          </w:p>
        </w:tc>
        <w:tc>
          <w:tcPr>
            <w:tcW w:w="854" w:type="dxa"/>
            <w:shd w:val="clear" w:color="auto" w:fill="auto"/>
            <w:vAlign w:val="center"/>
          </w:tcPr>
          <w:p w14:paraId="160E7C37" w14:textId="75F54B5A" w:rsidR="00E32B45" w:rsidRPr="0087140F" w:rsidRDefault="00E32B45" w:rsidP="00E32B45">
            <w:pPr>
              <w:pStyle w:val="TF-TEXTO-QUADRO-Centralizado"/>
            </w:pPr>
            <w:r w:rsidRPr="0087140F">
              <w:t>-</w:t>
            </w:r>
          </w:p>
        </w:tc>
        <w:tc>
          <w:tcPr>
            <w:tcW w:w="855" w:type="dxa"/>
            <w:shd w:val="clear" w:color="auto" w:fill="auto"/>
            <w:vAlign w:val="center"/>
          </w:tcPr>
          <w:p w14:paraId="44C001A7" w14:textId="6A7CC0CE" w:rsidR="00E32B45" w:rsidRPr="0087140F" w:rsidRDefault="00E32B45" w:rsidP="00E32B45">
            <w:pPr>
              <w:pStyle w:val="TF-TEXTO-QUADRO-Centralizado"/>
            </w:pPr>
            <w:r w:rsidRPr="0087140F">
              <w:t>-</w:t>
            </w:r>
          </w:p>
        </w:tc>
      </w:tr>
      <w:tr w:rsidR="00E32B45" w:rsidRPr="0087140F" w14:paraId="45A327AF" w14:textId="77777777" w:rsidTr="00381E72">
        <w:trPr>
          <w:trHeight w:val="397"/>
        </w:trPr>
        <w:tc>
          <w:tcPr>
            <w:tcW w:w="4961" w:type="dxa"/>
            <w:shd w:val="clear" w:color="auto" w:fill="auto"/>
            <w:vAlign w:val="center"/>
          </w:tcPr>
          <w:p w14:paraId="1164189E" w14:textId="74CFE166" w:rsidR="00E32B45" w:rsidRPr="0087140F" w:rsidRDefault="00E32B45" w:rsidP="00E32B45">
            <w:pPr>
              <w:pStyle w:val="TF-TEXTO-QUADRO-Centralizado"/>
              <w:jc w:val="left"/>
            </w:pPr>
            <w:r w:rsidRPr="0087140F">
              <w:t>O aplicativo tem uma boa fluidez entre as telas (não trava)</w:t>
            </w:r>
          </w:p>
        </w:tc>
        <w:tc>
          <w:tcPr>
            <w:tcW w:w="854" w:type="dxa"/>
            <w:shd w:val="clear" w:color="auto" w:fill="auto"/>
            <w:vAlign w:val="center"/>
          </w:tcPr>
          <w:p w14:paraId="4811223D" w14:textId="77777777" w:rsidR="00E32B45" w:rsidRPr="0087140F" w:rsidRDefault="00E32B45" w:rsidP="00E32B45">
            <w:pPr>
              <w:pStyle w:val="TF-TEXTO-QUADRO-Centralizado"/>
            </w:pPr>
            <w:r w:rsidRPr="0087140F">
              <w:t>-</w:t>
            </w:r>
          </w:p>
        </w:tc>
        <w:tc>
          <w:tcPr>
            <w:tcW w:w="854" w:type="dxa"/>
            <w:shd w:val="clear" w:color="auto" w:fill="auto"/>
            <w:vAlign w:val="center"/>
          </w:tcPr>
          <w:p w14:paraId="545B6AE1" w14:textId="77777777" w:rsidR="00E32B45" w:rsidRPr="0087140F" w:rsidRDefault="00E32B45" w:rsidP="00E32B45">
            <w:pPr>
              <w:pStyle w:val="TF-TEXTO-QUADRO-Centralizado"/>
            </w:pPr>
            <w:r w:rsidRPr="0087140F">
              <w:t>-</w:t>
            </w:r>
          </w:p>
        </w:tc>
        <w:tc>
          <w:tcPr>
            <w:tcW w:w="854" w:type="dxa"/>
            <w:shd w:val="clear" w:color="auto" w:fill="auto"/>
            <w:vAlign w:val="center"/>
          </w:tcPr>
          <w:p w14:paraId="52202915" w14:textId="77777777" w:rsidR="00E32B45" w:rsidRPr="0087140F" w:rsidRDefault="00E32B45" w:rsidP="00E32B45">
            <w:pPr>
              <w:pStyle w:val="TF-TEXTO-QUADRO-Centralizado"/>
            </w:pPr>
            <w:r w:rsidRPr="0087140F">
              <w:t>-</w:t>
            </w:r>
          </w:p>
        </w:tc>
        <w:tc>
          <w:tcPr>
            <w:tcW w:w="854" w:type="dxa"/>
            <w:shd w:val="clear" w:color="auto" w:fill="auto"/>
            <w:vAlign w:val="center"/>
          </w:tcPr>
          <w:p w14:paraId="36D4E152" w14:textId="42650AFC" w:rsidR="00E32B45" w:rsidRPr="0087140F" w:rsidRDefault="00E32B45" w:rsidP="00E32B45">
            <w:pPr>
              <w:pStyle w:val="TF-TEXTO-QUADRO-Centralizado"/>
            </w:pPr>
            <w:r w:rsidRPr="0087140F">
              <w:t>50%</w:t>
            </w:r>
          </w:p>
        </w:tc>
        <w:tc>
          <w:tcPr>
            <w:tcW w:w="855" w:type="dxa"/>
            <w:shd w:val="clear" w:color="auto" w:fill="auto"/>
            <w:vAlign w:val="center"/>
          </w:tcPr>
          <w:p w14:paraId="1FD4E6B3" w14:textId="2EA074DB" w:rsidR="00E32B45" w:rsidRPr="0087140F" w:rsidRDefault="00E32B45" w:rsidP="00E32B45">
            <w:pPr>
              <w:pStyle w:val="TF-TEXTO-QUADRO-Centralizado"/>
            </w:pPr>
            <w:r w:rsidRPr="0087140F">
              <w:t>50%</w:t>
            </w:r>
          </w:p>
        </w:tc>
      </w:tr>
      <w:tr w:rsidR="00E32B45" w:rsidRPr="0087140F" w14:paraId="44E6E093" w14:textId="77777777" w:rsidTr="00381E72">
        <w:trPr>
          <w:trHeight w:val="397"/>
        </w:trPr>
        <w:tc>
          <w:tcPr>
            <w:tcW w:w="4961" w:type="dxa"/>
            <w:shd w:val="clear" w:color="auto" w:fill="auto"/>
            <w:vAlign w:val="center"/>
          </w:tcPr>
          <w:p w14:paraId="1F36496E" w14:textId="5EAAB757" w:rsidR="00E32B45" w:rsidRPr="0087140F" w:rsidRDefault="00E32B45" w:rsidP="00E32B45">
            <w:pPr>
              <w:pStyle w:val="TF-TEXTO-QUADRO-Centralizado"/>
              <w:jc w:val="left"/>
            </w:pPr>
            <w:r w:rsidRPr="0087140F">
              <w:t>Recomendaria este aplicativo para outra pessoa</w:t>
            </w:r>
          </w:p>
        </w:tc>
        <w:tc>
          <w:tcPr>
            <w:tcW w:w="854" w:type="dxa"/>
            <w:shd w:val="clear" w:color="auto" w:fill="auto"/>
            <w:vAlign w:val="center"/>
          </w:tcPr>
          <w:p w14:paraId="00ABC72C" w14:textId="77777777" w:rsidR="00E32B45" w:rsidRPr="0087140F" w:rsidRDefault="00E32B45" w:rsidP="00E32B45">
            <w:pPr>
              <w:pStyle w:val="TF-TEXTO-QUADRO-Centralizado"/>
            </w:pPr>
            <w:r w:rsidRPr="0087140F">
              <w:t>-</w:t>
            </w:r>
          </w:p>
        </w:tc>
        <w:tc>
          <w:tcPr>
            <w:tcW w:w="854" w:type="dxa"/>
            <w:shd w:val="clear" w:color="auto" w:fill="auto"/>
            <w:vAlign w:val="center"/>
          </w:tcPr>
          <w:p w14:paraId="59049E07" w14:textId="77777777" w:rsidR="00E32B45" w:rsidRPr="0087140F" w:rsidRDefault="00E32B45" w:rsidP="00E32B45">
            <w:pPr>
              <w:pStyle w:val="TF-TEXTO-QUADRO-Centralizado"/>
            </w:pPr>
            <w:r w:rsidRPr="0087140F">
              <w:t>-</w:t>
            </w:r>
          </w:p>
        </w:tc>
        <w:tc>
          <w:tcPr>
            <w:tcW w:w="854" w:type="dxa"/>
            <w:shd w:val="clear" w:color="auto" w:fill="auto"/>
            <w:vAlign w:val="center"/>
          </w:tcPr>
          <w:p w14:paraId="212F517B" w14:textId="77777777" w:rsidR="00E32B45" w:rsidRPr="0087140F" w:rsidRDefault="00E32B45" w:rsidP="00E32B45">
            <w:pPr>
              <w:pStyle w:val="TF-TEXTO-QUADRO-Centralizado"/>
            </w:pPr>
            <w:r w:rsidRPr="0087140F">
              <w:t>-</w:t>
            </w:r>
          </w:p>
        </w:tc>
        <w:tc>
          <w:tcPr>
            <w:tcW w:w="854" w:type="dxa"/>
            <w:shd w:val="clear" w:color="auto" w:fill="auto"/>
            <w:vAlign w:val="center"/>
          </w:tcPr>
          <w:p w14:paraId="2F559FF2" w14:textId="77777777" w:rsidR="00E32B45" w:rsidRPr="0087140F" w:rsidRDefault="00E32B45" w:rsidP="00E32B45">
            <w:pPr>
              <w:pStyle w:val="TF-TEXTO-QUADRO-Centralizado"/>
            </w:pPr>
            <w:r w:rsidRPr="0087140F">
              <w:t>-</w:t>
            </w:r>
          </w:p>
        </w:tc>
        <w:tc>
          <w:tcPr>
            <w:tcW w:w="855" w:type="dxa"/>
            <w:shd w:val="clear" w:color="auto" w:fill="auto"/>
            <w:vAlign w:val="center"/>
          </w:tcPr>
          <w:p w14:paraId="02E5CC9A" w14:textId="0EE73751" w:rsidR="00E32B45" w:rsidRPr="0087140F" w:rsidRDefault="00E32B45" w:rsidP="00E32B45">
            <w:pPr>
              <w:pStyle w:val="TF-TEXTO-QUADRO-Centralizado"/>
            </w:pPr>
            <w:r w:rsidRPr="0087140F">
              <w:t>100</w:t>
            </w:r>
            <w:ins w:id="579" w:author="Dalton Solano dos Reis" w:date="2024-12-11T09:38:00Z" w16du:dateUtc="2024-12-11T12:38:00Z">
              <w:r w:rsidR="005C1259">
                <w:t xml:space="preserve"> </w:t>
              </w:r>
            </w:ins>
            <w:del w:id="580" w:author="Dalton Solano dos Reis" w:date="2024-12-11T09:38:00Z" w16du:dateUtc="2024-12-11T12:38:00Z">
              <w:r w:rsidRPr="0087140F" w:rsidDel="005C1259">
                <w:delText>,00</w:delText>
              </w:r>
            </w:del>
            <w:r w:rsidRPr="0087140F">
              <w:t>%</w:t>
            </w:r>
          </w:p>
        </w:tc>
      </w:tr>
      <w:tr w:rsidR="00E32B45" w:rsidRPr="0087140F" w14:paraId="521538A1" w14:textId="77777777" w:rsidTr="00381E72">
        <w:trPr>
          <w:trHeight w:val="397"/>
        </w:trPr>
        <w:tc>
          <w:tcPr>
            <w:tcW w:w="4961" w:type="dxa"/>
            <w:shd w:val="clear" w:color="auto" w:fill="auto"/>
            <w:vAlign w:val="center"/>
          </w:tcPr>
          <w:p w14:paraId="7F98346D" w14:textId="4519E06B" w:rsidR="00E32B45" w:rsidRPr="0087140F" w:rsidRDefault="00E32B45" w:rsidP="00E32B45">
            <w:pPr>
              <w:pStyle w:val="TF-TEXTO-QUADRO-Centralizado"/>
              <w:jc w:val="left"/>
            </w:pPr>
            <w:r w:rsidRPr="0087140F">
              <w:t>Acredito que este aplicativo pode ajudar o processo de análise de neurônios atípicos</w:t>
            </w:r>
          </w:p>
        </w:tc>
        <w:tc>
          <w:tcPr>
            <w:tcW w:w="854" w:type="dxa"/>
            <w:shd w:val="clear" w:color="auto" w:fill="auto"/>
            <w:vAlign w:val="center"/>
          </w:tcPr>
          <w:p w14:paraId="0D202F04" w14:textId="5D043C71" w:rsidR="00E32B45" w:rsidRPr="0087140F" w:rsidRDefault="00E32B45" w:rsidP="00E32B45">
            <w:pPr>
              <w:pStyle w:val="TF-TEXTO-QUADRO-Centralizado"/>
            </w:pPr>
            <w:r w:rsidRPr="0087140F">
              <w:t>-</w:t>
            </w:r>
          </w:p>
        </w:tc>
        <w:tc>
          <w:tcPr>
            <w:tcW w:w="854" w:type="dxa"/>
            <w:shd w:val="clear" w:color="auto" w:fill="auto"/>
            <w:vAlign w:val="center"/>
          </w:tcPr>
          <w:p w14:paraId="26B851D8" w14:textId="068F98CA" w:rsidR="00E32B45" w:rsidRPr="0087140F" w:rsidRDefault="00E32B45" w:rsidP="00E32B45">
            <w:pPr>
              <w:pStyle w:val="TF-TEXTO-QUADRO-Centralizado"/>
            </w:pPr>
            <w:r w:rsidRPr="0087140F">
              <w:t>-</w:t>
            </w:r>
          </w:p>
        </w:tc>
        <w:tc>
          <w:tcPr>
            <w:tcW w:w="854" w:type="dxa"/>
            <w:shd w:val="clear" w:color="auto" w:fill="auto"/>
            <w:vAlign w:val="center"/>
          </w:tcPr>
          <w:p w14:paraId="08289773" w14:textId="4DE539C6" w:rsidR="00E32B45" w:rsidRPr="0087140F" w:rsidRDefault="00E32B45" w:rsidP="00E32B45">
            <w:pPr>
              <w:pStyle w:val="TF-TEXTO-QUADRO-Centralizado"/>
            </w:pPr>
            <w:r w:rsidRPr="0087140F">
              <w:t>-</w:t>
            </w:r>
          </w:p>
        </w:tc>
        <w:tc>
          <w:tcPr>
            <w:tcW w:w="854" w:type="dxa"/>
            <w:shd w:val="clear" w:color="auto" w:fill="auto"/>
            <w:vAlign w:val="center"/>
          </w:tcPr>
          <w:p w14:paraId="1846D14D" w14:textId="6DE64A34" w:rsidR="00E32B45" w:rsidRPr="0087140F" w:rsidRDefault="00E32B45" w:rsidP="00E32B45">
            <w:pPr>
              <w:pStyle w:val="TF-TEXTO-QUADRO-Centralizado"/>
            </w:pPr>
            <w:r w:rsidRPr="0087140F">
              <w:t>-</w:t>
            </w:r>
          </w:p>
        </w:tc>
        <w:tc>
          <w:tcPr>
            <w:tcW w:w="855" w:type="dxa"/>
            <w:shd w:val="clear" w:color="auto" w:fill="auto"/>
            <w:vAlign w:val="center"/>
          </w:tcPr>
          <w:p w14:paraId="6FD82520" w14:textId="2336DD9D" w:rsidR="00E32B45" w:rsidRPr="0087140F" w:rsidRDefault="00E32B45" w:rsidP="00E32B45">
            <w:pPr>
              <w:pStyle w:val="TF-TEXTO-QUADRO-Centralizado"/>
            </w:pPr>
            <w:r w:rsidRPr="0087140F">
              <w:t>100</w:t>
            </w:r>
            <w:ins w:id="581" w:author="Dalton Solano dos Reis" w:date="2024-12-11T09:38:00Z" w16du:dateUtc="2024-12-11T12:38:00Z">
              <w:r w:rsidR="005C1259">
                <w:t xml:space="preserve"> </w:t>
              </w:r>
            </w:ins>
            <w:del w:id="582" w:author="Dalton Solano dos Reis" w:date="2024-12-11T09:38:00Z" w16du:dateUtc="2024-12-11T12:38:00Z">
              <w:r w:rsidRPr="0087140F" w:rsidDel="005C1259">
                <w:delText>,00</w:delText>
              </w:r>
            </w:del>
            <w:r w:rsidRPr="0087140F">
              <w:t>%</w:t>
            </w:r>
          </w:p>
        </w:tc>
      </w:tr>
    </w:tbl>
    <w:p w14:paraId="65B8EB41" w14:textId="5B67D2EC" w:rsidR="00E23D74" w:rsidRPr="0087140F" w:rsidRDefault="00E32B45" w:rsidP="00E23D74">
      <w:pPr>
        <w:pStyle w:val="TF-FONTE"/>
        <w:spacing w:line="360" w:lineRule="auto"/>
      </w:pPr>
      <w:r w:rsidRPr="0087140F">
        <w:t xml:space="preserve">Fonte: </w:t>
      </w:r>
      <w:r w:rsidR="00AB755E" w:rsidRPr="0087140F">
        <w:t>elaborado pelos autores.</w:t>
      </w:r>
    </w:p>
    <w:p w14:paraId="276097B2" w14:textId="23143C32" w:rsidR="00E23D74" w:rsidRPr="0087140F" w:rsidRDefault="00E32B45" w:rsidP="00E23D74">
      <w:pPr>
        <w:pStyle w:val="TF-FONTE"/>
        <w:spacing w:line="360" w:lineRule="auto"/>
        <w:ind w:firstLine="709"/>
        <w:jc w:val="both"/>
        <w:rPr>
          <w:sz w:val="24"/>
          <w:szCs w:val="24"/>
        </w:rPr>
      </w:pPr>
      <w:r w:rsidRPr="00381E72">
        <w:rPr>
          <w:rStyle w:val="TF-TEXTOChar"/>
        </w:rPr>
        <w:t xml:space="preserve">A partir da </w:t>
      </w:r>
      <w:r w:rsidR="00A63425" w:rsidRPr="00381E72">
        <w:rPr>
          <w:rStyle w:val="TF-TEXTOChar"/>
        </w:rPr>
        <w:fldChar w:fldCharType="begin"/>
      </w:r>
      <w:r w:rsidR="00A63425" w:rsidRPr="00381E72">
        <w:rPr>
          <w:rStyle w:val="TF-TEXTOChar"/>
        </w:rPr>
        <w:instrText xml:space="preserve"> REF _Ref183992171 \h </w:instrText>
      </w:r>
      <w:r w:rsidR="00381E72">
        <w:rPr>
          <w:rStyle w:val="TF-TEXTOChar"/>
        </w:rPr>
        <w:instrText xml:space="preserve"> \* MERGEFORMAT </w:instrText>
      </w:r>
      <w:r w:rsidR="00A63425" w:rsidRPr="00381E72">
        <w:rPr>
          <w:rStyle w:val="TF-TEXTOChar"/>
        </w:rPr>
      </w:r>
      <w:r w:rsidR="00A63425" w:rsidRPr="00381E72">
        <w:rPr>
          <w:rStyle w:val="TF-TEXTOChar"/>
        </w:rPr>
        <w:fldChar w:fldCharType="separate"/>
      </w:r>
      <w:r w:rsidR="008809CA" w:rsidRPr="008809CA">
        <w:rPr>
          <w:rStyle w:val="TF-TEXTOChar"/>
        </w:rPr>
        <w:t>Tabela 2</w:t>
      </w:r>
      <w:r w:rsidR="00A63425" w:rsidRPr="00381E72">
        <w:rPr>
          <w:rStyle w:val="TF-TEXTOChar"/>
        </w:rPr>
        <w:fldChar w:fldCharType="end"/>
      </w:r>
      <w:r w:rsidRPr="00381E72">
        <w:rPr>
          <w:rStyle w:val="TF-TEXTOChar"/>
        </w:rPr>
        <w:t>, é possível dividir a análise entre os aspectos relacionados à usabilidade e as funcionalidades do aplicativo.</w:t>
      </w:r>
      <w:r w:rsidR="006028D7" w:rsidRPr="00381E72">
        <w:rPr>
          <w:rStyle w:val="TF-TEXTOChar"/>
        </w:rPr>
        <w:t xml:space="preserve"> </w:t>
      </w:r>
      <w:r w:rsidRPr="00381E72">
        <w:rPr>
          <w:rStyle w:val="TF-TEXTOChar"/>
        </w:rPr>
        <w:t>Em relação à usabilidade, todos os usuários (100%) consideraram o design da interface atraente, a navegação fácil e os símbolos e ícones claros e intuitivos. Além disso, a realização de cadastros de imagens e a busca por informações no aplicativo foram avaliadas positivamente, com todos os usuários afirmando que essas tarefas são fáceis de realizar. No entanto, metade dos usuários relatou necessitar de apoio para utilizar o aplicativo, e todos afirmaram, em algum momento, não saber o que fazer, evidenciando a necessidade de melhorias na orientação ao usuário. Já a fluidez entre as telas foi avaliada como satisfatória por 50% dos participantes, com o restante classificando-a como muito boa</w:t>
      </w:r>
      <w:r w:rsidRPr="0087140F">
        <w:rPr>
          <w:sz w:val="24"/>
          <w:szCs w:val="24"/>
        </w:rPr>
        <w:t>.</w:t>
      </w:r>
    </w:p>
    <w:p w14:paraId="0025A98A" w14:textId="23AA1DE8" w:rsidR="00E23D74" w:rsidRPr="0087140F" w:rsidRDefault="00E32B45" w:rsidP="00E23D74">
      <w:pPr>
        <w:pStyle w:val="TF-FONTE"/>
        <w:spacing w:line="360" w:lineRule="auto"/>
        <w:ind w:firstLine="709"/>
        <w:jc w:val="both"/>
        <w:rPr>
          <w:sz w:val="24"/>
          <w:szCs w:val="24"/>
        </w:rPr>
      </w:pPr>
      <w:r w:rsidRPr="0087140F">
        <w:rPr>
          <w:sz w:val="24"/>
          <w:szCs w:val="24"/>
        </w:rPr>
        <w:t>Sobre as funcionalidades, a marcação e identificação de neurônios atípicos foi considerada de fácil interpretação por todos os usuários, assim como o tempo de resposta do aplicativo para realizar análises. Adicionalmente, todos os participantes recomendariam o aplicativo a outras pessoas e acreditam que ele pode contribuir significativamente para o processo de análise de neurônios atípicos.</w:t>
      </w:r>
      <w:r w:rsidR="006028D7" w:rsidRPr="0087140F">
        <w:rPr>
          <w:sz w:val="24"/>
          <w:szCs w:val="24"/>
        </w:rPr>
        <w:t xml:space="preserve"> </w:t>
      </w:r>
      <w:r w:rsidRPr="0087140F">
        <w:rPr>
          <w:sz w:val="24"/>
          <w:szCs w:val="24"/>
        </w:rPr>
        <w:t>Em resumo, o aplicativo foi bem avaliado em termos de design, clareza e funcionalidades, mas requer melhorias na usabilidade para minimizar as dificuldades relatadas por parte dos usuários.</w:t>
      </w:r>
    </w:p>
    <w:p w14:paraId="2786C777" w14:textId="77777777" w:rsidR="00400675" w:rsidRPr="0087140F" w:rsidRDefault="00E32B45" w:rsidP="00400675">
      <w:pPr>
        <w:pStyle w:val="TF-FONTE"/>
        <w:spacing w:line="360" w:lineRule="auto"/>
        <w:ind w:firstLine="567"/>
        <w:jc w:val="both"/>
        <w:rPr>
          <w:sz w:val="24"/>
          <w:szCs w:val="24"/>
        </w:rPr>
      </w:pPr>
      <w:r w:rsidRPr="0087140F">
        <w:rPr>
          <w:sz w:val="24"/>
          <w:szCs w:val="24"/>
        </w:rPr>
        <w:lastRenderedPageBreak/>
        <w:t>Ao final do questionário, os usuários tiveram a oportunidade de compartilhar sugestões e opiniões sobre o aplicativo. Dentre as respostas, destacaram-se comentários positivos, como o reconhecimento do potencial do aplicativo em contribuir para questões educacionais e científicas. Como sugestão de melhoria, foi apontada a necessidade de incluir a funcionalidade de dar zoom nas imagens marcadas, o que facilitaria a revisão humana das marcações. No geral, os usuários elogiaram a otimização, rapidez, e a interface bonita e intuitiva do aplicativo.</w:t>
      </w:r>
    </w:p>
    <w:p w14:paraId="53E725CA" w14:textId="77777777" w:rsidR="006028D7" w:rsidRPr="0087140F" w:rsidRDefault="006028D7" w:rsidP="006028D7">
      <w:pPr>
        <w:pStyle w:val="Ttulo1"/>
      </w:pPr>
      <w:bookmarkStart w:id="583" w:name="_Toc184283912"/>
      <w:r w:rsidRPr="0087140F">
        <w:lastRenderedPageBreak/>
        <w:t>CONCLUSÕES</w:t>
      </w:r>
      <w:bookmarkEnd w:id="583"/>
    </w:p>
    <w:p w14:paraId="0E4EE5B9" w14:textId="2E16290A" w:rsidR="00C63469" w:rsidRDefault="00C63469" w:rsidP="00353531">
      <w:pPr>
        <w:pStyle w:val="TF-TEXTO"/>
        <w:ind w:firstLine="677"/>
        <w:rPr>
          <w:highlight w:val="cyan"/>
        </w:rPr>
      </w:pPr>
      <w:r w:rsidRPr="00C63469">
        <w:t xml:space="preserve">A identificação e contagem de neurônios atípicos são desafios complexos para os pesquisadores da neurociência, especialmente em análises manuais realizadas com microscópios. Esses procedimentos dependem amplamente da habilidade humana, estão sujeitos a erros e consomem muito tempo, o que dificulta a obtenção de resultados consistentes e pode levar a diagnósticos imprecisos de doenças mentais, como a doença de Alzheimer. Nesse contexto, este trabalho </w:t>
      </w:r>
      <w:r>
        <w:t>apresentou</w:t>
      </w:r>
      <w:r w:rsidRPr="00C63469">
        <w:t xml:space="preserve"> o desenvolvimento de um modelo de aprendizado de máquina para automatizar e otimizar a identificação e contagem de neurônios atípicos, visando superar as limitações do processo tradicional, que é demorado e suscetível a falhas humanas.</w:t>
      </w:r>
    </w:p>
    <w:p w14:paraId="436DA442" w14:textId="55C9C5CE" w:rsidR="00F932EF" w:rsidRDefault="00BE41DB" w:rsidP="00381E72">
      <w:pPr>
        <w:pStyle w:val="TF-TEXTO"/>
      </w:pPr>
      <w:r w:rsidRPr="00BE41DB">
        <w:t>Quanto aos objetivos específicos, pode-se afirmar que foram atendidos de maneira consistente</w:t>
      </w:r>
      <w:r>
        <w:t xml:space="preserve">. </w:t>
      </w:r>
      <w:r w:rsidR="00F932EF">
        <w:t xml:space="preserve">A segmentação dos neurônios foi realizada utilizando a rede neural </w:t>
      </w:r>
      <w:proofErr w:type="spellStart"/>
      <w:r w:rsidR="00F932EF">
        <w:t>Faster</w:t>
      </w:r>
      <w:proofErr w:type="spellEnd"/>
      <w:r w:rsidR="00F932EF">
        <w:t xml:space="preserve"> R-CNN, que demonstrou bom desempenho em identificar regiões de interesse nas imagens. A extração de características morfológicas permitiu a classificação dos neurônios atípicos, enquanto a validação do modelo incluiu análises detalhadas do tempo de resposta e da precisão em relação aos resultados manuais. A criação de um aplicativo móvel complementou o projeto, fornecendo uma interface amigável para realização de análises, armazenamento e gerenciamento dos dados obtidos.</w:t>
      </w:r>
    </w:p>
    <w:p w14:paraId="10649F16" w14:textId="77777777" w:rsidR="00F932EF" w:rsidRDefault="00F932EF" w:rsidP="00381E72">
      <w:pPr>
        <w:pStyle w:val="TF-TEXTO"/>
      </w:pPr>
      <w:r>
        <w:t xml:space="preserve">As decisões tomadas ao longo do trabalho, como a escolha da região do hipocampo para coleta das imagens e o uso da rede </w:t>
      </w:r>
      <w:proofErr w:type="spellStart"/>
      <w:r>
        <w:t>Faster</w:t>
      </w:r>
      <w:proofErr w:type="spellEnd"/>
      <w:r>
        <w:t xml:space="preserve"> R-CNN, mostraram-se adequadas para os objetivos propostos. O uso da plataforma Google </w:t>
      </w:r>
      <w:proofErr w:type="spellStart"/>
      <w:r>
        <w:t>Colab</w:t>
      </w:r>
      <w:proofErr w:type="spellEnd"/>
      <w:r>
        <w:t xml:space="preserve"> permitiu viabilizar o treinamento do modelo com eficiência computacional, enquanto as técnicas de aumento de dados aumentaram a diversidade do </w:t>
      </w:r>
      <w:proofErr w:type="spellStart"/>
      <w:r w:rsidRPr="00381E72">
        <w:rPr>
          <w:i/>
          <w:iCs/>
        </w:rPr>
        <w:t>dataset</w:t>
      </w:r>
      <w:proofErr w:type="spellEnd"/>
      <w:r>
        <w:t xml:space="preserve"> e contribuíram para a generalização do modelo. As ferramentas empregadas, como </w:t>
      </w:r>
      <w:proofErr w:type="spellStart"/>
      <w:r>
        <w:t>LabelBox</w:t>
      </w:r>
      <w:proofErr w:type="spellEnd"/>
      <w:r>
        <w:t xml:space="preserve">, </w:t>
      </w:r>
      <w:proofErr w:type="spellStart"/>
      <w:r>
        <w:t>PyTorch</w:t>
      </w:r>
      <w:proofErr w:type="spellEnd"/>
      <w:r>
        <w:t xml:space="preserve"> e </w:t>
      </w:r>
      <w:proofErr w:type="spellStart"/>
      <w:r>
        <w:t>Flutter</w:t>
      </w:r>
      <w:proofErr w:type="spellEnd"/>
      <w:r>
        <w:t>, demonstraram-se eficazes para atender às demandas do projeto.</w:t>
      </w:r>
    </w:p>
    <w:p w14:paraId="194905FA" w14:textId="77777777" w:rsidR="00F932EF" w:rsidRDefault="00F932EF" w:rsidP="00381E72">
      <w:pPr>
        <w:pStyle w:val="TF-TEXTO"/>
      </w:pPr>
      <w:r>
        <w:t xml:space="preserve">Os resultados alcançados foram considerados positivos, com o modelo apresentando uma acurácia satisfatória na identificação de neurônios atípicos. Entretanto, foi observado que o modelo ainda possui limitações, como a tendência a identificar um número maior de neurônios atípicos do que o real, o que sugere a necessidade de ajustes adicionais no treinamento e na configuração dos </w:t>
      </w:r>
      <w:proofErr w:type="spellStart"/>
      <w:r>
        <w:t>hiperparâmetros</w:t>
      </w:r>
      <w:proofErr w:type="spellEnd"/>
      <w:r>
        <w:t>. Apesar disso, o simulador utilizado demonstrou-se adequado para o contexto proposto, permitindo avanços significativos em relação à abordagem manual.</w:t>
      </w:r>
    </w:p>
    <w:p w14:paraId="5A6823AA" w14:textId="77777777" w:rsidR="004C53FA" w:rsidRPr="004C53FA" w:rsidRDefault="004C53FA" w:rsidP="00381E72">
      <w:pPr>
        <w:pStyle w:val="TF-TEXTO"/>
      </w:pPr>
      <w:r w:rsidRPr="004C53FA">
        <w:t xml:space="preserve">Ao comparar este trabalho com estudos correlatos, observou-se que os resultados atingidos estão alinhados às práticas descritas na literatura, como o uso de redes neurais </w:t>
      </w:r>
      <w:proofErr w:type="spellStart"/>
      <w:r w:rsidRPr="004C53FA">
        <w:t>convolucionais</w:t>
      </w:r>
      <w:proofErr w:type="spellEnd"/>
      <w:r w:rsidRPr="004C53FA">
        <w:t xml:space="preserve"> para a detecção de padrões em imagens biomédicas. Trabalhos como os de Silva </w:t>
      </w:r>
      <w:r w:rsidRPr="004C53FA">
        <w:lastRenderedPageBreak/>
        <w:t xml:space="preserve">Júnior, Bezerra e Andrade (2020) destacaram o uso de arquiteturas </w:t>
      </w:r>
      <w:proofErr w:type="spellStart"/>
      <w:r w:rsidRPr="004C53FA">
        <w:t>U-Net</w:t>
      </w:r>
      <w:proofErr w:type="spellEnd"/>
      <w:r w:rsidRPr="004C53FA">
        <w:t xml:space="preserve"> e obtiveram êxito na segmentação de melanomas em imagens médicas, com índice </w:t>
      </w:r>
      <w:proofErr w:type="spellStart"/>
      <w:r w:rsidRPr="004C53FA">
        <w:t>Jaccard</w:t>
      </w:r>
      <w:proofErr w:type="spellEnd"/>
      <w:r w:rsidRPr="004C53FA">
        <w:t xml:space="preserve"> de 83,64%, demonstrando que as técnicas de aprendizado profundo são eficazes para aplicações biomédicas. Embora este estudo tenha utilizado a </w:t>
      </w:r>
      <w:proofErr w:type="spellStart"/>
      <w:r w:rsidRPr="004C53FA">
        <w:t>Faster</w:t>
      </w:r>
      <w:proofErr w:type="spellEnd"/>
      <w:r w:rsidRPr="004C53FA">
        <w:t xml:space="preserve"> R-CNN, e não a </w:t>
      </w:r>
      <w:proofErr w:type="spellStart"/>
      <w:r w:rsidRPr="004C53FA">
        <w:t>U-Net</w:t>
      </w:r>
      <w:proofErr w:type="spellEnd"/>
      <w:r w:rsidRPr="004C53FA">
        <w:t xml:space="preserve">, observa-se que os princípios de processamento de imagens são semelhantes e bem-sucedidos. Além disso, </w:t>
      </w:r>
      <w:proofErr w:type="spellStart"/>
      <w:r w:rsidRPr="004C53FA">
        <w:t>Grivol</w:t>
      </w:r>
      <w:proofErr w:type="spellEnd"/>
      <w:r w:rsidRPr="004C53FA">
        <w:t xml:space="preserve"> (2022) evidenciou a utilização de </w:t>
      </w:r>
      <w:proofErr w:type="spellStart"/>
      <w:r w:rsidRPr="00220F91">
        <w:rPr>
          <w:i/>
          <w:iCs/>
        </w:rPr>
        <w:t>autoencoders</w:t>
      </w:r>
      <w:proofErr w:type="spellEnd"/>
      <w:r w:rsidRPr="004C53FA">
        <w:t xml:space="preserve"> para classificar imagens de ressonância magnética com foco na doença de Alzheimer, com ênfase em métodos de estratificação por idade, corroborando a importância de abordagens personalizadas no aprendizado de máquina. A especificidade deste trabalho para a região do hipocampo e a integração com um aplicativo móvel, contudo, representam diferenciais relevantes, permitindo uma solução acessível e útil para a neurociência experimental e aplicada.</w:t>
      </w:r>
    </w:p>
    <w:p w14:paraId="24172646" w14:textId="7626370D" w:rsidR="00400675" w:rsidRDefault="00220F91" w:rsidP="00381E72">
      <w:pPr>
        <w:pStyle w:val="TF-TEXTO"/>
      </w:pPr>
      <w:r>
        <w:t>Também cabe ressaltar que f</w:t>
      </w:r>
      <w:r w:rsidR="00F932EF">
        <w:t xml:space="preserve">oram identificadas limitações que incluem a dependência de um </w:t>
      </w:r>
      <w:proofErr w:type="spellStart"/>
      <w:r w:rsidR="00F932EF" w:rsidRPr="00220F91">
        <w:rPr>
          <w:i/>
          <w:iCs/>
        </w:rPr>
        <w:t>dataset</w:t>
      </w:r>
      <w:proofErr w:type="spellEnd"/>
      <w:r w:rsidR="00F932EF">
        <w:t xml:space="preserve"> mais abrangente para aumentar a precisão do modelo e a necessidade de recursos computacionais mais robustos para reduzir o tempo de processamento em contextos mais complexos.</w:t>
      </w:r>
      <w:r>
        <w:t xml:space="preserve"> Como extens</w:t>
      </w:r>
      <w:r w:rsidR="00F932EF">
        <w:t xml:space="preserve">ões futuras </w:t>
      </w:r>
      <w:r>
        <w:t xml:space="preserve">sugere-se </w:t>
      </w:r>
      <w:r w:rsidR="00F932EF" w:rsidRPr="00F932EF">
        <w:t xml:space="preserve">a ampliação do </w:t>
      </w:r>
      <w:proofErr w:type="spellStart"/>
      <w:r w:rsidR="00F932EF" w:rsidRPr="00220F91">
        <w:rPr>
          <w:i/>
          <w:iCs/>
        </w:rPr>
        <w:t>dataset</w:t>
      </w:r>
      <w:proofErr w:type="spellEnd"/>
      <w:r w:rsidR="00F932EF" w:rsidRPr="00F932EF">
        <w:t xml:space="preserve"> com um maior número de imagens de neurônios atípicos é essencial para melhorar a precisão do modelo de análise. A inclusão de uma variedade de imagens, com diferentes níveis de qualidade – algumas de alta resolução e outras com qualidade inferior – ajudaria a treinar o sistema para lidar com condições adversas, como imagens com ruídos ou baixa definição. Dessa forma, o aumento da diversidade e qualidade das fotos no </w:t>
      </w:r>
      <w:proofErr w:type="spellStart"/>
      <w:r w:rsidR="00F932EF" w:rsidRPr="00220F91">
        <w:rPr>
          <w:i/>
          <w:iCs/>
        </w:rPr>
        <w:t>dataset</w:t>
      </w:r>
      <w:proofErr w:type="spellEnd"/>
      <w:r w:rsidR="00F932EF" w:rsidRPr="00F932EF">
        <w:t xml:space="preserve"> contribui para um modelo mais robusto, capaz de identificar padrões com maior acuracidade. Além disso, pode ser desenvolvido um processo automatizado de coleta e processamento de novas imagens para complementar continuamente o </w:t>
      </w:r>
      <w:proofErr w:type="spellStart"/>
      <w:r w:rsidR="00F932EF" w:rsidRPr="00220F91">
        <w:rPr>
          <w:i/>
          <w:iCs/>
        </w:rPr>
        <w:t>dataset</w:t>
      </w:r>
      <w:proofErr w:type="spellEnd"/>
      <w:r w:rsidR="00F932EF" w:rsidRPr="00F932EF">
        <w:t>, garantindo que o aplicativo se torne mais confiável e preciso à medida que é utilizado por mais profissionais na área de análise de neurônios atípicos.</w:t>
      </w:r>
      <w:r w:rsidR="00F932EF">
        <w:t xml:space="preserve"> </w:t>
      </w:r>
      <w:r>
        <w:t xml:space="preserve">No caso do aplicativo, </w:t>
      </w:r>
      <w:r w:rsidRPr="00F932EF">
        <w:t xml:space="preserve">a implementação de uma funcionalidade de </w:t>
      </w:r>
      <w:r w:rsidRPr="00220F91">
        <w:rPr>
          <w:i/>
          <w:iCs/>
        </w:rPr>
        <w:t>zoom</w:t>
      </w:r>
      <w:r w:rsidRPr="00F932EF">
        <w:t xml:space="preserve"> nas imagens seria extremamente valiosa, permitindo que os usuários visualizem detalhes mais precisos das células nervosas e suas características, facilitando a identificação de anomalias ou padrões atípicos. Além disso, o compartilhamento de imagens e resultados de análises entre os usuários dentro do próprio aplicativo poderia ser uma adição importante</w:t>
      </w:r>
      <w:r>
        <w:t>.</w:t>
      </w:r>
    </w:p>
    <w:p w14:paraId="18E38893" w14:textId="1D4F8FAB" w:rsidR="00BE41DB" w:rsidRDefault="00CD66B5" w:rsidP="00381E72">
      <w:pPr>
        <w:pStyle w:val="TF-TEXTO"/>
      </w:pPr>
      <w:r w:rsidRPr="00CD66B5">
        <w:t xml:space="preserve">Por fim, conclui-se que este trabalho apresenta um grande potencial para transformar a maneira como a identificação e contagem de neurônios atípicos são realizadas, automatizando processos que, tradicionalmente, dependem de análises manuais e intensivas. Dessa forma, a aplicação desenvolvida representa um avanço </w:t>
      </w:r>
      <w:r>
        <w:t>importante</w:t>
      </w:r>
      <w:r w:rsidRPr="00CD66B5">
        <w:t xml:space="preserve">, proporcionando maior consistência e precisão na análise morfológica dos neurônios. Além disso, ela não apenas otimiza a rotina </w:t>
      </w:r>
      <w:r w:rsidRPr="00CD66B5">
        <w:lastRenderedPageBreak/>
        <w:t>dos pesquisadores, mas também contribui para uma abordagem mais detalhada e quantitativa no estudo das alterações patológicas, possibilitando uma aplicação prática no campo da neurociência</w:t>
      </w:r>
      <w:r>
        <w:t>.</w:t>
      </w:r>
    </w:p>
    <w:p w14:paraId="3BF87122" w14:textId="77777777" w:rsidR="00F255FC" w:rsidRPr="0087140F" w:rsidRDefault="00F255FC">
      <w:pPr>
        <w:pStyle w:val="TF-refernciasbibliogrficasTTULO"/>
      </w:pPr>
      <w:bookmarkStart w:id="584" w:name="_Toc419598588"/>
      <w:bookmarkStart w:id="585" w:name="_Toc420721330"/>
      <w:bookmarkStart w:id="586" w:name="_Toc420721484"/>
      <w:bookmarkStart w:id="587" w:name="_Toc420721575"/>
      <w:bookmarkStart w:id="588" w:name="_Toc420721781"/>
      <w:bookmarkStart w:id="589" w:name="_Toc420723222"/>
      <w:bookmarkStart w:id="590" w:name="_Toc482682385"/>
      <w:bookmarkStart w:id="591" w:name="_Toc54169335"/>
      <w:bookmarkStart w:id="592" w:name="_Toc96491868"/>
      <w:bookmarkStart w:id="593" w:name="_Toc184283913"/>
      <w:bookmarkEnd w:id="438"/>
      <w:bookmarkEnd w:id="439"/>
      <w:bookmarkEnd w:id="440"/>
      <w:bookmarkEnd w:id="441"/>
      <w:bookmarkEnd w:id="442"/>
      <w:bookmarkEnd w:id="443"/>
      <w:commentRangeStart w:id="594"/>
      <w:r w:rsidRPr="0087140F">
        <w:lastRenderedPageBreak/>
        <w:t>Referências</w:t>
      </w:r>
      <w:bookmarkEnd w:id="584"/>
      <w:bookmarkEnd w:id="585"/>
      <w:bookmarkEnd w:id="586"/>
      <w:bookmarkEnd w:id="587"/>
      <w:bookmarkEnd w:id="588"/>
      <w:bookmarkEnd w:id="589"/>
      <w:bookmarkEnd w:id="590"/>
      <w:bookmarkEnd w:id="591"/>
      <w:bookmarkEnd w:id="592"/>
      <w:bookmarkEnd w:id="593"/>
      <w:commentRangeEnd w:id="594"/>
      <w:r w:rsidR="007241CC">
        <w:rPr>
          <w:rStyle w:val="Refdecomentrio"/>
          <w:rFonts w:ascii="Times New Roman" w:hAnsi="Times New Roman"/>
          <w:b w:val="0"/>
          <w:caps w:val="0"/>
        </w:rPr>
        <w:commentReference w:id="594"/>
      </w:r>
    </w:p>
    <w:p w14:paraId="651498B4" w14:textId="7CBFF1D9" w:rsidR="009476BB" w:rsidRPr="009476BB" w:rsidRDefault="009476BB" w:rsidP="009476BB">
      <w:pPr>
        <w:pStyle w:val="TF-refernciasITEM"/>
        <w:rPr>
          <w:lang w:val="en-US"/>
        </w:rPr>
      </w:pPr>
      <w:r w:rsidRPr="00B55D46">
        <w:t xml:space="preserve">AKTER, F. </w:t>
      </w:r>
      <w:r w:rsidRPr="00B55D46">
        <w:rPr>
          <w:i/>
          <w:iCs/>
        </w:rPr>
        <w:t xml:space="preserve">et al. </w:t>
      </w:r>
      <w:r w:rsidRPr="009476BB">
        <w:rPr>
          <w:b/>
          <w:bCs/>
          <w:lang w:val="en-US"/>
        </w:rPr>
        <w:t>Neuroscience for Neurosurgeons</w:t>
      </w:r>
      <w:r w:rsidRPr="009476BB">
        <w:rPr>
          <w:lang w:val="en-US"/>
        </w:rPr>
        <w:t>. [</w:t>
      </w:r>
      <w:proofErr w:type="spellStart"/>
      <w:r w:rsidRPr="009476BB">
        <w:rPr>
          <w:lang w:val="en-US"/>
        </w:rPr>
        <w:t>S.l.</w:t>
      </w:r>
      <w:proofErr w:type="spellEnd"/>
      <w:r w:rsidRPr="009476BB">
        <w:rPr>
          <w:lang w:val="en-US"/>
        </w:rPr>
        <w:t xml:space="preserve">]: Cambridge University Press, 2024. </w:t>
      </w:r>
      <w:r w:rsidRPr="00B8010D">
        <w:t xml:space="preserve">Disponível </w:t>
      </w:r>
      <w:r>
        <w:t xml:space="preserve">em: </w:t>
      </w:r>
      <w:r w:rsidRPr="00B8010D">
        <w:t>https://www.cambridge.org/core/books/neuroscience-for-neurosurgeons/neuroanatomy/5FB59BE3638C44ADB97880905A743A4C?utm_campaign=shareaholic&amp;utm_medium=copy_link&amp;utm_source=bookmark</w:t>
      </w:r>
      <w:r>
        <w:t xml:space="preserve">. </w:t>
      </w:r>
      <w:proofErr w:type="spellStart"/>
      <w:r w:rsidRPr="009476BB">
        <w:rPr>
          <w:lang w:val="en-US"/>
        </w:rPr>
        <w:t>Acesso</w:t>
      </w:r>
      <w:proofErr w:type="spellEnd"/>
      <w:r w:rsidRPr="009476BB">
        <w:rPr>
          <w:lang w:val="en-US"/>
        </w:rPr>
        <w:t xml:space="preserve"> </w:t>
      </w:r>
      <w:proofErr w:type="spellStart"/>
      <w:r w:rsidRPr="009476BB">
        <w:rPr>
          <w:lang w:val="en-US"/>
        </w:rPr>
        <w:t>em</w:t>
      </w:r>
      <w:proofErr w:type="spellEnd"/>
      <w:r w:rsidRPr="009476BB">
        <w:rPr>
          <w:lang w:val="en-US"/>
        </w:rPr>
        <w:t xml:space="preserve">: 03 </w:t>
      </w:r>
      <w:proofErr w:type="spellStart"/>
      <w:r w:rsidRPr="009476BB">
        <w:rPr>
          <w:lang w:val="en-US"/>
        </w:rPr>
        <w:t>dez</w:t>
      </w:r>
      <w:proofErr w:type="spellEnd"/>
      <w:r w:rsidRPr="009476BB">
        <w:rPr>
          <w:lang w:val="en-US"/>
        </w:rPr>
        <w:t>. 2024.</w:t>
      </w:r>
    </w:p>
    <w:p w14:paraId="6B3ECB1A" w14:textId="302CADFF" w:rsidR="0063407C" w:rsidRPr="0087140F" w:rsidRDefault="0063407C" w:rsidP="0063407C">
      <w:pPr>
        <w:pStyle w:val="TF-refernciasITEM"/>
      </w:pPr>
      <w:r w:rsidRPr="00B156F4">
        <w:rPr>
          <w:lang w:val="en-US"/>
        </w:rPr>
        <w:t xml:space="preserve">ALJARARI, R. M. </w:t>
      </w:r>
      <w:r w:rsidRPr="00B156F4">
        <w:rPr>
          <w:b/>
          <w:bCs/>
          <w:lang w:val="en-US"/>
        </w:rPr>
        <w:t xml:space="preserve">Neuroprotective effects of a combination of Boswellia </w:t>
      </w:r>
      <w:proofErr w:type="spellStart"/>
      <w:r w:rsidRPr="00B156F4">
        <w:rPr>
          <w:b/>
          <w:bCs/>
          <w:lang w:val="en-US"/>
        </w:rPr>
        <w:t>papyrifera</w:t>
      </w:r>
      <w:proofErr w:type="spellEnd"/>
      <w:r w:rsidRPr="00B156F4">
        <w:rPr>
          <w:b/>
          <w:bCs/>
          <w:lang w:val="en-US"/>
        </w:rPr>
        <w:t xml:space="preserve"> and </w:t>
      </w:r>
      <w:proofErr w:type="spellStart"/>
      <w:r w:rsidRPr="00B156F4">
        <w:rPr>
          <w:b/>
          <w:bCs/>
          <w:lang w:val="en-US"/>
        </w:rPr>
        <w:t>Syzygium</w:t>
      </w:r>
      <w:proofErr w:type="spellEnd"/>
      <w:r w:rsidRPr="00B156F4">
        <w:rPr>
          <w:b/>
          <w:bCs/>
          <w:lang w:val="en-US"/>
        </w:rPr>
        <w:t xml:space="preserve"> aromaticum on AlCl3 induced Alzheimer’s disease in male albino rat</w:t>
      </w:r>
      <w:r w:rsidRPr="00B156F4">
        <w:rPr>
          <w:lang w:val="en-US"/>
        </w:rPr>
        <w:t xml:space="preserve">. </w:t>
      </w:r>
      <w:proofErr w:type="spellStart"/>
      <w:r w:rsidRPr="0087140F">
        <w:t>Brazilian</w:t>
      </w:r>
      <w:proofErr w:type="spellEnd"/>
      <w:r w:rsidRPr="0087140F">
        <w:t xml:space="preserve"> </w:t>
      </w:r>
      <w:proofErr w:type="spellStart"/>
      <w:r w:rsidRPr="0087140F">
        <w:t>Journal</w:t>
      </w:r>
      <w:proofErr w:type="spellEnd"/>
      <w:r w:rsidRPr="0087140F">
        <w:t xml:space="preserve"> </w:t>
      </w:r>
      <w:proofErr w:type="spellStart"/>
      <w:r w:rsidRPr="0087140F">
        <w:t>of</w:t>
      </w:r>
      <w:proofErr w:type="spellEnd"/>
      <w:r w:rsidRPr="0087140F">
        <w:t xml:space="preserve"> </w:t>
      </w:r>
      <w:proofErr w:type="spellStart"/>
      <w:r w:rsidRPr="0087140F">
        <w:t>Biology</w:t>
      </w:r>
      <w:proofErr w:type="spellEnd"/>
      <w:r w:rsidRPr="0087140F">
        <w:t xml:space="preserve">, v. 83, </w:t>
      </w:r>
      <w:r w:rsidR="00585C6D">
        <w:t>0</w:t>
      </w:r>
      <w:r w:rsidRPr="0087140F">
        <w:t>1 jan. 2023.</w:t>
      </w:r>
    </w:p>
    <w:p w14:paraId="462E8F6B" w14:textId="6F2D74E3" w:rsidR="00891747" w:rsidRPr="0087140F" w:rsidRDefault="00891747" w:rsidP="0063407C">
      <w:pPr>
        <w:pStyle w:val="TF-refernciasITEM"/>
      </w:pPr>
      <w:r w:rsidRPr="0087140F">
        <w:t>ALVES, L</w:t>
      </w:r>
      <w:r w:rsidR="00C63469">
        <w:t>.</w:t>
      </w:r>
      <w:r w:rsidRPr="0087140F">
        <w:t xml:space="preserve"> F. </w:t>
      </w:r>
      <w:r w:rsidRPr="002365A3">
        <w:rPr>
          <w:b/>
          <w:bCs/>
        </w:rPr>
        <w:t>Doença de Alzheimer</w:t>
      </w:r>
      <w:r w:rsidRPr="0087140F">
        <w:t xml:space="preserve">: uma revisão sistemática da literatura. </w:t>
      </w:r>
      <w:r w:rsidRPr="002365A3">
        <w:t>Revista Científica Multidisciplinar Núcleo do Conhecimento.</w:t>
      </w:r>
      <w:r w:rsidRPr="0087140F">
        <w:t xml:space="preserve"> Ano. 07, Ed. 05, Vol. 01, pp. 153-173. Maio de 2022.</w:t>
      </w:r>
    </w:p>
    <w:p w14:paraId="750F01AB" w14:textId="77777777" w:rsidR="0063407C" w:rsidRPr="00220F91" w:rsidRDefault="0063407C" w:rsidP="0063407C">
      <w:pPr>
        <w:pStyle w:val="TF-refernciasITEM"/>
      </w:pPr>
      <w:r w:rsidRPr="0087140F">
        <w:t xml:space="preserve">AMARAL, D. G.; LAVENEX, P. </w:t>
      </w:r>
      <w:proofErr w:type="spellStart"/>
      <w:r w:rsidRPr="0087140F">
        <w:rPr>
          <w:b/>
          <w:bCs/>
        </w:rPr>
        <w:t>Hippocampal</w:t>
      </w:r>
      <w:proofErr w:type="spellEnd"/>
      <w:r w:rsidRPr="0087140F">
        <w:rPr>
          <w:b/>
          <w:bCs/>
        </w:rPr>
        <w:t xml:space="preserve"> </w:t>
      </w:r>
      <w:proofErr w:type="spellStart"/>
      <w:r w:rsidRPr="0087140F">
        <w:rPr>
          <w:b/>
          <w:bCs/>
        </w:rPr>
        <w:t>neuroanatomy</w:t>
      </w:r>
      <w:proofErr w:type="spellEnd"/>
      <w:r w:rsidRPr="0087140F">
        <w:t xml:space="preserve">: The </w:t>
      </w:r>
      <w:proofErr w:type="spellStart"/>
      <w:r w:rsidRPr="0087140F">
        <w:t>hippocampus</w:t>
      </w:r>
      <w:proofErr w:type="spellEnd"/>
      <w:r w:rsidRPr="0087140F">
        <w:t xml:space="preserve"> book. </w:t>
      </w:r>
      <w:r w:rsidRPr="00B156F4">
        <w:rPr>
          <w:lang w:val="en-US"/>
        </w:rPr>
        <w:t xml:space="preserve">Oxford: Oxford University Press, 2007. </w:t>
      </w:r>
      <w:proofErr w:type="spellStart"/>
      <w:r w:rsidRPr="00B156F4">
        <w:rPr>
          <w:lang w:val="en-US"/>
        </w:rPr>
        <w:t>Disponível</w:t>
      </w:r>
      <w:proofErr w:type="spellEnd"/>
      <w:r w:rsidRPr="00B156F4">
        <w:rPr>
          <w:lang w:val="en-US"/>
        </w:rPr>
        <w:t xml:space="preserve"> </w:t>
      </w:r>
      <w:proofErr w:type="spellStart"/>
      <w:r w:rsidRPr="00B156F4">
        <w:rPr>
          <w:lang w:val="en-US"/>
        </w:rPr>
        <w:t>em</w:t>
      </w:r>
      <w:proofErr w:type="spellEnd"/>
      <w:r w:rsidRPr="00B156F4">
        <w:rPr>
          <w:lang w:val="en-US"/>
        </w:rPr>
        <w:t xml:space="preserve">: https://academic.oup.com/book/25965/chapter-abstract/193768286?redirectedFrom=fulltext. </w:t>
      </w:r>
      <w:r w:rsidRPr="00220F91">
        <w:t>Acesso em: 20 abr. 2024.</w:t>
      </w:r>
    </w:p>
    <w:p w14:paraId="4988AE12" w14:textId="61FD2FCE" w:rsidR="00220F91" w:rsidRPr="00220F91" w:rsidRDefault="00220F91" w:rsidP="00220F91">
      <w:pPr>
        <w:pStyle w:val="TF-refernciasITEM"/>
      </w:pPr>
      <w:commentRangeStart w:id="595"/>
      <w:r w:rsidRPr="00220F91">
        <w:t>ASSUNÇÃO</w:t>
      </w:r>
      <w:commentRangeEnd w:id="595"/>
      <w:r w:rsidR="007241CC">
        <w:rPr>
          <w:rStyle w:val="Refdecomentrio"/>
        </w:rPr>
        <w:commentReference w:id="595"/>
      </w:r>
      <w:r w:rsidRPr="00220F91">
        <w:t>, E</w:t>
      </w:r>
      <w:r w:rsidR="00C63469">
        <w:t>.</w:t>
      </w:r>
      <w:r w:rsidRPr="00220F91">
        <w:t xml:space="preserve"> T</w:t>
      </w:r>
      <w:r w:rsidR="00C63469">
        <w:t>.</w:t>
      </w:r>
      <w:r w:rsidRPr="00220F91">
        <w:t xml:space="preserve"> </w:t>
      </w:r>
      <w:r w:rsidRPr="00220F91">
        <w:rPr>
          <w:i/>
          <w:iCs/>
        </w:rPr>
        <w:t>et al</w:t>
      </w:r>
      <w:r w:rsidRPr="00220F91">
        <w:t xml:space="preserve">. </w:t>
      </w:r>
      <w:r w:rsidRPr="00220F91">
        <w:rPr>
          <w:b/>
          <w:bCs/>
        </w:rPr>
        <w:t xml:space="preserve">Resultados preliminares de deteção de imagens de pêssegos aplicando o método </w:t>
      </w:r>
      <w:proofErr w:type="spellStart"/>
      <w:r w:rsidRPr="00220F91">
        <w:rPr>
          <w:b/>
          <w:bCs/>
        </w:rPr>
        <w:t>Faster</w:t>
      </w:r>
      <w:proofErr w:type="spellEnd"/>
      <w:r w:rsidRPr="00220F91">
        <w:rPr>
          <w:b/>
          <w:bCs/>
        </w:rPr>
        <w:t xml:space="preserve"> R-CNN</w:t>
      </w:r>
      <w:r w:rsidRPr="00220F91">
        <w:t>. Revista da Associação Portuguesa de Horticultura-março de 2020, n. 136, p. 30-33, 2020.</w:t>
      </w:r>
    </w:p>
    <w:p w14:paraId="70BC3B95" w14:textId="77777777" w:rsidR="0063407C" w:rsidRPr="0087140F" w:rsidRDefault="0063407C" w:rsidP="0063407C">
      <w:pPr>
        <w:pStyle w:val="TF-refernciasITEM"/>
      </w:pPr>
      <w:r w:rsidRPr="0087140F">
        <w:t xml:space="preserve">BOTELHO, L. L. R; CUNHA, C. C. A.; MACEDO, M. </w:t>
      </w:r>
      <w:r w:rsidRPr="0087140F">
        <w:rPr>
          <w:b/>
          <w:bCs/>
        </w:rPr>
        <w:t>O método da revisão integrativa nos estudos organizacionais</w:t>
      </w:r>
      <w:r w:rsidRPr="0087140F">
        <w:t>. Gestão e sociedade 5.11 (2011): 121-136.</w:t>
      </w:r>
    </w:p>
    <w:p w14:paraId="0046B2C7" w14:textId="77777777" w:rsidR="0063407C" w:rsidRPr="0087140F" w:rsidRDefault="0063407C" w:rsidP="0063407C">
      <w:pPr>
        <w:pStyle w:val="TF-refernciasITEM"/>
      </w:pPr>
      <w:r w:rsidRPr="0087140F">
        <w:t xml:space="preserve">CASARIN, S. T. </w:t>
      </w:r>
      <w:r w:rsidRPr="0087140F">
        <w:rPr>
          <w:i/>
          <w:iCs/>
        </w:rPr>
        <w:t>et al</w:t>
      </w:r>
      <w:r w:rsidRPr="0087140F">
        <w:t xml:space="preserve">. </w:t>
      </w:r>
      <w:r w:rsidRPr="0087140F">
        <w:rPr>
          <w:b/>
          <w:bCs/>
        </w:rPr>
        <w:t>Tipos de revisão de literatura</w:t>
      </w:r>
      <w:r w:rsidRPr="0087140F">
        <w:t xml:space="preserve">: considerações das editoras do </w:t>
      </w:r>
      <w:proofErr w:type="spellStart"/>
      <w:r w:rsidRPr="0087140F">
        <w:t>Journal</w:t>
      </w:r>
      <w:proofErr w:type="spellEnd"/>
      <w:r w:rsidRPr="0087140F">
        <w:t xml:space="preserve"> </w:t>
      </w:r>
      <w:proofErr w:type="spellStart"/>
      <w:r w:rsidRPr="0087140F">
        <w:t>of</w:t>
      </w:r>
      <w:proofErr w:type="spellEnd"/>
      <w:r w:rsidRPr="0087140F">
        <w:t xml:space="preserve"> </w:t>
      </w:r>
      <w:proofErr w:type="spellStart"/>
      <w:r w:rsidRPr="0087140F">
        <w:t>Nursing</w:t>
      </w:r>
      <w:proofErr w:type="spellEnd"/>
      <w:r w:rsidRPr="0087140F">
        <w:t xml:space="preserve"> </w:t>
      </w:r>
      <w:proofErr w:type="spellStart"/>
      <w:r w:rsidRPr="0087140F">
        <w:t>and</w:t>
      </w:r>
      <w:proofErr w:type="spellEnd"/>
      <w:r w:rsidRPr="0087140F">
        <w:t xml:space="preserve"> Health. J. </w:t>
      </w:r>
      <w:proofErr w:type="spellStart"/>
      <w:r w:rsidRPr="0087140F">
        <w:t>nurs</w:t>
      </w:r>
      <w:proofErr w:type="spellEnd"/>
      <w:r w:rsidRPr="0087140F">
        <w:t xml:space="preserve">. </w:t>
      </w:r>
      <w:proofErr w:type="spellStart"/>
      <w:r w:rsidRPr="0087140F">
        <w:t>health</w:t>
      </w:r>
      <w:proofErr w:type="spellEnd"/>
      <w:r w:rsidRPr="0087140F">
        <w:t>. 2020. Disponível em: https://periodicos.ufpel.edu.br/ojs2/index.php/enfermagem/article/view/19924/11995. Acesso em: 20 abr. 2024.</w:t>
      </w:r>
    </w:p>
    <w:p w14:paraId="33452248" w14:textId="77777777" w:rsidR="0063407C" w:rsidRPr="0087140F" w:rsidRDefault="0063407C" w:rsidP="0063407C">
      <w:pPr>
        <w:pStyle w:val="TF-refernciasITEM"/>
      </w:pPr>
      <w:r w:rsidRPr="0087140F">
        <w:t xml:space="preserve">CERVANTES, E. P. </w:t>
      </w:r>
      <w:r w:rsidRPr="0087140F">
        <w:rPr>
          <w:b/>
          <w:bCs/>
        </w:rPr>
        <w:t>Classificação morfológica de neurônios baseada na hierarquia das arvores dendríticas</w:t>
      </w:r>
      <w:r w:rsidRPr="0087140F">
        <w:t xml:space="preserve">. 2019. Tese (Doutorado em Ciências). Instituto de </w:t>
      </w:r>
      <w:proofErr w:type="spellStart"/>
      <w:r w:rsidRPr="0087140F">
        <w:t>Matematica</w:t>
      </w:r>
      <w:proofErr w:type="spellEnd"/>
      <w:r w:rsidRPr="0087140F">
        <w:t xml:space="preserve"> e Estatística, Universidade de São Paulo, São Paulo.</w:t>
      </w:r>
    </w:p>
    <w:p w14:paraId="7E410184" w14:textId="77777777" w:rsidR="0063407C" w:rsidRPr="0087140F" w:rsidRDefault="0063407C" w:rsidP="0063407C">
      <w:pPr>
        <w:pStyle w:val="TF-refernciasITEM"/>
      </w:pPr>
      <w:r w:rsidRPr="0087140F">
        <w:t xml:space="preserve">FIGUEROLA, W. B. </w:t>
      </w:r>
      <w:r w:rsidRPr="0087140F">
        <w:rPr>
          <w:b/>
          <w:bCs/>
        </w:rPr>
        <w:t>Dinâmica da Plasticidade Sináptica em neurônios do Hipocampo durante ciclos de sono</w:t>
      </w:r>
      <w:r w:rsidRPr="0087140F">
        <w:t>: um estudo computacional. 2012. Tese (Doutorado em Ciências) – Curso de Pós-Graduação em Engenharia Elétrica, Universidade Federal do Rio Grande do Norte, Natal.</w:t>
      </w:r>
    </w:p>
    <w:p w14:paraId="1EE4199E" w14:textId="77777777" w:rsidR="0063407C" w:rsidRPr="0087140F" w:rsidRDefault="0063407C" w:rsidP="0063407C">
      <w:pPr>
        <w:pStyle w:val="TF-refernciasITEM"/>
      </w:pPr>
      <w:r w:rsidRPr="0087140F">
        <w:t xml:space="preserve">GALVÃO, C. M. </w:t>
      </w:r>
      <w:r w:rsidRPr="0087140F">
        <w:rPr>
          <w:i/>
          <w:iCs/>
        </w:rPr>
        <w:t>et al</w:t>
      </w:r>
      <w:r w:rsidRPr="0087140F">
        <w:t xml:space="preserve">. </w:t>
      </w:r>
      <w:r w:rsidRPr="0087140F">
        <w:rPr>
          <w:b/>
          <w:bCs/>
        </w:rPr>
        <w:t>Revisão sistemática</w:t>
      </w:r>
      <w:r w:rsidRPr="0087140F">
        <w:t>: recurso que proporciona a incorporação das evidências na prática da enfermagem. Revista Latino-americana de enfermagem 12 (2004): 549-556.</w:t>
      </w:r>
    </w:p>
    <w:p w14:paraId="0DB50719" w14:textId="77777777" w:rsidR="009272A0" w:rsidRDefault="0063407C" w:rsidP="009272A0">
      <w:pPr>
        <w:pStyle w:val="TF-refernciasITEM"/>
      </w:pPr>
      <w:r w:rsidRPr="0087140F">
        <w:t xml:space="preserve">GRIVOL, M. A. B. </w:t>
      </w:r>
      <w:r w:rsidRPr="0087140F">
        <w:rPr>
          <w:b/>
          <w:bCs/>
        </w:rPr>
        <w:t xml:space="preserve">Diagnóstico da doença de Alzheimer usando </w:t>
      </w:r>
      <w:proofErr w:type="spellStart"/>
      <w:r w:rsidRPr="0087140F">
        <w:rPr>
          <w:b/>
          <w:bCs/>
        </w:rPr>
        <w:t>autoencoders</w:t>
      </w:r>
      <w:proofErr w:type="spellEnd"/>
      <w:r w:rsidRPr="0087140F">
        <w:rPr>
          <w:b/>
          <w:bCs/>
        </w:rPr>
        <w:t xml:space="preserve"> aplicados a imagens de ressonância magnética</w:t>
      </w:r>
      <w:r w:rsidRPr="0087140F">
        <w:t>. (2022). Trabalho de Conclusão de Curso (Bacharelado em Ciência da Computação) – Curso de Ciência da Computação, Universidade Federal de São Carlos, São Carlos.</w:t>
      </w:r>
    </w:p>
    <w:p w14:paraId="4E197B99" w14:textId="51D3BF8B" w:rsidR="00220F91" w:rsidRPr="008658DF" w:rsidRDefault="00220F91" w:rsidP="00220F91">
      <w:pPr>
        <w:pStyle w:val="TF-refernciasITEM"/>
      </w:pPr>
      <w:r w:rsidRPr="001141F2">
        <w:rPr>
          <w:lang w:val="en-US"/>
        </w:rPr>
        <w:t>HE, K</w:t>
      </w:r>
      <w:r w:rsidR="00C63469">
        <w:rPr>
          <w:lang w:val="en-US"/>
        </w:rPr>
        <w:t xml:space="preserve">. </w:t>
      </w:r>
      <w:r w:rsidR="00C63469" w:rsidRPr="00C63469">
        <w:rPr>
          <w:i/>
          <w:iCs/>
          <w:lang w:val="en-US"/>
        </w:rPr>
        <w:t>et al</w:t>
      </w:r>
      <w:r w:rsidRPr="001141F2">
        <w:rPr>
          <w:lang w:val="en-US"/>
        </w:rPr>
        <w:t xml:space="preserve">. Mask R-CNN. </w:t>
      </w:r>
      <w:r w:rsidRPr="001141F2">
        <w:rPr>
          <w:b/>
          <w:bCs/>
          <w:lang w:val="en-US"/>
        </w:rPr>
        <w:t>Facebook AI Research (FAIR)</w:t>
      </w:r>
      <w:r w:rsidRPr="001141F2">
        <w:rPr>
          <w:lang w:val="en-US"/>
        </w:rPr>
        <w:t xml:space="preserve">, Cornell University and Cornell Tech, p. 1703-1715, 20 mar. 2017. </w:t>
      </w:r>
      <w:r w:rsidRPr="008658DF">
        <w:t>Disponível em: https://arxiv.org/abs/1703.06870. Acesso em 01 jun. 2020.</w:t>
      </w:r>
    </w:p>
    <w:p w14:paraId="76DA6941" w14:textId="0E1A308E" w:rsidR="00220F91" w:rsidRPr="00511D46" w:rsidRDefault="00220F91" w:rsidP="00220F91">
      <w:pPr>
        <w:pStyle w:val="TF-refernciasITEM"/>
        <w:rPr>
          <w:lang w:val="en-US"/>
        </w:rPr>
      </w:pPr>
      <w:r w:rsidRPr="00220F91">
        <w:t xml:space="preserve">HE, K. </w:t>
      </w:r>
      <w:r w:rsidRPr="00220F91">
        <w:rPr>
          <w:i/>
          <w:iCs/>
        </w:rPr>
        <w:t>et al</w:t>
      </w:r>
      <w:r w:rsidRPr="00220F91">
        <w:t xml:space="preserve">. </w:t>
      </w:r>
      <w:r w:rsidRPr="00220F91">
        <w:rPr>
          <w:lang w:val="en-US"/>
        </w:rPr>
        <w:t xml:space="preserve">J. 2016. </w:t>
      </w:r>
      <w:r w:rsidRPr="00511D46">
        <w:rPr>
          <w:b/>
          <w:bCs/>
          <w:lang w:val="en-US"/>
        </w:rPr>
        <w:t>Deep residual learning for image recognition</w:t>
      </w:r>
      <w:r w:rsidRPr="00511D46">
        <w:rPr>
          <w:lang w:val="en-US"/>
        </w:rPr>
        <w:t>. The IEEE Conference on Computer Vision and Pattern Recognition (CVPR) 770-778.</w:t>
      </w:r>
    </w:p>
    <w:p w14:paraId="34D8D27C" w14:textId="77CAC5E6" w:rsidR="001C09C0" w:rsidRPr="0087140F" w:rsidRDefault="001C09C0" w:rsidP="00220F91">
      <w:pPr>
        <w:pStyle w:val="TF-refernciasITEM"/>
      </w:pPr>
      <w:commentRangeStart w:id="596"/>
      <w:r w:rsidRPr="0087140F">
        <w:lastRenderedPageBreak/>
        <w:t>JUNQUEIRA</w:t>
      </w:r>
      <w:commentRangeEnd w:id="596"/>
      <w:r w:rsidR="007241CC">
        <w:rPr>
          <w:rStyle w:val="Refdecomentrio"/>
        </w:rPr>
        <w:commentReference w:id="596"/>
      </w:r>
      <w:r w:rsidRPr="0087140F">
        <w:t>, L.C.U.; CARNEIRO, J. Histologia Básica. 12ª Ed. Rio de Janeiro: Guanabara Koogan, 2013. 524p.</w:t>
      </w:r>
    </w:p>
    <w:p w14:paraId="642852D0" w14:textId="31E08758" w:rsidR="0063407C" w:rsidRDefault="0063407C" w:rsidP="009272A0">
      <w:pPr>
        <w:pStyle w:val="TF-refernciasITEM"/>
      </w:pPr>
      <w:r w:rsidRPr="0087140F">
        <w:t xml:space="preserve">LENT, R. </w:t>
      </w:r>
      <w:r w:rsidRPr="0087140F">
        <w:rPr>
          <w:b/>
          <w:bCs/>
        </w:rPr>
        <w:t>Cem bilhões de Neurônios? Conceitos Fundamentais de Neurociências</w:t>
      </w:r>
      <w:r w:rsidRPr="0087140F">
        <w:t>. (2. ed.), 2010. Disponível em: https://edisciplinas.usp.br/pluginfile.php/7626310/mod_resource/content/1/Roberto%20Lent%20-%20Cem%20Bilh%C3%B5es%20de%20Neur%C3%B4nios%3F.pdf. Acesso em: 20 abr. 2024.</w:t>
      </w:r>
    </w:p>
    <w:p w14:paraId="3BCDAEBF" w14:textId="041B1557" w:rsidR="00220F91" w:rsidRPr="00220F91" w:rsidRDefault="00220F91" w:rsidP="00220F91">
      <w:pPr>
        <w:pStyle w:val="TF-refernciasITEM"/>
        <w:rPr>
          <w:lang w:val="en-US"/>
        </w:rPr>
      </w:pPr>
      <w:commentRangeStart w:id="597"/>
      <w:r w:rsidRPr="00220F91">
        <w:rPr>
          <w:lang w:val="en-US"/>
        </w:rPr>
        <w:t>LIU</w:t>
      </w:r>
      <w:commentRangeEnd w:id="597"/>
      <w:r w:rsidR="007241CC">
        <w:rPr>
          <w:rStyle w:val="Refdecomentrio"/>
        </w:rPr>
        <w:commentReference w:id="597"/>
      </w:r>
      <w:r w:rsidRPr="00220F91">
        <w:rPr>
          <w:lang w:val="en-US"/>
        </w:rPr>
        <w:t>, S.</w:t>
      </w:r>
      <w:r>
        <w:rPr>
          <w:lang w:val="en-US"/>
        </w:rPr>
        <w:t>;</w:t>
      </w:r>
      <w:r w:rsidRPr="00220F91">
        <w:rPr>
          <w:lang w:val="en-US"/>
        </w:rPr>
        <w:t xml:space="preserve"> DENG, W. 2015. </w:t>
      </w:r>
      <w:r w:rsidRPr="00220F91">
        <w:rPr>
          <w:b/>
          <w:bCs/>
          <w:lang w:val="en-US"/>
        </w:rPr>
        <w:t xml:space="preserve">Very deep convolutional neural </w:t>
      </w:r>
      <w:proofErr w:type="gramStart"/>
      <w:r w:rsidRPr="00220F91">
        <w:rPr>
          <w:b/>
          <w:bCs/>
          <w:lang w:val="en-US"/>
        </w:rPr>
        <w:t>network based</w:t>
      </w:r>
      <w:proofErr w:type="gramEnd"/>
      <w:r w:rsidRPr="00220F91">
        <w:rPr>
          <w:b/>
          <w:bCs/>
          <w:lang w:val="en-US"/>
        </w:rPr>
        <w:t xml:space="preserve"> image classification using small training sample size</w:t>
      </w:r>
      <w:r w:rsidRPr="00220F91">
        <w:rPr>
          <w:lang w:val="en-US"/>
        </w:rPr>
        <w:t>. IAPR Asian Conference on Pattern Recognition (ACPR) 730-734.</w:t>
      </w:r>
    </w:p>
    <w:p w14:paraId="79FDD445" w14:textId="5233DC0D" w:rsidR="0063407C" w:rsidRPr="0087140F" w:rsidRDefault="0063407C" w:rsidP="0063407C">
      <w:pPr>
        <w:pStyle w:val="TF-refernciasITEM"/>
      </w:pPr>
      <w:r w:rsidRPr="00B156F4">
        <w:rPr>
          <w:lang w:val="en-US"/>
        </w:rPr>
        <w:t>MA, F</w:t>
      </w:r>
      <w:r w:rsidR="00C63469">
        <w:rPr>
          <w:lang w:val="en-US"/>
        </w:rPr>
        <w:t>.</w:t>
      </w:r>
      <w:r w:rsidRPr="00B156F4">
        <w:rPr>
          <w:lang w:val="en-US"/>
        </w:rPr>
        <w:t xml:space="preserve"> </w:t>
      </w:r>
      <w:r w:rsidRPr="00B156F4">
        <w:rPr>
          <w:i/>
          <w:iCs/>
          <w:lang w:val="en-US"/>
        </w:rPr>
        <w:t>et al</w:t>
      </w:r>
      <w:r w:rsidRPr="00B156F4">
        <w:rPr>
          <w:lang w:val="en-US"/>
        </w:rPr>
        <w:t xml:space="preserve">. </w:t>
      </w:r>
      <w:r w:rsidRPr="00B156F4">
        <w:rPr>
          <w:b/>
          <w:bCs/>
          <w:lang w:val="en-US"/>
        </w:rPr>
        <w:t>Metallothionein 3 attenuated the apoptosis of neurons in the CA1 region of the hippocampus in the senescence-accelerated mouse/PRONE8 (SAMP8)</w:t>
      </w:r>
      <w:r w:rsidRPr="00B156F4">
        <w:rPr>
          <w:lang w:val="en-US"/>
        </w:rPr>
        <w:t xml:space="preserve">. </w:t>
      </w:r>
      <w:r w:rsidRPr="0087140F">
        <w:t xml:space="preserve">Arquivos de </w:t>
      </w:r>
      <w:proofErr w:type="spellStart"/>
      <w:r w:rsidRPr="0087140F">
        <w:t>Neuro-Psiquiatria</w:t>
      </w:r>
      <w:proofErr w:type="spellEnd"/>
      <w:r w:rsidRPr="0087140F">
        <w:t xml:space="preserve">, [S.L.], v. 69, n. 1, p. 105-111, fev. 2011. </w:t>
      </w:r>
      <w:proofErr w:type="spellStart"/>
      <w:r w:rsidRPr="0087140F">
        <w:t>FapUNIFESP</w:t>
      </w:r>
      <w:proofErr w:type="spellEnd"/>
      <w:r w:rsidRPr="0087140F">
        <w:t xml:space="preserve"> (SciELO).</w:t>
      </w:r>
    </w:p>
    <w:p w14:paraId="4AB28425" w14:textId="3F2EBD1B" w:rsidR="007768D4" w:rsidRPr="0087140F" w:rsidRDefault="007768D4" w:rsidP="009272A0">
      <w:pPr>
        <w:pStyle w:val="TF-refernciasITEM"/>
      </w:pPr>
      <w:r w:rsidRPr="0087140F">
        <w:t xml:space="preserve">MACHADO, A. </w:t>
      </w:r>
      <w:r w:rsidRPr="0087140F">
        <w:rPr>
          <w:b/>
          <w:bCs/>
        </w:rPr>
        <w:t>Neuroanatomia funcional.</w:t>
      </w:r>
      <w:r w:rsidRPr="0087140F">
        <w:t xml:space="preserve"> 2. ed. São Paulo: Atheneu, 2013. </w:t>
      </w:r>
    </w:p>
    <w:p w14:paraId="120806B1" w14:textId="02246E92" w:rsidR="009272A0" w:rsidRDefault="0063407C" w:rsidP="009272A0">
      <w:pPr>
        <w:pStyle w:val="TF-refernciasITEM"/>
      </w:pPr>
      <w:r w:rsidRPr="00B156F4">
        <w:rPr>
          <w:lang w:val="en-US"/>
        </w:rPr>
        <w:t xml:space="preserve">MAGUIRE, E. A. et al. </w:t>
      </w:r>
      <w:r w:rsidRPr="00B156F4">
        <w:rPr>
          <w:b/>
          <w:bCs/>
          <w:lang w:val="en-US"/>
        </w:rPr>
        <w:t>Navigation-related structural change in the hippocampi of taxi drivers</w:t>
      </w:r>
      <w:r w:rsidRPr="00B156F4">
        <w:rPr>
          <w:lang w:val="en-US"/>
        </w:rPr>
        <w:t xml:space="preserve">. Proceedings of the National Academy of Sciences. </w:t>
      </w:r>
      <w:r w:rsidRPr="00163295">
        <w:rPr>
          <w:lang w:val="en-US"/>
        </w:rPr>
        <w:t xml:space="preserve">Montreal, 2000. </w:t>
      </w:r>
      <w:proofErr w:type="spellStart"/>
      <w:r w:rsidRPr="00163295">
        <w:rPr>
          <w:lang w:val="en-US"/>
        </w:rPr>
        <w:t>Disponível</w:t>
      </w:r>
      <w:proofErr w:type="spellEnd"/>
      <w:r w:rsidRPr="00163295">
        <w:rPr>
          <w:lang w:val="en-US"/>
        </w:rPr>
        <w:t xml:space="preserve"> </w:t>
      </w:r>
      <w:proofErr w:type="spellStart"/>
      <w:r w:rsidRPr="00163295">
        <w:rPr>
          <w:lang w:val="en-US"/>
        </w:rPr>
        <w:t>em</w:t>
      </w:r>
      <w:proofErr w:type="spellEnd"/>
      <w:r w:rsidRPr="00163295">
        <w:rPr>
          <w:lang w:val="en-US"/>
        </w:rPr>
        <w:t xml:space="preserve">: https://www.pnas.org/doi/epdf/10.1073/pnas.070039597. </w:t>
      </w:r>
      <w:r w:rsidRPr="0087140F">
        <w:t>Acesso em: 20 abr. 2024.</w:t>
      </w:r>
    </w:p>
    <w:p w14:paraId="23AD61E0" w14:textId="48C34836" w:rsidR="00585C6D" w:rsidRPr="0087140F" w:rsidRDefault="00585C6D" w:rsidP="009272A0">
      <w:pPr>
        <w:pStyle w:val="TF-refernciasITEM"/>
      </w:pPr>
      <w:commentRangeStart w:id="598"/>
      <w:r>
        <w:t>MATANO</w:t>
      </w:r>
      <w:commentRangeEnd w:id="598"/>
      <w:r w:rsidR="007241CC">
        <w:rPr>
          <w:rStyle w:val="Refdecomentrio"/>
        </w:rPr>
        <w:commentReference w:id="598"/>
      </w:r>
      <w:r>
        <w:t>, B</w:t>
      </w:r>
      <w:r w:rsidR="00C63469">
        <w:t>.</w:t>
      </w:r>
      <w:r>
        <w:t xml:space="preserve"> R. S; PACHECO, T</w:t>
      </w:r>
      <w:r w:rsidR="00C63469">
        <w:t>.</w:t>
      </w:r>
      <w:r>
        <w:t>; ZEMLENOI, L</w:t>
      </w:r>
      <w:r w:rsidR="00C63469">
        <w:t>.</w:t>
      </w:r>
      <w:r>
        <w:t xml:space="preserve"> G. </w:t>
      </w:r>
      <w:r w:rsidRPr="00A537B5">
        <w:rPr>
          <w:b/>
          <w:bCs/>
        </w:rPr>
        <w:t>Prognóstico da Doença de Alzheimer a Partir da Identificação de Biomarcadores.</w:t>
      </w:r>
      <w:r>
        <w:rPr>
          <w:b/>
          <w:bCs/>
        </w:rPr>
        <w:t xml:space="preserve"> </w:t>
      </w:r>
      <w:r w:rsidRPr="00775A06">
        <w:t>São Paulo</w:t>
      </w:r>
      <w:r>
        <w:t xml:space="preserve">, v 7, 2023. Disponível em: </w:t>
      </w:r>
      <w:r w:rsidRPr="00775A06">
        <w:t>https://www.researchgate.net/publication/376641114_PROGNOSTICO_DA_DOENCA_DE_ALZHEIMER_A_PARTIR_DA_IDENTIFICACAO_DE_BIOMARCADORES</w:t>
      </w:r>
      <w:r>
        <w:t>. Acesso em: 03 dez. 2024.</w:t>
      </w:r>
    </w:p>
    <w:p w14:paraId="4BD7EE79" w14:textId="37B09DE9" w:rsidR="007768D4" w:rsidRPr="0087140F" w:rsidRDefault="007768D4" w:rsidP="009272A0">
      <w:pPr>
        <w:pStyle w:val="TF-refernciasITEM"/>
      </w:pPr>
      <w:r w:rsidRPr="0087140F">
        <w:t>MONTANARI, T</w:t>
      </w:r>
      <w:r w:rsidR="00C63469">
        <w:t>.</w:t>
      </w:r>
      <w:r w:rsidRPr="0087140F">
        <w:t xml:space="preserve">; </w:t>
      </w:r>
      <w:r w:rsidRPr="00220F91">
        <w:rPr>
          <w:b/>
          <w:bCs/>
        </w:rPr>
        <w:t>Histologia – Texto, Atlas e Roteiro de Aulas Práticas</w:t>
      </w:r>
      <w:r w:rsidRPr="0087140F">
        <w:t xml:space="preserve"> – Série Graduação – 2 Ed. Rio Grande do Sul: Ufrgs, 2006. 155p. Disponível em: https://www.nucleodoconhecimento.com.br/saude/sistema-nervoso. Acesso em: 30 nov. 2024.</w:t>
      </w:r>
    </w:p>
    <w:p w14:paraId="40DACD20" w14:textId="6BF0AD76" w:rsidR="001C09C0" w:rsidRPr="0087140F" w:rsidRDefault="001C09C0" w:rsidP="009272A0">
      <w:pPr>
        <w:pStyle w:val="TF-refernciasITEM"/>
      </w:pPr>
      <w:r w:rsidRPr="0087140F">
        <w:t xml:space="preserve">MOREIRA, </w:t>
      </w:r>
      <w:proofErr w:type="gramStart"/>
      <w:r w:rsidRPr="0087140F">
        <w:t>C</w:t>
      </w:r>
      <w:r w:rsidR="00C63469">
        <w:t>.</w:t>
      </w:r>
      <w:r w:rsidRPr="0087140F">
        <w:t>.</w:t>
      </w:r>
      <w:proofErr w:type="gramEnd"/>
      <w:r w:rsidRPr="0087140F">
        <w:t xml:space="preserve"> </w:t>
      </w:r>
      <w:r w:rsidRPr="0087140F">
        <w:rPr>
          <w:b/>
          <w:bCs/>
        </w:rPr>
        <w:t xml:space="preserve">Neurônio. </w:t>
      </w:r>
      <w:r w:rsidRPr="0087140F">
        <w:t>Revista de Ciência Elementar, dez. 2013. Disponível em: https://rce.casadasciencias.org/rceapp/pdf/2013/008/. Acesso em: 30 nov. 2024.</w:t>
      </w:r>
    </w:p>
    <w:p w14:paraId="00327D3C" w14:textId="6AD4A046" w:rsidR="00DE0432" w:rsidRDefault="00DE0432" w:rsidP="009272A0">
      <w:pPr>
        <w:pStyle w:val="TF-refernciasITEM"/>
      </w:pPr>
      <w:commentRangeStart w:id="599"/>
      <w:r w:rsidRPr="0087140F">
        <w:t>NETO</w:t>
      </w:r>
      <w:commentRangeEnd w:id="599"/>
      <w:r w:rsidR="007241CC">
        <w:rPr>
          <w:rStyle w:val="Refdecomentrio"/>
        </w:rPr>
        <w:commentReference w:id="599"/>
      </w:r>
      <w:r w:rsidRPr="0087140F">
        <w:t>, A</w:t>
      </w:r>
      <w:r w:rsidR="00C63469">
        <w:t>.</w:t>
      </w:r>
      <w:r w:rsidRPr="0087140F">
        <w:t xml:space="preserve"> O</w:t>
      </w:r>
      <w:r w:rsidR="00C63469">
        <w:t>.</w:t>
      </w:r>
      <w:r w:rsidRPr="0087140F">
        <w:t xml:space="preserve"> L. </w:t>
      </w:r>
      <w:r w:rsidRPr="0087140F">
        <w:rPr>
          <w:b/>
          <w:bCs/>
        </w:rPr>
        <w:t>Histologia do Sistema Nervoso: Diversidade Celular e Suas Localizações.</w:t>
      </w:r>
      <w:r w:rsidRPr="0087140F">
        <w:t> Revista Científica Multidisciplinar Núcleo do Conhecimento. Edição 8. Ano 02, Vol. 05. pp 74-93, nov. 2017. Disponível em: https://www.nucleodoconhecimento.com.br/saude/sistema-nervoso. Acesso em: 30 nov. 2024.</w:t>
      </w:r>
    </w:p>
    <w:p w14:paraId="0EB5F8D7" w14:textId="3B94CEFE" w:rsidR="002959B3" w:rsidRDefault="002959B3" w:rsidP="009272A0">
      <w:pPr>
        <w:pStyle w:val="TF-refernciasITEM"/>
      </w:pPr>
      <w:r w:rsidRPr="0087140F">
        <w:t xml:space="preserve">SILVA JÚNIOR, A. P.; BEZERRA, D. G. S.; ANDRADE, Y. S. </w:t>
      </w:r>
      <w:r w:rsidRPr="0087140F">
        <w:rPr>
          <w:b/>
          <w:bCs/>
        </w:rPr>
        <w:t xml:space="preserve">Comparação de arquiteturas de </w:t>
      </w:r>
      <w:proofErr w:type="spellStart"/>
      <w:r w:rsidRPr="0087140F">
        <w:rPr>
          <w:b/>
          <w:bCs/>
        </w:rPr>
        <w:t>Deep</w:t>
      </w:r>
      <w:proofErr w:type="spellEnd"/>
      <w:r w:rsidRPr="0087140F">
        <w:rPr>
          <w:b/>
          <w:bCs/>
        </w:rPr>
        <w:t xml:space="preserve"> Learning para segmentação de imagens </w:t>
      </w:r>
      <w:proofErr w:type="spellStart"/>
      <w:r w:rsidRPr="0087140F">
        <w:rPr>
          <w:b/>
          <w:bCs/>
        </w:rPr>
        <w:t>dermatoscópicas</w:t>
      </w:r>
      <w:proofErr w:type="spellEnd"/>
      <w:r w:rsidRPr="0087140F">
        <w:rPr>
          <w:b/>
          <w:bCs/>
        </w:rPr>
        <w:t xml:space="preserve"> de melanoma</w:t>
      </w:r>
      <w:r w:rsidRPr="0087140F">
        <w:t>. 2020. 84 f., il. Trabalho de Conclusão de Curso (Bacharelado em Engenharia Eletrônica) —Universidade de Brasília, Brasília, 2020.</w:t>
      </w:r>
    </w:p>
    <w:p w14:paraId="7205CDEE" w14:textId="77777777" w:rsidR="00220F91" w:rsidRPr="00511D46" w:rsidRDefault="00220F91" w:rsidP="00220F91">
      <w:pPr>
        <w:pStyle w:val="TF-refernciasITEM"/>
        <w:rPr>
          <w:lang w:val="en-US"/>
        </w:rPr>
      </w:pPr>
      <w:r w:rsidRPr="00511D46">
        <w:rPr>
          <w:lang w:val="en-US"/>
        </w:rPr>
        <w:t>SZEGEDY, C.</w:t>
      </w:r>
      <w:r>
        <w:rPr>
          <w:lang w:val="en-US"/>
        </w:rPr>
        <w:t xml:space="preserve"> </w:t>
      </w:r>
      <w:r w:rsidRPr="00220F91">
        <w:rPr>
          <w:i/>
          <w:iCs/>
          <w:lang w:val="en-US"/>
        </w:rPr>
        <w:t>et al</w:t>
      </w:r>
      <w:r>
        <w:rPr>
          <w:lang w:val="en-US"/>
        </w:rPr>
        <w:t>.</w:t>
      </w:r>
      <w:r w:rsidRPr="00511D46">
        <w:rPr>
          <w:lang w:val="en-US"/>
        </w:rPr>
        <w:t xml:space="preserve"> 2016. </w:t>
      </w:r>
      <w:r w:rsidRPr="00511D46">
        <w:rPr>
          <w:b/>
          <w:bCs/>
          <w:lang w:val="en-US"/>
        </w:rPr>
        <w:t>Rethinking the inception architecture for computer vision</w:t>
      </w:r>
      <w:r w:rsidRPr="00511D46">
        <w:rPr>
          <w:lang w:val="en-US"/>
        </w:rPr>
        <w:t>. The IEEE Conference on Computer Vision and Pattern Recognition (CVPR) 2818-2826.</w:t>
      </w:r>
    </w:p>
    <w:p w14:paraId="0C233538" w14:textId="77777777" w:rsidR="0063407C" w:rsidRDefault="0063407C" w:rsidP="0063407C">
      <w:pPr>
        <w:pStyle w:val="TF-refernciasITEM"/>
      </w:pPr>
      <w:commentRangeStart w:id="600"/>
      <w:r w:rsidRPr="0087140F">
        <w:t>TEMIDO</w:t>
      </w:r>
      <w:commentRangeEnd w:id="600"/>
      <w:r w:rsidR="007241CC">
        <w:rPr>
          <w:rStyle w:val="Refdecomentrio"/>
        </w:rPr>
        <w:commentReference w:id="600"/>
      </w:r>
      <w:r w:rsidRPr="0087140F">
        <w:t xml:space="preserve">-FERREIRA, M., et al. </w:t>
      </w:r>
      <w:r w:rsidRPr="00B156F4">
        <w:rPr>
          <w:b/>
          <w:bCs/>
          <w:lang w:val="en-US"/>
        </w:rPr>
        <w:t>Novel Players in the Aging Synapse</w:t>
      </w:r>
      <w:r w:rsidRPr="00B156F4">
        <w:rPr>
          <w:lang w:val="en-US"/>
        </w:rPr>
        <w:t xml:space="preserve">: Impact on Cognition. Journal of Caffeine and Adenosine Research, 9(3), 104–127, 2019. </w:t>
      </w:r>
      <w:proofErr w:type="spellStart"/>
      <w:r w:rsidRPr="00B156F4">
        <w:rPr>
          <w:lang w:val="en-US"/>
        </w:rPr>
        <w:t>Disponível</w:t>
      </w:r>
      <w:proofErr w:type="spellEnd"/>
      <w:r w:rsidRPr="00B156F4">
        <w:rPr>
          <w:lang w:val="en-US"/>
        </w:rPr>
        <w:t xml:space="preserve"> </w:t>
      </w:r>
      <w:proofErr w:type="spellStart"/>
      <w:r w:rsidRPr="00B156F4">
        <w:rPr>
          <w:lang w:val="en-US"/>
        </w:rPr>
        <w:t>em</w:t>
      </w:r>
      <w:proofErr w:type="spellEnd"/>
      <w:r w:rsidRPr="00B156F4">
        <w:rPr>
          <w:lang w:val="en-US"/>
        </w:rPr>
        <w:t xml:space="preserve">: Doi:10.1089/caff.2019.0013. </w:t>
      </w:r>
      <w:r w:rsidRPr="0087140F">
        <w:t>Acesso em: 20 abr. 2024.</w:t>
      </w:r>
    </w:p>
    <w:p w14:paraId="32A2FA1A" w14:textId="798F3015" w:rsidR="004E750C" w:rsidRPr="0087140F" w:rsidRDefault="004E750C" w:rsidP="0063407C">
      <w:pPr>
        <w:pStyle w:val="TF-refernciasITEM"/>
      </w:pPr>
      <w:r>
        <w:t xml:space="preserve">VALESO, V. </w:t>
      </w:r>
      <w:r w:rsidRPr="00C60602">
        <w:rPr>
          <w:b/>
          <w:bCs/>
        </w:rPr>
        <w:t>Neurônios:</w:t>
      </w:r>
      <w:r w:rsidRPr="00C60602">
        <w:t xml:space="preserve"> Unidade Funcional do Tecido Nervoso</w:t>
      </w:r>
      <w:r>
        <w:t xml:space="preserve">. Aracaju, [2021]. Disponível em: </w:t>
      </w:r>
      <w:r w:rsidRPr="00C60602">
        <w:t>https://www.passeidireto.com/arquivo/89714279/neuronios-unidade-funcional-do-tecido-nervoso</w:t>
      </w:r>
      <w:r>
        <w:t>. Acesso em: 03 dez. 2024.</w:t>
      </w:r>
    </w:p>
    <w:p w14:paraId="1253B457" w14:textId="77777777" w:rsidR="0063407C" w:rsidRDefault="0063407C" w:rsidP="0063407C">
      <w:pPr>
        <w:pStyle w:val="TF-refernciasITEM"/>
      </w:pPr>
      <w:r w:rsidRPr="0087140F">
        <w:lastRenderedPageBreak/>
        <w:t xml:space="preserve">YU, Y. et al. </w:t>
      </w:r>
      <w:r w:rsidRPr="0087140F">
        <w:rPr>
          <w:b/>
          <w:bCs/>
        </w:rPr>
        <w:t>Estruturas Cerebrais Atípicas como uma Função do Volume de Matéria Cinzenta (VMC) e Densidade de Matéria Cinzenta (DMC) em Jovens Adultos Relacionadas a Traços do Espectro do Autismo</w:t>
      </w:r>
      <w:r w:rsidRPr="0087140F">
        <w:t xml:space="preserve">. </w:t>
      </w:r>
      <w:proofErr w:type="spellStart"/>
      <w:r w:rsidRPr="0087140F">
        <w:t>Frontiers</w:t>
      </w:r>
      <w:proofErr w:type="spellEnd"/>
      <w:r w:rsidRPr="0087140F">
        <w:t xml:space="preserve"> in </w:t>
      </w:r>
      <w:proofErr w:type="spellStart"/>
      <w:r w:rsidRPr="0087140F">
        <w:t>Psychology</w:t>
      </w:r>
      <w:proofErr w:type="spellEnd"/>
      <w:r w:rsidRPr="0087140F">
        <w:t>, 11. 2020. Disponível em: https://doi.org/10.3389/fpsyg.2020.00523. Acesso em: 20 abr. 2024.</w:t>
      </w:r>
    </w:p>
    <w:p w14:paraId="37D8B4AD" w14:textId="77777777" w:rsidR="00220F91" w:rsidRPr="0087140F" w:rsidRDefault="00220F91" w:rsidP="00220F91">
      <w:pPr>
        <w:pStyle w:val="TF-refernciasITEM"/>
      </w:pPr>
      <w:commentRangeStart w:id="601"/>
      <w:r w:rsidRPr="0087140F">
        <w:t>WINKELMANN</w:t>
      </w:r>
      <w:commentRangeEnd w:id="601"/>
      <w:r w:rsidR="007241CC">
        <w:rPr>
          <w:rStyle w:val="Refdecomentrio"/>
        </w:rPr>
        <w:commentReference w:id="601"/>
      </w:r>
      <w:r w:rsidRPr="0087140F">
        <w:t xml:space="preserve">, E. R. </w:t>
      </w:r>
      <w:r w:rsidRPr="0087140F">
        <w:rPr>
          <w:b/>
          <w:bCs/>
        </w:rPr>
        <w:t xml:space="preserve">Análise </w:t>
      </w:r>
      <w:proofErr w:type="spellStart"/>
      <w:r w:rsidRPr="0087140F">
        <w:rPr>
          <w:b/>
          <w:bCs/>
        </w:rPr>
        <w:t>ultra-estrutural</w:t>
      </w:r>
      <w:proofErr w:type="spellEnd"/>
      <w:r w:rsidRPr="0087140F">
        <w:rPr>
          <w:b/>
          <w:bCs/>
        </w:rPr>
        <w:t xml:space="preserve"> na morte celular da área CA1 do hipocampo após isquemia cerebral global transitória em ratos </w:t>
      </w:r>
      <w:proofErr w:type="spellStart"/>
      <w:r w:rsidRPr="0087140F">
        <w:rPr>
          <w:b/>
          <w:bCs/>
        </w:rPr>
        <w:t>Wistar</w:t>
      </w:r>
      <w:proofErr w:type="spellEnd"/>
      <w:r w:rsidRPr="0087140F">
        <w:t>. 2003. Tese de Mestrado (Bacharelado em Biologia) – Instituto de Ciências Biológicas. Universidade Federal do Rio Grande do Sul, Porto Alegre.</w:t>
      </w:r>
    </w:p>
    <w:p w14:paraId="5298CE91" w14:textId="01D27426" w:rsidR="008E74E2" w:rsidRDefault="0063407C" w:rsidP="008C06B5">
      <w:pPr>
        <w:pStyle w:val="TF-refernciasITEM"/>
        <w:rPr>
          <w:lang w:val="en-US"/>
        </w:rPr>
      </w:pPr>
      <w:commentRangeStart w:id="602"/>
      <w:r w:rsidRPr="00220F91">
        <w:t>WU</w:t>
      </w:r>
      <w:commentRangeEnd w:id="602"/>
      <w:r w:rsidR="007241CC">
        <w:rPr>
          <w:rStyle w:val="Refdecomentrio"/>
        </w:rPr>
        <w:commentReference w:id="602"/>
      </w:r>
      <w:r w:rsidRPr="00220F91">
        <w:t xml:space="preserve">, Q. et al. </w:t>
      </w:r>
      <w:r w:rsidRPr="00B156F4">
        <w:rPr>
          <w:b/>
          <w:bCs/>
          <w:lang w:val="en-US"/>
        </w:rPr>
        <w:t>The application of deep learning in computer vision</w:t>
      </w:r>
      <w:r w:rsidRPr="00B156F4">
        <w:rPr>
          <w:lang w:val="en-US"/>
        </w:rPr>
        <w:t xml:space="preserve">. </w:t>
      </w:r>
      <w:r w:rsidRPr="008F48BE">
        <w:rPr>
          <w:lang w:val="en-US"/>
        </w:rPr>
        <w:t>2017 Chinese Automation Congress (</w:t>
      </w:r>
      <w:proofErr w:type="spellStart"/>
      <w:r w:rsidRPr="008F48BE">
        <w:rPr>
          <w:lang w:val="en-US"/>
        </w:rPr>
        <w:t>Cac</w:t>
      </w:r>
      <w:proofErr w:type="spellEnd"/>
      <w:r w:rsidRPr="008F48BE">
        <w:rPr>
          <w:lang w:val="en-US"/>
        </w:rPr>
        <w:t xml:space="preserve">), 2017, Jinan, China. Proceedings, IEEE, 2017. p. 6522-6527. </w:t>
      </w:r>
    </w:p>
    <w:sectPr w:rsidR="008E74E2" w:rsidSect="00E9731C">
      <w:headerReference w:type="default" r:id="rId49"/>
      <w:pgSz w:w="11907" w:h="16840" w:code="9"/>
      <w:pgMar w:top="1701" w:right="1134" w:bottom="1134" w:left="1701" w:header="720" w:footer="720"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Dalton Solano dos Reis" w:date="2024-12-11T18:00:00Z" w:initials="DS">
    <w:p w14:paraId="031C45A2" w14:textId="77777777" w:rsidR="00F46951" w:rsidRDefault="00F46951" w:rsidP="00F46951">
      <w:r>
        <w:rPr>
          <w:rStyle w:val="Refdecomentrio"/>
        </w:rPr>
        <w:annotationRef/>
      </w:r>
      <w:r>
        <w:rPr>
          <w:color w:val="000000"/>
          <w:sz w:val="20"/>
          <w:szCs w:val="20"/>
        </w:rPr>
        <w:t>Defesa</w:t>
      </w:r>
    </w:p>
  </w:comment>
  <w:comment w:id="33" w:author="Dalton Solano dos Reis" w:date="2024-12-11T08:12:00Z" w:initials="DS">
    <w:p w14:paraId="5FF13DFF" w14:textId="338EE348" w:rsidR="00764A52" w:rsidRDefault="00764A52" w:rsidP="00764A52">
      <w:r>
        <w:rPr>
          <w:rStyle w:val="Refdecomentrio"/>
        </w:rPr>
        <w:annotationRef/>
      </w:r>
      <w:r>
        <w:rPr>
          <w:color w:val="000000"/>
          <w:sz w:val="20"/>
          <w:szCs w:val="20"/>
        </w:rPr>
        <w:t>Dúvida:</w:t>
      </w:r>
    </w:p>
    <w:p w14:paraId="44E45773" w14:textId="77777777" w:rsidR="00764A52" w:rsidRDefault="00764A52" w:rsidP="00764A52">
      <w:r>
        <w:rPr>
          <w:color w:val="000000"/>
          <w:sz w:val="20"/>
          <w:szCs w:val="20"/>
        </w:rPr>
        <w:t>Herbário: Colecção científica de plantas seca</w:t>
      </w:r>
    </w:p>
    <w:p w14:paraId="06FBB245" w14:textId="77777777" w:rsidR="00764A52" w:rsidRDefault="00764A52" w:rsidP="00764A52"/>
    <w:p w14:paraId="0519AF33" w14:textId="77777777" w:rsidR="00764A52" w:rsidRDefault="00764A52" w:rsidP="00764A52">
      <w:r>
        <w:rPr>
          <w:color w:val="000000"/>
          <w:sz w:val="20"/>
          <w:szCs w:val="20"/>
        </w:rPr>
        <w:t>Imagens dos neurônios?</w:t>
      </w:r>
    </w:p>
  </w:comment>
  <w:comment w:id="118" w:author="Dalton Solano dos Reis" w:date="2024-12-11T08:29:00Z" w:initials="DS">
    <w:p w14:paraId="10E55E06" w14:textId="77777777" w:rsidR="00F811F5" w:rsidRDefault="00F811F5" w:rsidP="00F811F5">
      <w:r>
        <w:rPr>
          <w:rStyle w:val="Refdecomentrio"/>
        </w:rPr>
        <w:annotationRef/>
      </w:r>
      <w:r>
        <w:rPr>
          <w:color w:val="000000"/>
          <w:sz w:val="20"/>
          <w:szCs w:val="20"/>
        </w:rPr>
        <w:t>É et al. ou não?</w:t>
      </w:r>
    </w:p>
    <w:p w14:paraId="27225847" w14:textId="77777777" w:rsidR="00F811F5" w:rsidRDefault="00F811F5" w:rsidP="00F811F5">
      <w:r>
        <w:rPr>
          <w:color w:val="000000"/>
          <w:sz w:val="20"/>
          <w:szCs w:val="20"/>
        </w:rPr>
        <w:t>Na fonte da figura anterior está como et al.</w:t>
      </w:r>
    </w:p>
  </w:comment>
  <w:comment w:id="214" w:author="Dalton Solano dos Reis" w:date="2024-12-11T08:51:00Z" w:initials="DS">
    <w:p w14:paraId="3B8626BB" w14:textId="77777777" w:rsidR="00441108" w:rsidRDefault="00441108" w:rsidP="00441108">
      <w:r>
        <w:rPr>
          <w:rStyle w:val="Refdecomentrio"/>
        </w:rPr>
        <w:annotationRef/>
      </w:r>
      <w:r>
        <w:rPr>
          <w:color w:val="000000"/>
          <w:sz w:val="20"/>
          <w:szCs w:val="20"/>
        </w:rPr>
        <w:t>Colocar uma “linha branca vertical” para separar as imagens.</w:t>
      </w:r>
    </w:p>
  </w:comment>
  <w:comment w:id="215" w:author="Dalton Solano dos Reis" w:date="2024-12-11T09:54:00Z" w:initials="DS">
    <w:p w14:paraId="14DDDB1F" w14:textId="77777777" w:rsidR="00B46926" w:rsidRDefault="00B46926" w:rsidP="00B46926">
      <w:r>
        <w:rPr>
          <w:rStyle w:val="Refdecomentrio"/>
        </w:rPr>
        <w:annotationRef/>
      </w:r>
      <w:r>
        <w:rPr>
          <w:color w:val="000000"/>
          <w:sz w:val="20"/>
          <w:szCs w:val="20"/>
        </w:rPr>
        <w:t>Dúvida, como são envidas as imagens do microscópico para o celular?</w:t>
      </w:r>
    </w:p>
  </w:comment>
  <w:comment w:id="321" w:author="Dalton Solano dos Reis" w:date="2024-12-11T09:01:00Z" w:initials="DS">
    <w:p w14:paraId="070CE708" w14:textId="70BFCD69" w:rsidR="008020AE" w:rsidRDefault="008020AE" w:rsidP="008020AE">
      <w:r>
        <w:rPr>
          <w:rStyle w:val="Refdecomentrio"/>
        </w:rPr>
        <w:annotationRef/>
      </w:r>
      <w:r>
        <w:rPr>
          <w:color w:val="000000"/>
          <w:sz w:val="20"/>
          <w:szCs w:val="20"/>
        </w:rPr>
        <w:t>Citar esse quadro no texto.</w:t>
      </w:r>
    </w:p>
  </w:comment>
  <w:comment w:id="455" w:author="Dalton Solano dos Reis" w:date="2024-12-11T09:18:00Z" w:initials="DS">
    <w:p w14:paraId="17428E92" w14:textId="77777777" w:rsidR="0064198B" w:rsidRDefault="0064198B" w:rsidP="0064198B">
      <w:r>
        <w:rPr>
          <w:rStyle w:val="Refdecomentrio"/>
        </w:rPr>
        <w:annotationRef/>
      </w:r>
      <w:r>
        <w:rPr>
          <w:color w:val="000000"/>
          <w:sz w:val="20"/>
          <w:szCs w:val="20"/>
        </w:rPr>
        <w:t>Chegou a testar no iOS?</w:t>
      </w:r>
    </w:p>
    <w:p w14:paraId="3EBB0F74" w14:textId="77777777" w:rsidR="0064198B" w:rsidRDefault="0064198B" w:rsidP="0064198B">
      <w:r>
        <w:rPr>
          <w:color w:val="000000"/>
          <w:sz w:val="20"/>
          <w:szCs w:val="20"/>
        </w:rPr>
        <w:t>As vezes, mesmo desenvolvendo em Flutter, pode dar problemas no iOS.</w:t>
      </w:r>
    </w:p>
  </w:comment>
  <w:comment w:id="466" w:author="Dalton Solano dos Reis" w:date="2024-12-11T09:20:00Z" w:initials="DS">
    <w:p w14:paraId="4DEDDDA8" w14:textId="77777777" w:rsidR="0064198B" w:rsidRDefault="0064198B" w:rsidP="0064198B">
      <w:r>
        <w:rPr>
          <w:rStyle w:val="Refdecomentrio"/>
        </w:rPr>
        <w:annotationRef/>
      </w:r>
      <w:r>
        <w:rPr>
          <w:color w:val="000000"/>
          <w:sz w:val="20"/>
          <w:szCs w:val="20"/>
        </w:rPr>
        <w:t>Sugestão: “borrar” o texto do campo password.</w:t>
      </w:r>
    </w:p>
  </w:comment>
  <w:comment w:id="594" w:author="Dalton Solano dos Reis" w:date="2024-12-11T09:53:00Z" w:initials="DS">
    <w:p w14:paraId="440CEFD4" w14:textId="77777777" w:rsidR="007241CC" w:rsidRDefault="007241CC" w:rsidP="007241CC">
      <w:r>
        <w:rPr>
          <w:rStyle w:val="Refdecomentrio"/>
        </w:rPr>
        <w:annotationRef/>
      </w:r>
      <w:r>
        <w:rPr>
          <w:color w:val="000000"/>
          <w:sz w:val="20"/>
          <w:szCs w:val="20"/>
        </w:rPr>
        <w:t>Citações do texto sem referência bibliográfica:</w:t>
      </w:r>
    </w:p>
    <w:p w14:paraId="3F596AF7" w14:textId="77777777" w:rsidR="007241CC" w:rsidRDefault="007241CC" w:rsidP="007241CC">
      <w:r>
        <w:rPr>
          <w:color w:val="000000"/>
          <w:sz w:val="20"/>
          <w:szCs w:val="20"/>
        </w:rPr>
        <w:t>Girshick et al. (2020</w:t>
      </w:r>
    </w:p>
    <w:p w14:paraId="64694A83" w14:textId="77777777" w:rsidR="007241CC" w:rsidRDefault="007241CC" w:rsidP="007241CC">
      <w:r>
        <w:rPr>
          <w:color w:val="000000"/>
          <w:sz w:val="20"/>
          <w:szCs w:val="20"/>
        </w:rPr>
        <w:t>Grigoletti (2015</w:t>
      </w:r>
    </w:p>
    <w:p w14:paraId="365C7A0D" w14:textId="77777777" w:rsidR="007241CC" w:rsidRDefault="007241CC" w:rsidP="007241CC">
      <w:r>
        <w:rPr>
          <w:color w:val="000000"/>
          <w:sz w:val="20"/>
          <w:szCs w:val="20"/>
        </w:rPr>
        <w:t>Ren et al. (2016</w:t>
      </w:r>
    </w:p>
    <w:p w14:paraId="352B0271" w14:textId="77777777" w:rsidR="007241CC" w:rsidRDefault="007241CC" w:rsidP="007241CC">
      <w:r>
        <w:rPr>
          <w:color w:val="000000"/>
          <w:sz w:val="20"/>
          <w:szCs w:val="20"/>
        </w:rPr>
        <w:t>Timóteo et al. (2020)</w:t>
      </w:r>
    </w:p>
  </w:comment>
  <w:comment w:id="595" w:author="Dalton Solano dos Reis" w:date="2024-12-11T09:45:00Z" w:initials="DS">
    <w:p w14:paraId="4440BA75" w14:textId="1D78207A" w:rsidR="007241CC" w:rsidRDefault="007241CC" w:rsidP="007241CC">
      <w:r>
        <w:rPr>
          <w:rStyle w:val="Refdecomentrio"/>
        </w:rPr>
        <w:annotationRef/>
      </w:r>
      <w:r>
        <w:rPr>
          <w:color w:val="000000"/>
          <w:sz w:val="20"/>
          <w:szCs w:val="20"/>
        </w:rPr>
        <w:t>Não encontrei citação no texto.</w:t>
      </w:r>
    </w:p>
  </w:comment>
  <w:comment w:id="596" w:author="Dalton Solano dos Reis" w:date="2024-12-11T09:46:00Z" w:initials="DS">
    <w:p w14:paraId="7678606B" w14:textId="77777777" w:rsidR="007241CC" w:rsidRDefault="007241CC" w:rsidP="007241CC">
      <w:r>
        <w:rPr>
          <w:rStyle w:val="Refdecomentrio"/>
        </w:rPr>
        <w:annotationRef/>
      </w:r>
      <w:r>
        <w:rPr>
          <w:color w:val="000000"/>
          <w:sz w:val="20"/>
          <w:szCs w:val="20"/>
        </w:rPr>
        <w:t>Não encontrei citado no texto.</w:t>
      </w:r>
    </w:p>
  </w:comment>
  <w:comment w:id="597" w:author="Dalton Solano dos Reis" w:date="2024-12-11T09:47:00Z" w:initials="DS">
    <w:p w14:paraId="2A841D89" w14:textId="77777777" w:rsidR="007241CC" w:rsidRDefault="007241CC" w:rsidP="007241CC">
      <w:r>
        <w:rPr>
          <w:rStyle w:val="Refdecomentrio"/>
        </w:rPr>
        <w:annotationRef/>
      </w:r>
      <w:r>
        <w:rPr>
          <w:color w:val="000000"/>
          <w:sz w:val="20"/>
          <w:szCs w:val="20"/>
        </w:rPr>
        <w:t>Citado no texto: Liu et al. (2015)</w:t>
      </w:r>
    </w:p>
    <w:p w14:paraId="296DDBD9" w14:textId="77777777" w:rsidR="007241CC" w:rsidRDefault="007241CC" w:rsidP="007241CC">
      <w:r>
        <w:rPr>
          <w:color w:val="000000"/>
          <w:sz w:val="20"/>
          <w:szCs w:val="20"/>
        </w:rPr>
        <w:t>São dois autores.</w:t>
      </w:r>
    </w:p>
    <w:p w14:paraId="2A0F1D2E" w14:textId="77777777" w:rsidR="007241CC" w:rsidRDefault="007241CC" w:rsidP="007241CC">
      <w:r>
        <w:rPr>
          <w:color w:val="000000"/>
          <w:sz w:val="20"/>
          <w:szCs w:val="20"/>
        </w:rPr>
        <w:t>Não usar et al.</w:t>
      </w:r>
    </w:p>
  </w:comment>
  <w:comment w:id="598" w:author="Dalton Solano dos Reis" w:date="2024-12-11T09:48:00Z" w:initials="DS">
    <w:p w14:paraId="1350F1E4" w14:textId="77777777" w:rsidR="007241CC" w:rsidRDefault="007241CC" w:rsidP="007241CC">
      <w:r>
        <w:rPr>
          <w:rStyle w:val="Refdecomentrio"/>
        </w:rPr>
        <w:annotationRef/>
      </w:r>
      <w:r>
        <w:rPr>
          <w:color w:val="000000"/>
          <w:sz w:val="20"/>
          <w:szCs w:val="20"/>
        </w:rPr>
        <w:t>Citado no texto: Matano, Pacheco e Zemlenoi (2022)</w:t>
      </w:r>
    </w:p>
    <w:p w14:paraId="135E7E04" w14:textId="77777777" w:rsidR="007241CC" w:rsidRDefault="007241CC" w:rsidP="007241CC">
      <w:r>
        <w:rPr>
          <w:color w:val="000000"/>
          <w:sz w:val="20"/>
          <w:szCs w:val="20"/>
        </w:rPr>
        <w:t>Ano correto é 2022 ou 2023?</w:t>
      </w:r>
    </w:p>
  </w:comment>
  <w:comment w:id="599" w:author="Dalton Solano dos Reis" w:date="2024-12-11T09:49:00Z" w:initials="DS">
    <w:p w14:paraId="5D084C8F" w14:textId="77777777" w:rsidR="007241CC" w:rsidRDefault="007241CC" w:rsidP="007241CC">
      <w:r>
        <w:rPr>
          <w:rStyle w:val="Refdecomentrio"/>
        </w:rPr>
        <w:annotationRef/>
      </w:r>
      <w:r>
        <w:rPr>
          <w:color w:val="000000"/>
          <w:sz w:val="20"/>
          <w:szCs w:val="20"/>
        </w:rPr>
        <w:t>Não encontrei citado no texto.</w:t>
      </w:r>
    </w:p>
  </w:comment>
  <w:comment w:id="600" w:author="Dalton Solano dos Reis" w:date="2024-12-11T09:50:00Z" w:initials="DS">
    <w:p w14:paraId="21AF8D03" w14:textId="77777777" w:rsidR="007241CC" w:rsidRDefault="007241CC" w:rsidP="007241CC">
      <w:r>
        <w:rPr>
          <w:rStyle w:val="Refdecomentrio"/>
        </w:rPr>
        <w:annotationRef/>
      </w:r>
      <w:r>
        <w:rPr>
          <w:color w:val="000000"/>
          <w:sz w:val="20"/>
          <w:szCs w:val="20"/>
        </w:rPr>
        <w:t>Não encontrei citado no texto.</w:t>
      </w:r>
    </w:p>
  </w:comment>
  <w:comment w:id="601" w:author="Dalton Solano dos Reis" w:date="2024-12-11T09:51:00Z" w:initials="DS">
    <w:p w14:paraId="55A8D0DB" w14:textId="77777777" w:rsidR="007241CC" w:rsidRDefault="007241CC" w:rsidP="007241CC">
      <w:r>
        <w:rPr>
          <w:rStyle w:val="Refdecomentrio"/>
        </w:rPr>
        <w:annotationRef/>
      </w:r>
      <w:r>
        <w:rPr>
          <w:color w:val="000000"/>
          <w:sz w:val="20"/>
          <w:szCs w:val="20"/>
        </w:rPr>
        <w:t>Ordem alfabética.</w:t>
      </w:r>
    </w:p>
    <w:p w14:paraId="3F138009" w14:textId="77777777" w:rsidR="007241CC" w:rsidRDefault="007241CC" w:rsidP="007241CC">
      <w:r>
        <w:rPr>
          <w:color w:val="000000"/>
          <w:sz w:val="20"/>
          <w:szCs w:val="20"/>
        </w:rPr>
        <w:t>W antes o Y.</w:t>
      </w:r>
    </w:p>
  </w:comment>
  <w:comment w:id="602" w:author="Dalton Solano dos Reis" w:date="2024-12-11T09:53:00Z" w:initials="DS">
    <w:p w14:paraId="7731F5BC" w14:textId="77777777" w:rsidR="007241CC" w:rsidRDefault="007241CC" w:rsidP="007241CC">
      <w:r>
        <w:rPr>
          <w:rStyle w:val="Refdecomentrio"/>
        </w:rPr>
        <w:annotationRef/>
      </w:r>
      <w:r>
        <w:rPr>
          <w:color w:val="000000"/>
          <w:sz w:val="20"/>
          <w:szCs w:val="20"/>
        </w:rPr>
        <w:t>Não encontrei citado no texto.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31C45A2" w15:done="0"/>
  <w15:commentEx w15:paraId="0519AF33" w15:done="0"/>
  <w15:commentEx w15:paraId="27225847" w15:done="0"/>
  <w15:commentEx w15:paraId="3B8626BB" w15:done="0"/>
  <w15:commentEx w15:paraId="14DDDB1F" w15:done="0"/>
  <w15:commentEx w15:paraId="070CE708" w15:done="0"/>
  <w15:commentEx w15:paraId="3EBB0F74" w15:done="0"/>
  <w15:commentEx w15:paraId="4DEDDDA8" w15:done="0"/>
  <w15:commentEx w15:paraId="352B0271" w15:done="0"/>
  <w15:commentEx w15:paraId="4440BA75" w15:done="0"/>
  <w15:commentEx w15:paraId="7678606B" w15:done="0"/>
  <w15:commentEx w15:paraId="2A0F1D2E" w15:done="0"/>
  <w15:commentEx w15:paraId="135E7E04" w15:done="0"/>
  <w15:commentEx w15:paraId="5D084C8F" w15:done="0"/>
  <w15:commentEx w15:paraId="21AF8D03" w15:done="0"/>
  <w15:commentEx w15:paraId="3F138009" w15:done="0"/>
  <w15:commentEx w15:paraId="7731F5B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934FADE" w16cex:dateUtc="2024-12-11T21:00:00Z"/>
  <w16cex:commentExtensible w16cex:durableId="43C32C58" w16cex:dateUtc="2024-12-11T11:12:00Z"/>
  <w16cex:commentExtensible w16cex:durableId="41F63AED" w16cex:dateUtc="2024-12-11T11:29:00Z"/>
  <w16cex:commentExtensible w16cex:durableId="0ADC3D19" w16cex:dateUtc="2024-12-11T11:51:00Z"/>
  <w16cex:commentExtensible w16cex:durableId="2CE9FF39" w16cex:dateUtc="2024-12-11T12:54:00Z"/>
  <w16cex:commentExtensible w16cex:durableId="12F54C9D" w16cex:dateUtc="2024-12-11T12:01:00Z"/>
  <w16cex:commentExtensible w16cex:durableId="4C47C722" w16cex:dateUtc="2024-12-11T12:18:00Z"/>
  <w16cex:commentExtensible w16cex:durableId="3F42F151" w16cex:dateUtc="2024-12-11T12:20:00Z"/>
  <w16cex:commentExtensible w16cex:durableId="2C415DBE" w16cex:dateUtc="2024-12-11T12:53:00Z"/>
  <w16cex:commentExtensible w16cex:durableId="580044B4" w16cex:dateUtc="2024-12-11T12:45:00Z"/>
  <w16cex:commentExtensible w16cex:durableId="05505405" w16cex:dateUtc="2024-12-11T12:46:00Z"/>
  <w16cex:commentExtensible w16cex:durableId="465AE0E4" w16cex:dateUtc="2024-12-11T12:47:00Z"/>
  <w16cex:commentExtensible w16cex:durableId="62948165" w16cex:dateUtc="2024-12-11T12:48:00Z"/>
  <w16cex:commentExtensible w16cex:durableId="2A347B2C" w16cex:dateUtc="2024-12-11T12:49:00Z"/>
  <w16cex:commentExtensible w16cex:durableId="4154D8D4" w16cex:dateUtc="2024-12-11T12:50:00Z"/>
  <w16cex:commentExtensible w16cex:durableId="24C4F4BA" w16cex:dateUtc="2024-12-11T12:51:00Z"/>
  <w16cex:commentExtensible w16cex:durableId="6C19BA2C" w16cex:dateUtc="2024-12-11T12: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31C45A2" w16cid:durableId="2934FADE"/>
  <w16cid:commentId w16cid:paraId="0519AF33" w16cid:durableId="43C32C58"/>
  <w16cid:commentId w16cid:paraId="27225847" w16cid:durableId="41F63AED"/>
  <w16cid:commentId w16cid:paraId="3B8626BB" w16cid:durableId="0ADC3D19"/>
  <w16cid:commentId w16cid:paraId="14DDDB1F" w16cid:durableId="2CE9FF39"/>
  <w16cid:commentId w16cid:paraId="070CE708" w16cid:durableId="12F54C9D"/>
  <w16cid:commentId w16cid:paraId="3EBB0F74" w16cid:durableId="4C47C722"/>
  <w16cid:commentId w16cid:paraId="4DEDDDA8" w16cid:durableId="3F42F151"/>
  <w16cid:commentId w16cid:paraId="352B0271" w16cid:durableId="2C415DBE"/>
  <w16cid:commentId w16cid:paraId="4440BA75" w16cid:durableId="580044B4"/>
  <w16cid:commentId w16cid:paraId="7678606B" w16cid:durableId="05505405"/>
  <w16cid:commentId w16cid:paraId="2A0F1D2E" w16cid:durableId="465AE0E4"/>
  <w16cid:commentId w16cid:paraId="135E7E04" w16cid:durableId="62948165"/>
  <w16cid:commentId w16cid:paraId="5D084C8F" w16cid:durableId="2A347B2C"/>
  <w16cid:commentId w16cid:paraId="21AF8D03" w16cid:durableId="4154D8D4"/>
  <w16cid:commentId w16cid:paraId="3F138009" w16cid:durableId="24C4F4BA"/>
  <w16cid:commentId w16cid:paraId="7731F5BC" w16cid:durableId="6C19BA2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B017A9" w14:textId="77777777" w:rsidR="00D30643" w:rsidRPr="0087140F" w:rsidRDefault="00D30643">
      <w:r w:rsidRPr="0087140F">
        <w:separator/>
      </w:r>
    </w:p>
    <w:p w14:paraId="66886DC8" w14:textId="77777777" w:rsidR="00D30643" w:rsidRPr="0087140F" w:rsidRDefault="00D30643"/>
  </w:endnote>
  <w:endnote w:type="continuationSeparator" w:id="0">
    <w:p w14:paraId="6547CC94" w14:textId="77777777" w:rsidR="00D30643" w:rsidRPr="0087140F" w:rsidRDefault="00D30643">
      <w:r w:rsidRPr="0087140F">
        <w:continuationSeparator/>
      </w:r>
    </w:p>
    <w:p w14:paraId="0E802D33" w14:textId="77777777" w:rsidR="00D30643" w:rsidRPr="0087140F" w:rsidRDefault="00D3064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w:altName w:val="Sylfaen"/>
    <w:panose1 w:val="00000500000000020000"/>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0000000000000000000"/>
    <w:charset w:val="00"/>
    <w:family w:val="modern"/>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20B0604020202020204"/>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840A6B" w14:textId="77777777" w:rsidR="00F530D7" w:rsidRPr="0087140F" w:rsidRDefault="00F530D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330EC7" w14:textId="77777777" w:rsidR="00D30643" w:rsidRPr="0087140F" w:rsidRDefault="00D30643">
      <w:r w:rsidRPr="0087140F">
        <w:separator/>
      </w:r>
    </w:p>
    <w:p w14:paraId="0ACACA01" w14:textId="77777777" w:rsidR="00D30643" w:rsidRPr="0087140F" w:rsidRDefault="00D30643"/>
  </w:footnote>
  <w:footnote w:type="continuationSeparator" w:id="0">
    <w:p w14:paraId="3C998217" w14:textId="77777777" w:rsidR="00D30643" w:rsidRPr="0087140F" w:rsidRDefault="00D30643">
      <w:r w:rsidRPr="0087140F">
        <w:continuationSeparator/>
      </w:r>
    </w:p>
    <w:p w14:paraId="68207B8D" w14:textId="77777777" w:rsidR="00D30643" w:rsidRPr="0087140F" w:rsidRDefault="00D3064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36C34F" w14:textId="77777777" w:rsidR="00F530D7" w:rsidRPr="0087140F" w:rsidRDefault="00F530D7">
    <w:pPr>
      <w:pStyle w:val="Cabealho"/>
      <w:framePr w:wrap="around" w:vAnchor="text" w:hAnchor="margin" w:xAlign="right" w:y="1"/>
      <w:rPr>
        <w:rStyle w:val="Nmerodepgina"/>
      </w:rPr>
    </w:pPr>
    <w:r w:rsidRPr="0087140F">
      <w:rPr>
        <w:rStyle w:val="Nmerodepgina"/>
      </w:rPr>
      <w:fldChar w:fldCharType="begin"/>
    </w:r>
    <w:r w:rsidRPr="0087140F">
      <w:rPr>
        <w:rStyle w:val="Nmerodepgina"/>
      </w:rPr>
      <w:instrText xml:space="preserve">PAGE  </w:instrText>
    </w:r>
    <w:r w:rsidRPr="0087140F">
      <w:rPr>
        <w:rStyle w:val="Nmerodepgina"/>
      </w:rPr>
      <w:fldChar w:fldCharType="end"/>
    </w:r>
  </w:p>
  <w:p w14:paraId="27EF88E4" w14:textId="77777777" w:rsidR="00F530D7" w:rsidRPr="0087140F" w:rsidRDefault="00F530D7">
    <w:pPr>
      <w:ind w:right="360"/>
    </w:pPr>
  </w:p>
  <w:p w14:paraId="2B63487A" w14:textId="77777777" w:rsidR="00F530D7" w:rsidRPr="0087140F" w:rsidRDefault="00F530D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DA54F2" w14:textId="77777777" w:rsidR="00F530D7" w:rsidRPr="0087140F" w:rsidRDefault="00F530D7">
    <w:pPr>
      <w:pStyle w:val="Cabealho"/>
      <w:tabs>
        <w:tab w:val="clear" w:pos="8640"/>
        <w:tab w:val="right" w:pos="8789"/>
      </w:tabs>
      <w:ind w:right="141"/>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A27C13" w14:textId="77777777" w:rsidR="00F530D7" w:rsidRPr="0087140F" w:rsidRDefault="00F530D7">
    <w:pPr>
      <w:pStyle w:val="Cabealho"/>
      <w:tabs>
        <w:tab w:val="clear" w:pos="8640"/>
        <w:tab w:val="right" w:pos="8931"/>
      </w:tabs>
      <w:ind w:right="141"/>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B63D83" w14:textId="77777777" w:rsidR="00F530D7" w:rsidRPr="0087140F" w:rsidRDefault="00F530D7">
    <w:pPr>
      <w:pStyle w:val="Cabealho"/>
      <w:tabs>
        <w:tab w:val="clear" w:pos="8640"/>
        <w:tab w:val="right" w:pos="8931"/>
      </w:tabs>
      <w:ind w:right="141"/>
      <w:jc w:val="right"/>
      <w:rPr>
        <w:rStyle w:val="Nmerodepgina"/>
      </w:rPr>
    </w:pPr>
  </w:p>
  <w:p w14:paraId="006272C1" w14:textId="77777777" w:rsidR="00F530D7" w:rsidRPr="0087140F" w:rsidRDefault="00F530D7">
    <w:pPr>
      <w:pStyle w:val="Cabealho"/>
      <w:framePr w:wrap="around" w:vAnchor="text" w:hAnchor="page" w:x="10544" w:y="-5"/>
      <w:rPr>
        <w:rStyle w:val="Nmerodepgina"/>
      </w:rPr>
    </w:pPr>
    <w:r w:rsidRPr="0087140F">
      <w:rPr>
        <w:rStyle w:val="Nmerodepgina"/>
      </w:rPr>
      <w:fldChar w:fldCharType="begin"/>
    </w:r>
    <w:r w:rsidRPr="0087140F">
      <w:rPr>
        <w:rStyle w:val="Nmerodepgina"/>
      </w:rPr>
      <w:instrText xml:space="preserve">PAGE  </w:instrText>
    </w:r>
    <w:r w:rsidRPr="0087140F">
      <w:rPr>
        <w:rStyle w:val="Nmerodepgina"/>
      </w:rPr>
      <w:fldChar w:fldCharType="separate"/>
    </w:r>
    <w:r w:rsidR="001A2D50" w:rsidRPr="0087140F">
      <w:rPr>
        <w:rStyle w:val="Nmerodepgina"/>
      </w:rPr>
      <w:t>13</w:t>
    </w:r>
    <w:r w:rsidRPr="0087140F">
      <w:rPr>
        <w:rStyle w:val="Nmerodepgina"/>
      </w:rPr>
      <w:fldChar w:fldCharType="end"/>
    </w:r>
  </w:p>
  <w:p w14:paraId="5BD91760" w14:textId="77777777" w:rsidR="00F530D7" w:rsidRPr="0087140F" w:rsidRDefault="00F530D7">
    <w:pPr>
      <w:pStyle w:val="Cabealho"/>
      <w:tabs>
        <w:tab w:val="clear" w:pos="8640"/>
        <w:tab w:val="right" w:pos="8931"/>
      </w:tabs>
      <w:ind w:right="141"/>
    </w:pPr>
  </w:p>
  <w:p w14:paraId="32629FBC" w14:textId="77777777" w:rsidR="00F530D7" w:rsidRPr="0087140F" w:rsidRDefault="00F530D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B"/>
    <w:multiLevelType w:val="multilevel"/>
    <w:tmpl w:val="E14846D8"/>
    <w:lvl w:ilvl="0">
      <w:start w:val="1"/>
      <w:numFmt w:val="decimal"/>
      <w:pStyle w:val="Ttulo1"/>
      <w:lvlText w:val="%1"/>
      <w:legacy w:legacy="1" w:legacySpace="144" w:legacyIndent="0"/>
      <w:lvlJc w:val="left"/>
    </w:lvl>
    <w:lvl w:ilvl="1">
      <w:start w:val="1"/>
      <w:numFmt w:val="decimal"/>
      <w:pStyle w:val="Ttulo2"/>
      <w:lvlText w:val="%1.%2"/>
      <w:legacy w:legacy="1" w:legacySpace="144" w:legacyIndent="0"/>
      <w:lvlJc w:val="left"/>
    </w:lvl>
    <w:lvl w:ilvl="2">
      <w:start w:val="1"/>
      <w:numFmt w:val="decimal"/>
      <w:pStyle w:val="Ttulo3"/>
      <w:lvlText w:val="%1.%2.%3"/>
      <w:legacy w:legacy="1" w:legacySpace="144" w:legacyIndent="0"/>
      <w:lvlJc w:val="left"/>
    </w:lvl>
    <w:lvl w:ilvl="3">
      <w:start w:val="1"/>
      <w:numFmt w:val="decimal"/>
      <w:pStyle w:val="Ttulo4"/>
      <w:lvlText w:val="%1.%2.%3.%4"/>
      <w:legacy w:legacy="1" w:legacySpace="144" w:legacyIndent="0"/>
      <w:lvlJc w:val="left"/>
    </w:lvl>
    <w:lvl w:ilvl="4">
      <w:start w:val="1"/>
      <w:numFmt w:val="decimal"/>
      <w:pStyle w:val="Ttulo5"/>
      <w:lvlText w:val="%1.%2.%3.%4.%5"/>
      <w:legacy w:legacy="1" w:legacySpace="144" w:legacyIndent="0"/>
      <w:lvlJc w:val="left"/>
    </w:lvl>
    <w:lvl w:ilvl="5">
      <w:start w:val="1"/>
      <w:numFmt w:val="decimal"/>
      <w:pStyle w:val="Ttulo6"/>
      <w:lvlText w:val="%1.%2.%3.%4.%5.%6"/>
      <w:legacy w:legacy="1" w:legacySpace="144" w:legacyIndent="0"/>
      <w:lvlJc w:val="left"/>
    </w:lvl>
    <w:lvl w:ilvl="6">
      <w:start w:val="1"/>
      <w:numFmt w:val="decimal"/>
      <w:pStyle w:val="Ttulo7"/>
      <w:lvlText w:val="%1.%2.%3.%4.%5.%6.%7"/>
      <w:legacy w:legacy="1" w:legacySpace="144" w:legacyIndent="0"/>
      <w:lvlJc w:val="left"/>
    </w:lvl>
    <w:lvl w:ilvl="7">
      <w:start w:val="1"/>
      <w:numFmt w:val="decimal"/>
      <w:pStyle w:val="Ttulo8"/>
      <w:lvlText w:val="%1.%2.%3.%4.%5.%6.%7.%8"/>
      <w:legacy w:legacy="1" w:legacySpace="144" w:legacyIndent="0"/>
      <w:lvlJc w:val="left"/>
    </w:lvl>
    <w:lvl w:ilvl="8">
      <w:start w:val="1"/>
      <w:numFmt w:val="decimal"/>
      <w:pStyle w:val="Ttulo9"/>
      <w:lvlText w:val="%1.%2.%3.%4.%5.%6.%7.%8.%9"/>
      <w:legacy w:legacy="1" w:legacySpace="144" w:legacyIndent="0"/>
      <w:lvlJc w:val="left"/>
    </w:lvl>
  </w:abstractNum>
  <w:abstractNum w:abstractNumId="1" w15:restartNumberingAfterBreak="0">
    <w:nsid w:val="03A16169"/>
    <w:multiLevelType w:val="multilevel"/>
    <w:tmpl w:val="F830E660"/>
    <w:lvl w:ilvl="0">
      <w:start w:val="1"/>
      <w:numFmt w:val="lowerLetter"/>
      <w:lvlText w:val="%1)"/>
      <w:lvlJc w:val="left"/>
      <w:pPr>
        <w:tabs>
          <w:tab w:val="num" w:pos="1040"/>
        </w:tabs>
        <w:ind w:left="992" w:hanging="312"/>
      </w:pPr>
      <w:rPr>
        <w:rFonts w:hint="default"/>
      </w:rPr>
    </w:lvl>
    <w:lvl w:ilvl="1">
      <w:start w:val="1"/>
      <w:numFmt w:val="none"/>
      <w:lvlText w:val="-"/>
      <w:lvlJc w:val="left"/>
      <w:pPr>
        <w:tabs>
          <w:tab w:val="num" w:pos="1398"/>
        </w:tabs>
        <w:ind w:left="1134" w:hanging="96"/>
      </w:pPr>
      <w:rPr>
        <w:rFonts w:hint="default"/>
      </w:rPr>
    </w:lvl>
    <w:lvl w:ilvl="2">
      <w:start w:val="1"/>
      <w:numFmt w:val="none"/>
      <w:lvlText w:val="%3-"/>
      <w:lvlJc w:val="left"/>
      <w:pPr>
        <w:tabs>
          <w:tab w:val="num" w:pos="1721"/>
        </w:tabs>
        <w:ind w:left="1588" w:hanging="22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2" w15:restartNumberingAfterBreak="0">
    <w:nsid w:val="0D7F68A2"/>
    <w:multiLevelType w:val="multilevel"/>
    <w:tmpl w:val="4DA63132"/>
    <w:lvl w:ilvl="0">
      <w:start w:val="1"/>
      <w:numFmt w:val="lowerLetter"/>
      <w:pStyle w:val="TF-ALNEA"/>
      <w:lvlText w:val="%1)"/>
      <w:lvlJc w:val="left"/>
      <w:pPr>
        <w:tabs>
          <w:tab w:val="num" w:pos="1077"/>
        </w:tabs>
        <w:ind w:left="1077" w:hanging="397"/>
      </w:pPr>
      <w:rPr>
        <w:rFonts w:hint="default"/>
      </w:rPr>
    </w:lvl>
    <w:lvl w:ilvl="1">
      <w:start w:val="1"/>
      <w:numFmt w:val="none"/>
      <w:pStyle w:val="TF-SUBALNEAnvel1"/>
      <w:lvlText w:val="-"/>
      <w:lvlJc w:val="left"/>
      <w:pPr>
        <w:tabs>
          <w:tab w:val="num" w:pos="1418"/>
        </w:tabs>
        <w:ind w:left="1418" w:hanging="380"/>
      </w:pPr>
      <w:rPr>
        <w:rFonts w:hint="default"/>
      </w:rPr>
    </w:lvl>
    <w:lvl w:ilvl="2">
      <w:start w:val="1"/>
      <w:numFmt w:val="none"/>
      <w:pStyle w:val="TF-SUBALNEAnvel2"/>
      <w:lvlText w:val="%3-"/>
      <w:lvlJc w:val="left"/>
      <w:pPr>
        <w:tabs>
          <w:tab w:val="num" w:pos="1758"/>
        </w:tabs>
        <w:ind w:left="1758" w:hanging="39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3" w15:restartNumberingAfterBreak="0">
    <w:nsid w:val="160B603B"/>
    <w:multiLevelType w:val="hybridMultilevel"/>
    <w:tmpl w:val="7D62A32C"/>
    <w:lvl w:ilvl="0" w:tplc="C49E944A">
      <w:start w:val="1"/>
      <w:numFmt w:val="lowerLetter"/>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4" w15:restartNumberingAfterBreak="0">
    <w:nsid w:val="1DA16E8F"/>
    <w:multiLevelType w:val="hybridMultilevel"/>
    <w:tmpl w:val="552AAEB8"/>
    <w:lvl w:ilvl="0" w:tplc="04160017">
      <w:start w:val="1"/>
      <w:numFmt w:val="lowerLetter"/>
      <w:lvlText w:val="%1)"/>
      <w:lvlJc w:val="left"/>
      <w:pPr>
        <w:ind w:left="1040" w:hanging="360"/>
      </w:p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5" w15:restartNumberingAfterBreak="0">
    <w:nsid w:val="29E035DF"/>
    <w:multiLevelType w:val="hybridMultilevel"/>
    <w:tmpl w:val="EFD69644"/>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6" w15:restartNumberingAfterBreak="0">
    <w:nsid w:val="2A1D4D04"/>
    <w:multiLevelType w:val="hybridMultilevel"/>
    <w:tmpl w:val="8FA8A5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BEA727A"/>
    <w:multiLevelType w:val="hybridMultilevel"/>
    <w:tmpl w:val="2474EDA6"/>
    <w:lvl w:ilvl="0" w:tplc="E2FC83EA">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8" w15:restartNumberingAfterBreak="0">
    <w:nsid w:val="2BF516A0"/>
    <w:multiLevelType w:val="hybridMultilevel"/>
    <w:tmpl w:val="3A461F0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31511E39"/>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33A8718B"/>
    <w:multiLevelType w:val="hybridMultilevel"/>
    <w:tmpl w:val="4C083636"/>
    <w:lvl w:ilvl="0" w:tplc="04160017">
      <w:start w:val="1"/>
      <w:numFmt w:val="lowerLetter"/>
      <w:lvlText w:val="%1)"/>
      <w:lvlJc w:val="left"/>
      <w:pPr>
        <w:ind w:left="1040" w:hanging="360"/>
      </w:p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11" w15:restartNumberingAfterBreak="0">
    <w:nsid w:val="42377A85"/>
    <w:multiLevelType w:val="hybridMultilevel"/>
    <w:tmpl w:val="4F1A0178"/>
    <w:lvl w:ilvl="0" w:tplc="2DC07A5A">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12" w15:restartNumberingAfterBreak="0">
    <w:nsid w:val="42BD02BB"/>
    <w:multiLevelType w:val="hybridMultilevel"/>
    <w:tmpl w:val="B8E22C7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4CFB065D"/>
    <w:multiLevelType w:val="hybridMultilevel"/>
    <w:tmpl w:val="A0428D06"/>
    <w:lvl w:ilvl="0" w:tplc="452028EE">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4" w15:restartNumberingAfterBreak="0">
    <w:nsid w:val="4D17372F"/>
    <w:multiLevelType w:val="hybridMultilevel"/>
    <w:tmpl w:val="D2801074"/>
    <w:lvl w:ilvl="0" w:tplc="F822F716">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5" w15:restartNumberingAfterBreak="0">
    <w:nsid w:val="4D271508"/>
    <w:multiLevelType w:val="hybridMultilevel"/>
    <w:tmpl w:val="6B0419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DEE787F"/>
    <w:multiLevelType w:val="hybridMultilevel"/>
    <w:tmpl w:val="D8EEC700"/>
    <w:lvl w:ilvl="0" w:tplc="FFFFFFFF">
      <w:start w:val="2003"/>
      <w:numFmt w:val="bullet"/>
      <w:lvlText w:val=""/>
      <w:lvlJc w:val="left"/>
      <w:pPr>
        <w:tabs>
          <w:tab w:val="num" w:pos="720"/>
        </w:tabs>
        <w:ind w:left="720" w:hanging="360"/>
      </w:pPr>
      <w:rPr>
        <w:rFonts w:ascii="Symbol" w:eastAsia="Times New Roman" w:hAnsi="Symbol" w:cs="Times New Roman"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E166EB5"/>
    <w:multiLevelType w:val="hybridMultilevel"/>
    <w:tmpl w:val="EFD69644"/>
    <w:lvl w:ilvl="0" w:tplc="04160017">
      <w:start w:val="1"/>
      <w:numFmt w:val="lowerLetter"/>
      <w:lvlText w:val="%1)"/>
      <w:lvlJc w:val="left"/>
      <w:pPr>
        <w:ind w:left="927" w:hanging="360"/>
      </w:p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18" w15:restartNumberingAfterBreak="0">
    <w:nsid w:val="504E0020"/>
    <w:multiLevelType w:val="hybridMultilevel"/>
    <w:tmpl w:val="A5DA4116"/>
    <w:lvl w:ilvl="0" w:tplc="D39A4DD8">
      <w:start w:val="1"/>
      <w:numFmt w:val="lowerLetter"/>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19" w15:restartNumberingAfterBreak="0">
    <w:nsid w:val="54660344"/>
    <w:multiLevelType w:val="hybridMultilevel"/>
    <w:tmpl w:val="EFD69644"/>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0" w15:restartNumberingAfterBreak="0">
    <w:nsid w:val="58126ED5"/>
    <w:multiLevelType w:val="hybridMultilevel"/>
    <w:tmpl w:val="951CC3DA"/>
    <w:lvl w:ilvl="0" w:tplc="22F8E652">
      <w:start w:val="1"/>
      <w:numFmt w:val="lowerLetter"/>
      <w:lvlText w:val="%1)"/>
      <w:lvlJc w:val="left"/>
      <w:pPr>
        <w:ind w:left="1400" w:hanging="360"/>
      </w:pPr>
      <w:rPr>
        <w:b w:val="0"/>
        <w:bCs w:val="0"/>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21" w15:restartNumberingAfterBreak="0">
    <w:nsid w:val="5E0A001A"/>
    <w:multiLevelType w:val="hybridMultilevel"/>
    <w:tmpl w:val="8196CB1A"/>
    <w:lvl w:ilvl="0" w:tplc="E640AECE">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22" w15:restartNumberingAfterBreak="0">
    <w:nsid w:val="5F866A3A"/>
    <w:multiLevelType w:val="hybridMultilevel"/>
    <w:tmpl w:val="1ED64EFE"/>
    <w:lvl w:ilvl="0" w:tplc="04160017">
      <w:start w:val="1"/>
      <w:numFmt w:val="lowerLetter"/>
      <w:lvlText w:val="%1)"/>
      <w:lvlJc w:val="left"/>
      <w:pPr>
        <w:ind w:left="927" w:hanging="360"/>
      </w:p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23" w15:restartNumberingAfterBreak="0">
    <w:nsid w:val="607B1D44"/>
    <w:multiLevelType w:val="hybridMultilevel"/>
    <w:tmpl w:val="0CBABB06"/>
    <w:lvl w:ilvl="0" w:tplc="C3B44F0C">
      <w:start w:val="1"/>
      <w:numFmt w:val="lowerLetter"/>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4" w15:restartNumberingAfterBreak="0">
    <w:nsid w:val="6CA71536"/>
    <w:multiLevelType w:val="hybridMultilevel"/>
    <w:tmpl w:val="F30236DE"/>
    <w:lvl w:ilvl="0" w:tplc="04160017">
      <w:start w:val="1"/>
      <w:numFmt w:val="lowerLetter"/>
      <w:lvlText w:val="%1)"/>
      <w:lvlJc w:val="left"/>
      <w:pPr>
        <w:ind w:left="1069" w:hanging="360"/>
      </w:p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5" w15:restartNumberingAfterBreak="0">
    <w:nsid w:val="728B7C1E"/>
    <w:multiLevelType w:val="hybridMultilevel"/>
    <w:tmpl w:val="B30C68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2E452CA"/>
    <w:multiLevelType w:val="hybridMultilevel"/>
    <w:tmpl w:val="92506DF4"/>
    <w:lvl w:ilvl="0" w:tplc="04160017">
      <w:start w:val="1"/>
      <w:numFmt w:val="lowerLetter"/>
      <w:lvlText w:val="%1)"/>
      <w:lvlJc w:val="left"/>
      <w:pPr>
        <w:ind w:left="1287" w:hanging="360"/>
      </w:p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27" w15:restartNumberingAfterBreak="0">
    <w:nsid w:val="76E86BDB"/>
    <w:multiLevelType w:val="hybridMultilevel"/>
    <w:tmpl w:val="00424206"/>
    <w:lvl w:ilvl="0" w:tplc="04160017">
      <w:start w:val="1"/>
      <w:numFmt w:val="lowerLetter"/>
      <w:lvlText w:val="%1)"/>
      <w:lvlJc w:val="left"/>
      <w:pPr>
        <w:ind w:left="927" w:hanging="360"/>
      </w:p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28" w15:restartNumberingAfterBreak="0">
    <w:nsid w:val="7779412F"/>
    <w:multiLevelType w:val="hybridMultilevel"/>
    <w:tmpl w:val="B80ACAEA"/>
    <w:lvl w:ilvl="0" w:tplc="04160017">
      <w:start w:val="1"/>
      <w:numFmt w:val="lowerLetter"/>
      <w:lvlText w:val="%1)"/>
      <w:lvlJc w:val="left"/>
      <w:pPr>
        <w:ind w:left="1040" w:hanging="360"/>
      </w:p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29" w15:restartNumberingAfterBreak="0">
    <w:nsid w:val="7F9F4A64"/>
    <w:multiLevelType w:val="hybridMultilevel"/>
    <w:tmpl w:val="2AC07228"/>
    <w:lvl w:ilvl="0" w:tplc="BDB8B116">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num w:numId="1" w16cid:durableId="725950659">
    <w:abstractNumId w:val="0"/>
  </w:num>
  <w:num w:numId="2" w16cid:durableId="80685010">
    <w:abstractNumId w:val="2"/>
  </w:num>
  <w:num w:numId="3" w16cid:durableId="12854306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53942295">
    <w:abstractNumId w:val="1"/>
  </w:num>
  <w:num w:numId="5" w16cid:durableId="11225807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587674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681204190">
    <w:abstractNumId w:val="16"/>
  </w:num>
  <w:num w:numId="8" w16cid:durableId="14346709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0591609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0520302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3567321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816949149">
    <w:abstractNumId w:val="25"/>
  </w:num>
  <w:num w:numId="13" w16cid:durableId="80107896">
    <w:abstractNumId w:val="4"/>
  </w:num>
  <w:num w:numId="14" w16cid:durableId="634020618">
    <w:abstractNumId w:val="10"/>
  </w:num>
  <w:num w:numId="15" w16cid:durableId="1145321413">
    <w:abstractNumId w:val="9"/>
  </w:num>
  <w:num w:numId="16" w16cid:durableId="2014067194">
    <w:abstractNumId w:val="26"/>
  </w:num>
  <w:num w:numId="17" w16cid:durableId="448814328">
    <w:abstractNumId w:val="17"/>
  </w:num>
  <w:num w:numId="18" w16cid:durableId="1961642704">
    <w:abstractNumId w:val="19"/>
  </w:num>
  <w:num w:numId="19" w16cid:durableId="1894922214">
    <w:abstractNumId w:val="5"/>
  </w:num>
  <w:num w:numId="20" w16cid:durableId="136919441">
    <w:abstractNumId w:val="6"/>
  </w:num>
  <w:num w:numId="21" w16cid:durableId="1713194460">
    <w:abstractNumId w:val="15"/>
  </w:num>
  <w:num w:numId="22" w16cid:durableId="817569833">
    <w:abstractNumId w:val="27"/>
  </w:num>
  <w:num w:numId="23" w16cid:durableId="1162046847">
    <w:abstractNumId w:val="21"/>
  </w:num>
  <w:num w:numId="24" w16cid:durableId="200750766">
    <w:abstractNumId w:val="3"/>
  </w:num>
  <w:num w:numId="25" w16cid:durableId="674841650">
    <w:abstractNumId w:val="18"/>
  </w:num>
  <w:num w:numId="26" w16cid:durableId="1876582635">
    <w:abstractNumId w:val="7"/>
  </w:num>
  <w:num w:numId="27" w16cid:durableId="1893805691">
    <w:abstractNumId w:val="23"/>
  </w:num>
  <w:num w:numId="28" w16cid:durableId="1834446852">
    <w:abstractNumId w:val="13"/>
  </w:num>
  <w:num w:numId="29" w16cid:durableId="1893223902">
    <w:abstractNumId w:val="14"/>
  </w:num>
  <w:num w:numId="30" w16cid:durableId="1892107125">
    <w:abstractNumId w:val="8"/>
  </w:num>
  <w:num w:numId="31" w16cid:durableId="273907521">
    <w:abstractNumId w:val="12"/>
  </w:num>
  <w:num w:numId="32" w16cid:durableId="950890959">
    <w:abstractNumId w:val="24"/>
  </w:num>
  <w:num w:numId="33" w16cid:durableId="1467896510">
    <w:abstractNumId w:val="28"/>
  </w:num>
  <w:num w:numId="34" w16cid:durableId="52973001">
    <w:abstractNumId w:val="22"/>
  </w:num>
  <w:num w:numId="35" w16cid:durableId="1074204678">
    <w:abstractNumId w:val="29"/>
  </w:num>
  <w:num w:numId="36" w16cid:durableId="111435525">
    <w:abstractNumId w:val="11"/>
  </w:num>
  <w:num w:numId="37" w16cid:durableId="17432148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399982165">
    <w:abstractNumId w:val="20"/>
  </w:num>
  <w:num w:numId="39" w16cid:durableId="6114033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087911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Dalton Solano dos Reis">
    <w15:presenceInfo w15:providerId="AD" w15:userId="S::dalton@furb.br::6af4c44a-d9df-45de-a1b2-d9ee411f495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3"/>
  <w:proofState w:spelling="clean" w:grammar="clean"/>
  <w:defaultTabStop w:val="709"/>
  <w:hyphenationZone w:val="425"/>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4240"/>
    <w:rsid w:val="00002B8C"/>
    <w:rsid w:val="0001092B"/>
    <w:rsid w:val="0001233A"/>
    <w:rsid w:val="00012544"/>
    <w:rsid w:val="00012922"/>
    <w:rsid w:val="00015300"/>
    <w:rsid w:val="0001575C"/>
    <w:rsid w:val="000204E7"/>
    <w:rsid w:val="00023FA0"/>
    <w:rsid w:val="0002602F"/>
    <w:rsid w:val="000307E9"/>
    <w:rsid w:val="00030DDF"/>
    <w:rsid w:val="00030E4A"/>
    <w:rsid w:val="00031A27"/>
    <w:rsid w:val="000337D2"/>
    <w:rsid w:val="0003584A"/>
    <w:rsid w:val="000539E6"/>
    <w:rsid w:val="000553C5"/>
    <w:rsid w:val="000608E9"/>
    <w:rsid w:val="00061301"/>
    <w:rsid w:val="000667DF"/>
    <w:rsid w:val="00066E43"/>
    <w:rsid w:val="0007324A"/>
    <w:rsid w:val="000746AD"/>
    <w:rsid w:val="00075792"/>
    <w:rsid w:val="00085FD8"/>
    <w:rsid w:val="000909F1"/>
    <w:rsid w:val="00090F6C"/>
    <w:rsid w:val="00091000"/>
    <w:rsid w:val="00091881"/>
    <w:rsid w:val="00093AFD"/>
    <w:rsid w:val="00097095"/>
    <w:rsid w:val="000A0E30"/>
    <w:rsid w:val="000A104C"/>
    <w:rsid w:val="000A1CFB"/>
    <w:rsid w:val="000A3C9F"/>
    <w:rsid w:val="000A3D53"/>
    <w:rsid w:val="000A3EAB"/>
    <w:rsid w:val="000A593D"/>
    <w:rsid w:val="000B15ED"/>
    <w:rsid w:val="000B1EA3"/>
    <w:rsid w:val="000B206A"/>
    <w:rsid w:val="000B33BD"/>
    <w:rsid w:val="000B3868"/>
    <w:rsid w:val="000B5EA5"/>
    <w:rsid w:val="000C15AF"/>
    <w:rsid w:val="000C1926"/>
    <w:rsid w:val="000C1A18"/>
    <w:rsid w:val="000C4C50"/>
    <w:rsid w:val="000C69A5"/>
    <w:rsid w:val="000D04A0"/>
    <w:rsid w:val="000D07BF"/>
    <w:rsid w:val="000D6A72"/>
    <w:rsid w:val="000D77CE"/>
    <w:rsid w:val="000E039E"/>
    <w:rsid w:val="000E234B"/>
    <w:rsid w:val="000E2696"/>
    <w:rsid w:val="000E27F9"/>
    <w:rsid w:val="000E2B1E"/>
    <w:rsid w:val="000E2EFA"/>
    <w:rsid w:val="000E311F"/>
    <w:rsid w:val="000E3A68"/>
    <w:rsid w:val="000E6CE0"/>
    <w:rsid w:val="000F22DD"/>
    <w:rsid w:val="000F66F2"/>
    <w:rsid w:val="000F77E3"/>
    <w:rsid w:val="00106692"/>
    <w:rsid w:val="00107B02"/>
    <w:rsid w:val="00112EA5"/>
    <w:rsid w:val="001141F2"/>
    <w:rsid w:val="00114BEE"/>
    <w:rsid w:val="001164FE"/>
    <w:rsid w:val="00117FAC"/>
    <w:rsid w:val="00124F3A"/>
    <w:rsid w:val="00134D87"/>
    <w:rsid w:val="001414E6"/>
    <w:rsid w:val="00141515"/>
    <w:rsid w:val="00142E14"/>
    <w:rsid w:val="00145F4F"/>
    <w:rsid w:val="001525CE"/>
    <w:rsid w:val="00152F96"/>
    <w:rsid w:val="00153A73"/>
    <w:rsid w:val="001554E9"/>
    <w:rsid w:val="00155698"/>
    <w:rsid w:val="001577B9"/>
    <w:rsid w:val="00157CDF"/>
    <w:rsid w:val="00162BF1"/>
    <w:rsid w:val="00163295"/>
    <w:rsid w:val="00164BA6"/>
    <w:rsid w:val="0016560C"/>
    <w:rsid w:val="00166FF3"/>
    <w:rsid w:val="00171864"/>
    <w:rsid w:val="00171C95"/>
    <w:rsid w:val="00177363"/>
    <w:rsid w:val="0018319A"/>
    <w:rsid w:val="00183E4A"/>
    <w:rsid w:val="00187CDA"/>
    <w:rsid w:val="0019050D"/>
    <w:rsid w:val="001925AA"/>
    <w:rsid w:val="00194A82"/>
    <w:rsid w:val="0019526C"/>
    <w:rsid w:val="0019611C"/>
    <w:rsid w:val="001973F1"/>
    <w:rsid w:val="001A112D"/>
    <w:rsid w:val="001A2D50"/>
    <w:rsid w:val="001A6292"/>
    <w:rsid w:val="001B0FED"/>
    <w:rsid w:val="001B22EE"/>
    <w:rsid w:val="001B2F1E"/>
    <w:rsid w:val="001B55BA"/>
    <w:rsid w:val="001B6A9D"/>
    <w:rsid w:val="001C09C0"/>
    <w:rsid w:val="001C4C4F"/>
    <w:rsid w:val="001C5CBB"/>
    <w:rsid w:val="001C6722"/>
    <w:rsid w:val="001D37F4"/>
    <w:rsid w:val="001D42D9"/>
    <w:rsid w:val="001E0E64"/>
    <w:rsid w:val="001E4E1A"/>
    <w:rsid w:val="001F0244"/>
    <w:rsid w:val="001F157C"/>
    <w:rsid w:val="001F48F2"/>
    <w:rsid w:val="00202F3F"/>
    <w:rsid w:val="002105AE"/>
    <w:rsid w:val="002124A5"/>
    <w:rsid w:val="00213F7E"/>
    <w:rsid w:val="00215872"/>
    <w:rsid w:val="00216604"/>
    <w:rsid w:val="00217888"/>
    <w:rsid w:val="00220A02"/>
    <w:rsid w:val="00220F91"/>
    <w:rsid w:val="00224BB2"/>
    <w:rsid w:val="00230C7C"/>
    <w:rsid w:val="002328D2"/>
    <w:rsid w:val="00235240"/>
    <w:rsid w:val="002365A3"/>
    <w:rsid w:val="0023686A"/>
    <w:rsid w:val="002368FD"/>
    <w:rsid w:val="002440B0"/>
    <w:rsid w:val="00245B25"/>
    <w:rsid w:val="00251A81"/>
    <w:rsid w:val="00252146"/>
    <w:rsid w:val="00256203"/>
    <w:rsid w:val="00256C32"/>
    <w:rsid w:val="00256F17"/>
    <w:rsid w:val="00262210"/>
    <w:rsid w:val="0026365D"/>
    <w:rsid w:val="0026548D"/>
    <w:rsid w:val="00266132"/>
    <w:rsid w:val="00276EE4"/>
    <w:rsid w:val="00281878"/>
    <w:rsid w:val="00281F08"/>
    <w:rsid w:val="00282282"/>
    <w:rsid w:val="00283B2E"/>
    <w:rsid w:val="0028617A"/>
    <w:rsid w:val="00287BA8"/>
    <w:rsid w:val="00287D92"/>
    <w:rsid w:val="0029035E"/>
    <w:rsid w:val="0029162C"/>
    <w:rsid w:val="002921C1"/>
    <w:rsid w:val="002959B3"/>
    <w:rsid w:val="0029608A"/>
    <w:rsid w:val="002961E3"/>
    <w:rsid w:val="00296659"/>
    <w:rsid w:val="0029703A"/>
    <w:rsid w:val="00297AC5"/>
    <w:rsid w:val="00297F56"/>
    <w:rsid w:val="002A272A"/>
    <w:rsid w:val="002A2912"/>
    <w:rsid w:val="002A5229"/>
    <w:rsid w:val="002B3074"/>
    <w:rsid w:val="002B392E"/>
    <w:rsid w:val="002B4718"/>
    <w:rsid w:val="002B6D20"/>
    <w:rsid w:val="002C7945"/>
    <w:rsid w:val="002D5C8D"/>
    <w:rsid w:val="002E1CC0"/>
    <w:rsid w:val="002E36F5"/>
    <w:rsid w:val="002E6DD1"/>
    <w:rsid w:val="002F027E"/>
    <w:rsid w:val="002F7400"/>
    <w:rsid w:val="00302543"/>
    <w:rsid w:val="00303EF0"/>
    <w:rsid w:val="0030664D"/>
    <w:rsid w:val="00307718"/>
    <w:rsid w:val="00310D49"/>
    <w:rsid w:val="00312CEA"/>
    <w:rsid w:val="00320108"/>
    <w:rsid w:val="00326144"/>
    <w:rsid w:val="00326385"/>
    <w:rsid w:val="003264C6"/>
    <w:rsid w:val="00330F72"/>
    <w:rsid w:val="00331252"/>
    <w:rsid w:val="00335048"/>
    <w:rsid w:val="00340B6D"/>
    <w:rsid w:val="00340DF9"/>
    <w:rsid w:val="00341766"/>
    <w:rsid w:val="00344540"/>
    <w:rsid w:val="00344A5C"/>
    <w:rsid w:val="003466FF"/>
    <w:rsid w:val="003522AE"/>
    <w:rsid w:val="00353531"/>
    <w:rsid w:val="003568C4"/>
    <w:rsid w:val="00356A9D"/>
    <w:rsid w:val="00356F49"/>
    <w:rsid w:val="00357FAE"/>
    <w:rsid w:val="003615B8"/>
    <w:rsid w:val="00362443"/>
    <w:rsid w:val="003624B7"/>
    <w:rsid w:val="0036523A"/>
    <w:rsid w:val="00365F4B"/>
    <w:rsid w:val="003679AC"/>
    <w:rsid w:val="00370569"/>
    <w:rsid w:val="00372B3D"/>
    <w:rsid w:val="00375FC1"/>
    <w:rsid w:val="003775F5"/>
    <w:rsid w:val="00380985"/>
    <w:rsid w:val="003813FE"/>
    <w:rsid w:val="00381E72"/>
    <w:rsid w:val="00383087"/>
    <w:rsid w:val="003856AE"/>
    <w:rsid w:val="00387046"/>
    <w:rsid w:val="00387567"/>
    <w:rsid w:val="003915E2"/>
    <w:rsid w:val="003969B6"/>
    <w:rsid w:val="003A2A12"/>
    <w:rsid w:val="003A2B7D"/>
    <w:rsid w:val="003A4A75"/>
    <w:rsid w:val="003B2DB3"/>
    <w:rsid w:val="003B647A"/>
    <w:rsid w:val="003C0200"/>
    <w:rsid w:val="003C7DC3"/>
    <w:rsid w:val="003D04B6"/>
    <w:rsid w:val="003D275E"/>
    <w:rsid w:val="003E1EE7"/>
    <w:rsid w:val="003E4F19"/>
    <w:rsid w:val="003F5BC1"/>
    <w:rsid w:val="003F7362"/>
    <w:rsid w:val="00400675"/>
    <w:rsid w:val="0040436D"/>
    <w:rsid w:val="00410543"/>
    <w:rsid w:val="00412AB0"/>
    <w:rsid w:val="00416134"/>
    <w:rsid w:val="004173CC"/>
    <w:rsid w:val="0042356B"/>
    <w:rsid w:val="00424230"/>
    <w:rsid w:val="004243D2"/>
    <w:rsid w:val="00424610"/>
    <w:rsid w:val="0043017A"/>
    <w:rsid w:val="00432731"/>
    <w:rsid w:val="00441108"/>
    <w:rsid w:val="00443AC3"/>
    <w:rsid w:val="00445FCD"/>
    <w:rsid w:val="00450876"/>
    <w:rsid w:val="00450D83"/>
    <w:rsid w:val="00452A9D"/>
    <w:rsid w:val="004530C6"/>
    <w:rsid w:val="00454113"/>
    <w:rsid w:val="00457975"/>
    <w:rsid w:val="004605C4"/>
    <w:rsid w:val="0046088D"/>
    <w:rsid w:val="00464070"/>
    <w:rsid w:val="00470725"/>
    <w:rsid w:val="00476C78"/>
    <w:rsid w:val="0048576D"/>
    <w:rsid w:val="00487BA3"/>
    <w:rsid w:val="00491784"/>
    <w:rsid w:val="00492873"/>
    <w:rsid w:val="0049495C"/>
    <w:rsid w:val="004963B8"/>
    <w:rsid w:val="00497EF6"/>
    <w:rsid w:val="004A46D7"/>
    <w:rsid w:val="004B1292"/>
    <w:rsid w:val="004B1DE0"/>
    <w:rsid w:val="004B48A7"/>
    <w:rsid w:val="004B6B8F"/>
    <w:rsid w:val="004B7511"/>
    <w:rsid w:val="004C53FA"/>
    <w:rsid w:val="004C5C35"/>
    <w:rsid w:val="004C68F0"/>
    <w:rsid w:val="004D0724"/>
    <w:rsid w:val="004D0C07"/>
    <w:rsid w:val="004D49C4"/>
    <w:rsid w:val="004D5D5A"/>
    <w:rsid w:val="004D79A3"/>
    <w:rsid w:val="004E1138"/>
    <w:rsid w:val="004E750C"/>
    <w:rsid w:val="004F1CBC"/>
    <w:rsid w:val="004F2BB3"/>
    <w:rsid w:val="004F4D1C"/>
    <w:rsid w:val="004F5C88"/>
    <w:rsid w:val="004F5F50"/>
    <w:rsid w:val="004F7DFE"/>
    <w:rsid w:val="005002CF"/>
    <w:rsid w:val="00503373"/>
    <w:rsid w:val="00506390"/>
    <w:rsid w:val="00507531"/>
    <w:rsid w:val="00511D46"/>
    <w:rsid w:val="005156AB"/>
    <w:rsid w:val="00517CE1"/>
    <w:rsid w:val="00520FDC"/>
    <w:rsid w:val="00523511"/>
    <w:rsid w:val="005247CF"/>
    <w:rsid w:val="00525339"/>
    <w:rsid w:val="00526E09"/>
    <w:rsid w:val="005348D6"/>
    <w:rsid w:val="00536336"/>
    <w:rsid w:val="00542ED7"/>
    <w:rsid w:val="00545C4C"/>
    <w:rsid w:val="00547984"/>
    <w:rsid w:val="00550D4A"/>
    <w:rsid w:val="005529DD"/>
    <w:rsid w:val="00553288"/>
    <w:rsid w:val="00553AAC"/>
    <w:rsid w:val="00555F7B"/>
    <w:rsid w:val="00564A29"/>
    <w:rsid w:val="00564FBC"/>
    <w:rsid w:val="00567359"/>
    <w:rsid w:val="005705A9"/>
    <w:rsid w:val="00572864"/>
    <w:rsid w:val="00582F1C"/>
    <w:rsid w:val="00583520"/>
    <w:rsid w:val="00585C6D"/>
    <w:rsid w:val="0058618A"/>
    <w:rsid w:val="005931F2"/>
    <w:rsid w:val="00593CD2"/>
    <w:rsid w:val="005A04DC"/>
    <w:rsid w:val="005A275A"/>
    <w:rsid w:val="005A4952"/>
    <w:rsid w:val="005A56E7"/>
    <w:rsid w:val="005B1F0B"/>
    <w:rsid w:val="005B20A1"/>
    <w:rsid w:val="005B2478"/>
    <w:rsid w:val="005B30F7"/>
    <w:rsid w:val="005B5347"/>
    <w:rsid w:val="005B689D"/>
    <w:rsid w:val="005C1259"/>
    <w:rsid w:val="005C1263"/>
    <w:rsid w:val="005C4315"/>
    <w:rsid w:val="005C7157"/>
    <w:rsid w:val="005C7541"/>
    <w:rsid w:val="005D3CC7"/>
    <w:rsid w:val="005E1B6F"/>
    <w:rsid w:val="005E2CD9"/>
    <w:rsid w:val="005E35F3"/>
    <w:rsid w:val="005E400D"/>
    <w:rsid w:val="005E4D53"/>
    <w:rsid w:val="005E698D"/>
    <w:rsid w:val="005F09F1"/>
    <w:rsid w:val="005F3269"/>
    <w:rsid w:val="005F5CEB"/>
    <w:rsid w:val="005F62AD"/>
    <w:rsid w:val="005F645A"/>
    <w:rsid w:val="0060082E"/>
    <w:rsid w:val="006028D7"/>
    <w:rsid w:val="00602FB5"/>
    <w:rsid w:val="006118D1"/>
    <w:rsid w:val="00613258"/>
    <w:rsid w:val="006132F9"/>
    <w:rsid w:val="006139F8"/>
    <w:rsid w:val="00616690"/>
    <w:rsid w:val="006203EA"/>
    <w:rsid w:val="00620948"/>
    <w:rsid w:val="00620D93"/>
    <w:rsid w:val="0062234A"/>
    <w:rsid w:val="006242C5"/>
    <w:rsid w:val="0062576D"/>
    <w:rsid w:val="00625788"/>
    <w:rsid w:val="00626944"/>
    <w:rsid w:val="00630335"/>
    <w:rsid w:val="0063277E"/>
    <w:rsid w:val="0063407C"/>
    <w:rsid w:val="006415B4"/>
    <w:rsid w:val="00641695"/>
    <w:rsid w:val="0064198B"/>
    <w:rsid w:val="006426D5"/>
    <w:rsid w:val="006466FF"/>
    <w:rsid w:val="006506F4"/>
    <w:rsid w:val="00650C7E"/>
    <w:rsid w:val="0065163D"/>
    <w:rsid w:val="00656C00"/>
    <w:rsid w:val="00661379"/>
    <w:rsid w:val="00661967"/>
    <w:rsid w:val="00671393"/>
    <w:rsid w:val="00671B49"/>
    <w:rsid w:val="00672DDA"/>
    <w:rsid w:val="00685737"/>
    <w:rsid w:val="006930CA"/>
    <w:rsid w:val="00695745"/>
    <w:rsid w:val="006A0A1A"/>
    <w:rsid w:val="006A0B81"/>
    <w:rsid w:val="006A38E8"/>
    <w:rsid w:val="006A6460"/>
    <w:rsid w:val="006B062B"/>
    <w:rsid w:val="006B104E"/>
    <w:rsid w:val="006B11B4"/>
    <w:rsid w:val="006B48BE"/>
    <w:rsid w:val="006B4B2C"/>
    <w:rsid w:val="006B4C23"/>
    <w:rsid w:val="006B5AEA"/>
    <w:rsid w:val="006B6383"/>
    <w:rsid w:val="006B640D"/>
    <w:rsid w:val="006B744A"/>
    <w:rsid w:val="006B7640"/>
    <w:rsid w:val="006C29EB"/>
    <w:rsid w:val="006C31D9"/>
    <w:rsid w:val="006C4DC3"/>
    <w:rsid w:val="006C5CA6"/>
    <w:rsid w:val="006C61FA"/>
    <w:rsid w:val="006D0896"/>
    <w:rsid w:val="006D12C8"/>
    <w:rsid w:val="006D4D81"/>
    <w:rsid w:val="006D4F06"/>
    <w:rsid w:val="006D7539"/>
    <w:rsid w:val="006E1DF6"/>
    <w:rsid w:val="006E42FF"/>
    <w:rsid w:val="0070391A"/>
    <w:rsid w:val="00704704"/>
    <w:rsid w:val="00706486"/>
    <w:rsid w:val="00706A8A"/>
    <w:rsid w:val="00716BD8"/>
    <w:rsid w:val="0071712B"/>
    <w:rsid w:val="00717671"/>
    <w:rsid w:val="007241CC"/>
    <w:rsid w:val="00725368"/>
    <w:rsid w:val="00726F43"/>
    <w:rsid w:val="007304F3"/>
    <w:rsid w:val="00733FF9"/>
    <w:rsid w:val="0073420D"/>
    <w:rsid w:val="00737628"/>
    <w:rsid w:val="00743042"/>
    <w:rsid w:val="0074369A"/>
    <w:rsid w:val="00744B6D"/>
    <w:rsid w:val="0074528A"/>
    <w:rsid w:val="0075191B"/>
    <w:rsid w:val="00754E20"/>
    <w:rsid w:val="007554DF"/>
    <w:rsid w:val="0075776D"/>
    <w:rsid w:val="007613FB"/>
    <w:rsid w:val="00764A52"/>
    <w:rsid w:val="00765B0F"/>
    <w:rsid w:val="00766AE1"/>
    <w:rsid w:val="007672AC"/>
    <w:rsid w:val="007722BF"/>
    <w:rsid w:val="00774EC0"/>
    <w:rsid w:val="00775301"/>
    <w:rsid w:val="007768D4"/>
    <w:rsid w:val="00777456"/>
    <w:rsid w:val="00782BE1"/>
    <w:rsid w:val="00782D76"/>
    <w:rsid w:val="00784435"/>
    <w:rsid w:val="00784B96"/>
    <w:rsid w:val="007854B3"/>
    <w:rsid w:val="0078787D"/>
    <w:rsid w:val="00787FA8"/>
    <w:rsid w:val="00792F2A"/>
    <w:rsid w:val="00794988"/>
    <w:rsid w:val="007979D5"/>
    <w:rsid w:val="00797B5E"/>
    <w:rsid w:val="007A2117"/>
    <w:rsid w:val="007B2ACE"/>
    <w:rsid w:val="007C13A0"/>
    <w:rsid w:val="007C2E6A"/>
    <w:rsid w:val="007C537E"/>
    <w:rsid w:val="007C6EDC"/>
    <w:rsid w:val="007C788A"/>
    <w:rsid w:val="007D10F2"/>
    <w:rsid w:val="007D392B"/>
    <w:rsid w:val="007E406B"/>
    <w:rsid w:val="007E450E"/>
    <w:rsid w:val="007E730D"/>
    <w:rsid w:val="007F0CDF"/>
    <w:rsid w:val="007F403E"/>
    <w:rsid w:val="007F59A9"/>
    <w:rsid w:val="008020AE"/>
    <w:rsid w:val="00810CEA"/>
    <w:rsid w:val="00816D2F"/>
    <w:rsid w:val="00817E1C"/>
    <w:rsid w:val="00822971"/>
    <w:rsid w:val="008233E5"/>
    <w:rsid w:val="00825325"/>
    <w:rsid w:val="00827936"/>
    <w:rsid w:val="0083076C"/>
    <w:rsid w:val="008311EC"/>
    <w:rsid w:val="00833DE8"/>
    <w:rsid w:val="00833F47"/>
    <w:rsid w:val="008348C3"/>
    <w:rsid w:val="008351DB"/>
    <w:rsid w:val="008365C5"/>
    <w:rsid w:val="008373B4"/>
    <w:rsid w:val="00845AEC"/>
    <w:rsid w:val="00847D37"/>
    <w:rsid w:val="008516F1"/>
    <w:rsid w:val="00856C6F"/>
    <w:rsid w:val="00856FA4"/>
    <w:rsid w:val="00861B25"/>
    <w:rsid w:val="00864CDD"/>
    <w:rsid w:val="008658DF"/>
    <w:rsid w:val="00870303"/>
    <w:rsid w:val="0087140F"/>
    <w:rsid w:val="00871A41"/>
    <w:rsid w:val="00873964"/>
    <w:rsid w:val="008809CA"/>
    <w:rsid w:val="00882FE7"/>
    <w:rsid w:val="0088335A"/>
    <w:rsid w:val="00886D76"/>
    <w:rsid w:val="00887349"/>
    <w:rsid w:val="008877C2"/>
    <w:rsid w:val="00890D53"/>
    <w:rsid w:val="00891140"/>
    <w:rsid w:val="00891747"/>
    <w:rsid w:val="008931D3"/>
    <w:rsid w:val="00896A46"/>
    <w:rsid w:val="008977A0"/>
    <w:rsid w:val="008A0FAD"/>
    <w:rsid w:val="008A15DB"/>
    <w:rsid w:val="008A26B6"/>
    <w:rsid w:val="008A7B16"/>
    <w:rsid w:val="008B0A07"/>
    <w:rsid w:val="008B5005"/>
    <w:rsid w:val="008B7115"/>
    <w:rsid w:val="008B77FF"/>
    <w:rsid w:val="008C06B5"/>
    <w:rsid w:val="008C0797"/>
    <w:rsid w:val="008C1495"/>
    <w:rsid w:val="008C2074"/>
    <w:rsid w:val="008C5E2A"/>
    <w:rsid w:val="008C6108"/>
    <w:rsid w:val="008C7758"/>
    <w:rsid w:val="008C7F8F"/>
    <w:rsid w:val="008D000F"/>
    <w:rsid w:val="008D69C5"/>
    <w:rsid w:val="008D7404"/>
    <w:rsid w:val="008E0AD9"/>
    <w:rsid w:val="008E20BC"/>
    <w:rsid w:val="008E6FF2"/>
    <w:rsid w:val="008E74E2"/>
    <w:rsid w:val="008F0468"/>
    <w:rsid w:val="008F2E45"/>
    <w:rsid w:val="008F3059"/>
    <w:rsid w:val="008F3A69"/>
    <w:rsid w:val="008F3E34"/>
    <w:rsid w:val="008F48BE"/>
    <w:rsid w:val="008F496D"/>
    <w:rsid w:val="008F5531"/>
    <w:rsid w:val="008F70AD"/>
    <w:rsid w:val="008F7641"/>
    <w:rsid w:val="009022BF"/>
    <w:rsid w:val="00902DE1"/>
    <w:rsid w:val="009054AA"/>
    <w:rsid w:val="00906D51"/>
    <w:rsid w:val="00911CD9"/>
    <w:rsid w:val="00912B71"/>
    <w:rsid w:val="00913D1A"/>
    <w:rsid w:val="00915C0E"/>
    <w:rsid w:val="009160F7"/>
    <w:rsid w:val="00916DAD"/>
    <w:rsid w:val="00917116"/>
    <w:rsid w:val="00920FBE"/>
    <w:rsid w:val="00925770"/>
    <w:rsid w:val="0092701A"/>
    <w:rsid w:val="009271AB"/>
    <w:rsid w:val="009272A0"/>
    <w:rsid w:val="00931632"/>
    <w:rsid w:val="00932C92"/>
    <w:rsid w:val="00935E3A"/>
    <w:rsid w:val="00937DC7"/>
    <w:rsid w:val="009401FD"/>
    <w:rsid w:val="0094023B"/>
    <w:rsid w:val="00943987"/>
    <w:rsid w:val="0094488D"/>
    <w:rsid w:val="009454E4"/>
    <w:rsid w:val="009476BB"/>
    <w:rsid w:val="009519F4"/>
    <w:rsid w:val="009522FF"/>
    <w:rsid w:val="0095433E"/>
    <w:rsid w:val="00955BFF"/>
    <w:rsid w:val="009575F0"/>
    <w:rsid w:val="00957921"/>
    <w:rsid w:val="00960CD6"/>
    <w:rsid w:val="009623C9"/>
    <w:rsid w:val="0096683A"/>
    <w:rsid w:val="009677D3"/>
    <w:rsid w:val="009834A8"/>
    <w:rsid w:val="00984240"/>
    <w:rsid w:val="00985CA6"/>
    <w:rsid w:val="009914F3"/>
    <w:rsid w:val="00992520"/>
    <w:rsid w:val="00992E38"/>
    <w:rsid w:val="00995B07"/>
    <w:rsid w:val="009A2619"/>
    <w:rsid w:val="009A556D"/>
    <w:rsid w:val="009A7C04"/>
    <w:rsid w:val="009B051E"/>
    <w:rsid w:val="009B09C4"/>
    <w:rsid w:val="009B10D6"/>
    <w:rsid w:val="009B317C"/>
    <w:rsid w:val="009B5D57"/>
    <w:rsid w:val="009C1542"/>
    <w:rsid w:val="009C3774"/>
    <w:rsid w:val="009C57CE"/>
    <w:rsid w:val="009D30FA"/>
    <w:rsid w:val="009D31E4"/>
    <w:rsid w:val="009D357E"/>
    <w:rsid w:val="009D378A"/>
    <w:rsid w:val="009D65D0"/>
    <w:rsid w:val="009D7E91"/>
    <w:rsid w:val="009E4117"/>
    <w:rsid w:val="009E54F4"/>
    <w:rsid w:val="009E5F27"/>
    <w:rsid w:val="009E7F0A"/>
    <w:rsid w:val="009F18B7"/>
    <w:rsid w:val="009F2BFA"/>
    <w:rsid w:val="009F2E4A"/>
    <w:rsid w:val="009F471B"/>
    <w:rsid w:val="009F755F"/>
    <w:rsid w:val="00A025CC"/>
    <w:rsid w:val="00A02966"/>
    <w:rsid w:val="00A03A3D"/>
    <w:rsid w:val="00A07E2F"/>
    <w:rsid w:val="00A14702"/>
    <w:rsid w:val="00A153FA"/>
    <w:rsid w:val="00A20342"/>
    <w:rsid w:val="00A21FFA"/>
    <w:rsid w:val="00A22177"/>
    <w:rsid w:val="00A224EF"/>
    <w:rsid w:val="00A33681"/>
    <w:rsid w:val="00A34915"/>
    <w:rsid w:val="00A35078"/>
    <w:rsid w:val="00A350D7"/>
    <w:rsid w:val="00A35EBB"/>
    <w:rsid w:val="00A3629C"/>
    <w:rsid w:val="00A40C35"/>
    <w:rsid w:val="00A4256B"/>
    <w:rsid w:val="00A47BE4"/>
    <w:rsid w:val="00A50EAF"/>
    <w:rsid w:val="00A51F29"/>
    <w:rsid w:val="00A534D0"/>
    <w:rsid w:val="00A5399D"/>
    <w:rsid w:val="00A602F9"/>
    <w:rsid w:val="00A62BFC"/>
    <w:rsid w:val="00A63425"/>
    <w:rsid w:val="00A650EE"/>
    <w:rsid w:val="00A65A95"/>
    <w:rsid w:val="00A65D6D"/>
    <w:rsid w:val="00A662C8"/>
    <w:rsid w:val="00A67D52"/>
    <w:rsid w:val="00A7096F"/>
    <w:rsid w:val="00A71157"/>
    <w:rsid w:val="00A73646"/>
    <w:rsid w:val="00A74867"/>
    <w:rsid w:val="00A824E8"/>
    <w:rsid w:val="00A83A26"/>
    <w:rsid w:val="00A90132"/>
    <w:rsid w:val="00A91330"/>
    <w:rsid w:val="00A91674"/>
    <w:rsid w:val="00A966E6"/>
    <w:rsid w:val="00A97273"/>
    <w:rsid w:val="00AA0508"/>
    <w:rsid w:val="00AA3B1D"/>
    <w:rsid w:val="00AA50F9"/>
    <w:rsid w:val="00AA5253"/>
    <w:rsid w:val="00AA778F"/>
    <w:rsid w:val="00AB0EBD"/>
    <w:rsid w:val="00AB1C0E"/>
    <w:rsid w:val="00AB2AF3"/>
    <w:rsid w:val="00AB2BE3"/>
    <w:rsid w:val="00AB4A6A"/>
    <w:rsid w:val="00AB71A1"/>
    <w:rsid w:val="00AB755E"/>
    <w:rsid w:val="00AB7834"/>
    <w:rsid w:val="00AC450C"/>
    <w:rsid w:val="00AC4A67"/>
    <w:rsid w:val="00AC4D5F"/>
    <w:rsid w:val="00AD450C"/>
    <w:rsid w:val="00AE0282"/>
    <w:rsid w:val="00AE08DB"/>
    <w:rsid w:val="00AE2729"/>
    <w:rsid w:val="00AE2EBF"/>
    <w:rsid w:val="00AE3C0A"/>
    <w:rsid w:val="00AE5AE2"/>
    <w:rsid w:val="00AE7343"/>
    <w:rsid w:val="00AF734F"/>
    <w:rsid w:val="00B05BB5"/>
    <w:rsid w:val="00B139E7"/>
    <w:rsid w:val="00B1458E"/>
    <w:rsid w:val="00B14C51"/>
    <w:rsid w:val="00B15540"/>
    <w:rsid w:val="00B156F4"/>
    <w:rsid w:val="00B266C2"/>
    <w:rsid w:val="00B311C8"/>
    <w:rsid w:val="00B3126D"/>
    <w:rsid w:val="00B313B4"/>
    <w:rsid w:val="00B36F2E"/>
    <w:rsid w:val="00B44B87"/>
    <w:rsid w:val="00B44F11"/>
    <w:rsid w:val="00B45319"/>
    <w:rsid w:val="00B45903"/>
    <w:rsid w:val="00B46926"/>
    <w:rsid w:val="00B521C4"/>
    <w:rsid w:val="00B53F62"/>
    <w:rsid w:val="00B55D46"/>
    <w:rsid w:val="00B566E1"/>
    <w:rsid w:val="00B62979"/>
    <w:rsid w:val="00B64F09"/>
    <w:rsid w:val="00B6730C"/>
    <w:rsid w:val="00B6753D"/>
    <w:rsid w:val="00B70056"/>
    <w:rsid w:val="00B70DD6"/>
    <w:rsid w:val="00B72E75"/>
    <w:rsid w:val="00B80FDF"/>
    <w:rsid w:val="00B823A7"/>
    <w:rsid w:val="00B857DB"/>
    <w:rsid w:val="00B90FA5"/>
    <w:rsid w:val="00B919F1"/>
    <w:rsid w:val="00B92433"/>
    <w:rsid w:val="00B965DE"/>
    <w:rsid w:val="00B96C0B"/>
    <w:rsid w:val="00B97E62"/>
    <w:rsid w:val="00BB3230"/>
    <w:rsid w:val="00BB468D"/>
    <w:rsid w:val="00BB7773"/>
    <w:rsid w:val="00BC0E8D"/>
    <w:rsid w:val="00BC411F"/>
    <w:rsid w:val="00BC42AF"/>
    <w:rsid w:val="00BD0503"/>
    <w:rsid w:val="00BD0CCF"/>
    <w:rsid w:val="00BD180D"/>
    <w:rsid w:val="00BD3D0A"/>
    <w:rsid w:val="00BE0B92"/>
    <w:rsid w:val="00BE2785"/>
    <w:rsid w:val="00BE41DB"/>
    <w:rsid w:val="00BE6551"/>
    <w:rsid w:val="00BE755F"/>
    <w:rsid w:val="00BF093B"/>
    <w:rsid w:val="00BF154E"/>
    <w:rsid w:val="00BF2153"/>
    <w:rsid w:val="00BF2253"/>
    <w:rsid w:val="00BF79C8"/>
    <w:rsid w:val="00C02EF2"/>
    <w:rsid w:val="00C0531E"/>
    <w:rsid w:val="00C06B2A"/>
    <w:rsid w:val="00C071DE"/>
    <w:rsid w:val="00C07BDC"/>
    <w:rsid w:val="00C15454"/>
    <w:rsid w:val="00C17952"/>
    <w:rsid w:val="00C20A22"/>
    <w:rsid w:val="00C22F03"/>
    <w:rsid w:val="00C23B34"/>
    <w:rsid w:val="00C34B2D"/>
    <w:rsid w:val="00C36DE0"/>
    <w:rsid w:val="00C37966"/>
    <w:rsid w:val="00C41934"/>
    <w:rsid w:val="00C4244F"/>
    <w:rsid w:val="00C43434"/>
    <w:rsid w:val="00C44BCE"/>
    <w:rsid w:val="00C45D20"/>
    <w:rsid w:val="00C5051F"/>
    <w:rsid w:val="00C52FCC"/>
    <w:rsid w:val="00C632ED"/>
    <w:rsid w:val="00C63469"/>
    <w:rsid w:val="00C66150"/>
    <w:rsid w:val="00C70EF5"/>
    <w:rsid w:val="00C756C5"/>
    <w:rsid w:val="00C82CAE"/>
    <w:rsid w:val="00C84DB9"/>
    <w:rsid w:val="00C858D9"/>
    <w:rsid w:val="00C92ADA"/>
    <w:rsid w:val="00C930A8"/>
    <w:rsid w:val="00C9328D"/>
    <w:rsid w:val="00C940E7"/>
    <w:rsid w:val="00C94A56"/>
    <w:rsid w:val="00C96325"/>
    <w:rsid w:val="00C96D45"/>
    <w:rsid w:val="00CA01A1"/>
    <w:rsid w:val="00CA08A2"/>
    <w:rsid w:val="00CA1BBA"/>
    <w:rsid w:val="00CA3B25"/>
    <w:rsid w:val="00CA59DF"/>
    <w:rsid w:val="00CA6CDB"/>
    <w:rsid w:val="00CA78A1"/>
    <w:rsid w:val="00CB231E"/>
    <w:rsid w:val="00CB7D19"/>
    <w:rsid w:val="00CC1C9C"/>
    <w:rsid w:val="00CC2F1C"/>
    <w:rsid w:val="00CC3524"/>
    <w:rsid w:val="00CC5440"/>
    <w:rsid w:val="00CD05B9"/>
    <w:rsid w:val="00CD27BE"/>
    <w:rsid w:val="00CD66B5"/>
    <w:rsid w:val="00CD6F0F"/>
    <w:rsid w:val="00CE06F1"/>
    <w:rsid w:val="00CE0AAE"/>
    <w:rsid w:val="00CE0BB7"/>
    <w:rsid w:val="00CE16F3"/>
    <w:rsid w:val="00CE25D7"/>
    <w:rsid w:val="00CE3E9A"/>
    <w:rsid w:val="00CE3F5C"/>
    <w:rsid w:val="00CE4207"/>
    <w:rsid w:val="00CE426C"/>
    <w:rsid w:val="00CE6F6D"/>
    <w:rsid w:val="00CF086F"/>
    <w:rsid w:val="00CF2B2F"/>
    <w:rsid w:val="00CF4685"/>
    <w:rsid w:val="00CF4742"/>
    <w:rsid w:val="00CF6108"/>
    <w:rsid w:val="00CF6E39"/>
    <w:rsid w:val="00CF72DA"/>
    <w:rsid w:val="00D01D08"/>
    <w:rsid w:val="00D03F52"/>
    <w:rsid w:val="00D04093"/>
    <w:rsid w:val="00D0588E"/>
    <w:rsid w:val="00D129CC"/>
    <w:rsid w:val="00D149FA"/>
    <w:rsid w:val="00D15B4E"/>
    <w:rsid w:val="00D16C42"/>
    <w:rsid w:val="00D177E7"/>
    <w:rsid w:val="00D2079F"/>
    <w:rsid w:val="00D26899"/>
    <w:rsid w:val="00D30643"/>
    <w:rsid w:val="00D30E9B"/>
    <w:rsid w:val="00D30FED"/>
    <w:rsid w:val="00D35D30"/>
    <w:rsid w:val="00D360E7"/>
    <w:rsid w:val="00D41EF0"/>
    <w:rsid w:val="00D447EF"/>
    <w:rsid w:val="00D44DB4"/>
    <w:rsid w:val="00D45BDD"/>
    <w:rsid w:val="00D45D0D"/>
    <w:rsid w:val="00D47F57"/>
    <w:rsid w:val="00D505E2"/>
    <w:rsid w:val="00D5170B"/>
    <w:rsid w:val="00D52A49"/>
    <w:rsid w:val="00D60161"/>
    <w:rsid w:val="00D618DD"/>
    <w:rsid w:val="00D628A0"/>
    <w:rsid w:val="00D7463D"/>
    <w:rsid w:val="00D75636"/>
    <w:rsid w:val="00D80F5A"/>
    <w:rsid w:val="00D81130"/>
    <w:rsid w:val="00D902AC"/>
    <w:rsid w:val="00D9381D"/>
    <w:rsid w:val="00D9709F"/>
    <w:rsid w:val="00DA4540"/>
    <w:rsid w:val="00DA587E"/>
    <w:rsid w:val="00DB3052"/>
    <w:rsid w:val="00DB66B6"/>
    <w:rsid w:val="00DC0300"/>
    <w:rsid w:val="00DC2D17"/>
    <w:rsid w:val="00DC4762"/>
    <w:rsid w:val="00DC51C2"/>
    <w:rsid w:val="00DC76A4"/>
    <w:rsid w:val="00DD0D3A"/>
    <w:rsid w:val="00DD2BAA"/>
    <w:rsid w:val="00DD2DD4"/>
    <w:rsid w:val="00DD6549"/>
    <w:rsid w:val="00DE0432"/>
    <w:rsid w:val="00DE23BF"/>
    <w:rsid w:val="00DE3981"/>
    <w:rsid w:val="00DE40DD"/>
    <w:rsid w:val="00DE7026"/>
    <w:rsid w:val="00DE7755"/>
    <w:rsid w:val="00DF059A"/>
    <w:rsid w:val="00DF21BB"/>
    <w:rsid w:val="00DF6669"/>
    <w:rsid w:val="00DF6D19"/>
    <w:rsid w:val="00DF70F5"/>
    <w:rsid w:val="00DF7551"/>
    <w:rsid w:val="00E00053"/>
    <w:rsid w:val="00E00EB4"/>
    <w:rsid w:val="00E0200A"/>
    <w:rsid w:val="00E03610"/>
    <w:rsid w:val="00E0387B"/>
    <w:rsid w:val="00E120C6"/>
    <w:rsid w:val="00E13256"/>
    <w:rsid w:val="00E171AE"/>
    <w:rsid w:val="00E17A1A"/>
    <w:rsid w:val="00E2252C"/>
    <w:rsid w:val="00E23D74"/>
    <w:rsid w:val="00E25DCF"/>
    <w:rsid w:val="00E270C0"/>
    <w:rsid w:val="00E30545"/>
    <w:rsid w:val="00E30764"/>
    <w:rsid w:val="00E30B8D"/>
    <w:rsid w:val="00E31AB1"/>
    <w:rsid w:val="00E32B45"/>
    <w:rsid w:val="00E32E39"/>
    <w:rsid w:val="00E36D82"/>
    <w:rsid w:val="00E3742B"/>
    <w:rsid w:val="00E400B1"/>
    <w:rsid w:val="00E4195B"/>
    <w:rsid w:val="00E460B9"/>
    <w:rsid w:val="00E52030"/>
    <w:rsid w:val="00E578F6"/>
    <w:rsid w:val="00E61F95"/>
    <w:rsid w:val="00E63F9B"/>
    <w:rsid w:val="00E67121"/>
    <w:rsid w:val="00E7198D"/>
    <w:rsid w:val="00E731FE"/>
    <w:rsid w:val="00E735AF"/>
    <w:rsid w:val="00E74CA6"/>
    <w:rsid w:val="00E75E3D"/>
    <w:rsid w:val="00E77BF0"/>
    <w:rsid w:val="00E801DA"/>
    <w:rsid w:val="00E80691"/>
    <w:rsid w:val="00E80B63"/>
    <w:rsid w:val="00E81DD3"/>
    <w:rsid w:val="00E829D4"/>
    <w:rsid w:val="00E844F3"/>
    <w:rsid w:val="00E90325"/>
    <w:rsid w:val="00E911BE"/>
    <w:rsid w:val="00E91A7A"/>
    <w:rsid w:val="00E9581D"/>
    <w:rsid w:val="00E96F47"/>
    <w:rsid w:val="00E9731C"/>
    <w:rsid w:val="00EA23D7"/>
    <w:rsid w:val="00EA4E4C"/>
    <w:rsid w:val="00EB08E5"/>
    <w:rsid w:val="00EB1339"/>
    <w:rsid w:val="00EC0184"/>
    <w:rsid w:val="00EC0B30"/>
    <w:rsid w:val="00EC12A8"/>
    <w:rsid w:val="00EC31E3"/>
    <w:rsid w:val="00EC6284"/>
    <w:rsid w:val="00EC78CD"/>
    <w:rsid w:val="00ED083F"/>
    <w:rsid w:val="00ED3904"/>
    <w:rsid w:val="00ED3E15"/>
    <w:rsid w:val="00ED4E50"/>
    <w:rsid w:val="00EF029D"/>
    <w:rsid w:val="00EF08B2"/>
    <w:rsid w:val="00EF21B8"/>
    <w:rsid w:val="00F017AF"/>
    <w:rsid w:val="00F041C4"/>
    <w:rsid w:val="00F1598C"/>
    <w:rsid w:val="00F2040B"/>
    <w:rsid w:val="00F20BC6"/>
    <w:rsid w:val="00F229A0"/>
    <w:rsid w:val="00F233BF"/>
    <w:rsid w:val="00F2348B"/>
    <w:rsid w:val="00F25214"/>
    <w:rsid w:val="00F255FC"/>
    <w:rsid w:val="00F259B0"/>
    <w:rsid w:val="00F26A20"/>
    <w:rsid w:val="00F276C9"/>
    <w:rsid w:val="00F335B4"/>
    <w:rsid w:val="00F34D4B"/>
    <w:rsid w:val="00F379FF"/>
    <w:rsid w:val="00F40690"/>
    <w:rsid w:val="00F40A98"/>
    <w:rsid w:val="00F41B85"/>
    <w:rsid w:val="00F41E83"/>
    <w:rsid w:val="00F42394"/>
    <w:rsid w:val="00F42ABC"/>
    <w:rsid w:val="00F43B8F"/>
    <w:rsid w:val="00F44354"/>
    <w:rsid w:val="00F46951"/>
    <w:rsid w:val="00F51348"/>
    <w:rsid w:val="00F51785"/>
    <w:rsid w:val="00F51AC0"/>
    <w:rsid w:val="00F530D7"/>
    <w:rsid w:val="00F541E6"/>
    <w:rsid w:val="00F61276"/>
    <w:rsid w:val="00F640BF"/>
    <w:rsid w:val="00F70754"/>
    <w:rsid w:val="00F71E25"/>
    <w:rsid w:val="00F7253C"/>
    <w:rsid w:val="00F7378C"/>
    <w:rsid w:val="00F774B7"/>
    <w:rsid w:val="00F811F5"/>
    <w:rsid w:val="00F86253"/>
    <w:rsid w:val="00F879A1"/>
    <w:rsid w:val="00F92FC4"/>
    <w:rsid w:val="00F932EF"/>
    <w:rsid w:val="00F935AE"/>
    <w:rsid w:val="00F96D97"/>
    <w:rsid w:val="00F9793C"/>
    <w:rsid w:val="00FA0C14"/>
    <w:rsid w:val="00FA1A69"/>
    <w:rsid w:val="00FA53DE"/>
    <w:rsid w:val="00FA6F42"/>
    <w:rsid w:val="00FB1C75"/>
    <w:rsid w:val="00FB4B02"/>
    <w:rsid w:val="00FB5995"/>
    <w:rsid w:val="00FB6789"/>
    <w:rsid w:val="00FB7915"/>
    <w:rsid w:val="00FC0800"/>
    <w:rsid w:val="00FC2D40"/>
    <w:rsid w:val="00FC31EE"/>
    <w:rsid w:val="00FC3600"/>
    <w:rsid w:val="00FC4FFF"/>
    <w:rsid w:val="00FC565B"/>
    <w:rsid w:val="00FC7DAB"/>
    <w:rsid w:val="00FD3D17"/>
    <w:rsid w:val="00FD57FC"/>
    <w:rsid w:val="00FD606C"/>
    <w:rsid w:val="00FD7B1F"/>
    <w:rsid w:val="00FE006E"/>
    <w:rsid w:val="00FE05C1"/>
    <w:rsid w:val="00FE0D16"/>
    <w:rsid w:val="00FE0D3B"/>
    <w:rsid w:val="00FE2EB9"/>
    <w:rsid w:val="00FE2EDB"/>
    <w:rsid w:val="00FE3F50"/>
    <w:rsid w:val="00FE54D4"/>
    <w:rsid w:val="00FE5675"/>
    <w:rsid w:val="00FE5E99"/>
    <w:rsid w:val="00FF0DF1"/>
    <w:rsid w:val="00FF2715"/>
    <w:rsid w:val="00FF2791"/>
    <w:rsid w:val="00FF2E92"/>
    <w:rsid w:val="00FF5E9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6B2F784"/>
  <w15:chartTrackingRefBased/>
  <w15:docId w15:val="{5A203204-5AC3-4410-B0CC-2D005FB0C1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A50F9"/>
    <w:pPr>
      <w:keepNext/>
      <w:keepLines/>
    </w:pPr>
    <w:rPr>
      <w:sz w:val="24"/>
      <w:szCs w:val="24"/>
    </w:rPr>
  </w:style>
  <w:style w:type="paragraph" w:styleId="Ttulo1">
    <w:name w:val="heading 1"/>
    <w:aliases w:val="TF-TÍTULO 1"/>
    <w:basedOn w:val="Normal"/>
    <w:next w:val="TF-TEXTO"/>
    <w:link w:val="Ttulo1Char"/>
    <w:autoRedefine/>
    <w:qFormat/>
    <w:rsid w:val="007D10F2"/>
    <w:pPr>
      <w:pageBreakBefore/>
      <w:numPr>
        <w:numId w:val="1"/>
      </w:numPr>
      <w:tabs>
        <w:tab w:val="left" w:pos="284"/>
      </w:tabs>
      <w:spacing w:line="360" w:lineRule="auto"/>
      <w:ind w:left="284" w:hanging="284"/>
      <w:jc w:val="both"/>
      <w:outlineLvl w:val="0"/>
    </w:pPr>
    <w:rPr>
      <w:b/>
      <w:caps/>
    </w:rPr>
  </w:style>
  <w:style w:type="paragraph" w:styleId="Ttulo2">
    <w:name w:val="heading 2"/>
    <w:aliases w:val="TF-TÍTULO 2"/>
    <w:next w:val="TF-TEXTO"/>
    <w:autoRedefine/>
    <w:qFormat/>
    <w:rsid w:val="001A2D50"/>
    <w:pPr>
      <w:keepNext/>
      <w:keepLines/>
      <w:numPr>
        <w:ilvl w:val="1"/>
        <w:numId w:val="1"/>
      </w:numPr>
      <w:spacing w:before="240" w:line="360" w:lineRule="auto"/>
      <w:ind w:left="567" w:hanging="567"/>
      <w:jc w:val="both"/>
      <w:outlineLvl w:val="1"/>
    </w:pPr>
    <w:rPr>
      <w:caps/>
      <w:color w:val="000000"/>
      <w:sz w:val="24"/>
    </w:rPr>
  </w:style>
  <w:style w:type="paragraph" w:styleId="Ttulo3">
    <w:name w:val="heading 3"/>
    <w:aliases w:val="TF-TÍTULO 3"/>
    <w:next w:val="TF-TEXTO"/>
    <w:link w:val="Ttulo3Char"/>
    <w:autoRedefine/>
    <w:qFormat/>
    <w:rsid w:val="00282282"/>
    <w:pPr>
      <w:keepNext/>
      <w:keepLines/>
      <w:numPr>
        <w:ilvl w:val="2"/>
        <w:numId w:val="1"/>
      </w:numPr>
      <w:spacing w:before="240" w:line="360" w:lineRule="auto"/>
      <w:ind w:left="851" w:hanging="851"/>
      <w:jc w:val="both"/>
      <w:outlineLvl w:val="2"/>
    </w:pPr>
    <w:rPr>
      <w:color w:val="000000"/>
      <w:sz w:val="24"/>
    </w:rPr>
  </w:style>
  <w:style w:type="paragraph" w:styleId="Ttulo4">
    <w:name w:val="heading 4"/>
    <w:aliases w:val="TF-TÍTULO 4"/>
    <w:next w:val="TF-TEXTO"/>
    <w:link w:val="Ttulo4Char"/>
    <w:autoRedefine/>
    <w:qFormat/>
    <w:rsid w:val="009D7E91"/>
    <w:pPr>
      <w:keepNext/>
      <w:keepLines/>
      <w:numPr>
        <w:ilvl w:val="3"/>
        <w:numId w:val="1"/>
      </w:numPr>
      <w:spacing w:before="240" w:line="360" w:lineRule="auto"/>
      <w:ind w:left="992" w:hanging="992"/>
      <w:jc w:val="both"/>
      <w:outlineLvl w:val="3"/>
    </w:pPr>
    <w:rPr>
      <w:color w:val="000000"/>
      <w:sz w:val="24"/>
    </w:rPr>
  </w:style>
  <w:style w:type="paragraph" w:styleId="Ttulo5">
    <w:name w:val="heading 5"/>
    <w:aliases w:val="TF-TÍTULO 5"/>
    <w:next w:val="TF-TEXTO"/>
    <w:autoRedefine/>
    <w:qFormat/>
    <w:rsid w:val="009D7E91"/>
    <w:pPr>
      <w:keepNext/>
      <w:keepLines/>
      <w:numPr>
        <w:ilvl w:val="4"/>
        <w:numId w:val="1"/>
      </w:numPr>
      <w:spacing w:before="240" w:line="360" w:lineRule="auto"/>
      <w:ind w:left="1134" w:hanging="1134"/>
      <w:jc w:val="both"/>
      <w:outlineLvl w:val="4"/>
    </w:pPr>
    <w:rPr>
      <w:color w:val="000000"/>
      <w:sz w:val="24"/>
    </w:rPr>
  </w:style>
  <w:style w:type="paragraph" w:styleId="Ttulo6">
    <w:name w:val="heading 6"/>
    <w:next w:val="TF-TEXTO"/>
    <w:autoRedefine/>
    <w:qFormat/>
    <w:pPr>
      <w:keepNext/>
      <w:numPr>
        <w:ilvl w:val="5"/>
        <w:numId w:val="1"/>
      </w:numPr>
      <w:spacing w:before="360" w:after="240"/>
      <w:ind w:left="1276" w:hanging="1276"/>
      <w:jc w:val="both"/>
      <w:outlineLvl w:val="5"/>
    </w:pPr>
    <w:rPr>
      <w:noProof/>
      <w:color w:val="000000"/>
      <w:sz w:val="24"/>
    </w:rPr>
  </w:style>
  <w:style w:type="paragraph" w:styleId="Ttulo7">
    <w:name w:val="heading 7"/>
    <w:next w:val="TF-TEXTO"/>
    <w:autoRedefine/>
    <w:qFormat/>
    <w:pPr>
      <w:keepNext/>
      <w:numPr>
        <w:ilvl w:val="6"/>
        <w:numId w:val="1"/>
      </w:numPr>
      <w:spacing w:before="360" w:after="240"/>
      <w:ind w:left="1559" w:hanging="1559"/>
      <w:jc w:val="both"/>
      <w:outlineLvl w:val="6"/>
    </w:pPr>
    <w:rPr>
      <w:rFonts w:ascii="Times" w:hAnsi="Times"/>
      <w:sz w:val="24"/>
    </w:rPr>
  </w:style>
  <w:style w:type="paragraph" w:styleId="Ttulo8">
    <w:name w:val="heading 8"/>
    <w:next w:val="TF-TEXTO"/>
    <w:autoRedefine/>
    <w:qFormat/>
    <w:pPr>
      <w:keepNext/>
      <w:numPr>
        <w:ilvl w:val="7"/>
        <w:numId w:val="1"/>
      </w:numPr>
      <w:spacing w:before="360" w:after="240"/>
      <w:ind w:left="1843" w:hanging="1843"/>
      <w:jc w:val="both"/>
      <w:outlineLvl w:val="7"/>
    </w:pPr>
    <w:rPr>
      <w:rFonts w:ascii="Times" w:hAnsi="Times"/>
      <w:color w:val="000000"/>
      <w:sz w:val="24"/>
    </w:rPr>
  </w:style>
  <w:style w:type="paragraph" w:styleId="Ttulo9">
    <w:name w:val="heading 9"/>
    <w:next w:val="TF-TEXTO"/>
    <w:qFormat/>
    <w:pPr>
      <w:keepNext/>
      <w:numPr>
        <w:ilvl w:val="8"/>
        <w:numId w:val="1"/>
      </w:numPr>
      <w:spacing w:before="360" w:after="360"/>
      <w:ind w:left="1985" w:hanging="1985"/>
      <w:jc w:val="both"/>
      <w:outlineLvl w:val="8"/>
    </w:pPr>
    <w:rPr>
      <w:b/>
      <w:color w:val="000000"/>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F-TEXTO">
    <w:name w:val="TF-TEXTO"/>
    <w:link w:val="TF-TEXTOChar"/>
    <w:qFormat/>
    <w:rsid w:val="008233E5"/>
    <w:pPr>
      <w:spacing w:before="120" w:line="360" w:lineRule="auto"/>
      <w:ind w:firstLine="680"/>
      <w:contextualSpacing/>
      <w:jc w:val="both"/>
    </w:pPr>
    <w:rPr>
      <w:sz w:val="24"/>
    </w:rPr>
  </w:style>
  <w:style w:type="paragraph" w:styleId="ndicedeilustraes">
    <w:name w:val="table of figures"/>
    <w:basedOn w:val="Normal"/>
    <w:next w:val="Normal"/>
    <w:uiPriority w:val="99"/>
    <w:rsid w:val="006426D5"/>
    <w:pPr>
      <w:keepNext w:val="0"/>
      <w:keepLines w:val="0"/>
      <w:spacing w:line="360" w:lineRule="auto"/>
      <w:ind w:left="1134" w:hanging="1134"/>
    </w:pPr>
  </w:style>
  <w:style w:type="paragraph" w:customStyle="1" w:styleId="TF-xpre-capaCABEALHO">
    <w:name w:val="TF-xpre-capa CABEÇALHO"/>
    <w:pPr>
      <w:spacing w:line="480" w:lineRule="auto"/>
      <w:jc w:val="center"/>
    </w:pPr>
    <w:rPr>
      <w:b/>
      <w:caps/>
      <w:sz w:val="24"/>
    </w:rPr>
  </w:style>
  <w:style w:type="paragraph" w:customStyle="1" w:styleId="TF-xpre-capaTTULO">
    <w:name w:val="TF-xpre-capa TÍTULO"/>
    <w:next w:val="TF-xpre-capaAUTOR"/>
    <w:pPr>
      <w:spacing w:before="4600" w:line="480" w:lineRule="auto"/>
      <w:jc w:val="center"/>
    </w:pPr>
    <w:rPr>
      <w:b/>
      <w:caps/>
      <w:sz w:val="32"/>
    </w:rPr>
  </w:style>
  <w:style w:type="paragraph" w:customStyle="1" w:styleId="TF-xpre-capaAUTOR">
    <w:name w:val="TF-xpre-capa AUTOR"/>
    <w:pPr>
      <w:spacing w:before="720"/>
      <w:jc w:val="right"/>
    </w:pPr>
    <w:rPr>
      <w:b/>
      <w:caps/>
      <w:sz w:val="24"/>
    </w:rPr>
  </w:style>
  <w:style w:type="paragraph" w:customStyle="1" w:styleId="TF-xpre-capaID">
    <w:name w:val="TF-xpre-capa ID"/>
    <w:pPr>
      <w:jc w:val="right"/>
    </w:pPr>
    <w:rPr>
      <w:b/>
      <w:caps/>
      <w:sz w:val="24"/>
    </w:rPr>
  </w:style>
  <w:style w:type="paragraph" w:customStyle="1" w:styleId="TF-xpre-folharostoAUTOR">
    <w:name w:val="TF-xpre-folha rosto AUTOR"/>
    <w:basedOn w:val="TF-xpre-capaAUTOR"/>
    <w:pPr>
      <w:widowControl w:val="0"/>
      <w:spacing w:before="0"/>
      <w:jc w:val="center"/>
    </w:pPr>
  </w:style>
  <w:style w:type="paragraph" w:customStyle="1" w:styleId="TF-xpre-folharostoFINALIDADE">
    <w:name w:val="TF-xpre-folha rosto FINALIDADE"/>
    <w:pPr>
      <w:spacing w:before="720"/>
      <w:ind w:left="4536"/>
      <w:jc w:val="both"/>
    </w:pPr>
    <w:rPr>
      <w:color w:val="000000"/>
      <w:sz w:val="24"/>
    </w:rPr>
  </w:style>
  <w:style w:type="paragraph" w:customStyle="1" w:styleId="TF-xpre-folharostoTTULO">
    <w:name w:val="TF-xpre-folha rosto TÍTULO"/>
    <w:basedOn w:val="TF-xpre-capaTTULO"/>
    <w:pPr>
      <w:spacing w:before="2000"/>
    </w:pPr>
  </w:style>
  <w:style w:type="paragraph" w:customStyle="1" w:styleId="TF-xpre-folharostoORIENTADOR">
    <w:name w:val="TF-xpre-folha rosto ORIENTADOR"/>
    <w:basedOn w:val="TF-xpre-folharostoFINALIDADE"/>
    <w:pPr>
      <w:keepNext/>
      <w:keepLines/>
      <w:spacing w:before="480"/>
      <w:ind w:left="0"/>
      <w:jc w:val="right"/>
    </w:pPr>
  </w:style>
  <w:style w:type="paragraph" w:customStyle="1" w:styleId="TF-xpre-folharostoANO">
    <w:name w:val="TF-xpre-folha rosto ANO"/>
    <w:next w:val="TF-xpre-folharostoID"/>
    <w:pPr>
      <w:jc w:val="center"/>
    </w:pPr>
    <w:rPr>
      <w:b/>
      <w:caps/>
      <w:color w:val="000000"/>
      <w:sz w:val="24"/>
    </w:rPr>
  </w:style>
  <w:style w:type="paragraph" w:customStyle="1" w:styleId="TF-xpre-folharostoID">
    <w:name w:val="TF-xpre-folha rosto ID"/>
    <w:basedOn w:val="TF-xpre-capaID"/>
  </w:style>
  <w:style w:type="paragraph" w:customStyle="1" w:styleId="TF-xpre-folhaaprovaoTTULO">
    <w:name w:val="TF-xpre-folha aprovação TÍTULO"/>
    <w:basedOn w:val="TF-xpre-capaTTULO"/>
    <w:pPr>
      <w:pageBreakBefore/>
      <w:spacing w:before="0"/>
    </w:pPr>
  </w:style>
  <w:style w:type="paragraph" w:customStyle="1" w:styleId="TF-xpre-folhaaprovaoPOR">
    <w:name w:val="TF-xpre-folha aprovação POR"/>
    <w:pPr>
      <w:spacing w:before="1000"/>
      <w:jc w:val="center"/>
    </w:pPr>
    <w:rPr>
      <w:color w:val="000000"/>
      <w:sz w:val="24"/>
    </w:rPr>
  </w:style>
  <w:style w:type="paragraph" w:customStyle="1" w:styleId="TF-xpre-folhaaprovaoAUTOR">
    <w:name w:val="TF-xpre-folha aprovação AUTOR"/>
    <w:pPr>
      <w:spacing w:before="1000"/>
      <w:jc w:val="center"/>
    </w:pPr>
    <w:rPr>
      <w:b/>
      <w:caps/>
      <w:sz w:val="24"/>
    </w:rPr>
  </w:style>
  <w:style w:type="paragraph" w:customStyle="1" w:styleId="TF-xpre-folhaaprovaoASSINATURA">
    <w:name w:val="TF-xpre-folha aprovação ASSINATURA"/>
    <w:pPr>
      <w:spacing w:before="360"/>
      <w:ind w:left="2268"/>
    </w:pPr>
    <w:rPr>
      <w:b/>
      <w:color w:val="000000"/>
      <w:sz w:val="24"/>
    </w:rPr>
  </w:style>
  <w:style w:type="paragraph" w:customStyle="1" w:styleId="TF-xpre-folhaaprovaoFUNO">
    <w:name w:val="TF-xpre-folha aprovação FUNÇÃO"/>
    <w:pPr>
      <w:tabs>
        <w:tab w:val="left" w:pos="2268"/>
      </w:tabs>
    </w:pPr>
    <w:rPr>
      <w:color w:val="000000"/>
      <w:sz w:val="24"/>
    </w:rPr>
  </w:style>
  <w:style w:type="paragraph" w:customStyle="1" w:styleId="TF-xpre-folhaaprovaoDATA">
    <w:name w:val="TF-xpre-folha aprovação DATA"/>
    <w:pPr>
      <w:keepLines/>
      <w:jc w:val="center"/>
    </w:pPr>
    <w:rPr>
      <w:color w:val="000000"/>
      <w:sz w:val="24"/>
    </w:rPr>
  </w:style>
  <w:style w:type="paragraph" w:customStyle="1" w:styleId="TF-xpre-folhaaprovaoFINALIDADE">
    <w:name w:val="TF-xpre-folha aprovação FINALIDADE"/>
    <w:pPr>
      <w:spacing w:before="1000" w:after="1000"/>
      <w:ind w:left="4536"/>
      <w:jc w:val="both"/>
    </w:pPr>
    <w:rPr>
      <w:color w:val="000000"/>
      <w:sz w:val="24"/>
    </w:rPr>
  </w:style>
  <w:style w:type="paragraph" w:customStyle="1" w:styleId="TF-xpre-capaLOCAL">
    <w:name w:val="TF-xpre-capa LOCAL"/>
    <w:next w:val="TF-xpre-capaANO"/>
    <w:pPr>
      <w:jc w:val="center"/>
    </w:pPr>
    <w:rPr>
      <w:b/>
      <w:caps/>
      <w:sz w:val="24"/>
    </w:rPr>
  </w:style>
  <w:style w:type="paragraph" w:customStyle="1" w:styleId="TF-xpre-capaANO">
    <w:name w:val="TF-xpre-capa ANO"/>
    <w:next w:val="TF-xpre-capaID"/>
    <w:pPr>
      <w:jc w:val="center"/>
    </w:pPr>
    <w:rPr>
      <w:b/>
      <w:caps/>
      <w:sz w:val="24"/>
    </w:rPr>
  </w:style>
  <w:style w:type="paragraph" w:customStyle="1" w:styleId="TF-xpre-folharostoLOCAL">
    <w:name w:val="TF-xpre-folha rosto LOCAL"/>
    <w:pPr>
      <w:jc w:val="center"/>
    </w:pPr>
    <w:rPr>
      <w:b/>
      <w:caps/>
      <w:sz w:val="24"/>
    </w:rPr>
  </w:style>
  <w:style w:type="paragraph" w:customStyle="1" w:styleId="TF-xpre-dedicatria">
    <w:name w:val="TF-xpre-dedicatória"/>
    <w:rsid w:val="00215872"/>
    <w:pPr>
      <w:spacing w:before="6400"/>
      <w:ind w:left="4536"/>
      <w:jc w:val="both"/>
    </w:pPr>
    <w:rPr>
      <w:sz w:val="24"/>
    </w:rPr>
  </w:style>
  <w:style w:type="paragraph" w:customStyle="1" w:styleId="TF-xpre-agradecimentosTEXTO">
    <w:name w:val="TF-xpre-agradecimentos TEXTO"/>
    <w:pPr>
      <w:spacing w:line="480" w:lineRule="auto"/>
      <w:ind w:firstLine="680"/>
      <w:jc w:val="both"/>
    </w:pPr>
    <w:rPr>
      <w:sz w:val="24"/>
    </w:rPr>
  </w:style>
  <w:style w:type="paragraph" w:styleId="Ttulo">
    <w:name w:val="Title"/>
    <w:basedOn w:val="Normal"/>
    <w:qFormat/>
    <w:pPr>
      <w:spacing w:before="240" w:after="60"/>
      <w:jc w:val="center"/>
      <w:outlineLvl w:val="0"/>
    </w:pPr>
    <w:rPr>
      <w:rFonts w:ascii="Arial" w:hAnsi="Arial" w:cs="Arial"/>
      <w:b/>
      <w:bCs/>
      <w:kern w:val="28"/>
      <w:sz w:val="32"/>
      <w:szCs w:val="32"/>
    </w:rPr>
  </w:style>
  <w:style w:type="paragraph" w:customStyle="1" w:styleId="TF-xpre-epgrafeTEXTO">
    <w:name w:val="TF-xpre-epígrafe TEXTO"/>
    <w:next w:val="TF-xpre-epgrafeAUTOR"/>
    <w:rsid w:val="00215872"/>
    <w:pPr>
      <w:spacing w:before="6400"/>
      <w:ind w:left="4536"/>
      <w:jc w:val="both"/>
    </w:pPr>
    <w:rPr>
      <w:sz w:val="24"/>
    </w:rPr>
  </w:style>
  <w:style w:type="paragraph" w:customStyle="1" w:styleId="TF-xpre-epgrafeAUTOR">
    <w:name w:val="TF-xpre-epígrafe AUTOR"/>
    <w:pPr>
      <w:spacing w:before="120" w:line="480" w:lineRule="auto"/>
      <w:jc w:val="right"/>
    </w:pPr>
    <w:rPr>
      <w:sz w:val="24"/>
    </w:rPr>
  </w:style>
  <w:style w:type="paragraph" w:customStyle="1" w:styleId="TF-xpre-abstractTTULO">
    <w:name w:val="TF-xpre-abstract TÍTULO"/>
    <w:basedOn w:val="TF-TTULOnonumerado"/>
    <w:next w:val="TF-xpre-abstractTEXTO"/>
    <w:pPr>
      <w:pageBreakBefore/>
    </w:pPr>
  </w:style>
  <w:style w:type="paragraph" w:customStyle="1" w:styleId="TF-TTULOnonumerado">
    <w:name w:val="TF-TÍTULO não numerado"/>
    <w:pPr>
      <w:spacing w:after="840"/>
      <w:jc w:val="center"/>
    </w:pPr>
    <w:rPr>
      <w:b/>
      <w:caps/>
      <w:sz w:val="28"/>
    </w:rPr>
  </w:style>
  <w:style w:type="paragraph" w:customStyle="1" w:styleId="TF-xpre-abstractTEXTO">
    <w:name w:val="TF-xpre-abstract TEXTO"/>
    <w:basedOn w:val="TF-xpre-resumoTEXTO"/>
    <w:next w:val="TF-xpre-abstractKEY-WORDS"/>
  </w:style>
  <w:style w:type="paragraph" w:customStyle="1" w:styleId="TF-xpre-resumoTEXTO">
    <w:name w:val="TF-xpre-resumo TEXTO"/>
    <w:next w:val="TF-xpre-resumoPALAVRAS-CHAVE"/>
    <w:rsid w:val="005A4952"/>
    <w:pPr>
      <w:spacing w:line="360" w:lineRule="auto"/>
      <w:jc w:val="both"/>
    </w:pPr>
    <w:rPr>
      <w:sz w:val="24"/>
    </w:rPr>
  </w:style>
  <w:style w:type="paragraph" w:customStyle="1" w:styleId="TF-xpre-resumoPALAVRAS-CHAVE">
    <w:name w:val="TF-xpre-resumo PALAVRAS-CHAVE"/>
    <w:basedOn w:val="TF-xpre-resumoTEXTO"/>
    <w:rsid w:val="005A4952"/>
    <w:pPr>
      <w:spacing w:before="240"/>
    </w:pPr>
  </w:style>
  <w:style w:type="paragraph" w:customStyle="1" w:styleId="TF-xpre-abstractKEY-WORDS">
    <w:name w:val="TF-xpre-abstract KEY-WORDS"/>
    <w:basedOn w:val="TF-xpre-resumoPALAVRAS-CHAVE"/>
  </w:style>
  <w:style w:type="paragraph" w:customStyle="1" w:styleId="TF-xpre-listadeilustraesTTULO">
    <w:name w:val="TF-xpre-lista de ilustrações TÍTULO"/>
    <w:basedOn w:val="TF-TTULOnonumerado"/>
    <w:pPr>
      <w:pageBreakBefore/>
    </w:pPr>
  </w:style>
  <w:style w:type="paragraph" w:customStyle="1" w:styleId="TF-xpre-listadetabelasTTULO">
    <w:name w:val="TF-xpre-lista de tabelas TÍTULO"/>
    <w:basedOn w:val="TF-TTULOnonumerado"/>
    <w:next w:val="Normal"/>
    <w:pPr>
      <w:keepNext/>
    </w:pPr>
  </w:style>
  <w:style w:type="paragraph" w:customStyle="1" w:styleId="TF-xpre-listadesmbolosTTULO">
    <w:name w:val="TF-xpre-lista de símbolos TÍTULO"/>
    <w:basedOn w:val="TF-TTULOnonumerado"/>
    <w:next w:val="TF-xpre-listadesmbolosITEM"/>
  </w:style>
  <w:style w:type="paragraph" w:customStyle="1" w:styleId="TF-xpre-listadesmbolosITEM">
    <w:name w:val="TF-xpre-lista de símbolos ITEM"/>
    <w:basedOn w:val="TF-xpre-listadesiglasITEM"/>
  </w:style>
  <w:style w:type="paragraph" w:customStyle="1" w:styleId="TF-xpre-listadesiglasITEM">
    <w:name w:val="TF-xpre-lista de siglas ITEM"/>
    <w:pPr>
      <w:spacing w:line="480" w:lineRule="auto"/>
      <w:jc w:val="both"/>
    </w:pPr>
    <w:rPr>
      <w:sz w:val="24"/>
    </w:rPr>
  </w:style>
  <w:style w:type="paragraph" w:customStyle="1" w:styleId="TF-xpre-sumrioTTULO">
    <w:name w:val="TF-xpre-sumário TÍTULO"/>
    <w:basedOn w:val="TF-TTULOnonumerado"/>
    <w:pPr>
      <w:pageBreakBefore/>
    </w:pPr>
  </w:style>
  <w:style w:type="paragraph" w:customStyle="1" w:styleId="TF-refernciasbibliogrficasTTULO">
    <w:name w:val="TF-referências bibliográficas TÍTULO"/>
    <w:basedOn w:val="TF-TTULOnonumerado"/>
    <w:next w:val="TF-refernciasITEM"/>
    <w:rsid w:val="006D0896"/>
    <w:pPr>
      <w:pageBreakBefore/>
      <w:spacing w:after="0" w:line="360" w:lineRule="auto"/>
    </w:pPr>
    <w:rPr>
      <w:rFonts w:ascii="Times" w:hAnsi="Times"/>
      <w:sz w:val="24"/>
    </w:rPr>
  </w:style>
  <w:style w:type="paragraph" w:customStyle="1" w:styleId="TF-refernciasITEM">
    <w:name w:val="TF-referências ITEM"/>
    <w:rsid w:val="00F276C9"/>
    <w:pPr>
      <w:keepLines/>
      <w:spacing w:after="120"/>
    </w:pPr>
    <w:rPr>
      <w:sz w:val="24"/>
    </w:rPr>
  </w:style>
  <w:style w:type="paragraph" w:customStyle="1" w:styleId="TF-SUBALNEAnvel1">
    <w:name w:val="TF-SUBALÍNEA nível 1"/>
    <w:basedOn w:val="TF-ALNEA"/>
    <w:pPr>
      <w:numPr>
        <w:ilvl w:val="1"/>
      </w:numPr>
    </w:pPr>
    <w:rPr>
      <w:rFonts w:ascii="Times" w:hAnsi="Times"/>
    </w:rPr>
  </w:style>
  <w:style w:type="paragraph" w:customStyle="1" w:styleId="TF-ALNEA">
    <w:name w:val="TF-ALÍNEA"/>
    <w:qFormat/>
    <w:rsid w:val="00C66150"/>
    <w:pPr>
      <w:widowControl w:val="0"/>
      <w:numPr>
        <w:numId w:val="2"/>
      </w:numPr>
      <w:spacing w:line="360" w:lineRule="auto"/>
      <w:contextualSpacing/>
      <w:jc w:val="both"/>
    </w:pPr>
    <w:rPr>
      <w:sz w:val="24"/>
    </w:rPr>
  </w:style>
  <w:style w:type="paragraph" w:customStyle="1" w:styleId="TF-xpre-resumoTTULO">
    <w:name w:val="TF-xpre-resumo TÍTULO"/>
    <w:basedOn w:val="TF-TTULOnonumerado"/>
    <w:next w:val="TF-xpre-resumoTEXTO"/>
    <w:pPr>
      <w:pageBreakBefore/>
    </w:pPr>
  </w:style>
  <w:style w:type="paragraph" w:customStyle="1" w:styleId="TF-SUBALNEAnvel2">
    <w:name w:val="TF-SUBALÍNEA nível 2"/>
    <w:basedOn w:val="TF-SUBALNEAnvel1"/>
    <w:pPr>
      <w:numPr>
        <w:ilvl w:val="2"/>
      </w:numPr>
    </w:pPr>
  </w:style>
  <w:style w:type="paragraph" w:styleId="Cabealho">
    <w:name w:val="header"/>
    <w:basedOn w:val="Normal"/>
    <w:semiHidden/>
    <w:pPr>
      <w:tabs>
        <w:tab w:val="center" w:pos="4320"/>
        <w:tab w:val="right" w:pos="8640"/>
      </w:tabs>
    </w:pPr>
  </w:style>
  <w:style w:type="paragraph" w:styleId="Rodap">
    <w:name w:val="footer"/>
    <w:basedOn w:val="Normal"/>
    <w:semiHidden/>
    <w:pPr>
      <w:tabs>
        <w:tab w:val="center" w:pos="4320"/>
        <w:tab w:val="right" w:pos="8640"/>
      </w:tabs>
    </w:pPr>
  </w:style>
  <w:style w:type="character" w:styleId="Nmerodepgina">
    <w:name w:val="page number"/>
    <w:basedOn w:val="Fontepargpadro"/>
    <w:semiHidden/>
  </w:style>
  <w:style w:type="paragraph" w:styleId="Sumrio2">
    <w:name w:val="toc 2"/>
    <w:basedOn w:val="Sumrio1"/>
    <w:autoRedefine/>
    <w:uiPriority w:val="39"/>
    <w:pPr>
      <w:tabs>
        <w:tab w:val="left" w:pos="426"/>
      </w:tabs>
      <w:ind w:left="425" w:hanging="425"/>
    </w:pPr>
    <w:rPr>
      <w:b w:val="0"/>
    </w:rPr>
  </w:style>
  <w:style w:type="paragraph" w:styleId="Sumrio1">
    <w:name w:val="toc 1"/>
    <w:autoRedefine/>
    <w:uiPriority w:val="39"/>
    <w:pPr>
      <w:tabs>
        <w:tab w:val="left" w:pos="284"/>
        <w:tab w:val="right" w:leader="dot" w:pos="9062"/>
      </w:tabs>
      <w:spacing w:line="360" w:lineRule="auto"/>
      <w:ind w:left="284" w:hanging="284"/>
      <w:jc w:val="both"/>
    </w:pPr>
    <w:rPr>
      <w:b/>
      <w:caps/>
      <w:noProof/>
      <w:color w:val="000000"/>
      <w:sz w:val="24"/>
    </w:rPr>
  </w:style>
  <w:style w:type="paragraph" w:styleId="Sumrio3">
    <w:name w:val="toc 3"/>
    <w:autoRedefine/>
    <w:uiPriority w:val="39"/>
    <w:pPr>
      <w:tabs>
        <w:tab w:val="left" w:pos="567"/>
        <w:tab w:val="right" w:leader="dot" w:pos="9062"/>
      </w:tabs>
      <w:spacing w:line="360" w:lineRule="auto"/>
      <w:ind w:left="567" w:hanging="567"/>
      <w:jc w:val="both"/>
    </w:pPr>
    <w:rPr>
      <w:noProof/>
      <w:color w:val="000000"/>
      <w:sz w:val="24"/>
    </w:rPr>
  </w:style>
  <w:style w:type="paragraph" w:styleId="Sumrio4">
    <w:name w:val="toc 4"/>
    <w:basedOn w:val="Sumrio3"/>
    <w:next w:val="Sumrio3"/>
    <w:autoRedefine/>
    <w:uiPriority w:val="39"/>
    <w:pPr>
      <w:tabs>
        <w:tab w:val="left" w:pos="709"/>
      </w:tabs>
      <w:ind w:left="709" w:hanging="709"/>
    </w:pPr>
  </w:style>
  <w:style w:type="paragraph" w:styleId="Sumrio5">
    <w:name w:val="toc 5"/>
    <w:basedOn w:val="Sumrio4"/>
    <w:autoRedefine/>
    <w:uiPriority w:val="39"/>
    <w:pPr>
      <w:tabs>
        <w:tab w:val="left" w:pos="993"/>
      </w:tabs>
      <w:ind w:left="992" w:hanging="992"/>
    </w:pPr>
  </w:style>
  <w:style w:type="paragraph" w:styleId="Sumrio6">
    <w:name w:val="toc 6"/>
    <w:basedOn w:val="Sumrio5"/>
    <w:autoRedefine/>
    <w:semiHidden/>
    <w:pPr>
      <w:tabs>
        <w:tab w:val="left" w:pos="1134"/>
      </w:tabs>
      <w:ind w:left="1134" w:hanging="1134"/>
    </w:pPr>
  </w:style>
  <w:style w:type="paragraph" w:styleId="Sumrio7">
    <w:name w:val="toc 7"/>
    <w:basedOn w:val="Sumrio6"/>
    <w:autoRedefine/>
    <w:semiHidden/>
    <w:pPr>
      <w:tabs>
        <w:tab w:val="left" w:pos="1276"/>
      </w:tabs>
      <w:ind w:left="1276" w:hanging="1276"/>
    </w:pPr>
  </w:style>
  <w:style w:type="paragraph" w:styleId="Sumrio8">
    <w:name w:val="toc 8"/>
    <w:basedOn w:val="Sumrio7"/>
    <w:autoRedefine/>
    <w:semiHidden/>
    <w:pPr>
      <w:tabs>
        <w:tab w:val="left" w:pos="1418"/>
      </w:tabs>
      <w:ind w:left="1418" w:hanging="1418"/>
    </w:pPr>
  </w:style>
  <w:style w:type="paragraph" w:styleId="Sumrio9">
    <w:name w:val="toc 9"/>
    <w:basedOn w:val="Sumrio8"/>
    <w:autoRedefine/>
    <w:uiPriority w:val="39"/>
    <w:pPr>
      <w:tabs>
        <w:tab w:val="left" w:pos="1701"/>
      </w:tabs>
      <w:ind w:left="0" w:firstLine="0"/>
    </w:pPr>
    <w:rPr>
      <w:b/>
    </w:rPr>
  </w:style>
  <w:style w:type="paragraph" w:styleId="Lista5">
    <w:name w:val="List 5"/>
    <w:basedOn w:val="Normal"/>
    <w:semiHidden/>
    <w:pPr>
      <w:ind w:left="1415" w:hanging="283"/>
    </w:pPr>
  </w:style>
  <w:style w:type="character" w:styleId="Hyperlink">
    <w:name w:val="Hyperlink"/>
    <w:uiPriority w:val="99"/>
    <w:rsid w:val="006426D5"/>
    <w:rPr>
      <w:noProof/>
      <w:color w:val="0000FF"/>
      <w:u w:val="single"/>
    </w:rPr>
  </w:style>
  <w:style w:type="paragraph" w:customStyle="1" w:styleId="TF-xpos-apndiceTTULO">
    <w:name w:val="TF-xpos-apêndice TÍTULO"/>
    <w:next w:val="TF-TEXTO"/>
    <w:rsid w:val="006D0896"/>
    <w:pPr>
      <w:pageBreakBefore/>
      <w:spacing w:line="360" w:lineRule="auto"/>
      <w:jc w:val="both"/>
    </w:pPr>
    <w:rPr>
      <w:b/>
      <w:sz w:val="24"/>
    </w:rPr>
  </w:style>
  <w:style w:type="paragraph" w:customStyle="1" w:styleId="TF-xpos-anexoTTULO">
    <w:name w:val="TF-xpos-anexo TÍTULO"/>
    <w:next w:val="TF-TEXTO"/>
    <w:rsid w:val="006D0896"/>
    <w:pPr>
      <w:pageBreakBefore/>
      <w:spacing w:line="360" w:lineRule="auto"/>
      <w:jc w:val="both"/>
    </w:pPr>
    <w:rPr>
      <w:b/>
      <w:sz w:val="24"/>
    </w:rPr>
  </w:style>
  <w:style w:type="paragraph" w:customStyle="1" w:styleId="TF-FONTE">
    <w:name w:val="TF-FONTE"/>
    <w:next w:val="Normal"/>
    <w:qFormat/>
    <w:rsid w:val="006D7539"/>
    <w:pPr>
      <w:jc w:val="center"/>
    </w:pPr>
  </w:style>
  <w:style w:type="paragraph" w:customStyle="1" w:styleId="TF-xpre-agradecimentosTTULO">
    <w:name w:val="TF-xpre-agradecimentos TÍTULO"/>
    <w:basedOn w:val="TF-TTULOnonumerado"/>
    <w:next w:val="TF-xpre-agradecimentosTEXTO"/>
    <w:pPr>
      <w:pageBreakBefore/>
    </w:pPr>
    <w:rPr>
      <w:sz w:val="24"/>
    </w:rPr>
  </w:style>
  <w:style w:type="paragraph" w:customStyle="1" w:styleId="TF-LEGENDA">
    <w:name w:val="TF-LEGENDA"/>
    <w:basedOn w:val="Normal"/>
    <w:next w:val="Normal"/>
    <w:qFormat/>
    <w:rsid w:val="008C6108"/>
    <w:pPr>
      <w:spacing w:before="60"/>
      <w:jc w:val="center"/>
      <w:outlineLvl w:val="0"/>
    </w:pPr>
    <w:rPr>
      <w:szCs w:val="20"/>
    </w:rPr>
  </w:style>
  <w:style w:type="paragraph" w:customStyle="1" w:styleId="TF-xpre-listadesiglasTTULO">
    <w:name w:val="TF-xpre-lista de siglas TÍTULO"/>
    <w:basedOn w:val="TF-TTULOnonumerado"/>
    <w:next w:val="TF-xpre-listadesiglasITEM"/>
    <w:pPr>
      <w:pageBreakBefore/>
    </w:pPr>
  </w:style>
  <w:style w:type="paragraph" w:customStyle="1" w:styleId="TF-CITAO">
    <w:name w:val="TF-CITAÇÃO"/>
    <w:next w:val="TF-TEXTO"/>
    <w:qFormat/>
    <w:rsid w:val="00C0531E"/>
    <w:pPr>
      <w:widowControl w:val="0"/>
      <w:spacing w:after="120"/>
      <w:ind w:left="2268"/>
      <w:jc w:val="both"/>
    </w:pPr>
  </w:style>
  <w:style w:type="paragraph" w:customStyle="1" w:styleId="xl24">
    <w:name w:val="xl24"/>
    <w:basedOn w:val="Normal"/>
    <w:pPr>
      <w:pBdr>
        <w:left w:val="single" w:sz="4" w:space="0" w:color="auto"/>
        <w:bottom w:val="single" w:sz="4" w:space="0" w:color="auto"/>
        <w:right w:val="single" w:sz="4" w:space="0" w:color="auto"/>
      </w:pBdr>
      <w:spacing w:before="100" w:beforeAutospacing="1" w:after="100" w:afterAutospacing="1"/>
      <w:jc w:val="center"/>
      <w:textAlignment w:val="top"/>
    </w:pPr>
  </w:style>
  <w:style w:type="character" w:styleId="VarivelHTML">
    <w:name w:val="HTML Variable"/>
    <w:semiHidden/>
    <w:rPr>
      <w:i/>
      <w:iCs/>
    </w:rPr>
  </w:style>
  <w:style w:type="paragraph" w:customStyle="1" w:styleId="Analticoilustraes-tabelas">
    <w:name w:val="Analítico ilustrações-tabelas"/>
    <w:basedOn w:val="Sumrio1"/>
    <w:pPr>
      <w:ind w:left="1247" w:hanging="1247"/>
    </w:pPr>
    <w:rPr>
      <w:caps w:val="0"/>
    </w:rPr>
  </w:style>
  <w:style w:type="paragraph" w:customStyle="1" w:styleId="FIGURA">
    <w:name w:val="FIGURA"/>
    <w:basedOn w:val="TF-TEXTO"/>
  </w:style>
  <w:style w:type="paragraph" w:customStyle="1" w:styleId="QUADRO">
    <w:name w:val="QUADRO"/>
    <w:basedOn w:val="TF-TEXTO"/>
  </w:style>
  <w:style w:type="paragraph" w:customStyle="1" w:styleId="TABELA">
    <w:name w:val="TABELA"/>
    <w:basedOn w:val="TF-TEXTO"/>
  </w:style>
  <w:style w:type="paragraph" w:customStyle="1" w:styleId="TF-TEXTO-QUADRO">
    <w:name w:val="TF-TEXTO-QUADRO"/>
    <w:qFormat/>
    <w:pPr>
      <w:keepNext/>
    </w:pPr>
    <w:rPr>
      <w:sz w:val="22"/>
    </w:rPr>
  </w:style>
  <w:style w:type="paragraph" w:customStyle="1" w:styleId="TF-CDIGO-FONTE">
    <w:name w:val="TF-CÓDIGO-FONTE"/>
    <w:pPr>
      <w:keepNext/>
      <w:keepLines/>
    </w:pPr>
    <w:rPr>
      <w:rFonts w:ascii="Courier" w:hAnsi="Courier"/>
      <w:lang w:val="en-US"/>
    </w:rPr>
  </w:style>
  <w:style w:type="paragraph" w:customStyle="1" w:styleId="TF-TEXTO-QUADRO-Centralizado">
    <w:name w:val="TF-TEXTO-QUADRO-Centralizado"/>
    <w:basedOn w:val="Normal"/>
    <w:rsid w:val="00B6753D"/>
    <w:pPr>
      <w:jc w:val="center"/>
    </w:pPr>
    <w:rPr>
      <w:sz w:val="22"/>
      <w:szCs w:val="20"/>
    </w:rPr>
  </w:style>
  <w:style w:type="paragraph" w:styleId="Textodebalo">
    <w:name w:val="Balloon Text"/>
    <w:basedOn w:val="Normal"/>
    <w:link w:val="TextodebaloChar"/>
    <w:uiPriority w:val="99"/>
    <w:semiHidden/>
    <w:unhideWhenUsed/>
    <w:rsid w:val="00984240"/>
    <w:rPr>
      <w:rFonts w:ascii="Tahoma" w:hAnsi="Tahoma" w:cs="Tahoma"/>
      <w:sz w:val="16"/>
      <w:szCs w:val="16"/>
    </w:rPr>
  </w:style>
  <w:style w:type="character" w:customStyle="1" w:styleId="TextodebaloChar">
    <w:name w:val="Texto de balão Char"/>
    <w:link w:val="Textodebalo"/>
    <w:uiPriority w:val="99"/>
    <w:semiHidden/>
    <w:rsid w:val="00984240"/>
    <w:rPr>
      <w:rFonts w:ascii="Tahoma" w:hAnsi="Tahoma" w:cs="Tahoma"/>
      <w:sz w:val="16"/>
      <w:szCs w:val="16"/>
    </w:rPr>
  </w:style>
  <w:style w:type="paragraph" w:customStyle="1" w:styleId="TF-TEXTO-QUADRO-Direita">
    <w:name w:val="TF-TEXTO-QUADRO-Direita"/>
    <w:basedOn w:val="Normal"/>
    <w:rsid w:val="00B6753D"/>
    <w:pPr>
      <w:jc w:val="right"/>
    </w:pPr>
    <w:rPr>
      <w:sz w:val="22"/>
      <w:szCs w:val="20"/>
    </w:rPr>
  </w:style>
  <w:style w:type="table" w:styleId="Tabelacomgrade">
    <w:name w:val="Table Grid"/>
    <w:basedOn w:val="Tabelanormal"/>
    <w:uiPriority w:val="59"/>
    <w:rsid w:val="00F259B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F-FIGURA">
    <w:name w:val="TF-FIGURA"/>
    <w:basedOn w:val="TF-TEXTO"/>
    <w:qFormat/>
    <w:rsid w:val="005A04DC"/>
    <w:pPr>
      <w:keepNext/>
      <w:spacing w:before="0" w:line="240" w:lineRule="auto"/>
      <w:ind w:firstLine="0"/>
      <w:jc w:val="center"/>
    </w:pPr>
  </w:style>
  <w:style w:type="character" w:customStyle="1" w:styleId="TF-COURIER10">
    <w:name w:val="TF-COURIER 10"/>
    <w:qFormat/>
    <w:rsid w:val="00620D93"/>
    <w:rPr>
      <w:rFonts w:ascii="Courier New" w:hAnsi="Courier New"/>
      <w:sz w:val="20"/>
    </w:rPr>
  </w:style>
  <w:style w:type="character" w:customStyle="1" w:styleId="Ttulo1Char">
    <w:name w:val="Título 1 Char"/>
    <w:aliases w:val="TF-TÍTULO 1 Char"/>
    <w:link w:val="Ttulo1"/>
    <w:rsid w:val="0036523A"/>
    <w:rPr>
      <w:b/>
      <w:caps/>
      <w:sz w:val="24"/>
      <w:szCs w:val="24"/>
    </w:rPr>
  </w:style>
  <w:style w:type="paragraph" w:customStyle="1" w:styleId="TF-xpos-apndice-Ttulo">
    <w:name w:val="TF-xpos-apêndice-Título"/>
    <w:next w:val="Normal"/>
    <w:rsid w:val="00FD57FC"/>
    <w:pPr>
      <w:pageBreakBefore/>
      <w:jc w:val="both"/>
    </w:pPr>
    <w:rPr>
      <w:rFonts w:ascii="Times" w:hAnsi="Times"/>
      <w:b/>
      <w:color w:val="000000"/>
      <w:sz w:val="28"/>
    </w:rPr>
  </w:style>
  <w:style w:type="paragraph" w:customStyle="1" w:styleId="TF-xpos-anexo-Ttulo">
    <w:name w:val="TF-xpos-anexo-Título"/>
    <w:next w:val="Normal"/>
    <w:rsid w:val="00FD57FC"/>
    <w:pPr>
      <w:pageBreakBefore/>
      <w:spacing w:after="240"/>
      <w:jc w:val="both"/>
    </w:pPr>
    <w:rPr>
      <w:b/>
      <w:color w:val="000000"/>
      <w:sz w:val="28"/>
    </w:rPr>
  </w:style>
  <w:style w:type="paragraph" w:styleId="Legenda">
    <w:name w:val="caption"/>
    <w:basedOn w:val="Normal"/>
    <w:next w:val="Normal"/>
    <w:uiPriority w:val="35"/>
    <w:rsid w:val="00EC6284"/>
    <w:rPr>
      <w:b/>
      <w:bCs/>
      <w:sz w:val="20"/>
      <w:szCs w:val="20"/>
    </w:rPr>
  </w:style>
  <w:style w:type="character" w:customStyle="1" w:styleId="cf01">
    <w:name w:val="cf01"/>
    <w:rsid w:val="0071712B"/>
    <w:rPr>
      <w:rFonts w:ascii="Segoe UI" w:hAnsi="Segoe UI" w:cs="Segoe UI" w:hint="default"/>
      <w:sz w:val="18"/>
      <w:szCs w:val="18"/>
    </w:rPr>
  </w:style>
  <w:style w:type="character" w:customStyle="1" w:styleId="TF-TEXTOChar">
    <w:name w:val="TF-TEXTO Char"/>
    <w:link w:val="TF-TEXTO"/>
    <w:rsid w:val="00CA78A1"/>
    <w:rPr>
      <w:sz w:val="24"/>
    </w:rPr>
  </w:style>
  <w:style w:type="character" w:styleId="Refdecomentrio">
    <w:name w:val="annotation reference"/>
    <w:uiPriority w:val="99"/>
    <w:semiHidden/>
    <w:unhideWhenUsed/>
    <w:rsid w:val="005B1F0B"/>
    <w:rPr>
      <w:sz w:val="16"/>
      <w:szCs w:val="16"/>
    </w:rPr>
  </w:style>
  <w:style w:type="paragraph" w:styleId="Textodecomentrio">
    <w:name w:val="annotation text"/>
    <w:basedOn w:val="Normal"/>
    <w:link w:val="TextodecomentrioChar"/>
    <w:uiPriority w:val="99"/>
    <w:unhideWhenUsed/>
    <w:rsid w:val="005B1F0B"/>
    <w:rPr>
      <w:sz w:val="20"/>
      <w:szCs w:val="20"/>
    </w:rPr>
  </w:style>
  <w:style w:type="character" w:customStyle="1" w:styleId="TextodecomentrioChar">
    <w:name w:val="Texto de comentário Char"/>
    <w:basedOn w:val="Fontepargpadro"/>
    <w:link w:val="Textodecomentrio"/>
    <w:uiPriority w:val="99"/>
    <w:rsid w:val="005B1F0B"/>
  </w:style>
  <w:style w:type="paragraph" w:styleId="Assuntodocomentrio">
    <w:name w:val="annotation subject"/>
    <w:basedOn w:val="Textodecomentrio"/>
    <w:next w:val="Textodecomentrio"/>
    <w:link w:val="AssuntodocomentrioChar"/>
    <w:uiPriority w:val="99"/>
    <w:semiHidden/>
    <w:unhideWhenUsed/>
    <w:rsid w:val="005B1F0B"/>
    <w:rPr>
      <w:b/>
      <w:bCs/>
    </w:rPr>
  </w:style>
  <w:style w:type="character" w:customStyle="1" w:styleId="AssuntodocomentrioChar">
    <w:name w:val="Assunto do comentário Char"/>
    <w:link w:val="Assuntodocomentrio"/>
    <w:uiPriority w:val="99"/>
    <w:semiHidden/>
    <w:rsid w:val="005B1F0B"/>
    <w:rPr>
      <w:b/>
      <w:bCs/>
    </w:rPr>
  </w:style>
  <w:style w:type="character" w:styleId="MenoPendente">
    <w:name w:val="Unresolved Mention"/>
    <w:uiPriority w:val="99"/>
    <w:semiHidden/>
    <w:unhideWhenUsed/>
    <w:rsid w:val="005B1F0B"/>
    <w:rPr>
      <w:color w:val="605E5C"/>
      <w:shd w:val="clear" w:color="auto" w:fill="E1DFDD"/>
    </w:rPr>
  </w:style>
  <w:style w:type="paragraph" w:customStyle="1" w:styleId="TF-TEXTOQUADRO">
    <w:name w:val="TF-TEXTO QUADRO"/>
    <w:rsid w:val="0046088D"/>
    <w:pPr>
      <w:keepNext/>
      <w:keepLines/>
    </w:pPr>
    <w:rPr>
      <w:sz w:val="22"/>
    </w:rPr>
  </w:style>
  <w:style w:type="character" w:customStyle="1" w:styleId="fontstyle01">
    <w:name w:val="fontstyle01"/>
    <w:rsid w:val="0046088D"/>
    <w:rPr>
      <w:rFonts w:ascii="TimesNewRomanPSMT" w:hAnsi="TimesNewRomanPSMT" w:hint="default"/>
      <w:b w:val="0"/>
      <w:bCs w:val="0"/>
      <w:i w:val="0"/>
      <w:iCs w:val="0"/>
      <w:color w:val="000000"/>
      <w:sz w:val="24"/>
      <w:szCs w:val="24"/>
    </w:rPr>
  </w:style>
  <w:style w:type="character" w:customStyle="1" w:styleId="Ttulo4Char">
    <w:name w:val="Título 4 Char"/>
    <w:aliases w:val="TF-TÍTULO 4 Char"/>
    <w:link w:val="Ttulo4"/>
    <w:rsid w:val="00CA1BBA"/>
    <w:rPr>
      <w:color w:val="000000"/>
      <w:sz w:val="24"/>
    </w:rPr>
  </w:style>
  <w:style w:type="character" w:styleId="Forte">
    <w:name w:val="Strong"/>
    <w:uiPriority w:val="22"/>
    <w:qFormat/>
    <w:rsid w:val="003624B7"/>
    <w:rPr>
      <w:b/>
      <w:bCs/>
    </w:rPr>
  </w:style>
  <w:style w:type="character" w:styleId="CdigoHTML">
    <w:name w:val="HTML Code"/>
    <w:uiPriority w:val="99"/>
    <w:semiHidden/>
    <w:unhideWhenUsed/>
    <w:rsid w:val="003624B7"/>
    <w:rPr>
      <w:rFonts w:ascii="Courier New" w:eastAsia="Times New Roman" w:hAnsi="Courier New" w:cs="Courier New"/>
      <w:sz w:val="20"/>
      <w:szCs w:val="20"/>
    </w:rPr>
  </w:style>
  <w:style w:type="paragraph" w:styleId="NormalWeb">
    <w:name w:val="Normal (Web)"/>
    <w:basedOn w:val="Normal"/>
    <w:uiPriority w:val="99"/>
    <w:unhideWhenUsed/>
    <w:rsid w:val="0019526C"/>
    <w:pPr>
      <w:keepNext w:val="0"/>
      <w:keepLines w:val="0"/>
      <w:spacing w:before="100" w:beforeAutospacing="1" w:after="100" w:afterAutospacing="1"/>
    </w:pPr>
  </w:style>
  <w:style w:type="character" w:customStyle="1" w:styleId="Ttulo3Char">
    <w:name w:val="Título 3 Char"/>
    <w:aliases w:val="TF-TÍTULO 3 Char"/>
    <w:link w:val="Ttulo3"/>
    <w:rsid w:val="00282282"/>
    <w:rPr>
      <w:color w:val="000000"/>
      <w:sz w:val="24"/>
    </w:rPr>
  </w:style>
  <w:style w:type="character" w:styleId="HiperlinkVisitado">
    <w:name w:val="FollowedHyperlink"/>
    <w:basedOn w:val="Fontepargpadro"/>
    <w:uiPriority w:val="99"/>
    <w:semiHidden/>
    <w:unhideWhenUsed/>
    <w:rsid w:val="00EF08B2"/>
    <w:rPr>
      <w:color w:val="954F72" w:themeColor="followedHyperlink"/>
      <w:u w:val="single"/>
    </w:rPr>
  </w:style>
  <w:style w:type="paragraph" w:styleId="PargrafodaLista">
    <w:name w:val="List Paragraph"/>
    <w:basedOn w:val="Normal"/>
    <w:uiPriority w:val="34"/>
    <w:qFormat/>
    <w:rsid w:val="00B45903"/>
    <w:pPr>
      <w:ind w:left="720"/>
      <w:contextualSpacing/>
    </w:pPr>
  </w:style>
  <w:style w:type="paragraph" w:styleId="Reviso">
    <w:name w:val="Revision"/>
    <w:hidden/>
    <w:uiPriority w:val="99"/>
    <w:semiHidden/>
    <w:rsid w:val="00764A52"/>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725855">
      <w:bodyDiv w:val="1"/>
      <w:marLeft w:val="0"/>
      <w:marRight w:val="0"/>
      <w:marTop w:val="0"/>
      <w:marBottom w:val="0"/>
      <w:divBdr>
        <w:top w:val="none" w:sz="0" w:space="0" w:color="auto"/>
        <w:left w:val="none" w:sz="0" w:space="0" w:color="auto"/>
        <w:bottom w:val="none" w:sz="0" w:space="0" w:color="auto"/>
        <w:right w:val="none" w:sz="0" w:space="0" w:color="auto"/>
      </w:divBdr>
      <w:divsChild>
        <w:div w:id="1355569909">
          <w:marLeft w:val="0"/>
          <w:marRight w:val="0"/>
          <w:marTop w:val="0"/>
          <w:marBottom w:val="0"/>
          <w:divBdr>
            <w:top w:val="none" w:sz="0" w:space="0" w:color="auto"/>
            <w:left w:val="none" w:sz="0" w:space="0" w:color="auto"/>
            <w:bottom w:val="none" w:sz="0" w:space="0" w:color="auto"/>
            <w:right w:val="none" w:sz="0" w:space="0" w:color="auto"/>
          </w:divBdr>
          <w:divsChild>
            <w:div w:id="1683581443">
              <w:marLeft w:val="0"/>
              <w:marRight w:val="0"/>
              <w:marTop w:val="0"/>
              <w:marBottom w:val="0"/>
              <w:divBdr>
                <w:top w:val="none" w:sz="0" w:space="0" w:color="auto"/>
                <w:left w:val="none" w:sz="0" w:space="0" w:color="auto"/>
                <w:bottom w:val="none" w:sz="0" w:space="0" w:color="auto"/>
                <w:right w:val="none" w:sz="0" w:space="0" w:color="auto"/>
              </w:divBdr>
            </w:div>
            <w:div w:id="276836140">
              <w:marLeft w:val="0"/>
              <w:marRight w:val="0"/>
              <w:marTop w:val="0"/>
              <w:marBottom w:val="0"/>
              <w:divBdr>
                <w:top w:val="none" w:sz="0" w:space="0" w:color="auto"/>
                <w:left w:val="none" w:sz="0" w:space="0" w:color="auto"/>
                <w:bottom w:val="none" w:sz="0" w:space="0" w:color="auto"/>
                <w:right w:val="none" w:sz="0" w:space="0" w:color="auto"/>
              </w:divBdr>
            </w:div>
            <w:div w:id="916599205">
              <w:marLeft w:val="0"/>
              <w:marRight w:val="0"/>
              <w:marTop w:val="0"/>
              <w:marBottom w:val="0"/>
              <w:divBdr>
                <w:top w:val="none" w:sz="0" w:space="0" w:color="auto"/>
                <w:left w:val="none" w:sz="0" w:space="0" w:color="auto"/>
                <w:bottom w:val="none" w:sz="0" w:space="0" w:color="auto"/>
                <w:right w:val="none" w:sz="0" w:space="0" w:color="auto"/>
              </w:divBdr>
            </w:div>
            <w:div w:id="232087271">
              <w:marLeft w:val="0"/>
              <w:marRight w:val="0"/>
              <w:marTop w:val="0"/>
              <w:marBottom w:val="0"/>
              <w:divBdr>
                <w:top w:val="none" w:sz="0" w:space="0" w:color="auto"/>
                <w:left w:val="none" w:sz="0" w:space="0" w:color="auto"/>
                <w:bottom w:val="none" w:sz="0" w:space="0" w:color="auto"/>
                <w:right w:val="none" w:sz="0" w:space="0" w:color="auto"/>
              </w:divBdr>
            </w:div>
            <w:div w:id="1791900079">
              <w:marLeft w:val="0"/>
              <w:marRight w:val="0"/>
              <w:marTop w:val="0"/>
              <w:marBottom w:val="0"/>
              <w:divBdr>
                <w:top w:val="none" w:sz="0" w:space="0" w:color="auto"/>
                <w:left w:val="none" w:sz="0" w:space="0" w:color="auto"/>
                <w:bottom w:val="none" w:sz="0" w:space="0" w:color="auto"/>
                <w:right w:val="none" w:sz="0" w:space="0" w:color="auto"/>
              </w:divBdr>
            </w:div>
            <w:div w:id="204415944">
              <w:marLeft w:val="0"/>
              <w:marRight w:val="0"/>
              <w:marTop w:val="0"/>
              <w:marBottom w:val="0"/>
              <w:divBdr>
                <w:top w:val="none" w:sz="0" w:space="0" w:color="auto"/>
                <w:left w:val="none" w:sz="0" w:space="0" w:color="auto"/>
                <w:bottom w:val="none" w:sz="0" w:space="0" w:color="auto"/>
                <w:right w:val="none" w:sz="0" w:space="0" w:color="auto"/>
              </w:divBdr>
            </w:div>
            <w:div w:id="1299459424">
              <w:marLeft w:val="0"/>
              <w:marRight w:val="0"/>
              <w:marTop w:val="0"/>
              <w:marBottom w:val="0"/>
              <w:divBdr>
                <w:top w:val="none" w:sz="0" w:space="0" w:color="auto"/>
                <w:left w:val="none" w:sz="0" w:space="0" w:color="auto"/>
                <w:bottom w:val="none" w:sz="0" w:space="0" w:color="auto"/>
                <w:right w:val="none" w:sz="0" w:space="0" w:color="auto"/>
              </w:divBdr>
            </w:div>
            <w:div w:id="1461803916">
              <w:marLeft w:val="0"/>
              <w:marRight w:val="0"/>
              <w:marTop w:val="0"/>
              <w:marBottom w:val="0"/>
              <w:divBdr>
                <w:top w:val="none" w:sz="0" w:space="0" w:color="auto"/>
                <w:left w:val="none" w:sz="0" w:space="0" w:color="auto"/>
                <w:bottom w:val="none" w:sz="0" w:space="0" w:color="auto"/>
                <w:right w:val="none" w:sz="0" w:space="0" w:color="auto"/>
              </w:divBdr>
            </w:div>
            <w:div w:id="969096124">
              <w:marLeft w:val="0"/>
              <w:marRight w:val="0"/>
              <w:marTop w:val="0"/>
              <w:marBottom w:val="0"/>
              <w:divBdr>
                <w:top w:val="none" w:sz="0" w:space="0" w:color="auto"/>
                <w:left w:val="none" w:sz="0" w:space="0" w:color="auto"/>
                <w:bottom w:val="none" w:sz="0" w:space="0" w:color="auto"/>
                <w:right w:val="none" w:sz="0" w:space="0" w:color="auto"/>
              </w:divBdr>
            </w:div>
            <w:div w:id="726686402">
              <w:marLeft w:val="0"/>
              <w:marRight w:val="0"/>
              <w:marTop w:val="0"/>
              <w:marBottom w:val="0"/>
              <w:divBdr>
                <w:top w:val="none" w:sz="0" w:space="0" w:color="auto"/>
                <w:left w:val="none" w:sz="0" w:space="0" w:color="auto"/>
                <w:bottom w:val="none" w:sz="0" w:space="0" w:color="auto"/>
                <w:right w:val="none" w:sz="0" w:space="0" w:color="auto"/>
              </w:divBdr>
            </w:div>
            <w:div w:id="1889606635">
              <w:marLeft w:val="0"/>
              <w:marRight w:val="0"/>
              <w:marTop w:val="0"/>
              <w:marBottom w:val="0"/>
              <w:divBdr>
                <w:top w:val="none" w:sz="0" w:space="0" w:color="auto"/>
                <w:left w:val="none" w:sz="0" w:space="0" w:color="auto"/>
                <w:bottom w:val="none" w:sz="0" w:space="0" w:color="auto"/>
                <w:right w:val="none" w:sz="0" w:space="0" w:color="auto"/>
              </w:divBdr>
            </w:div>
            <w:div w:id="96602442">
              <w:marLeft w:val="0"/>
              <w:marRight w:val="0"/>
              <w:marTop w:val="0"/>
              <w:marBottom w:val="0"/>
              <w:divBdr>
                <w:top w:val="none" w:sz="0" w:space="0" w:color="auto"/>
                <w:left w:val="none" w:sz="0" w:space="0" w:color="auto"/>
                <w:bottom w:val="none" w:sz="0" w:space="0" w:color="auto"/>
                <w:right w:val="none" w:sz="0" w:space="0" w:color="auto"/>
              </w:divBdr>
            </w:div>
            <w:div w:id="1755593289">
              <w:marLeft w:val="0"/>
              <w:marRight w:val="0"/>
              <w:marTop w:val="0"/>
              <w:marBottom w:val="0"/>
              <w:divBdr>
                <w:top w:val="none" w:sz="0" w:space="0" w:color="auto"/>
                <w:left w:val="none" w:sz="0" w:space="0" w:color="auto"/>
                <w:bottom w:val="none" w:sz="0" w:space="0" w:color="auto"/>
                <w:right w:val="none" w:sz="0" w:space="0" w:color="auto"/>
              </w:divBdr>
            </w:div>
            <w:div w:id="326128281">
              <w:marLeft w:val="0"/>
              <w:marRight w:val="0"/>
              <w:marTop w:val="0"/>
              <w:marBottom w:val="0"/>
              <w:divBdr>
                <w:top w:val="none" w:sz="0" w:space="0" w:color="auto"/>
                <w:left w:val="none" w:sz="0" w:space="0" w:color="auto"/>
                <w:bottom w:val="none" w:sz="0" w:space="0" w:color="auto"/>
                <w:right w:val="none" w:sz="0" w:space="0" w:color="auto"/>
              </w:divBdr>
            </w:div>
            <w:div w:id="138059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14866">
      <w:bodyDiv w:val="1"/>
      <w:marLeft w:val="0"/>
      <w:marRight w:val="0"/>
      <w:marTop w:val="0"/>
      <w:marBottom w:val="0"/>
      <w:divBdr>
        <w:top w:val="none" w:sz="0" w:space="0" w:color="auto"/>
        <w:left w:val="none" w:sz="0" w:space="0" w:color="auto"/>
        <w:bottom w:val="none" w:sz="0" w:space="0" w:color="auto"/>
        <w:right w:val="none" w:sz="0" w:space="0" w:color="auto"/>
      </w:divBdr>
      <w:divsChild>
        <w:div w:id="1987976801">
          <w:marLeft w:val="0"/>
          <w:marRight w:val="0"/>
          <w:marTop w:val="0"/>
          <w:marBottom w:val="0"/>
          <w:divBdr>
            <w:top w:val="none" w:sz="0" w:space="0" w:color="auto"/>
            <w:left w:val="none" w:sz="0" w:space="0" w:color="auto"/>
            <w:bottom w:val="none" w:sz="0" w:space="0" w:color="auto"/>
            <w:right w:val="none" w:sz="0" w:space="0" w:color="auto"/>
          </w:divBdr>
          <w:divsChild>
            <w:div w:id="175579954">
              <w:marLeft w:val="0"/>
              <w:marRight w:val="0"/>
              <w:marTop w:val="0"/>
              <w:marBottom w:val="0"/>
              <w:divBdr>
                <w:top w:val="none" w:sz="0" w:space="0" w:color="auto"/>
                <w:left w:val="none" w:sz="0" w:space="0" w:color="auto"/>
                <w:bottom w:val="none" w:sz="0" w:space="0" w:color="auto"/>
                <w:right w:val="none" w:sz="0" w:space="0" w:color="auto"/>
              </w:divBdr>
            </w:div>
            <w:div w:id="1274937865">
              <w:marLeft w:val="0"/>
              <w:marRight w:val="0"/>
              <w:marTop w:val="0"/>
              <w:marBottom w:val="0"/>
              <w:divBdr>
                <w:top w:val="none" w:sz="0" w:space="0" w:color="auto"/>
                <w:left w:val="none" w:sz="0" w:space="0" w:color="auto"/>
                <w:bottom w:val="none" w:sz="0" w:space="0" w:color="auto"/>
                <w:right w:val="none" w:sz="0" w:space="0" w:color="auto"/>
              </w:divBdr>
            </w:div>
            <w:div w:id="678628674">
              <w:marLeft w:val="0"/>
              <w:marRight w:val="0"/>
              <w:marTop w:val="0"/>
              <w:marBottom w:val="0"/>
              <w:divBdr>
                <w:top w:val="none" w:sz="0" w:space="0" w:color="auto"/>
                <w:left w:val="none" w:sz="0" w:space="0" w:color="auto"/>
                <w:bottom w:val="none" w:sz="0" w:space="0" w:color="auto"/>
                <w:right w:val="none" w:sz="0" w:space="0" w:color="auto"/>
              </w:divBdr>
            </w:div>
            <w:div w:id="904560627">
              <w:marLeft w:val="0"/>
              <w:marRight w:val="0"/>
              <w:marTop w:val="0"/>
              <w:marBottom w:val="0"/>
              <w:divBdr>
                <w:top w:val="none" w:sz="0" w:space="0" w:color="auto"/>
                <w:left w:val="none" w:sz="0" w:space="0" w:color="auto"/>
                <w:bottom w:val="none" w:sz="0" w:space="0" w:color="auto"/>
                <w:right w:val="none" w:sz="0" w:space="0" w:color="auto"/>
              </w:divBdr>
            </w:div>
            <w:div w:id="773986044">
              <w:marLeft w:val="0"/>
              <w:marRight w:val="0"/>
              <w:marTop w:val="0"/>
              <w:marBottom w:val="0"/>
              <w:divBdr>
                <w:top w:val="none" w:sz="0" w:space="0" w:color="auto"/>
                <w:left w:val="none" w:sz="0" w:space="0" w:color="auto"/>
                <w:bottom w:val="none" w:sz="0" w:space="0" w:color="auto"/>
                <w:right w:val="none" w:sz="0" w:space="0" w:color="auto"/>
              </w:divBdr>
            </w:div>
            <w:div w:id="1623031573">
              <w:marLeft w:val="0"/>
              <w:marRight w:val="0"/>
              <w:marTop w:val="0"/>
              <w:marBottom w:val="0"/>
              <w:divBdr>
                <w:top w:val="none" w:sz="0" w:space="0" w:color="auto"/>
                <w:left w:val="none" w:sz="0" w:space="0" w:color="auto"/>
                <w:bottom w:val="none" w:sz="0" w:space="0" w:color="auto"/>
                <w:right w:val="none" w:sz="0" w:space="0" w:color="auto"/>
              </w:divBdr>
            </w:div>
            <w:div w:id="143664317">
              <w:marLeft w:val="0"/>
              <w:marRight w:val="0"/>
              <w:marTop w:val="0"/>
              <w:marBottom w:val="0"/>
              <w:divBdr>
                <w:top w:val="none" w:sz="0" w:space="0" w:color="auto"/>
                <w:left w:val="none" w:sz="0" w:space="0" w:color="auto"/>
                <w:bottom w:val="none" w:sz="0" w:space="0" w:color="auto"/>
                <w:right w:val="none" w:sz="0" w:space="0" w:color="auto"/>
              </w:divBdr>
            </w:div>
            <w:div w:id="53359386">
              <w:marLeft w:val="0"/>
              <w:marRight w:val="0"/>
              <w:marTop w:val="0"/>
              <w:marBottom w:val="0"/>
              <w:divBdr>
                <w:top w:val="none" w:sz="0" w:space="0" w:color="auto"/>
                <w:left w:val="none" w:sz="0" w:space="0" w:color="auto"/>
                <w:bottom w:val="none" w:sz="0" w:space="0" w:color="auto"/>
                <w:right w:val="none" w:sz="0" w:space="0" w:color="auto"/>
              </w:divBdr>
            </w:div>
            <w:div w:id="118452350">
              <w:marLeft w:val="0"/>
              <w:marRight w:val="0"/>
              <w:marTop w:val="0"/>
              <w:marBottom w:val="0"/>
              <w:divBdr>
                <w:top w:val="none" w:sz="0" w:space="0" w:color="auto"/>
                <w:left w:val="none" w:sz="0" w:space="0" w:color="auto"/>
                <w:bottom w:val="none" w:sz="0" w:space="0" w:color="auto"/>
                <w:right w:val="none" w:sz="0" w:space="0" w:color="auto"/>
              </w:divBdr>
            </w:div>
            <w:div w:id="684212448">
              <w:marLeft w:val="0"/>
              <w:marRight w:val="0"/>
              <w:marTop w:val="0"/>
              <w:marBottom w:val="0"/>
              <w:divBdr>
                <w:top w:val="none" w:sz="0" w:space="0" w:color="auto"/>
                <w:left w:val="none" w:sz="0" w:space="0" w:color="auto"/>
                <w:bottom w:val="none" w:sz="0" w:space="0" w:color="auto"/>
                <w:right w:val="none" w:sz="0" w:space="0" w:color="auto"/>
              </w:divBdr>
            </w:div>
            <w:div w:id="1559126042">
              <w:marLeft w:val="0"/>
              <w:marRight w:val="0"/>
              <w:marTop w:val="0"/>
              <w:marBottom w:val="0"/>
              <w:divBdr>
                <w:top w:val="none" w:sz="0" w:space="0" w:color="auto"/>
                <w:left w:val="none" w:sz="0" w:space="0" w:color="auto"/>
                <w:bottom w:val="none" w:sz="0" w:space="0" w:color="auto"/>
                <w:right w:val="none" w:sz="0" w:space="0" w:color="auto"/>
              </w:divBdr>
            </w:div>
            <w:div w:id="1564293782">
              <w:marLeft w:val="0"/>
              <w:marRight w:val="0"/>
              <w:marTop w:val="0"/>
              <w:marBottom w:val="0"/>
              <w:divBdr>
                <w:top w:val="none" w:sz="0" w:space="0" w:color="auto"/>
                <w:left w:val="none" w:sz="0" w:space="0" w:color="auto"/>
                <w:bottom w:val="none" w:sz="0" w:space="0" w:color="auto"/>
                <w:right w:val="none" w:sz="0" w:space="0" w:color="auto"/>
              </w:divBdr>
            </w:div>
            <w:div w:id="632248633">
              <w:marLeft w:val="0"/>
              <w:marRight w:val="0"/>
              <w:marTop w:val="0"/>
              <w:marBottom w:val="0"/>
              <w:divBdr>
                <w:top w:val="none" w:sz="0" w:space="0" w:color="auto"/>
                <w:left w:val="none" w:sz="0" w:space="0" w:color="auto"/>
                <w:bottom w:val="none" w:sz="0" w:space="0" w:color="auto"/>
                <w:right w:val="none" w:sz="0" w:space="0" w:color="auto"/>
              </w:divBdr>
            </w:div>
            <w:div w:id="27806419">
              <w:marLeft w:val="0"/>
              <w:marRight w:val="0"/>
              <w:marTop w:val="0"/>
              <w:marBottom w:val="0"/>
              <w:divBdr>
                <w:top w:val="none" w:sz="0" w:space="0" w:color="auto"/>
                <w:left w:val="none" w:sz="0" w:space="0" w:color="auto"/>
                <w:bottom w:val="none" w:sz="0" w:space="0" w:color="auto"/>
                <w:right w:val="none" w:sz="0" w:space="0" w:color="auto"/>
              </w:divBdr>
            </w:div>
            <w:div w:id="742800584">
              <w:marLeft w:val="0"/>
              <w:marRight w:val="0"/>
              <w:marTop w:val="0"/>
              <w:marBottom w:val="0"/>
              <w:divBdr>
                <w:top w:val="none" w:sz="0" w:space="0" w:color="auto"/>
                <w:left w:val="none" w:sz="0" w:space="0" w:color="auto"/>
                <w:bottom w:val="none" w:sz="0" w:space="0" w:color="auto"/>
                <w:right w:val="none" w:sz="0" w:space="0" w:color="auto"/>
              </w:divBdr>
            </w:div>
            <w:div w:id="1314405101">
              <w:marLeft w:val="0"/>
              <w:marRight w:val="0"/>
              <w:marTop w:val="0"/>
              <w:marBottom w:val="0"/>
              <w:divBdr>
                <w:top w:val="none" w:sz="0" w:space="0" w:color="auto"/>
                <w:left w:val="none" w:sz="0" w:space="0" w:color="auto"/>
                <w:bottom w:val="none" w:sz="0" w:space="0" w:color="auto"/>
                <w:right w:val="none" w:sz="0" w:space="0" w:color="auto"/>
              </w:divBdr>
            </w:div>
            <w:div w:id="822312784">
              <w:marLeft w:val="0"/>
              <w:marRight w:val="0"/>
              <w:marTop w:val="0"/>
              <w:marBottom w:val="0"/>
              <w:divBdr>
                <w:top w:val="none" w:sz="0" w:space="0" w:color="auto"/>
                <w:left w:val="none" w:sz="0" w:space="0" w:color="auto"/>
                <w:bottom w:val="none" w:sz="0" w:space="0" w:color="auto"/>
                <w:right w:val="none" w:sz="0" w:space="0" w:color="auto"/>
              </w:divBdr>
            </w:div>
            <w:div w:id="1407023504">
              <w:marLeft w:val="0"/>
              <w:marRight w:val="0"/>
              <w:marTop w:val="0"/>
              <w:marBottom w:val="0"/>
              <w:divBdr>
                <w:top w:val="none" w:sz="0" w:space="0" w:color="auto"/>
                <w:left w:val="none" w:sz="0" w:space="0" w:color="auto"/>
                <w:bottom w:val="none" w:sz="0" w:space="0" w:color="auto"/>
                <w:right w:val="none" w:sz="0" w:space="0" w:color="auto"/>
              </w:divBdr>
            </w:div>
            <w:div w:id="978069895">
              <w:marLeft w:val="0"/>
              <w:marRight w:val="0"/>
              <w:marTop w:val="0"/>
              <w:marBottom w:val="0"/>
              <w:divBdr>
                <w:top w:val="none" w:sz="0" w:space="0" w:color="auto"/>
                <w:left w:val="none" w:sz="0" w:space="0" w:color="auto"/>
                <w:bottom w:val="none" w:sz="0" w:space="0" w:color="auto"/>
                <w:right w:val="none" w:sz="0" w:space="0" w:color="auto"/>
              </w:divBdr>
            </w:div>
            <w:div w:id="1091775022">
              <w:marLeft w:val="0"/>
              <w:marRight w:val="0"/>
              <w:marTop w:val="0"/>
              <w:marBottom w:val="0"/>
              <w:divBdr>
                <w:top w:val="none" w:sz="0" w:space="0" w:color="auto"/>
                <w:left w:val="none" w:sz="0" w:space="0" w:color="auto"/>
                <w:bottom w:val="none" w:sz="0" w:space="0" w:color="auto"/>
                <w:right w:val="none" w:sz="0" w:space="0" w:color="auto"/>
              </w:divBdr>
            </w:div>
            <w:div w:id="848519745">
              <w:marLeft w:val="0"/>
              <w:marRight w:val="0"/>
              <w:marTop w:val="0"/>
              <w:marBottom w:val="0"/>
              <w:divBdr>
                <w:top w:val="none" w:sz="0" w:space="0" w:color="auto"/>
                <w:left w:val="none" w:sz="0" w:space="0" w:color="auto"/>
                <w:bottom w:val="none" w:sz="0" w:space="0" w:color="auto"/>
                <w:right w:val="none" w:sz="0" w:space="0" w:color="auto"/>
              </w:divBdr>
            </w:div>
            <w:div w:id="211842945">
              <w:marLeft w:val="0"/>
              <w:marRight w:val="0"/>
              <w:marTop w:val="0"/>
              <w:marBottom w:val="0"/>
              <w:divBdr>
                <w:top w:val="none" w:sz="0" w:space="0" w:color="auto"/>
                <w:left w:val="none" w:sz="0" w:space="0" w:color="auto"/>
                <w:bottom w:val="none" w:sz="0" w:space="0" w:color="auto"/>
                <w:right w:val="none" w:sz="0" w:space="0" w:color="auto"/>
              </w:divBdr>
            </w:div>
            <w:div w:id="1034189428">
              <w:marLeft w:val="0"/>
              <w:marRight w:val="0"/>
              <w:marTop w:val="0"/>
              <w:marBottom w:val="0"/>
              <w:divBdr>
                <w:top w:val="none" w:sz="0" w:space="0" w:color="auto"/>
                <w:left w:val="none" w:sz="0" w:space="0" w:color="auto"/>
                <w:bottom w:val="none" w:sz="0" w:space="0" w:color="auto"/>
                <w:right w:val="none" w:sz="0" w:space="0" w:color="auto"/>
              </w:divBdr>
            </w:div>
            <w:div w:id="1650017542">
              <w:marLeft w:val="0"/>
              <w:marRight w:val="0"/>
              <w:marTop w:val="0"/>
              <w:marBottom w:val="0"/>
              <w:divBdr>
                <w:top w:val="none" w:sz="0" w:space="0" w:color="auto"/>
                <w:left w:val="none" w:sz="0" w:space="0" w:color="auto"/>
                <w:bottom w:val="none" w:sz="0" w:space="0" w:color="auto"/>
                <w:right w:val="none" w:sz="0" w:space="0" w:color="auto"/>
              </w:divBdr>
            </w:div>
            <w:div w:id="540169210">
              <w:marLeft w:val="0"/>
              <w:marRight w:val="0"/>
              <w:marTop w:val="0"/>
              <w:marBottom w:val="0"/>
              <w:divBdr>
                <w:top w:val="none" w:sz="0" w:space="0" w:color="auto"/>
                <w:left w:val="none" w:sz="0" w:space="0" w:color="auto"/>
                <w:bottom w:val="none" w:sz="0" w:space="0" w:color="auto"/>
                <w:right w:val="none" w:sz="0" w:space="0" w:color="auto"/>
              </w:divBdr>
            </w:div>
            <w:div w:id="1018849528">
              <w:marLeft w:val="0"/>
              <w:marRight w:val="0"/>
              <w:marTop w:val="0"/>
              <w:marBottom w:val="0"/>
              <w:divBdr>
                <w:top w:val="none" w:sz="0" w:space="0" w:color="auto"/>
                <w:left w:val="none" w:sz="0" w:space="0" w:color="auto"/>
                <w:bottom w:val="none" w:sz="0" w:space="0" w:color="auto"/>
                <w:right w:val="none" w:sz="0" w:space="0" w:color="auto"/>
              </w:divBdr>
            </w:div>
            <w:div w:id="468397013">
              <w:marLeft w:val="0"/>
              <w:marRight w:val="0"/>
              <w:marTop w:val="0"/>
              <w:marBottom w:val="0"/>
              <w:divBdr>
                <w:top w:val="none" w:sz="0" w:space="0" w:color="auto"/>
                <w:left w:val="none" w:sz="0" w:space="0" w:color="auto"/>
                <w:bottom w:val="none" w:sz="0" w:space="0" w:color="auto"/>
                <w:right w:val="none" w:sz="0" w:space="0" w:color="auto"/>
              </w:divBdr>
            </w:div>
            <w:div w:id="663507893">
              <w:marLeft w:val="0"/>
              <w:marRight w:val="0"/>
              <w:marTop w:val="0"/>
              <w:marBottom w:val="0"/>
              <w:divBdr>
                <w:top w:val="none" w:sz="0" w:space="0" w:color="auto"/>
                <w:left w:val="none" w:sz="0" w:space="0" w:color="auto"/>
                <w:bottom w:val="none" w:sz="0" w:space="0" w:color="auto"/>
                <w:right w:val="none" w:sz="0" w:space="0" w:color="auto"/>
              </w:divBdr>
            </w:div>
            <w:div w:id="2060859449">
              <w:marLeft w:val="0"/>
              <w:marRight w:val="0"/>
              <w:marTop w:val="0"/>
              <w:marBottom w:val="0"/>
              <w:divBdr>
                <w:top w:val="none" w:sz="0" w:space="0" w:color="auto"/>
                <w:left w:val="none" w:sz="0" w:space="0" w:color="auto"/>
                <w:bottom w:val="none" w:sz="0" w:space="0" w:color="auto"/>
                <w:right w:val="none" w:sz="0" w:space="0" w:color="auto"/>
              </w:divBdr>
            </w:div>
            <w:div w:id="2094427003">
              <w:marLeft w:val="0"/>
              <w:marRight w:val="0"/>
              <w:marTop w:val="0"/>
              <w:marBottom w:val="0"/>
              <w:divBdr>
                <w:top w:val="none" w:sz="0" w:space="0" w:color="auto"/>
                <w:left w:val="none" w:sz="0" w:space="0" w:color="auto"/>
                <w:bottom w:val="none" w:sz="0" w:space="0" w:color="auto"/>
                <w:right w:val="none" w:sz="0" w:space="0" w:color="auto"/>
              </w:divBdr>
            </w:div>
            <w:div w:id="2025595541">
              <w:marLeft w:val="0"/>
              <w:marRight w:val="0"/>
              <w:marTop w:val="0"/>
              <w:marBottom w:val="0"/>
              <w:divBdr>
                <w:top w:val="none" w:sz="0" w:space="0" w:color="auto"/>
                <w:left w:val="none" w:sz="0" w:space="0" w:color="auto"/>
                <w:bottom w:val="none" w:sz="0" w:space="0" w:color="auto"/>
                <w:right w:val="none" w:sz="0" w:space="0" w:color="auto"/>
              </w:divBdr>
            </w:div>
            <w:div w:id="84898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788">
      <w:bodyDiv w:val="1"/>
      <w:marLeft w:val="0"/>
      <w:marRight w:val="0"/>
      <w:marTop w:val="0"/>
      <w:marBottom w:val="0"/>
      <w:divBdr>
        <w:top w:val="none" w:sz="0" w:space="0" w:color="auto"/>
        <w:left w:val="none" w:sz="0" w:space="0" w:color="auto"/>
        <w:bottom w:val="none" w:sz="0" w:space="0" w:color="auto"/>
        <w:right w:val="none" w:sz="0" w:space="0" w:color="auto"/>
      </w:divBdr>
      <w:divsChild>
        <w:div w:id="1106583157">
          <w:marLeft w:val="0"/>
          <w:marRight w:val="0"/>
          <w:marTop w:val="0"/>
          <w:marBottom w:val="0"/>
          <w:divBdr>
            <w:top w:val="none" w:sz="0" w:space="0" w:color="auto"/>
            <w:left w:val="none" w:sz="0" w:space="0" w:color="auto"/>
            <w:bottom w:val="none" w:sz="0" w:space="0" w:color="auto"/>
            <w:right w:val="none" w:sz="0" w:space="0" w:color="auto"/>
          </w:divBdr>
          <w:divsChild>
            <w:div w:id="424695664">
              <w:marLeft w:val="0"/>
              <w:marRight w:val="0"/>
              <w:marTop w:val="0"/>
              <w:marBottom w:val="0"/>
              <w:divBdr>
                <w:top w:val="none" w:sz="0" w:space="0" w:color="auto"/>
                <w:left w:val="none" w:sz="0" w:space="0" w:color="auto"/>
                <w:bottom w:val="none" w:sz="0" w:space="0" w:color="auto"/>
                <w:right w:val="none" w:sz="0" w:space="0" w:color="auto"/>
              </w:divBdr>
            </w:div>
            <w:div w:id="2115317719">
              <w:marLeft w:val="0"/>
              <w:marRight w:val="0"/>
              <w:marTop w:val="0"/>
              <w:marBottom w:val="0"/>
              <w:divBdr>
                <w:top w:val="none" w:sz="0" w:space="0" w:color="auto"/>
                <w:left w:val="none" w:sz="0" w:space="0" w:color="auto"/>
                <w:bottom w:val="none" w:sz="0" w:space="0" w:color="auto"/>
                <w:right w:val="none" w:sz="0" w:space="0" w:color="auto"/>
              </w:divBdr>
            </w:div>
            <w:div w:id="1378120548">
              <w:marLeft w:val="0"/>
              <w:marRight w:val="0"/>
              <w:marTop w:val="0"/>
              <w:marBottom w:val="0"/>
              <w:divBdr>
                <w:top w:val="none" w:sz="0" w:space="0" w:color="auto"/>
                <w:left w:val="none" w:sz="0" w:space="0" w:color="auto"/>
                <w:bottom w:val="none" w:sz="0" w:space="0" w:color="auto"/>
                <w:right w:val="none" w:sz="0" w:space="0" w:color="auto"/>
              </w:divBdr>
            </w:div>
            <w:div w:id="1748383823">
              <w:marLeft w:val="0"/>
              <w:marRight w:val="0"/>
              <w:marTop w:val="0"/>
              <w:marBottom w:val="0"/>
              <w:divBdr>
                <w:top w:val="none" w:sz="0" w:space="0" w:color="auto"/>
                <w:left w:val="none" w:sz="0" w:space="0" w:color="auto"/>
                <w:bottom w:val="none" w:sz="0" w:space="0" w:color="auto"/>
                <w:right w:val="none" w:sz="0" w:space="0" w:color="auto"/>
              </w:divBdr>
            </w:div>
            <w:div w:id="1082675809">
              <w:marLeft w:val="0"/>
              <w:marRight w:val="0"/>
              <w:marTop w:val="0"/>
              <w:marBottom w:val="0"/>
              <w:divBdr>
                <w:top w:val="none" w:sz="0" w:space="0" w:color="auto"/>
                <w:left w:val="none" w:sz="0" w:space="0" w:color="auto"/>
                <w:bottom w:val="none" w:sz="0" w:space="0" w:color="auto"/>
                <w:right w:val="none" w:sz="0" w:space="0" w:color="auto"/>
              </w:divBdr>
            </w:div>
            <w:div w:id="2075885279">
              <w:marLeft w:val="0"/>
              <w:marRight w:val="0"/>
              <w:marTop w:val="0"/>
              <w:marBottom w:val="0"/>
              <w:divBdr>
                <w:top w:val="none" w:sz="0" w:space="0" w:color="auto"/>
                <w:left w:val="none" w:sz="0" w:space="0" w:color="auto"/>
                <w:bottom w:val="none" w:sz="0" w:space="0" w:color="auto"/>
                <w:right w:val="none" w:sz="0" w:space="0" w:color="auto"/>
              </w:divBdr>
            </w:div>
            <w:div w:id="1584023215">
              <w:marLeft w:val="0"/>
              <w:marRight w:val="0"/>
              <w:marTop w:val="0"/>
              <w:marBottom w:val="0"/>
              <w:divBdr>
                <w:top w:val="none" w:sz="0" w:space="0" w:color="auto"/>
                <w:left w:val="none" w:sz="0" w:space="0" w:color="auto"/>
                <w:bottom w:val="none" w:sz="0" w:space="0" w:color="auto"/>
                <w:right w:val="none" w:sz="0" w:space="0" w:color="auto"/>
              </w:divBdr>
            </w:div>
            <w:div w:id="1154368889">
              <w:marLeft w:val="0"/>
              <w:marRight w:val="0"/>
              <w:marTop w:val="0"/>
              <w:marBottom w:val="0"/>
              <w:divBdr>
                <w:top w:val="none" w:sz="0" w:space="0" w:color="auto"/>
                <w:left w:val="none" w:sz="0" w:space="0" w:color="auto"/>
                <w:bottom w:val="none" w:sz="0" w:space="0" w:color="auto"/>
                <w:right w:val="none" w:sz="0" w:space="0" w:color="auto"/>
              </w:divBdr>
            </w:div>
            <w:div w:id="1515461903">
              <w:marLeft w:val="0"/>
              <w:marRight w:val="0"/>
              <w:marTop w:val="0"/>
              <w:marBottom w:val="0"/>
              <w:divBdr>
                <w:top w:val="none" w:sz="0" w:space="0" w:color="auto"/>
                <w:left w:val="none" w:sz="0" w:space="0" w:color="auto"/>
                <w:bottom w:val="none" w:sz="0" w:space="0" w:color="auto"/>
                <w:right w:val="none" w:sz="0" w:space="0" w:color="auto"/>
              </w:divBdr>
            </w:div>
            <w:div w:id="1580483001">
              <w:marLeft w:val="0"/>
              <w:marRight w:val="0"/>
              <w:marTop w:val="0"/>
              <w:marBottom w:val="0"/>
              <w:divBdr>
                <w:top w:val="none" w:sz="0" w:space="0" w:color="auto"/>
                <w:left w:val="none" w:sz="0" w:space="0" w:color="auto"/>
                <w:bottom w:val="none" w:sz="0" w:space="0" w:color="auto"/>
                <w:right w:val="none" w:sz="0" w:space="0" w:color="auto"/>
              </w:divBdr>
            </w:div>
            <w:div w:id="1911577547">
              <w:marLeft w:val="0"/>
              <w:marRight w:val="0"/>
              <w:marTop w:val="0"/>
              <w:marBottom w:val="0"/>
              <w:divBdr>
                <w:top w:val="none" w:sz="0" w:space="0" w:color="auto"/>
                <w:left w:val="none" w:sz="0" w:space="0" w:color="auto"/>
                <w:bottom w:val="none" w:sz="0" w:space="0" w:color="auto"/>
                <w:right w:val="none" w:sz="0" w:space="0" w:color="auto"/>
              </w:divBdr>
            </w:div>
            <w:div w:id="809833396">
              <w:marLeft w:val="0"/>
              <w:marRight w:val="0"/>
              <w:marTop w:val="0"/>
              <w:marBottom w:val="0"/>
              <w:divBdr>
                <w:top w:val="none" w:sz="0" w:space="0" w:color="auto"/>
                <w:left w:val="none" w:sz="0" w:space="0" w:color="auto"/>
                <w:bottom w:val="none" w:sz="0" w:space="0" w:color="auto"/>
                <w:right w:val="none" w:sz="0" w:space="0" w:color="auto"/>
              </w:divBdr>
            </w:div>
            <w:div w:id="2110655735">
              <w:marLeft w:val="0"/>
              <w:marRight w:val="0"/>
              <w:marTop w:val="0"/>
              <w:marBottom w:val="0"/>
              <w:divBdr>
                <w:top w:val="none" w:sz="0" w:space="0" w:color="auto"/>
                <w:left w:val="none" w:sz="0" w:space="0" w:color="auto"/>
                <w:bottom w:val="none" w:sz="0" w:space="0" w:color="auto"/>
                <w:right w:val="none" w:sz="0" w:space="0" w:color="auto"/>
              </w:divBdr>
            </w:div>
            <w:div w:id="2055078359">
              <w:marLeft w:val="0"/>
              <w:marRight w:val="0"/>
              <w:marTop w:val="0"/>
              <w:marBottom w:val="0"/>
              <w:divBdr>
                <w:top w:val="none" w:sz="0" w:space="0" w:color="auto"/>
                <w:left w:val="none" w:sz="0" w:space="0" w:color="auto"/>
                <w:bottom w:val="none" w:sz="0" w:space="0" w:color="auto"/>
                <w:right w:val="none" w:sz="0" w:space="0" w:color="auto"/>
              </w:divBdr>
            </w:div>
            <w:div w:id="190994629">
              <w:marLeft w:val="0"/>
              <w:marRight w:val="0"/>
              <w:marTop w:val="0"/>
              <w:marBottom w:val="0"/>
              <w:divBdr>
                <w:top w:val="none" w:sz="0" w:space="0" w:color="auto"/>
                <w:left w:val="none" w:sz="0" w:space="0" w:color="auto"/>
                <w:bottom w:val="none" w:sz="0" w:space="0" w:color="auto"/>
                <w:right w:val="none" w:sz="0" w:space="0" w:color="auto"/>
              </w:divBdr>
            </w:div>
            <w:div w:id="382557522">
              <w:marLeft w:val="0"/>
              <w:marRight w:val="0"/>
              <w:marTop w:val="0"/>
              <w:marBottom w:val="0"/>
              <w:divBdr>
                <w:top w:val="none" w:sz="0" w:space="0" w:color="auto"/>
                <w:left w:val="none" w:sz="0" w:space="0" w:color="auto"/>
                <w:bottom w:val="none" w:sz="0" w:space="0" w:color="auto"/>
                <w:right w:val="none" w:sz="0" w:space="0" w:color="auto"/>
              </w:divBdr>
            </w:div>
            <w:div w:id="888347315">
              <w:marLeft w:val="0"/>
              <w:marRight w:val="0"/>
              <w:marTop w:val="0"/>
              <w:marBottom w:val="0"/>
              <w:divBdr>
                <w:top w:val="none" w:sz="0" w:space="0" w:color="auto"/>
                <w:left w:val="none" w:sz="0" w:space="0" w:color="auto"/>
                <w:bottom w:val="none" w:sz="0" w:space="0" w:color="auto"/>
                <w:right w:val="none" w:sz="0" w:space="0" w:color="auto"/>
              </w:divBdr>
            </w:div>
            <w:div w:id="1743872782">
              <w:marLeft w:val="0"/>
              <w:marRight w:val="0"/>
              <w:marTop w:val="0"/>
              <w:marBottom w:val="0"/>
              <w:divBdr>
                <w:top w:val="none" w:sz="0" w:space="0" w:color="auto"/>
                <w:left w:val="none" w:sz="0" w:space="0" w:color="auto"/>
                <w:bottom w:val="none" w:sz="0" w:space="0" w:color="auto"/>
                <w:right w:val="none" w:sz="0" w:space="0" w:color="auto"/>
              </w:divBdr>
            </w:div>
            <w:div w:id="855271834">
              <w:marLeft w:val="0"/>
              <w:marRight w:val="0"/>
              <w:marTop w:val="0"/>
              <w:marBottom w:val="0"/>
              <w:divBdr>
                <w:top w:val="none" w:sz="0" w:space="0" w:color="auto"/>
                <w:left w:val="none" w:sz="0" w:space="0" w:color="auto"/>
                <w:bottom w:val="none" w:sz="0" w:space="0" w:color="auto"/>
                <w:right w:val="none" w:sz="0" w:space="0" w:color="auto"/>
              </w:divBdr>
            </w:div>
            <w:div w:id="1478568312">
              <w:marLeft w:val="0"/>
              <w:marRight w:val="0"/>
              <w:marTop w:val="0"/>
              <w:marBottom w:val="0"/>
              <w:divBdr>
                <w:top w:val="none" w:sz="0" w:space="0" w:color="auto"/>
                <w:left w:val="none" w:sz="0" w:space="0" w:color="auto"/>
                <w:bottom w:val="none" w:sz="0" w:space="0" w:color="auto"/>
                <w:right w:val="none" w:sz="0" w:space="0" w:color="auto"/>
              </w:divBdr>
            </w:div>
            <w:div w:id="8514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55037">
      <w:bodyDiv w:val="1"/>
      <w:marLeft w:val="0"/>
      <w:marRight w:val="0"/>
      <w:marTop w:val="0"/>
      <w:marBottom w:val="0"/>
      <w:divBdr>
        <w:top w:val="none" w:sz="0" w:space="0" w:color="auto"/>
        <w:left w:val="none" w:sz="0" w:space="0" w:color="auto"/>
        <w:bottom w:val="none" w:sz="0" w:space="0" w:color="auto"/>
        <w:right w:val="none" w:sz="0" w:space="0" w:color="auto"/>
      </w:divBdr>
    </w:div>
    <w:div w:id="219899206">
      <w:bodyDiv w:val="1"/>
      <w:marLeft w:val="0"/>
      <w:marRight w:val="0"/>
      <w:marTop w:val="0"/>
      <w:marBottom w:val="0"/>
      <w:divBdr>
        <w:top w:val="none" w:sz="0" w:space="0" w:color="auto"/>
        <w:left w:val="none" w:sz="0" w:space="0" w:color="auto"/>
        <w:bottom w:val="none" w:sz="0" w:space="0" w:color="auto"/>
        <w:right w:val="none" w:sz="0" w:space="0" w:color="auto"/>
      </w:divBdr>
    </w:div>
    <w:div w:id="331419018">
      <w:bodyDiv w:val="1"/>
      <w:marLeft w:val="0"/>
      <w:marRight w:val="0"/>
      <w:marTop w:val="0"/>
      <w:marBottom w:val="0"/>
      <w:divBdr>
        <w:top w:val="none" w:sz="0" w:space="0" w:color="auto"/>
        <w:left w:val="none" w:sz="0" w:space="0" w:color="auto"/>
        <w:bottom w:val="none" w:sz="0" w:space="0" w:color="auto"/>
        <w:right w:val="none" w:sz="0" w:space="0" w:color="auto"/>
      </w:divBdr>
      <w:divsChild>
        <w:div w:id="1861159226">
          <w:marLeft w:val="0"/>
          <w:marRight w:val="0"/>
          <w:marTop w:val="0"/>
          <w:marBottom w:val="0"/>
          <w:divBdr>
            <w:top w:val="none" w:sz="0" w:space="0" w:color="auto"/>
            <w:left w:val="none" w:sz="0" w:space="0" w:color="auto"/>
            <w:bottom w:val="none" w:sz="0" w:space="0" w:color="auto"/>
            <w:right w:val="none" w:sz="0" w:space="0" w:color="auto"/>
          </w:divBdr>
          <w:divsChild>
            <w:div w:id="587883192">
              <w:marLeft w:val="0"/>
              <w:marRight w:val="0"/>
              <w:marTop w:val="0"/>
              <w:marBottom w:val="0"/>
              <w:divBdr>
                <w:top w:val="none" w:sz="0" w:space="0" w:color="auto"/>
                <w:left w:val="none" w:sz="0" w:space="0" w:color="auto"/>
                <w:bottom w:val="none" w:sz="0" w:space="0" w:color="auto"/>
                <w:right w:val="none" w:sz="0" w:space="0" w:color="auto"/>
              </w:divBdr>
            </w:div>
            <w:div w:id="1238632935">
              <w:marLeft w:val="0"/>
              <w:marRight w:val="0"/>
              <w:marTop w:val="0"/>
              <w:marBottom w:val="0"/>
              <w:divBdr>
                <w:top w:val="none" w:sz="0" w:space="0" w:color="auto"/>
                <w:left w:val="none" w:sz="0" w:space="0" w:color="auto"/>
                <w:bottom w:val="none" w:sz="0" w:space="0" w:color="auto"/>
                <w:right w:val="none" w:sz="0" w:space="0" w:color="auto"/>
              </w:divBdr>
            </w:div>
            <w:div w:id="1928610967">
              <w:marLeft w:val="0"/>
              <w:marRight w:val="0"/>
              <w:marTop w:val="0"/>
              <w:marBottom w:val="0"/>
              <w:divBdr>
                <w:top w:val="none" w:sz="0" w:space="0" w:color="auto"/>
                <w:left w:val="none" w:sz="0" w:space="0" w:color="auto"/>
                <w:bottom w:val="none" w:sz="0" w:space="0" w:color="auto"/>
                <w:right w:val="none" w:sz="0" w:space="0" w:color="auto"/>
              </w:divBdr>
            </w:div>
            <w:div w:id="1674524710">
              <w:marLeft w:val="0"/>
              <w:marRight w:val="0"/>
              <w:marTop w:val="0"/>
              <w:marBottom w:val="0"/>
              <w:divBdr>
                <w:top w:val="none" w:sz="0" w:space="0" w:color="auto"/>
                <w:left w:val="none" w:sz="0" w:space="0" w:color="auto"/>
                <w:bottom w:val="none" w:sz="0" w:space="0" w:color="auto"/>
                <w:right w:val="none" w:sz="0" w:space="0" w:color="auto"/>
              </w:divBdr>
            </w:div>
            <w:div w:id="644235006">
              <w:marLeft w:val="0"/>
              <w:marRight w:val="0"/>
              <w:marTop w:val="0"/>
              <w:marBottom w:val="0"/>
              <w:divBdr>
                <w:top w:val="none" w:sz="0" w:space="0" w:color="auto"/>
                <w:left w:val="none" w:sz="0" w:space="0" w:color="auto"/>
                <w:bottom w:val="none" w:sz="0" w:space="0" w:color="auto"/>
                <w:right w:val="none" w:sz="0" w:space="0" w:color="auto"/>
              </w:divBdr>
            </w:div>
            <w:div w:id="515382813">
              <w:marLeft w:val="0"/>
              <w:marRight w:val="0"/>
              <w:marTop w:val="0"/>
              <w:marBottom w:val="0"/>
              <w:divBdr>
                <w:top w:val="none" w:sz="0" w:space="0" w:color="auto"/>
                <w:left w:val="none" w:sz="0" w:space="0" w:color="auto"/>
                <w:bottom w:val="none" w:sz="0" w:space="0" w:color="auto"/>
                <w:right w:val="none" w:sz="0" w:space="0" w:color="auto"/>
              </w:divBdr>
            </w:div>
            <w:div w:id="1547252960">
              <w:marLeft w:val="0"/>
              <w:marRight w:val="0"/>
              <w:marTop w:val="0"/>
              <w:marBottom w:val="0"/>
              <w:divBdr>
                <w:top w:val="none" w:sz="0" w:space="0" w:color="auto"/>
                <w:left w:val="none" w:sz="0" w:space="0" w:color="auto"/>
                <w:bottom w:val="none" w:sz="0" w:space="0" w:color="auto"/>
                <w:right w:val="none" w:sz="0" w:space="0" w:color="auto"/>
              </w:divBdr>
            </w:div>
            <w:div w:id="105738142">
              <w:marLeft w:val="0"/>
              <w:marRight w:val="0"/>
              <w:marTop w:val="0"/>
              <w:marBottom w:val="0"/>
              <w:divBdr>
                <w:top w:val="none" w:sz="0" w:space="0" w:color="auto"/>
                <w:left w:val="none" w:sz="0" w:space="0" w:color="auto"/>
                <w:bottom w:val="none" w:sz="0" w:space="0" w:color="auto"/>
                <w:right w:val="none" w:sz="0" w:space="0" w:color="auto"/>
              </w:divBdr>
            </w:div>
            <w:div w:id="850677251">
              <w:marLeft w:val="0"/>
              <w:marRight w:val="0"/>
              <w:marTop w:val="0"/>
              <w:marBottom w:val="0"/>
              <w:divBdr>
                <w:top w:val="none" w:sz="0" w:space="0" w:color="auto"/>
                <w:left w:val="none" w:sz="0" w:space="0" w:color="auto"/>
                <w:bottom w:val="none" w:sz="0" w:space="0" w:color="auto"/>
                <w:right w:val="none" w:sz="0" w:space="0" w:color="auto"/>
              </w:divBdr>
            </w:div>
            <w:div w:id="1881161031">
              <w:marLeft w:val="0"/>
              <w:marRight w:val="0"/>
              <w:marTop w:val="0"/>
              <w:marBottom w:val="0"/>
              <w:divBdr>
                <w:top w:val="none" w:sz="0" w:space="0" w:color="auto"/>
                <w:left w:val="none" w:sz="0" w:space="0" w:color="auto"/>
                <w:bottom w:val="none" w:sz="0" w:space="0" w:color="auto"/>
                <w:right w:val="none" w:sz="0" w:space="0" w:color="auto"/>
              </w:divBdr>
            </w:div>
            <w:div w:id="1676223289">
              <w:marLeft w:val="0"/>
              <w:marRight w:val="0"/>
              <w:marTop w:val="0"/>
              <w:marBottom w:val="0"/>
              <w:divBdr>
                <w:top w:val="none" w:sz="0" w:space="0" w:color="auto"/>
                <w:left w:val="none" w:sz="0" w:space="0" w:color="auto"/>
                <w:bottom w:val="none" w:sz="0" w:space="0" w:color="auto"/>
                <w:right w:val="none" w:sz="0" w:space="0" w:color="auto"/>
              </w:divBdr>
            </w:div>
            <w:div w:id="1528367262">
              <w:marLeft w:val="0"/>
              <w:marRight w:val="0"/>
              <w:marTop w:val="0"/>
              <w:marBottom w:val="0"/>
              <w:divBdr>
                <w:top w:val="none" w:sz="0" w:space="0" w:color="auto"/>
                <w:left w:val="none" w:sz="0" w:space="0" w:color="auto"/>
                <w:bottom w:val="none" w:sz="0" w:space="0" w:color="auto"/>
                <w:right w:val="none" w:sz="0" w:space="0" w:color="auto"/>
              </w:divBdr>
            </w:div>
            <w:div w:id="487475740">
              <w:marLeft w:val="0"/>
              <w:marRight w:val="0"/>
              <w:marTop w:val="0"/>
              <w:marBottom w:val="0"/>
              <w:divBdr>
                <w:top w:val="none" w:sz="0" w:space="0" w:color="auto"/>
                <w:left w:val="none" w:sz="0" w:space="0" w:color="auto"/>
                <w:bottom w:val="none" w:sz="0" w:space="0" w:color="auto"/>
                <w:right w:val="none" w:sz="0" w:space="0" w:color="auto"/>
              </w:divBdr>
            </w:div>
            <w:div w:id="854030273">
              <w:marLeft w:val="0"/>
              <w:marRight w:val="0"/>
              <w:marTop w:val="0"/>
              <w:marBottom w:val="0"/>
              <w:divBdr>
                <w:top w:val="none" w:sz="0" w:space="0" w:color="auto"/>
                <w:left w:val="none" w:sz="0" w:space="0" w:color="auto"/>
                <w:bottom w:val="none" w:sz="0" w:space="0" w:color="auto"/>
                <w:right w:val="none" w:sz="0" w:space="0" w:color="auto"/>
              </w:divBdr>
            </w:div>
            <w:div w:id="113583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350104">
      <w:bodyDiv w:val="1"/>
      <w:marLeft w:val="0"/>
      <w:marRight w:val="0"/>
      <w:marTop w:val="0"/>
      <w:marBottom w:val="0"/>
      <w:divBdr>
        <w:top w:val="none" w:sz="0" w:space="0" w:color="auto"/>
        <w:left w:val="none" w:sz="0" w:space="0" w:color="auto"/>
        <w:bottom w:val="none" w:sz="0" w:space="0" w:color="auto"/>
        <w:right w:val="none" w:sz="0" w:space="0" w:color="auto"/>
      </w:divBdr>
      <w:divsChild>
        <w:div w:id="1014265578">
          <w:marLeft w:val="0"/>
          <w:marRight w:val="0"/>
          <w:marTop w:val="0"/>
          <w:marBottom w:val="0"/>
          <w:divBdr>
            <w:top w:val="none" w:sz="0" w:space="0" w:color="auto"/>
            <w:left w:val="none" w:sz="0" w:space="0" w:color="auto"/>
            <w:bottom w:val="none" w:sz="0" w:space="0" w:color="auto"/>
            <w:right w:val="none" w:sz="0" w:space="0" w:color="auto"/>
          </w:divBdr>
          <w:divsChild>
            <w:div w:id="2001301395">
              <w:marLeft w:val="0"/>
              <w:marRight w:val="0"/>
              <w:marTop w:val="0"/>
              <w:marBottom w:val="0"/>
              <w:divBdr>
                <w:top w:val="none" w:sz="0" w:space="0" w:color="auto"/>
                <w:left w:val="none" w:sz="0" w:space="0" w:color="auto"/>
                <w:bottom w:val="none" w:sz="0" w:space="0" w:color="auto"/>
                <w:right w:val="none" w:sz="0" w:space="0" w:color="auto"/>
              </w:divBdr>
            </w:div>
            <w:div w:id="262304542">
              <w:marLeft w:val="0"/>
              <w:marRight w:val="0"/>
              <w:marTop w:val="0"/>
              <w:marBottom w:val="0"/>
              <w:divBdr>
                <w:top w:val="none" w:sz="0" w:space="0" w:color="auto"/>
                <w:left w:val="none" w:sz="0" w:space="0" w:color="auto"/>
                <w:bottom w:val="none" w:sz="0" w:space="0" w:color="auto"/>
                <w:right w:val="none" w:sz="0" w:space="0" w:color="auto"/>
              </w:divBdr>
            </w:div>
            <w:div w:id="2033917690">
              <w:marLeft w:val="0"/>
              <w:marRight w:val="0"/>
              <w:marTop w:val="0"/>
              <w:marBottom w:val="0"/>
              <w:divBdr>
                <w:top w:val="none" w:sz="0" w:space="0" w:color="auto"/>
                <w:left w:val="none" w:sz="0" w:space="0" w:color="auto"/>
                <w:bottom w:val="none" w:sz="0" w:space="0" w:color="auto"/>
                <w:right w:val="none" w:sz="0" w:space="0" w:color="auto"/>
              </w:divBdr>
            </w:div>
            <w:div w:id="1660304192">
              <w:marLeft w:val="0"/>
              <w:marRight w:val="0"/>
              <w:marTop w:val="0"/>
              <w:marBottom w:val="0"/>
              <w:divBdr>
                <w:top w:val="none" w:sz="0" w:space="0" w:color="auto"/>
                <w:left w:val="none" w:sz="0" w:space="0" w:color="auto"/>
                <w:bottom w:val="none" w:sz="0" w:space="0" w:color="auto"/>
                <w:right w:val="none" w:sz="0" w:space="0" w:color="auto"/>
              </w:divBdr>
            </w:div>
            <w:div w:id="255407222">
              <w:marLeft w:val="0"/>
              <w:marRight w:val="0"/>
              <w:marTop w:val="0"/>
              <w:marBottom w:val="0"/>
              <w:divBdr>
                <w:top w:val="none" w:sz="0" w:space="0" w:color="auto"/>
                <w:left w:val="none" w:sz="0" w:space="0" w:color="auto"/>
                <w:bottom w:val="none" w:sz="0" w:space="0" w:color="auto"/>
                <w:right w:val="none" w:sz="0" w:space="0" w:color="auto"/>
              </w:divBdr>
            </w:div>
            <w:div w:id="463275593">
              <w:marLeft w:val="0"/>
              <w:marRight w:val="0"/>
              <w:marTop w:val="0"/>
              <w:marBottom w:val="0"/>
              <w:divBdr>
                <w:top w:val="none" w:sz="0" w:space="0" w:color="auto"/>
                <w:left w:val="none" w:sz="0" w:space="0" w:color="auto"/>
                <w:bottom w:val="none" w:sz="0" w:space="0" w:color="auto"/>
                <w:right w:val="none" w:sz="0" w:space="0" w:color="auto"/>
              </w:divBdr>
            </w:div>
            <w:div w:id="755517086">
              <w:marLeft w:val="0"/>
              <w:marRight w:val="0"/>
              <w:marTop w:val="0"/>
              <w:marBottom w:val="0"/>
              <w:divBdr>
                <w:top w:val="none" w:sz="0" w:space="0" w:color="auto"/>
                <w:left w:val="none" w:sz="0" w:space="0" w:color="auto"/>
                <w:bottom w:val="none" w:sz="0" w:space="0" w:color="auto"/>
                <w:right w:val="none" w:sz="0" w:space="0" w:color="auto"/>
              </w:divBdr>
            </w:div>
            <w:div w:id="1160196027">
              <w:marLeft w:val="0"/>
              <w:marRight w:val="0"/>
              <w:marTop w:val="0"/>
              <w:marBottom w:val="0"/>
              <w:divBdr>
                <w:top w:val="none" w:sz="0" w:space="0" w:color="auto"/>
                <w:left w:val="none" w:sz="0" w:space="0" w:color="auto"/>
                <w:bottom w:val="none" w:sz="0" w:space="0" w:color="auto"/>
                <w:right w:val="none" w:sz="0" w:space="0" w:color="auto"/>
              </w:divBdr>
            </w:div>
            <w:div w:id="556089152">
              <w:marLeft w:val="0"/>
              <w:marRight w:val="0"/>
              <w:marTop w:val="0"/>
              <w:marBottom w:val="0"/>
              <w:divBdr>
                <w:top w:val="none" w:sz="0" w:space="0" w:color="auto"/>
                <w:left w:val="none" w:sz="0" w:space="0" w:color="auto"/>
                <w:bottom w:val="none" w:sz="0" w:space="0" w:color="auto"/>
                <w:right w:val="none" w:sz="0" w:space="0" w:color="auto"/>
              </w:divBdr>
            </w:div>
            <w:div w:id="414935230">
              <w:marLeft w:val="0"/>
              <w:marRight w:val="0"/>
              <w:marTop w:val="0"/>
              <w:marBottom w:val="0"/>
              <w:divBdr>
                <w:top w:val="none" w:sz="0" w:space="0" w:color="auto"/>
                <w:left w:val="none" w:sz="0" w:space="0" w:color="auto"/>
                <w:bottom w:val="none" w:sz="0" w:space="0" w:color="auto"/>
                <w:right w:val="none" w:sz="0" w:space="0" w:color="auto"/>
              </w:divBdr>
            </w:div>
            <w:div w:id="1853571751">
              <w:marLeft w:val="0"/>
              <w:marRight w:val="0"/>
              <w:marTop w:val="0"/>
              <w:marBottom w:val="0"/>
              <w:divBdr>
                <w:top w:val="none" w:sz="0" w:space="0" w:color="auto"/>
                <w:left w:val="none" w:sz="0" w:space="0" w:color="auto"/>
                <w:bottom w:val="none" w:sz="0" w:space="0" w:color="auto"/>
                <w:right w:val="none" w:sz="0" w:space="0" w:color="auto"/>
              </w:divBdr>
            </w:div>
            <w:div w:id="762459683">
              <w:marLeft w:val="0"/>
              <w:marRight w:val="0"/>
              <w:marTop w:val="0"/>
              <w:marBottom w:val="0"/>
              <w:divBdr>
                <w:top w:val="none" w:sz="0" w:space="0" w:color="auto"/>
                <w:left w:val="none" w:sz="0" w:space="0" w:color="auto"/>
                <w:bottom w:val="none" w:sz="0" w:space="0" w:color="auto"/>
                <w:right w:val="none" w:sz="0" w:space="0" w:color="auto"/>
              </w:divBdr>
            </w:div>
            <w:div w:id="1710910302">
              <w:marLeft w:val="0"/>
              <w:marRight w:val="0"/>
              <w:marTop w:val="0"/>
              <w:marBottom w:val="0"/>
              <w:divBdr>
                <w:top w:val="none" w:sz="0" w:space="0" w:color="auto"/>
                <w:left w:val="none" w:sz="0" w:space="0" w:color="auto"/>
                <w:bottom w:val="none" w:sz="0" w:space="0" w:color="auto"/>
                <w:right w:val="none" w:sz="0" w:space="0" w:color="auto"/>
              </w:divBdr>
            </w:div>
            <w:div w:id="415636010">
              <w:marLeft w:val="0"/>
              <w:marRight w:val="0"/>
              <w:marTop w:val="0"/>
              <w:marBottom w:val="0"/>
              <w:divBdr>
                <w:top w:val="none" w:sz="0" w:space="0" w:color="auto"/>
                <w:left w:val="none" w:sz="0" w:space="0" w:color="auto"/>
                <w:bottom w:val="none" w:sz="0" w:space="0" w:color="auto"/>
                <w:right w:val="none" w:sz="0" w:space="0" w:color="auto"/>
              </w:divBdr>
            </w:div>
            <w:div w:id="1372417719">
              <w:marLeft w:val="0"/>
              <w:marRight w:val="0"/>
              <w:marTop w:val="0"/>
              <w:marBottom w:val="0"/>
              <w:divBdr>
                <w:top w:val="none" w:sz="0" w:space="0" w:color="auto"/>
                <w:left w:val="none" w:sz="0" w:space="0" w:color="auto"/>
                <w:bottom w:val="none" w:sz="0" w:space="0" w:color="auto"/>
                <w:right w:val="none" w:sz="0" w:space="0" w:color="auto"/>
              </w:divBdr>
            </w:div>
            <w:div w:id="66614828">
              <w:marLeft w:val="0"/>
              <w:marRight w:val="0"/>
              <w:marTop w:val="0"/>
              <w:marBottom w:val="0"/>
              <w:divBdr>
                <w:top w:val="none" w:sz="0" w:space="0" w:color="auto"/>
                <w:left w:val="none" w:sz="0" w:space="0" w:color="auto"/>
                <w:bottom w:val="none" w:sz="0" w:space="0" w:color="auto"/>
                <w:right w:val="none" w:sz="0" w:space="0" w:color="auto"/>
              </w:divBdr>
            </w:div>
            <w:div w:id="849875077">
              <w:marLeft w:val="0"/>
              <w:marRight w:val="0"/>
              <w:marTop w:val="0"/>
              <w:marBottom w:val="0"/>
              <w:divBdr>
                <w:top w:val="none" w:sz="0" w:space="0" w:color="auto"/>
                <w:left w:val="none" w:sz="0" w:space="0" w:color="auto"/>
                <w:bottom w:val="none" w:sz="0" w:space="0" w:color="auto"/>
                <w:right w:val="none" w:sz="0" w:space="0" w:color="auto"/>
              </w:divBdr>
            </w:div>
            <w:div w:id="1002119887">
              <w:marLeft w:val="0"/>
              <w:marRight w:val="0"/>
              <w:marTop w:val="0"/>
              <w:marBottom w:val="0"/>
              <w:divBdr>
                <w:top w:val="none" w:sz="0" w:space="0" w:color="auto"/>
                <w:left w:val="none" w:sz="0" w:space="0" w:color="auto"/>
                <w:bottom w:val="none" w:sz="0" w:space="0" w:color="auto"/>
                <w:right w:val="none" w:sz="0" w:space="0" w:color="auto"/>
              </w:divBdr>
            </w:div>
            <w:div w:id="2062167667">
              <w:marLeft w:val="0"/>
              <w:marRight w:val="0"/>
              <w:marTop w:val="0"/>
              <w:marBottom w:val="0"/>
              <w:divBdr>
                <w:top w:val="none" w:sz="0" w:space="0" w:color="auto"/>
                <w:left w:val="none" w:sz="0" w:space="0" w:color="auto"/>
                <w:bottom w:val="none" w:sz="0" w:space="0" w:color="auto"/>
                <w:right w:val="none" w:sz="0" w:space="0" w:color="auto"/>
              </w:divBdr>
            </w:div>
            <w:div w:id="145435061">
              <w:marLeft w:val="0"/>
              <w:marRight w:val="0"/>
              <w:marTop w:val="0"/>
              <w:marBottom w:val="0"/>
              <w:divBdr>
                <w:top w:val="none" w:sz="0" w:space="0" w:color="auto"/>
                <w:left w:val="none" w:sz="0" w:space="0" w:color="auto"/>
                <w:bottom w:val="none" w:sz="0" w:space="0" w:color="auto"/>
                <w:right w:val="none" w:sz="0" w:space="0" w:color="auto"/>
              </w:divBdr>
            </w:div>
            <w:div w:id="536048666">
              <w:marLeft w:val="0"/>
              <w:marRight w:val="0"/>
              <w:marTop w:val="0"/>
              <w:marBottom w:val="0"/>
              <w:divBdr>
                <w:top w:val="none" w:sz="0" w:space="0" w:color="auto"/>
                <w:left w:val="none" w:sz="0" w:space="0" w:color="auto"/>
                <w:bottom w:val="none" w:sz="0" w:space="0" w:color="auto"/>
                <w:right w:val="none" w:sz="0" w:space="0" w:color="auto"/>
              </w:divBdr>
            </w:div>
            <w:div w:id="632639353">
              <w:marLeft w:val="0"/>
              <w:marRight w:val="0"/>
              <w:marTop w:val="0"/>
              <w:marBottom w:val="0"/>
              <w:divBdr>
                <w:top w:val="none" w:sz="0" w:space="0" w:color="auto"/>
                <w:left w:val="none" w:sz="0" w:space="0" w:color="auto"/>
                <w:bottom w:val="none" w:sz="0" w:space="0" w:color="auto"/>
                <w:right w:val="none" w:sz="0" w:space="0" w:color="auto"/>
              </w:divBdr>
            </w:div>
            <w:div w:id="1846895171">
              <w:marLeft w:val="0"/>
              <w:marRight w:val="0"/>
              <w:marTop w:val="0"/>
              <w:marBottom w:val="0"/>
              <w:divBdr>
                <w:top w:val="none" w:sz="0" w:space="0" w:color="auto"/>
                <w:left w:val="none" w:sz="0" w:space="0" w:color="auto"/>
                <w:bottom w:val="none" w:sz="0" w:space="0" w:color="auto"/>
                <w:right w:val="none" w:sz="0" w:space="0" w:color="auto"/>
              </w:divBdr>
            </w:div>
            <w:div w:id="1509321146">
              <w:marLeft w:val="0"/>
              <w:marRight w:val="0"/>
              <w:marTop w:val="0"/>
              <w:marBottom w:val="0"/>
              <w:divBdr>
                <w:top w:val="none" w:sz="0" w:space="0" w:color="auto"/>
                <w:left w:val="none" w:sz="0" w:space="0" w:color="auto"/>
                <w:bottom w:val="none" w:sz="0" w:space="0" w:color="auto"/>
                <w:right w:val="none" w:sz="0" w:space="0" w:color="auto"/>
              </w:divBdr>
            </w:div>
            <w:div w:id="446242341">
              <w:marLeft w:val="0"/>
              <w:marRight w:val="0"/>
              <w:marTop w:val="0"/>
              <w:marBottom w:val="0"/>
              <w:divBdr>
                <w:top w:val="none" w:sz="0" w:space="0" w:color="auto"/>
                <w:left w:val="none" w:sz="0" w:space="0" w:color="auto"/>
                <w:bottom w:val="none" w:sz="0" w:space="0" w:color="auto"/>
                <w:right w:val="none" w:sz="0" w:space="0" w:color="auto"/>
              </w:divBdr>
            </w:div>
            <w:div w:id="303003212">
              <w:marLeft w:val="0"/>
              <w:marRight w:val="0"/>
              <w:marTop w:val="0"/>
              <w:marBottom w:val="0"/>
              <w:divBdr>
                <w:top w:val="none" w:sz="0" w:space="0" w:color="auto"/>
                <w:left w:val="none" w:sz="0" w:space="0" w:color="auto"/>
                <w:bottom w:val="none" w:sz="0" w:space="0" w:color="auto"/>
                <w:right w:val="none" w:sz="0" w:space="0" w:color="auto"/>
              </w:divBdr>
            </w:div>
            <w:div w:id="1888443839">
              <w:marLeft w:val="0"/>
              <w:marRight w:val="0"/>
              <w:marTop w:val="0"/>
              <w:marBottom w:val="0"/>
              <w:divBdr>
                <w:top w:val="none" w:sz="0" w:space="0" w:color="auto"/>
                <w:left w:val="none" w:sz="0" w:space="0" w:color="auto"/>
                <w:bottom w:val="none" w:sz="0" w:space="0" w:color="auto"/>
                <w:right w:val="none" w:sz="0" w:space="0" w:color="auto"/>
              </w:divBdr>
            </w:div>
            <w:div w:id="2037652819">
              <w:marLeft w:val="0"/>
              <w:marRight w:val="0"/>
              <w:marTop w:val="0"/>
              <w:marBottom w:val="0"/>
              <w:divBdr>
                <w:top w:val="none" w:sz="0" w:space="0" w:color="auto"/>
                <w:left w:val="none" w:sz="0" w:space="0" w:color="auto"/>
                <w:bottom w:val="none" w:sz="0" w:space="0" w:color="auto"/>
                <w:right w:val="none" w:sz="0" w:space="0" w:color="auto"/>
              </w:divBdr>
            </w:div>
            <w:div w:id="2046438500">
              <w:marLeft w:val="0"/>
              <w:marRight w:val="0"/>
              <w:marTop w:val="0"/>
              <w:marBottom w:val="0"/>
              <w:divBdr>
                <w:top w:val="none" w:sz="0" w:space="0" w:color="auto"/>
                <w:left w:val="none" w:sz="0" w:space="0" w:color="auto"/>
                <w:bottom w:val="none" w:sz="0" w:space="0" w:color="auto"/>
                <w:right w:val="none" w:sz="0" w:space="0" w:color="auto"/>
              </w:divBdr>
            </w:div>
            <w:div w:id="16895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76001">
      <w:bodyDiv w:val="1"/>
      <w:marLeft w:val="0"/>
      <w:marRight w:val="0"/>
      <w:marTop w:val="0"/>
      <w:marBottom w:val="0"/>
      <w:divBdr>
        <w:top w:val="none" w:sz="0" w:space="0" w:color="auto"/>
        <w:left w:val="none" w:sz="0" w:space="0" w:color="auto"/>
        <w:bottom w:val="none" w:sz="0" w:space="0" w:color="auto"/>
        <w:right w:val="none" w:sz="0" w:space="0" w:color="auto"/>
      </w:divBdr>
    </w:div>
    <w:div w:id="395590493">
      <w:bodyDiv w:val="1"/>
      <w:marLeft w:val="0"/>
      <w:marRight w:val="0"/>
      <w:marTop w:val="0"/>
      <w:marBottom w:val="0"/>
      <w:divBdr>
        <w:top w:val="none" w:sz="0" w:space="0" w:color="auto"/>
        <w:left w:val="none" w:sz="0" w:space="0" w:color="auto"/>
        <w:bottom w:val="none" w:sz="0" w:space="0" w:color="auto"/>
        <w:right w:val="none" w:sz="0" w:space="0" w:color="auto"/>
      </w:divBdr>
      <w:divsChild>
        <w:div w:id="869298648">
          <w:marLeft w:val="0"/>
          <w:marRight w:val="0"/>
          <w:marTop w:val="0"/>
          <w:marBottom w:val="0"/>
          <w:divBdr>
            <w:top w:val="none" w:sz="0" w:space="0" w:color="auto"/>
            <w:left w:val="none" w:sz="0" w:space="0" w:color="auto"/>
            <w:bottom w:val="none" w:sz="0" w:space="0" w:color="auto"/>
            <w:right w:val="none" w:sz="0" w:space="0" w:color="auto"/>
          </w:divBdr>
          <w:divsChild>
            <w:div w:id="1754012936">
              <w:marLeft w:val="0"/>
              <w:marRight w:val="0"/>
              <w:marTop w:val="0"/>
              <w:marBottom w:val="0"/>
              <w:divBdr>
                <w:top w:val="none" w:sz="0" w:space="0" w:color="auto"/>
                <w:left w:val="none" w:sz="0" w:space="0" w:color="auto"/>
                <w:bottom w:val="none" w:sz="0" w:space="0" w:color="auto"/>
                <w:right w:val="none" w:sz="0" w:space="0" w:color="auto"/>
              </w:divBdr>
            </w:div>
            <w:div w:id="128229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756533">
      <w:bodyDiv w:val="1"/>
      <w:marLeft w:val="0"/>
      <w:marRight w:val="0"/>
      <w:marTop w:val="0"/>
      <w:marBottom w:val="0"/>
      <w:divBdr>
        <w:top w:val="none" w:sz="0" w:space="0" w:color="auto"/>
        <w:left w:val="none" w:sz="0" w:space="0" w:color="auto"/>
        <w:bottom w:val="none" w:sz="0" w:space="0" w:color="auto"/>
        <w:right w:val="none" w:sz="0" w:space="0" w:color="auto"/>
      </w:divBdr>
      <w:divsChild>
        <w:div w:id="603877985">
          <w:marLeft w:val="0"/>
          <w:marRight w:val="0"/>
          <w:marTop w:val="0"/>
          <w:marBottom w:val="0"/>
          <w:divBdr>
            <w:top w:val="none" w:sz="0" w:space="0" w:color="auto"/>
            <w:left w:val="none" w:sz="0" w:space="0" w:color="auto"/>
            <w:bottom w:val="none" w:sz="0" w:space="0" w:color="auto"/>
            <w:right w:val="none" w:sz="0" w:space="0" w:color="auto"/>
          </w:divBdr>
          <w:divsChild>
            <w:div w:id="1287589432">
              <w:marLeft w:val="0"/>
              <w:marRight w:val="0"/>
              <w:marTop w:val="0"/>
              <w:marBottom w:val="0"/>
              <w:divBdr>
                <w:top w:val="none" w:sz="0" w:space="0" w:color="auto"/>
                <w:left w:val="none" w:sz="0" w:space="0" w:color="auto"/>
                <w:bottom w:val="none" w:sz="0" w:space="0" w:color="auto"/>
                <w:right w:val="none" w:sz="0" w:space="0" w:color="auto"/>
              </w:divBdr>
            </w:div>
            <w:div w:id="340395821">
              <w:marLeft w:val="0"/>
              <w:marRight w:val="0"/>
              <w:marTop w:val="0"/>
              <w:marBottom w:val="0"/>
              <w:divBdr>
                <w:top w:val="none" w:sz="0" w:space="0" w:color="auto"/>
                <w:left w:val="none" w:sz="0" w:space="0" w:color="auto"/>
                <w:bottom w:val="none" w:sz="0" w:space="0" w:color="auto"/>
                <w:right w:val="none" w:sz="0" w:space="0" w:color="auto"/>
              </w:divBdr>
            </w:div>
            <w:div w:id="1632126726">
              <w:marLeft w:val="0"/>
              <w:marRight w:val="0"/>
              <w:marTop w:val="0"/>
              <w:marBottom w:val="0"/>
              <w:divBdr>
                <w:top w:val="none" w:sz="0" w:space="0" w:color="auto"/>
                <w:left w:val="none" w:sz="0" w:space="0" w:color="auto"/>
                <w:bottom w:val="none" w:sz="0" w:space="0" w:color="auto"/>
                <w:right w:val="none" w:sz="0" w:space="0" w:color="auto"/>
              </w:divBdr>
            </w:div>
            <w:div w:id="1070231600">
              <w:marLeft w:val="0"/>
              <w:marRight w:val="0"/>
              <w:marTop w:val="0"/>
              <w:marBottom w:val="0"/>
              <w:divBdr>
                <w:top w:val="none" w:sz="0" w:space="0" w:color="auto"/>
                <w:left w:val="none" w:sz="0" w:space="0" w:color="auto"/>
                <w:bottom w:val="none" w:sz="0" w:space="0" w:color="auto"/>
                <w:right w:val="none" w:sz="0" w:space="0" w:color="auto"/>
              </w:divBdr>
            </w:div>
            <w:div w:id="2101020089">
              <w:marLeft w:val="0"/>
              <w:marRight w:val="0"/>
              <w:marTop w:val="0"/>
              <w:marBottom w:val="0"/>
              <w:divBdr>
                <w:top w:val="none" w:sz="0" w:space="0" w:color="auto"/>
                <w:left w:val="none" w:sz="0" w:space="0" w:color="auto"/>
                <w:bottom w:val="none" w:sz="0" w:space="0" w:color="auto"/>
                <w:right w:val="none" w:sz="0" w:space="0" w:color="auto"/>
              </w:divBdr>
            </w:div>
            <w:div w:id="398795578">
              <w:marLeft w:val="0"/>
              <w:marRight w:val="0"/>
              <w:marTop w:val="0"/>
              <w:marBottom w:val="0"/>
              <w:divBdr>
                <w:top w:val="none" w:sz="0" w:space="0" w:color="auto"/>
                <w:left w:val="none" w:sz="0" w:space="0" w:color="auto"/>
                <w:bottom w:val="none" w:sz="0" w:space="0" w:color="auto"/>
                <w:right w:val="none" w:sz="0" w:space="0" w:color="auto"/>
              </w:divBdr>
            </w:div>
            <w:div w:id="176314230">
              <w:marLeft w:val="0"/>
              <w:marRight w:val="0"/>
              <w:marTop w:val="0"/>
              <w:marBottom w:val="0"/>
              <w:divBdr>
                <w:top w:val="none" w:sz="0" w:space="0" w:color="auto"/>
                <w:left w:val="none" w:sz="0" w:space="0" w:color="auto"/>
                <w:bottom w:val="none" w:sz="0" w:space="0" w:color="auto"/>
                <w:right w:val="none" w:sz="0" w:space="0" w:color="auto"/>
              </w:divBdr>
            </w:div>
            <w:div w:id="208090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120698">
      <w:bodyDiv w:val="1"/>
      <w:marLeft w:val="0"/>
      <w:marRight w:val="0"/>
      <w:marTop w:val="0"/>
      <w:marBottom w:val="0"/>
      <w:divBdr>
        <w:top w:val="none" w:sz="0" w:space="0" w:color="auto"/>
        <w:left w:val="none" w:sz="0" w:space="0" w:color="auto"/>
        <w:bottom w:val="none" w:sz="0" w:space="0" w:color="auto"/>
        <w:right w:val="none" w:sz="0" w:space="0" w:color="auto"/>
      </w:divBdr>
    </w:div>
    <w:div w:id="490293000">
      <w:bodyDiv w:val="1"/>
      <w:marLeft w:val="0"/>
      <w:marRight w:val="0"/>
      <w:marTop w:val="0"/>
      <w:marBottom w:val="0"/>
      <w:divBdr>
        <w:top w:val="none" w:sz="0" w:space="0" w:color="auto"/>
        <w:left w:val="none" w:sz="0" w:space="0" w:color="auto"/>
        <w:bottom w:val="none" w:sz="0" w:space="0" w:color="auto"/>
        <w:right w:val="none" w:sz="0" w:space="0" w:color="auto"/>
      </w:divBdr>
    </w:div>
    <w:div w:id="522596369">
      <w:bodyDiv w:val="1"/>
      <w:marLeft w:val="0"/>
      <w:marRight w:val="0"/>
      <w:marTop w:val="0"/>
      <w:marBottom w:val="0"/>
      <w:divBdr>
        <w:top w:val="none" w:sz="0" w:space="0" w:color="auto"/>
        <w:left w:val="none" w:sz="0" w:space="0" w:color="auto"/>
        <w:bottom w:val="none" w:sz="0" w:space="0" w:color="auto"/>
        <w:right w:val="none" w:sz="0" w:space="0" w:color="auto"/>
      </w:divBdr>
      <w:divsChild>
        <w:div w:id="1184395636">
          <w:marLeft w:val="0"/>
          <w:marRight w:val="0"/>
          <w:marTop w:val="0"/>
          <w:marBottom w:val="0"/>
          <w:divBdr>
            <w:top w:val="none" w:sz="0" w:space="0" w:color="auto"/>
            <w:left w:val="none" w:sz="0" w:space="0" w:color="auto"/>
            <w:bottom w:val="none" w:sz="0" w:space="0" w:color="auto"/>
            <w:right w:val="none" w:sz="0" w:space="0" w:color="auto"/>
          </w:divBdr>
          <w:divsChild>
            <w:div w:id="242955120">
              <w:marLeft w:val="0"/>
              <w:marRight w:val="0"/>
              <w:marTop w:val="0"/>
              <w:marBottom w:val="0"/>
              <w:divBdr>
                <w:top w:val="none" w:sz="0" w:space="0" w:color="auto"/>
                <w:left w:val="none" w:sz="0" w:space="0" w:color="auto"/>
                <w:bottom w:val="none" w:sz="0" w:space="0" w:color="auto"/>
                <w:right w:val="none" w:sz="0" w:space="0" w:color="auto"/>
              </w:divBdr>
            </w:div>
            <w:div w:id="2039815850">
              <w:marLeft w:val="0"/>
              <w:marRight w:val="0"/>
              <w:marTop w:val="0"/>
              <w:marBottom w:val="0"/>
              <w:divBdr>
                <w:top w:val="none" w:sz="0" w:space="0" w:color="auto"/>
                <w:left w:val="none" w:sz="0" w:space="0" w:color="auto"/>
                <w:bottom w:val="none" w:sz="0" w:space="0" w:color="auto"/>
                <w:right w:val="none" w:sz="0" w:space="0" w:color="auto"/>
              </w:divBdr>
            </w:div>
            <w:div w:id="1625578657">
              <w:marLeft w:val="0"/>
              <w:marRight w:val="0"/>
              <w:marTop w:val="0"/>
              <w:marBottom w:val="0"/>
              <w:divBdr>
                <w:top w:val="none" w:sz="0" w:space="0" w:color="auto"/>
                <w:left w:val="none" w:sz="0" w:space="0" w:color="auto"/>
                <w:bottom w:val="none" w:sz="0" w:space="0" w:color="auto"/>
                <w:right w:val="none" w:sz="0" w:space="0" w:color="auto"/>
              </w:divBdr>
            </w:div>
            <w:div w:id="585188765">
              <w:marLeft w:val="0"/>
              <w:marRight w:val="0"/>
              <w:marTop w:val="0"/>
              <w:marBottom w:val="0"/>
              <w:divBdr>
                <w:top w:val="none" w:sz="0" w:space="0" w:color="auto"/>
                <w:left w:val="none" w:sz="0" w:space="0" w:color="auto"/>
                <w:bottom w:val="none" w:sz="0" w:space="0" w:color="auto"/>
                <w:right w:val="none" w:sz="0" w:space="0" w:color="auto"/>
              </w:divBdr>
            </w:div>
            <w:div w:id="926810420">
              <w:marLeft w:val="0"/>
              <w:marRight w:val="0"/>
              <w:marTop w:val="0"/>
              <w:marBottom w:val="0"/>
              <w:divBdr>
                <w:top w:val="none" w:sz="0" w:space="0" w:color="auto"/>
                <w:left w:val="none" w:sz="0" w:space="0" w:color="auto"/>
                <w:bottom w:val="none" w:sz="0" w:space="0" w:color="auto"/>
                <w:right w:val="none" w:sz="0" w:space="0" w:color="auto"/>
              </w:divBdr>
            </w:div>
            <w:div w:id="1081759624">
              <w:marLeft w:val="0"/>
              <w:marRight w:val="0"/>
              <w:marTop w:val="0"/>
              <w:marBottom w:val="0"/>
              <w:divBdr>
                <w:top w:val="none" w:sz="0" w:space="0" w:color="auto"/>
                <w:left w:val="none" w:sz="0" w:space="0" w:color="auto"/>
                <w:bottom w:val="none" w:sz="0" w:space="0" w:color="auto"/>
                <w:right w:val="none" w:sz="0" w:space="0" w:color="auto"/>
              </w:divBdr>
            </w:div>
            <w:div w:id="631130611">
              <w:marLeft w:val="0"/>
              <w:marRight w:val="0"/>
              <w:marTop w:val="0"/>
              <w:marBottom w:val="0"/>
              <w:divBdr>
                <w:top w:val="none" w:sz="0" w:space="0" w:color="auto"/>
                <w:left w:val="none" w:sz="0" w:space="0" w:color="auto"/>
                <w:bottom w:val="none" w:sz="0" w:space="0" w:color="auto"/>
                <w:right w:val="none" w:sz="0" w:space="0" w:color="auto"/>
              </w:divBdr>
            </w:div>
            <w:div w:id="20472539">
              <w:marLeft w:val="0"/>
              <w:marRight w:val="0"/>
              <w:marTop w:val="0"/>
              <w:marBottom w:val="0"/>
              <w:divBdr>
                <w:top w:val="none" w:sz="0" w:space="0" w:color="auto"/>
                <w:left w:val="none" w:sz="0" w:space="0" w:color="auto"/>
                <w:bottom w:val="none" w:sz="0" w:space="0" w:color="auto"/>
                <w:right w:val="none" w:sz="0" w:space="0" w:color="auto"/>
              </w:divBdr>
            </w:div>
            <w:div w:id="573054183">
              <w:marLeft w:val="0"/>
              <w:marRight w:val="0"/>
              <w:marTop w:val="0"/>
              <w:marBottom w:val="0"/>
              <w:divBdr>
                <w:top w:val="none" w:sz="0" w:space="0" w:color="auto"/>
                <w:left w:val="none" w:sz="0" w:space="0" w:color="auto"/>
                <w:bottom w:val="none" w:sz="0" w:space="0" w:color="auto"/>
                <w:right w:val="none" w:sz="0" w:space="0" w:color="auto"/>
              </w:divBdr>
            </w:div>
            <w:div w:id="1825589224">
              <w:marLeft w:val="0"/>
              <w:marRight w:val="0"/>
              <w:marTop w:val="0"/>
              <w:marBottom w:val="0"/>
              <w:divBdr>
                <w:top w:val="none" w:sz="0" w:space="0" w:color="auto"/>
                <w:left w:val="none" w:sz="0" w:space="0" w:color="auto"/>
                <w:bottom w:val="none" w:sz="0" w:space="0" w:color="auto"/>
                <w:right w:val="none" w:sz="0" w:space="0" w:color="auto"/>
              </w:divBdr>
            </w:div>
            <w:div w:id="675889061">
              <w:marLeft w:val="0"/>
              <w:marRight w:val="0"/>
              <w:marTop w:val="0"/>
              <w:marBottom w:val="0"/>
              <w:divBdr>
                <w:top w:val="none" w:sz="0" w:space="0" w:color="auto"/>
                <w:left w:val="none" w:sz="0" w:space="0" w:color="auto"/>
                <w:bottom w:val="none" w:sz="0" w:space="0" w:color="auto"/>
                <w:right w:val="none" w:sz="0" w:space="0" w:color="auto"/>
              </w:divBdr>
            </w:div>
            <w:div w:id="972517457">
              <w:marLeft w:val="0"/>
              <w:marRight w:val="0"/>
              <w:marTop w:val="0"/>
              <w:marBottom w:val="0"/>
              <w:divBdr>
                <w:top w:val="none" w:sz="0" w:space="0" w:color="auto"/>
                <w:left w:val="none" w:sz="0" w:space="0" w:color="auto"/>
                <w:bottom w:val="none" w:sz="0" w:space="0" w:color="auto"/>
                <w:right w:val="none" w:sz="0" w:space="0" w:color="auto"/>
              </w:divBdr>
            </w:div>
            <w:div w:id="2143888032">
              <w:marLeft w:val="0"/>
              <w:marRight w:val="0"/>
              <w:marTop w:val="0"/>
              <w:marBottom w:val="0"/>
              <w:divBdr>
                <w:top w:val="none" w:sz="0" w:space="0" w:color="auto"/>
                <w:left w:val="none" w:sz="0" w:space="0" w:color="auto"/>
                <w:bottom w:val="none" w:sz="0" w:space="0" w:color="auto"/>
                <w:right w:val="none" w:sz="0" w:space="0" w:color="auto"/>
              </w:divBdr>
            </w:div>
            <w:div w:id="1928612420">
              <w:marLeft w:val="0"/>
              <w:marRight w:val="0"/>
              <w:marTop w:val="0"/>
              <w:marBottom w:val="0"/>
              <w:divBdr>
                <w:top w:val="none" w:sz="0" w:space="0" w:color="auto"/>
                <w:left w:val="none" w:sz="0" w:space="0" w:color="auto"/>
                <w:bottom w:val="none" w:sz="0" w:space="0" w:color="auto"/>
                <w:right w:val="none" w:sz="0" w:space="0" w:color="auto"/>
              </w:divBdr>
            </w:div>
            <w:div w:id="580992641">
              <w:marLeft w:val="0"/>
              <w:marRight w:val="0"/>
              <w:marTop w:val="0"/>
              <w:marBottom w:val="0"/>
              <w:divBdr>
                <w:top w:val="none" w:sz="0" w:space="0" w:color="auto"/>
                <w:left w:val="none" w:sz="0" w:space="0" w:color="auto"/>
                <w:bottom w:val="none" w:sz="0" w:space="0" w:color="auto"/>
                <w:right w:val="none" w:sz="0" w:space="0" w:color="auto"/>
              </w:divBdr>
            </w:div>
            <w:div w:id="91056395">
              <w:marLeft w:val="0"/>
              <w:marRight w:val="0"/>
              <w:marTop w:val="0"/>
              <w:marBottom w:val="0"/>
              <w:divBdr>
                <w:top w:val="none" w:sz="0" w:space="0" w:color="auto"/>
                <w:left w:val="none" w:sz="0" w:space="0" w:color="auto"/>
                <w:bottom w:val="none" w:sz="0" w:space="0" w:color="auto"/>
                <w:right w:val="none" w:sz="0" w:space="0" w:color="auto"/>
              </w:divBdr>
            </w:div>
            <w:div w:id="2138715052">
              <w:marLeft w:val="0"/>
              <w:marRight w:val="0"/>
              <w:marTop w:val="0"/>
              <w:marBottom w:val="0"/>
              <w:divBdr>
                <w:top w:val="none" w:sz="0" w:space="0" w:color="auto"/>
                <w:left w:val="none" w:sz="0" w:space="0" w:color="auto"/>
                <w:bottom w:val="none" w:sz="0" w:space="0" w:color="auto"/>
                <w:right w:val="none" w:sz="0" w:space="0" w:color="auto"/>
              </w:divBdr>
            </w:div>
            <w:div w:id="1654143770">
              <w:marLeft w:val="0"/>
              <w:marRight w:val="0"/>
              <w:marTop w:val="0"/>
              <w:marBottom w:val="0"/>
              <w:divBdr>
                <w:top w:val="none" w:sz="0" w:space="0" w:color="auto"/>
                <w:left w:val="none" w:sz="0" w:space="0" w:color="auto"/>
                <w:bottom w:val="none" w:sz="0" w:space="0" w:color="auto"/>
                <w:right w:val="none" w:sz="0" w:space="0" w:color="auto"/>
              </w:divBdr>
            </w:div>
            <w:div w:id="1886526547">
              <w:marLeft w:val="0"/>
              <w:marRight w:val="0"/>
              <w:marTop w:val="0"/>
              <w:marBottom w:val="0"/>
              <w:divBdr>
                <w:top w:val="none" w:sz="0" w:space="0" w:color="auto"/>
                <w:left w:val="none" w:sz="0" w:space="0" w:color="auto"/>
                <w:bottom w:val="none" w:sz="0" w:space="0" w:color="auto"/>
                <w:right w:val="none" w:sz="0" w:space="0" w:color="auto"/>
              </w:divBdr>
            </w:div>
            <w:div w:id="445320372">
              <w:marLeft w:val="0"/>
              <w:marRight w:val="0"/>
              <w:marTop w:val="0"/>
              <w:marBottom w:val="0"/>
              <w:divBdr>
                <w:top w:val="none" w:sz="0" w:space="0" w:color="auto"/>
                <w:left w:val="none" w:sz="0" w:space="0" w:color="auto"/>
                <w:bottom w:val="none" w:sz="0" w:space="0" w:color="auto"/>
                <w:right w:val="none" w:sz="0" w:space="0" w:color="auto"/>
              </w:divBdr>
            </w:div>
            <w:div w:id="1756974514">
              <w:marLeft w:val="0"/>
              <w:marRight w:val="0"/>
              <w:marTop w:val="0"/>
              <w:marBottom w:val="0"/>
              <w:divBdr>
                <w:top w:val="none" w:sz="0" w:space="0" w:color="auto"/>
                <w:left w:val="none" w:sz="0" w:space="0" w:color="auto"/>
                <w:bottom w:val="none" w:sz="0" w:space="0" w:color="auto"/>
                <w:right w:val="none" w:sz="0" w:space="0" w:color="auto"/>
              </w:divBdr>
            </w:div>
            <w:div w:id="1217857496">
              <w:marLeft w:val="0"/>
              <w:marRight w:val="0"/>
              <w:marTop w:val="0"/>
              <w:marBottom w:val="0"/>
              <w:divBdr>
                <w:top w:val="none" w:sz="0" w:space="0" w:color="auto"/>
                <w:left w:val="none" w:sz="0" w:space="0" w:color="auto"/>
                <w:bottom w:val="none" w:sz="0" w:space="0" w:color="auto"/>
                <w:right w:val="none" w:sz="0" w:space="0" w:color="auto"/>
              </w:divBdr>
            </w:div>
            <w:div w:id="1830362793">
              <w:marLeft w:val="0"/>
              <w:marRight w:val="0"/>
              <w:marTop w:val="0"/>
              <w:marBottom w:val="0"/>
              <w:divBdr>
                <w:top w:val="none" w:sz="0" w:space="0" w:color="auto"/>
                <w:left w:val="none" w:sz="0" w:space="0" w:color="auto"/>
                <w:bottom w:val="none" w:sz="0" w:space="0" w:color="auto"/>
                <w:right w:val="none" w:sz="0" w:space="0" w:color="auto"/>
              </w:divBdr>
            </w:div>
            <w:div w:id="1077245887">
              <w:marLeft w:val="0"/>
              <w:marRight w:val="0"/>
              <w:marTop w:val="0"/>
              <w:marBottom w:val="0"/>
              <w:divBdr>
                <w:top w:val="none" w:sz="0" w:space="0" w:color="auto"/>
                <w:left w:val="none" w:sz="0" w:space="0" w:color="auto"/>
                <w:bottom w:val="none" w:sz="0" w:space="0" w:color="auto"/>
                <w:right w:val="none" w:sz="0" w:space="0" w:color="auto"/>
              </w:divBdr>
            </w:div>
            <w:div w:id="17034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89489">
      <w:bodyDiv w:val="1"/>
      <w:marLeft w:val="0"/>
      <w:marRight w:val="0"/>
      <w:marTop w:val="0"/>
      <w:marBottom w:val="0"/>
      <w:divBdr>
        <w:top w:val="none" w:sz="0" w:space="0" w:color="auto"/>
        <w:left w:val="none" w:sz="0" w:space="0" w:color="auto"/>
        <w:bottom w:val="none" w:sz="0" w:space="0" w:color="auto"/>
        <w:right w:val="none" w:sz="0" w:space="0" w:color="auto"/>
      </w:divBdr>
    </w:div>
    <w:div w:id="565070788">
      <w:bodyDiv w:val="1"/>
      <w:marLeft w:val="0"/>
      <w:marRight w:val="0"/>
      <w:marTop w:val="0"/>
      <w:marBottom w:val="0"/>
      <w:divBdr>
        <w:top w:val="none" w:sz="0" w:space="0" w:color="auto"/>
        <w:left w:val="none" w:sz="0" w:space="0" w:color="auto"/>
        <w:bottom w:val="none" w:sz="0" w:space="0" w:color="auto"/>
        <w:right w:val="none" w:sz="0" w:space="0" w:color="auto"/>
      </w:divBdr>
      <w:divsChild>
        <w:div w:id="1775707106">
          <w:marLeft w:val="0"/>
          <w:marRight w:val="0"/>
          <w:marTop w:val="0"/>
          <w:marBottom w:val="0"/>
          <w:divBdr>
            <w:top w:val="none" w:sz="0" w:space="0" w:color="auto"/>
            <w:left w:val="none" w:sz="0" w:space="0" w:color="auto"/>
            <w:bottom w:val="none" w:sz="0" w:space="0" w:color="auto"/>
            <w:right w:val="none" w:sz="0" w:space="0" w:color="auto"/>
          </w:divBdr>
          <w:divsChild>
            <w:div w:id="540635564">
              <w:marLeft w:val="0"/>
              <w:marRight w:val="0"/>
              <w:marTop w:val="0"/>
              <w:marBottom w:val="0"/>
              <w:divBdr>
                <w:top w:val="none" w:sz="0" w:space="0" w:color="auto"/>
                <w:left w:val="none" w:sz="0" w:space="0" w:color="auto"/>
                <w:bottom w:val="none" w:sz="0" w:space="0" w:color="auto"/>
                <w:right w:val="none" w:sz="0" w:space="0" w:color="auto"/>
              </w:divBdr>
            </w:div>
            <w:div w:id="1925336462">
              <w:marLeft w:val="0"/>
              <w:marRight w:val="0"/>
              <w:marTop w:val="0"/>
              <w:marBottom w:val="0"/>
              <w:divBdr>
                <w:top w:val="none" w:sz="0" w:space="0" w:color="auto"/>
                <w:left w:val="none" w:sz="0" w:space="0" w:color="auto"/>
                <w:bottom w:val="none" w:sz="0" w:space="0" w:color="auto"/>
                <w:right w:val="none" w:sz="0" w:space="0" w:color="auto"/>
              </w:divBdr>
            </w:div>
            <w:div w:id="1621957995">
              <w:marLeft w:val="0"/>
              <w:marRight w:val="0"/>
              <w:marTop w:val="0"/>
              <w:marBottom w:val="0"/>
              <w:divBdr>
                <w:top w:val="none" w:sz="0" w:space="0" w:color="auto"/>
                <w:left w:val="none" w:sz="0" w:space="0" w:color="auto"/>
                <w:bottom w:val="none" w:sz="0" w:space="0" w:color="auto"/>
                <w:right w:val="none" w:sz="0" w:space="0" w:color="auto"/>
              </w:divBdr>
            </w:div>
            <w:div w:id="381028950">
              <w:marLeft w:val="0"/>
              <w:marRight w:val="0"/>
              <w:marTop w:val="0"/>
              <w:marBottom w:val="0"/>
              <w:divBdr>
                <w:top w:val="none" w:sz="0" w:space="0" w:color="auto"/>
                <w:left w:val="none" w:sz="0" w:space="0" w:color="auto"/>
                <w:bottom w:val="none" w:sz="0" w:space="0" w:color="auto"/>
                <w:right w:val="none" w:sz="0" w:space="0" w:color="auto"/>
              </w:divBdr>
            </w:div>
            <w:div w:id="14155871">
              <w:marLeft w:val="0"/>
              <w:marRight w:val="0"/>
              <w:marTop w:val="0"/>
              <w:marBottom w:val="0"/>
              <w:divBdr>
                <w:top w:val="none" w:sz="0" w:space="0" w:color="auto"/>
                <w:left w:val="none" w:sz="0" w:space="0" w:color="auto"/>
                <w:bottom w:val="none" w:sz="0" w:space="0" w:color="auto"/>
                <w:right w:val="none" w:sz="0" w:space="0" w:color="auto"/>
              </w:divBdr>
            </w:div>
            <w:div w:id="1174878051">
              <w:marLeft w:val="0"/>
              <w:marRight w:val="0"/>
              <w:marTop w:val="0"/>
              <w:marBottom w:val="0"/>
              <w:divBdr>
                <w:top w:val="none" w:sz="0" w:space="0" w:color="auto"/>
                <w:left w:val="none" w:sz="0" w:space="0" w:color="auto"/>
                <w:bottom w:val="none" w:sz="0" w:space="0" w:color="auto"/>
                <w:right w:val="none" w:sz="0" w:space="0" w:color="auto"/>
              </w:divBdr>
            </w:div>
            <w:div w:id="1896045279">
              <w:marLeft w:val="0"/>
              <w:marRight w:val="0"/>
              <w:marTop w:val="0"/>
              <w:marBottom w:val="0"/>
              <w:divBdr>
                <w:top w:val="none" w:sz="0" w:space="0" w:color="auto"/>
                <w:left w:val="none" w:sz="0" w:space="0" w:color="auto"/>
                <w:bottom w:val="none" w:sz="0" w:space="0" w:color="auto"/>
                <w:right w:val="none" w:sz="0" w:space="0" w:color="auto"/>
              </w:divBdr>
            </w:div>
            <w:div w:id="987245840">
              <w:marLeft w:val="0"/>
              <w:marRight w:val="0"/>
              <w:marTop w:val="0"/>
              <w:marBottom w:val="0"/>
              <w:divBdr>
                <w:top w:val="none" w:sz="0" w:space="0" w:color="auto"/>
                <w:left w:val="none" w:sz="0" w:space="0" w:color="auto"/>
                <w:bottom w:val="none" w:sz="0" w:space="0" w:color="auto"/>
                <w:right w:val="none" w:sz="0" w:space="0" w:color="auto"/>
              </w:divBdr>
            </w:div>
            <w:div w:id="1311402017">
              <w:marLeft w:val="0"/>
              <w:marRight w:val="0"/>
              <w:marTop w:val="0"/>
              <w:marBottom w:val="0"/>
              <w:divBdr>
                <w:top w:val="none" w:sz="0" w:space="0" w:color="auto"/>
                <w:left w:val="none" w:sz="0" w:space="0" w:color="auto"/>
                <w:bottom w:val="none" w:sz="0" w:space="0" w:color="auto"/>
                <w:right w:val="none" w:sz="0" w:space="0" w:color="auto"/>
              </w:divBdr>
            </w:div>
            <w:div w:id="1585870379">
              <w:marLeft w:val="0"/>
              <w:marRight w:val="0"/>
              <w:marTop w:val="0"/>
              <w:marBottom w:val="0"/>
              <w:divBdr>
                <w:top w:val="none" w:sz="0" w:space="0" w:color="auto"/>
                <w:left w:val="none" w:sz="0" w:space="0" w:color="auto"/>
                <w:bottom w:val="none" w:sz="0" w:space="0" w:color="auto"/>
                <w:right w:val="none" w:sz="0" w:space="0" w:color="auto"/>
              </w:divBdr>
            </w:div>
            <w:div w:id="20706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19781">
      <w:bodyDiv w:val="1"/>
      <w:marLeft w:val="0"/>
      <w:marRight w:val="0"/>
      <w:marTop w:val="0"/>
      <w:marBottom w:val="0"/>
      <w:divBdr>
        <w:top w:val="none" w:sz="0" w:space="0" w:color="auto"/>
        <w:left w:val="none" w:sz="0" w:space="0" w:color="auto"/>
        <w:bottom w:val="none" w:sz="0" w:space="0" w:color="auto"/>
        <w:right w:val="none" w:sz="0" w:space="0" w:color="auto"/>
      </w:divBdr>
      <w:divsChild>
        <w:div w:id="1331592769">
          <w:marLeft w:val="0"/>
          <w:marRight w:val="0"/>
          <w:marTop w:val="0"/>
          <w:marBottom w:val="0"/>
          <w:divBdr>
            <w:top w:val="none" w:sz="0" w:space="0" w:color="auto"/>
            <w:left w:val="none" w:sz="0" w:space="0" w:color="auto"/>
            <w:bottom w:val="none" w:sz="0" w:space="0" w:color="auto"/>
            <w:right w:val="none" w:sz="0" w:space="0" w:color="auto"/>
          </w:divBdr>
          <w:divsChild>
            <w:div w:id="444693159">
              <w:marLeft w:val="0"/>
              <w:marRight w:val="0"/>
              <w:marTop w:val="0"/>
              <w:marBottom w:val="0"/>
              <w:divBdr>
                <w:top w:val="none" w:sz="0" w:space="0" w:color="auto"/>
                <w:left w:val="none" w:sz="0" w:space="0" w:color="auto"/>
                <w:bottom w:val="none" w:sz="0" w:space="0" w:color="auto"/>
                <w:right w:val="none" w:sz="0" w:space="0" w:color="auto"/>
              </w:divBdr>
            </w:div>
            <w:div w:id="2077507525">
              <w:marLeft w:val="0"/>
              <w:marRight w:val="0"/>
              <w:marTop w:val="0"/>
              <w:marBottom w:val="0"/>
              <w:divBdr>
                <w:top w:val="none" w:sz="0" w:space="0" w:color="auto"/>
                <w:left w:val="none" w:sz="0" w:space="0" w:color="auto"/>
                <w:bottom w:val="none" w:sz="0" w:space="0" w:color="auto"/>
                <w:right w:val="none" w:sz="0" w:space="0" w:color="auto"/>
              </w:divBdr>
            </w:div>
            <w:div w:id="1970277553">
              <w:marLeft w:val="0"/>
              <w:marRight w:val="0"/>
              <w:marTop w:val="0"/>
              <w:marBottom w:val="0"/>
              <w:divBdr>
                <w:top w:val="none" w:sz="0" w:space="0" w:color="auto"/>
                <w:left w:val="none" w:sz="0" w:space="0" w:color="auto"/>
                <w:bottom w:val="none" w:sz="0" w:space="0" w:color="auto"/>
                <w:right w:val="none" w:sz="0" w:space="0" w:color="auto"/>
              </w:divBdr>
            </w:div>
            <w:div w:id="1574272142">
              <w:marLeft w:val="0"/>
              <w:marRight w:val="0"/>
              <w:marTop w:val="0"/>
              <w:marBottom w:val="0"/>
              <w:divBdr>
                <w:top w:val="none" w:sz="0" w:space="0" w:color="auto"/>
                <w:left w:val="none" w:sz="0" w:space="0" w:color="auto"/>
                <w:bottom w:val="none" w:sz="0" w:space="0" w:color="auto"/>
                <w:right w:val="none" w:sz="0" w:space="0" w:color="auto"/>
              </w:divBdr>
            </w:div>
            <w:div w:id="1945460255">
              <w:marLeft w:val="0"/>
              <w:marRight w:val="0"/>
              <w:marTop w:val="0"/>
              <w:marBottom w:val="0"/>
              <w:divBdr>
                <w:top w:val="none" w:sz="0" w:space="0" w:color="auto"/>
                <w:left w:val="none" w:sz="0" w:space="0" w:color="auto"/>
                <w:bottom w:val="none" w:sz="0" w:space="0" w:color="auto"/>
                <w:right w:val="none" w:sz="0" w:space="0" w:color="auto"/>
              </w:divBdr>
            </w:div>
            <w:div w:id="1684431692">
              <w:marLeft w:val="0"/>
              <w:marRight w:val="0"/>
              <w:marTop w:val="0"/>
              <w:marBottom w:val="0"/>
              <w:divBdr>
                <w:top w:val="none" w:sz="0" w:space="0" w:color="auto"/>
                <w:left w:val="none" w:sz="0" w:space="0" w:color="auto"/>
                <w:bottom w:val="none" w:sz="0" w:space="0" w:color="auto"/>
                <w:right w:val="none" w:sz="0" w:space="0" w:color="auto"/>
              </w:divBdr>
            </w:div>
            <w:div w:id="249512785">
              <w:marLeft w:val="0"/>
              <w:marRight w:val="0"/>
              <w:marTop w:val="0"/>
              <w:marBottom w:val="0"/>
              <w:divBdr>
                <w:top w:val="none" w:sz="0" w:space="0" w:color="auto"/>
                <w:left w:val="none" w:sz="0" w:space="0" w:color="auto"/>
                <w:bottom w:val="none" w:sz="0" w:space="0" w:color="auto"/>
                <w:right w:val="none" w:sz="0" w:space="0" w:color="auto"/>
              </w:divBdr>
            </w:div>
            <w:div w:id="535974278">
              <w:marLeft w:val="0"/>
              <w:marRight w:val="0"/>
              <w:marTop w:val="0"/>
              <w:marBottom w:val="0"/>
              <w:divBdr>
                <w:top w:val="none" w:sz="0" w:space="0" w:color="auto"/>
                <w:left w:val="none" w:sz="0" w:space="0" w:color="auto"/>
                <w:bottom w:val="none" w:sz="0" w:space="0" w:color="auto"/>
                <w:right w:val="none" w:sz="0" w:space="0" w:color="auto"/>
              </w:divBdr>
            </w:div>
            <w:div w:id="83958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31607">
      <w:bodyDiv w:val="1"/>
      <w:marLeft w:val="0"/>
      <w:marRight w:val="0"/>
      <w:marTop w:val="0"/>
      <w:marBottom w:val="0"/>
      <w:divBdr>
        <w:top w:val="none" w:sz="0" w:space="0" w:color="auto"/>
        <w:left w:val="none" w:sz="0" w:space="0" w:color="auto"/>
        <w:bottom w:val="none" w:sz="0" w:space="0" w:color="auto"/>
        <w:right w:val="none" w:sz="0" w:space="0" w:color="auto"/>
      </w:divBdr>
      <w:divsChild>
        <w:div w:id="1659185753">
          <w:marLeft w:val="0"/>
          <w:marRight w:val="0"/>
          <w:marTop w:val="0"/>
          <w:marBottom w:val="0"/>
          <w:divBdr>
            <w:top w:val="none" w:sz="0" w:space="0" w:color="auto"/>
            <w:left w:val="none" w:sz="0" w:space="0" w:color="auto"/>
            <w:bottom w:val="none" w:sz="0" w:space="0" w:color="auto"/>
            <w:right w:val="none" w:sz="0" w:space="0" w:color="auto"/>
          </w:divBdr>
          <w:divsChild>
            <w:div w:id="1403941057">
              <w:marLeft w:val="0"/>
              <w:marRight w:val="0"/>
              <w:marTop w:val="0"/>
              <w:marBottom w:val="0"/>
              <w:divBdr>
                <w:top w:val="none" w:sz="0" w:space="0" w:color="auto"/>
                <w:left w:val="none" w:sz="0" w:space="0" w:color="auto"/>
                <w:bottom w:val="none" w:sz="0" w:space="0" w:color="auto"/>
                <w:right w:val="none" w:sz="0" w:space="0" w:color="auto"/>
              </w:divBdr>
            </w:div>
            <w:div w:id="1285888731">
              <w:marLeft w:val="0"/>
              <w:marRight w:val="0"/>
              <w:marTop w:val="0"/>
              <w:marBottom w:val="0"/>
              <w:divBdr>
                <w:top w:val="none" w:sz="0" w:space="0" w:color="auto"/>
                <w:left w:val="none" w:sz="0" w:space="0" w:color="auto"/>
                <w:bottom w:val="none" w:sz="0" w:space="0" w:color="auto"/>
                <w:right w:val="none" w:sz="0" w:space="0" w:color="auto"/>
              </w:divBdr>
            </w:div>
            <w:div w:id="1655914291">
              <w:marLeft w:val="0"/>
              <w:marRight w:val="0"/>
              <w:marTop w:val="0"/>
              <w:marBottom w:val="0"/>
              <w:divBdr>
                <w:top w:val="none" w:sz="0" w:space="0" w:color="auto"/>
                <w:left w:val="none" w:sz="0" w:space="0" w:color="auto"/>
                <w:bottom w:val="none" w:sz="0" w:space="0" w:color="auto"/>
                <w:right w:val="none" w:sz="0" w:space="0" w:color="auto"/>
              </w:divBdr>
            </w:div>
            <w:div w:id="670721809">
              <w:marLeft w:val="0"/>
              <w:marRight w:val="0"/>
              <w:marTop w:val="0"/>
              <w:marBottom w:val="0"/>
              <w:divBdr>
                <w:top w:val="none" w:sz="0" w:space="0" w:color="auto"/>
                <w:left w:val="none" w:sz="0" w:space="0" w:color="auto"/>
                <w:bottom w:val="none" w:sz="0" w:space="0" w:color="auto"/>
                <w:right w:val="none" w:sz="0" w:space="0" w:color="auto"/>
              </w:divBdr>
            </w:div>
            <w:div w:id="475611663">
              <w:marLeft w:val="0"/>
              <w:marRight w:val="0"/>
              <w:marTop w:val="0"/>
              <w:marBottom w:val="0"/>
              <w:divBdr>
                <w:top w:val="none" w:sz="0" w:space="0" w:color="auto"/>
                <w:left w:val="none" w:sz="0" w:space="0" w:color="auto"/>
                <w:bottom w:val="none" w:sz="0" w:space="0" w:color="auto"/>
                <w:right w:val="none" w:sz="0" w:space="0" w:color="auto"/>
              </w:divBdr>
            </w:div>
            <w:div w:id="1117718373">
              <w:marLeft w:val="0"/>
              <w:marRight w:val="0"/>
              <w:marTop w:val="0"/>
              <w:marBottom w:val="0"/>
              <w:divBdr>
                <w:top w:val="none" w:sz="0" w:space="0" w:color="auto"/>
                <w:left w:val="none" w:sz="0" w:space="0" w:color="auto"/>
                <w:bottom w:val="none" w:sz="0" w:space="0" w:color="auto"/>
                <w:right w:val="none" w:sz="0" w:space="0" w:color="auto"/>
              </w:divBdr>
            </w:div>
            <w:div w:id="893781611">
              <w:marLeft w:val="0"/>
              <w:marRight w:val="0"/>
              <w:marTop w:val="0"/>
              <w:marBottom w:val="0"/>
              <w:divBdr>
                <w:top w:val="none" w:sz="0" w:space="0" w:color="auto"/>
                <w:left w:val="none" w:sz="0" w:space="0" w:color="auto"/>
                <w:bottom w:val="none" w:sz="0" w:space="0" w:color="auto"/>
                <w:right w:val="none" w:sz="0" w:space="0" w:color="auto"/>
              </w:divBdr>
            </w:div>
            <w:div w:id="780297094">
              <w:marLeft w:val="0"/>
              <w:marRight w:val="0"/>
              <w:marTop w:val="0"/>
              <w:marBottom w:val="0"/>
              <w:divBdr>
                <w:top w:val="none" w:sz="0" w:space="0" w:color="auto"/>
                <w:left w:val="none" w:sz="0" w:space="0" w:color="auto"/>
                <w:bottom w:val="none" w:sz="0" w:space="0" w:color="auto"/>
                <w:right w:val="none" w:sz="0" w:space="0" w:color="auto"/>
              </w:divBdr>
            </w:div>
            <w:div w:id="852838948">
              <w:marLeft w:val="0"/>
              <w:marRight w:val="0"/>
              <w:marTop w:val="0"/>
              <w:marBottom w:val="0"/>
              <w:divBdr>
                <w:top w:val="none" w:sz="0" w:space="0" w:color="auto"/>
                <w:left w:val="none" w:sz="0" w:space="0" w:color="auto"/>
                <w:bottom w:val="none" w:sz="0" w:space="0" w:color="auto"/>
                <w:right w:val="none" w:sz="0" w:space="0" w:color="auto"/>
              </w:divBdr>
            </w:div>
            <w:div w:id="1612586617">
              <w:marLeft w:val="0"/>
              <w:marRight w:val="0"/>
              <w:marTop w:val="0"/>
              <w:marBottom w:val="0"/>
              <w:divBdr>
                <w:top w:val="none" w:sz="0" w:space="0" w:color="auto"/>
                <w:left w:val="none" w:sz="0" w:space="0" w:color="auto"/>
                <w:bottom w:val="none" w:sz="0" w:space="0" w:color="auto"/>
                <w:right w:val="none" w:sz="0" w:space="0" w:color="auto"/>
              </w:divBdr>
            </w:div>
            <w:div w:id="736781368">
              <w:marLeft w:val="0"/>
              <w:marRight w:val="0"/>
              <w:marTop w:val="0"/>
              <w:marBottom w:val="0"/>
              <w:divBdr>
                <w:top w:val="none" w:sz="0" w:space="0" w:color="auto"/>
                <w:left w:val="none" w:sz="0" w:space="0" w:color="auto"/>
                <w:bottom w:val="none" w:sz="0" w:space="0" w:color="auto"/>
                <w:right w:val="none" w:sz="0" w:space="0" w:color="auto"/>
              </w:divBdr>
            </w:div>
            <w:div w:id="1615671551">
              <w:marLeft w:val="0"/>
              <w:marRight w:val="0"/>
              <w:marTop w:val="0"/>
              <w:marBottom w:val="0"/>
              <w:divBdr>
                <w:top w:val="none" w:sz="0" w:space="0" w:color="auto"/>
                <w:left w:val="none" w:sz="0" w:space="0" w:color="auto"/>
                <w:bottom w:val="none" w:sz="0" w:space="0" w:color="auto"/>
                <w:right w:val="none" w:sz="0" w:space="0" w:color="auto"/>
              </w:divBdr>
            </w:div>
            <w:div w:id="986788966">
              <w:marLeft w:val="0"/>
              <w:marRight w:val="0"/>
              <w:marTop w:val="0"/>
              <w:marBottom w:val="0"/>
              <w:divBdr>
                <w:top w:val="none" w:sz="0" w:space="0" w:color="auto"/>
                <w:left w:val="none" w:sz="0" w:space="0" w:color="auto"/>
                <w:bottom w:val="none" w:sz="0" w:space="0" w:color="auto"/>
                <w:right w:val="none" w:sz="0" w:space="0" w:color="auto"/>
              </w:divBdr>
            </w:div>
            <w:div w:id="1119685105">
              <w:marLeft w:val="0"/>
              <w:marRight w:val="0"/>
              <w:marTop w:val="0"/>
              <w:marBottom w:val="0"/>
              <w:divBdr>
                <w:top w:val="none" w:sz="0" w:space="0" w:color="auto"/>
                <w:left w:val="none" w:sz="0" w:space="0" w:color="auto"/>
                <w:bottom w:val="none" w:sz="0" w:space="0" w:color="auto"/>
                <w:right w:val="none" w:sz="0" w:space="0" w:color="auto"/>
              </w:divBdr>
            </w:div>
            <w:div w:id="2084908814">
              <w:marLeft w:val="0"/>
              <w:marRight w:val="0"/>
              <w:marTop w:val="0"/>
              <w:marBottom w:val="0"/>
              <w:divBdr>
                <w:top w:val="none" w:sz="0" w:space="0" w:color="auto"/>
                <w:left w:val="none" w:sz="0" w:space="0" w:color="auto"/>
                <w:bottom w:val="none" w:sz="0" w:space="0" w:color="auto"/>
                <w:right w:val="none" w:sz="0" w:space="0" w:color="auto"/>
              </w:divBdr>
            </w:div>
            <w:div w:id="125810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76914">
      <w:bodyDiv w:val="1"/>
      <w:marLeft w:val="0"/>
      <w:marRight w:val="0"/>
      <w:marTop w:val="0"/>
      <w:marBottom w:val="0"/>
      <w:divBdr>
        <w:top w:val="none" w:sz="0" w:space="0" w:color="auto"/>
        <w:left w:val="none" w:sz="0" w:space="0" w:color="auto"/>
        <w:bottom w:val="none" w:sz="0" w:space="0" w:color="auto"/>
        <w:right w:val="none" w:sz="0" w:space="0" w:color="auto"/>
      </w:divBdr>
    </w:div>
    <w:div w:id="658074440">
      <w:bodyDiv w:val="1"/>
      <w:marLeft w:val="0"/>
      <w:marRight w:val="0"/>
      <w:marTop w:val="0"/>
      <w:marBottom w:val="0"/>
      <w:divBdr>
        <w:top w:val="none" w:sz="0" w:space="0" w:color="auto"/>
        <w:left w:val="none" w:sz="0" w:space="0" w:color="auto"/>
        <w:bottom w:val="none" w:sz="0" w:space="0" w:color="auto"/>
        <w:right w:val="none" w:sz="0" w:space="0" w:color="auto"/>
      </w:divBdr>
      <w:divsChild>
        <w:div w:id="1757895470">
          <w:marLeft w:val="0"/>
          <w:marRight w:val="0"/>
          <w:marTop w:val="0"/>
          <w:marBottom w:val="0"/>
          <w:divBdr>
            <w:top w:val="none" w:sz="0" w:space="0" w:color="auto"/>
            <w:left w:val="none" w:sz="0" w:space="0" w:color="auto"/>
            <w:bottom w:val="none" w:sz="0" w:space="0" w:color="auto"/>
            <w:right w:val="none" w:sz="0" w:space="0" w:color="auto"/>
          </w:divBdr>
          <w:divsChild>
            <w:div w:id="1814061822">
              <w:marLeft w:val="0"/>
              <w:marRight w:val="0"/>
              <w:marTop w:val="0"/>
              <w:marBottom w:val="0"/>
              <w:divBdr>
                <w:top w:val="none" w:sz="0" w:space="0" w:color="auto"/>
                <w:left w:val="none" w:sz="0" w:space="0" w:color="auto"/>
                <w:bottom w:val="none" w:sz="0" w:space="0" w:color="auto"/>
                <w:right w:val="none" w:sz="0" w:space="0" w:color="auto"/>
              </w:divBdr>
            </w:div>
            <w:div w:id="134008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776823">
      <w:bodyDiv w:val="1"/>
      <w:marLeft w:val="0"/>
      <w:marRight w:val="0"/>
      <w:marTop w:val="0"/>
      <w:marBottom w:val="0"/>
      <w:divBdr>
        <w:top w:val="none" w:sz="0" w:space="0" w:color="auto"/>
        <w:left w:val="none" w:sz="0" w:space="0" w:color="auto"/>
        <w:bottom w:val="none" w:sz="0" w:space="0" w:color="auto"/>
        <w:right w:val="none" w:sz="0" w:space="0" w:color="auto"/>
      </w:divBdr>
    </w:div>
    <w:div w:id="735131755">
      <w:bodyDiv w:val="1"/>
      <w:marLeft w:val="0"/>
      <w:marRight w:val="0"/>
      <w:marTop w:val="0"/>
      <w:marBottom w:val="0"/>
      <w:divBdr>
        <w:top w:val="none" w:sz="0" w:space="0" w:color="auto"/>
        <w:left w:val="none" w:sz="0" w:space="0" w:color="auto"/>
        <w:bottom w:val="none" w:sz="0" w:space="0" w:color="auto"/>
        <w:right w:val="none" w:sz="0" w:space="0" w:color="auto"/>
      </w:divBdr>
      <w:divsChild>
        <w:div w:id="341663882">
          <w:marLeft w:val="0"/>
          <w:marRight w:val="0"/>
          <w:marTop w:val="0"/>
          <w:marBottom w:val="0"/>
          <w:divBdr>
            <w:top w:val="none" w:sz="0" w:space="0" w:color="auto"/>
            <w:left w:val="none" w:sz="0" w:space="0" w:color="auto"/>
            <w:bottom w:val="none" w:sz="0" w:space="0" w:color="auto"/>
            <w:right w:val="none" w:sz="0" w:space="0" w:color="auto"/>
          </w:divBdr>
          <w:divsChild>
            <w:div w:id="425155235">
              <w:marLeft w:val="0"/>
              <w:marRight w:val="0"/>
              <w:marTop w:val="0"/>
              <w:marBottom w:val="0"/>
              <w:divBdr>
                <w:top w:val="none" w:sz="0" w:space="0" w:color="auto"/>
                <w:left w:val="none" w:sz="0" w:space="0" w:color="auto"/>
                <w:bottom w:val="none" w:sz="0" w:space="0" w:color="auto"/>
                <w:right w:val="none" w:sz="0" w:space="0" w:color="auto"/>
              </w:divBdr>
            </w:div>
            <w:div w:id="1298998529">
              <w:marLeft w:val="0"/>
              <w:marRight w:val="0"/>
              <w:marTop w:val="0"/>
              <w:marBottom w:val="0"/>
              <w:divBdr>
                <w:top w:val="none" w:sz="0" w:space="0" w:color="auto"/>
                <w:left w:val="none" w:sz="0" w:space="0" w:color="auto"/>
                <w:bottom w:val="none" w:sz="0" w:space="0" w:color="auto"/>
                <w:right w:val="none" w:sz="0" w:space="0" w:color="auto"/>
              </w:divBdr>
            </w:div>
            <w:div w:id="482435510">
              <w:marLeft w:val="0"/>
              <w:marRight w:val="0"/>
              <w:marTop w:val="0"/>
              <w:marBottom w:val="0"/>
              <w:divBdr>
                <w:top w:val="none" w:sz="0" w:space="0" w:color="auto"/>
                <w:left w:val="none" w:sz="0" w:space="0" w:color="auto"/>
                <w:bottom w:val="none" w:sz="0" w:space="0" w:color="auto"/>
                <w:right w:val="none" w:sz="0" w:space="0" w:color="auto"/>
              </w:divBdr>
            </w:div>
            <w:div w:id="771705336">
              <w:marLeft w:val="0"/>
              <w:marRight w:val="0"/>
              <w:marTop w:val="0"/>
              <w:marBottom w:val="0"/>
              <w:divBdr>
                <w:top w:val="none" w:sz="0" w:space="0" w:color="auto"/>
                <w:left w:val="none" w:sz="0" w:space="0" w:color="auto"/>
                <w:bottom w:val="none" w:sz="0" w:space="0" w:color="auto"/>
                <w:right w:val="none" w:sz="0" w:space="0" w:color="auto"/>
              </w:divBdr>
            </w:div>
            <w:div w:id="1547915460">
              <w:marLeft w:val="0"/>
              <w:marRight w:val="0"/>
              <w:marTop w:val="0"/>
              <w:marBottom w:val="0"/>
              <w:divBdr>
                <w:top w:val="none" w:sz="0" w:space="0" w:color="auto"/>
                <w:left w:val="none" w:sz="0" w:space="0" w:color="auto"/>
                <w:bottom w:val="none" w:sz="0" w:space="0" w:color="auto"/>
                <w:right w:val="none" w:sz="0" w:space="0" w:color="auto"/>
              </w:divBdr>
            </w:div>
            <w:div w:id="394206865">
              <w:marLeft w:val="0"/>
              <w:marRight w:val="0"/>
              <w:marTop w:val="0"/>
              <w:marBottom w:val="0"/>
              <w:divBdr>
                <w:top w:val="none" w:sz="0" w:space="0" w:color="auto"/>
                <w:left w:val="none" w:sz="0" w:space="0" w:color="auto"/>
                <w:bottom w:val="none" w:sz="0" w:space="0" w:color="auto"/>
                <w:right w:val="none" w:sz="0" w:space="0" w:color="auto"/>
              </w:divBdr>
            </w:div>
            <w:div w:id="700860808">
              <w:marLeft w:val="0"/>
              <w:marRight w:val="0"/>
              <w:marTop w:val="0"/>
              <w:marBottom w:val="0"/>
              <w:divBdr>
                <w:top w:val="none" w:sz="0" w:space="0" w:color="auto"/>
                <w:left w:val="none" w:sz="0" w:space="0" w:color="auto"/>
                <w:bottom w:val="none" w:sz="0" w:space="0" w:color="auto"/>
                <w:right w:val="none" w:sz="0" w:space="0" w:color="auto"/>
              </w:divBdr>
            </w:div>
            <w:div w:id="158161674">
              <w:marLeft w:val="0"/>
              <w:marRight w:val="0"/>
              <w:marTop w:val="0"/>
              <w:marBottom w:val="0"/>
              <w:divBdr>
                <w:top w:val="none" w:sz="0" w:space="0" w:color="auto"/>
                <w:left w:val="none" w:sz="0" w:space="0" w:color="auto"/>
                <w:bottom w:val="none" w:sz="0" w:space="0" w:color="auto"/>
                <w:right w:val="none" w:sz="0" w:space="0" w:color="auto"/>
              </w:divBdr>
            </w:div>
            <w:div w:id="635069600">
              <w:marLeft w:val="0"/>
              <w:marRight w:val="0"/>
              <w:marTop w:val="0"/>
              <w:marBottom w:val="0"/>
              <w:divBdr>
                <w:top w:val="none" w:sz="0" w:space="0" w:color="auto"/>
                <w:left w:val="none" w:sz="0" w:space="0" w:color="auto"/>
                <w:bottom w:val="none" w:sz="0" w:space="0" w:color="auto"/>
                <w:right w:val="none" w:sz="0" w:space="0" w:color="auto"/>
              </w:divBdr>
            </w:div>
            <w:div w:id="2100827742">
              <w:marLeft w:val="0"/>
              <w:marRight w:val="0"/>
              <w:marTop w:val="0"/>
              <w:marBottom w:val="0"/>
              <w:divBdr>
                <w:top w:val="none" w:sz="0" w:space="0" w:color="auto"/>
                <w:left w:val="none" w:sz="0" w:space="0" w:color="auto"/>
                <w:bottom w:val="none" w:sz="0" w:space="0" w:color="auto"/>
                <w:right w:val="none" w:sz="0" w:space="0" w:color="auto"/>
              </w:divBdr>
            </w:div>
            <w:div w:id="767771273">
              <w:marLeft w:val="0"/>
              <w:marRight w:val="0"/>
              <w:marTop w:val="0"/>
              <w:marBottom w:val="0"/>
              <w:divBdr>
                <w:top w:val="none" w:sz="0" w:space="0" w:color="auto"/>
                <w:left w:val="none" w:sz="0" w:space="0" w:color="auto"/>
                <w:bottom w:val="none" w:sz="0" w:space="0" w:color="auto"/>
                <w:right w:val="none" w:sz="0" w:space="0" w:color="auto"/>
              </w:divBdr>
            </w:div>
            <w:div w:id="358242491">
              <w:marLeft w:val="0"/>
              <w:marRight w:val="0"/>
              <w:marTop w:val="0"/>
              <w:marBottom w:val="0"/>
              <w:divBdr>
                <w:top w:val="none" w:sz="0" w:space="0" w:color="auto"/>
                <w:left w:val="none" w:sz="0" w:space="0" w:color="auto"/>
                <w:bottom w:val="none" w:sz="0" w:space="0" w:color="auto"/>
                <w:right w:val="none" w:sz="0" w:space="0" w:color="auto"/>
              </w:divBdr>
            </w:div>
            <w:div w:id="436484447">
              <w:marLeft w:val="0"/>
              <w:marRight w:val="0"/>
              <w:marTop w:val="0"/>
              <w:marBottom w:val="0"/>
              <w:divBdr>
                <w:top w:val="none" w:sz="0" w:space="0" w:color="auto"/>
                <w:left w:val="none" w:sz="0" w:space="0" w:color="auto"/>
                <w:bottom w:val="none" w:sz="0" w:space="0" w:color="auto"/>
                <w:right w:val="none" w:sz="0" w:space="0" w:color="auto"/>
              </w:divBdr>
            </w:div>
            <w:div w:id="2101564947">
              <w:marLeft w:val="0"/>
              <w:marRight w:val="0"/>
              <w:marTop w:val="0"/>
              <w:marBottom w:val="0"/>
              <w:divBdr>
                <w:top w:val="none" w:sz="0" w:space="0" w:color="auto"/>
                <w:left w:val="none" w:sz="0" w:space="0" w:color="auto"/>
                <w:bottom w:val="none" w:sz="0" w:space="0" w:color="auto"/>
                <w:right w:val="none" w:sz="0" w:space="0" w:color="auto"/>
              </w:divBdr>
            </w:div>
            <w:div w:id="1070617789">
              <w:marLeft w:val="0"/>
              <w:marRight w:val="0"/>
              <w:marTop w:val="0"/>
              <w:marBottom w:val="0"/>
              <w:divBdr>
                <w:top w:val="none" w:sz="0" w:space="0" w:color="auto"/>
                <w:left w:val="none" w:sz="0" w:space="0" w:color="auto"/>
                <w:bottom w:val="none" w:sz="0" w:space="0" w:color="auto"/>
                <w:right w:val="none" w:sz="0" w:space="0" w:color="auto"/>
              </w:divBdr>
            </w:div>
            <w:div w:id="1805541861">
              <w:marLeft w:val="0"/>
              <w:marRight w:val="0"/>
              <w:marTop w:val="0"/>
              <w:marBottom w:val="0"/>
              <w:divBdr>
                <w:top w:val="none" w:sz="0" w:space="0" w:color="auto"/>
                <w:left w:val="none" w:sz="0" w:space="0" w:color="auto"/>
                <w:bottom w:val="none" w:sz="0" w:space="0" w:color="auto"/>
                <w:right w:val="none" w:sz="0" w:space="0" w:color="auto"/>
              </w:divBdr>
            </w:div>
            <w:div w:id="87597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290122">
      <w:bodyDiv w:val="1"/>
      <w:marLeft w:val="0"/>
      <w:marRight w:val="0"/>
      <w:marTop w:val="0"/>
      <w:marBottom w:val="0"/>
      <w:divBdr>
        <w:top w:val="none" w:sz="0" w:space="0" w:color="auto"/>
        <w:left w:val="none" w:sz="0" w:space="0" w:color="auto"/>
        <w:bottom w:val="none" w:sz="0" w:space="0" w:color="auto"/>
        <w:right w:val="none" w:sz="0" w:space="0" w:color="auto"/>
      </w:divBdr>
      <w:divsChild>
        <w:div w:id="1569070784">
          <w:marLeft w:val="0"/>
          <w:marRight w:val="0"/>
          <w:marTop w:val="0"/>
          <w:marBottom w:val="0"/>
          <w:divBdr>
            <w:top w:val="none" w:sz="0" w:space="0" w:color="auto"/>
            <w:left w:val="none" w:sz="0" w:space="0" w:color="auto"/>
            <w:bottom w:val="none" w:sz="0" w:space="0" w:color="auto"/>
            <w:right w:val="none" w:sz="0" w:space="0" w:color="auto"/>
          </w:divBdr>
          <w:divsChild>
            <w:div w:id="1569877788">
              <w:marLeft w:val="0"/>
              <w:marRight w:val="0"/>
              <w:marTop w:val="0"/>
              <w:marBottom w:val="0"/>
              <w:divBdr>
                <w:top w:val="none" w:sz="0" w:space="0" w:color="auto"/>
                <w:left w:val="none" w:sz="0" w:space="0" w:color="auto"/>
                <w:bottom w:val="none" w:sz="0" w:space="0" w:color="auto"/>
                <w:right w:val="none" w:sz="0" w:space="0" w:color="auto"/>
              </w:divBdr>
            </w:div>
            <w:div w:id="578370713">
              <w:marLeft w:val="0"/>
              <w:marRight w:val="0"/>
              <w:marTop w:val="0"/>
              <w:marBottom w:val="0"/>
              <w:divBdr>
                <w:top w:val="none" w:sz="0" w:space="0" w:color="auto"/>
                <w:left w:val="none" w:sz="0" w:space="0" w:color="auto"/>
                <w:bottom w:val="none" w:sz="0" w:space="0" w:color="auto"/>
                <w:right w:val="none" w:sz="0" w:space="0" w:color="auto"/>
              </w:divBdr>
            </w:div>
            <w:div w:id="1660498971">
              <w:marLeft w:val="0"/>
              <w:marRight w:val="0"/>
              <w:marTop w:val="0"/>
              <w:marBottom w:val="0"/>
              <w:divBdr>
                <w:top w:val="none" w:sz="0" w:space="0" w:color="auto"/>
                <w:left w:val="none" w:sz="0" w:space="0" w:color="auto"/>
                <w:bottom w:val="none" w:sz="0" w:space="0" w:color="auto"/>
                <w:right w:val="none" w:sz="0" w:space="0" w:color="auto"/>
              </w:divBdr>
            </w:div>
            <w:div w:id="2015955467">
              <w:marLeft w:val="0"/>
              <w:marRight w:val="0"/>
              <w:marTop w:val="0"/>
              <w:marBottom w:val="0"/>
              <w:divBdr>
                <w:top w:val="none" w:sz="0" w:space="0" w:color="auto"/>
                <w:left w:val="none" w:sz="0" w:space="0" w:color="auto"/>
                <w:bottom w:val="none" w:sz="0" w:space="0" w:color="auto"/>
                <w:right w:val="none" w:sz="0" w:space="0" w:color="auto"/>
              </w:divBdr>
            </w:div>
            <w:div w:id="1387222683">
              <w:marLeft w:val="0"/>
              <w:marRight w:val="0"/>
              <w:marTop w:val="0"/>
              <w:marBottom w:val="0"/>
              <w:divBdr>
                <w:top w:val="none" w:sz="0" w:space="0" w:color="auto"/>
                <w:left w:val="none" w:sz="0" w:space="0" w:color="auto"/>
                <w:bottom w:val="none" w:sz="0" w:space="0" w:color="auto"/>
                <w:right w:val="none" w:sz="0" w:space="0" w:color="auto"/>
              </w:divBdr>
            </w:div>
            <w:div w:id="188764783">
              <w:marLeft w:val="0"/>
              <w:marRight w:val="0"/>
              <w:marTop w:val="0"/>
              <w:marBottom w:val="0"/>
              <w:divBdr>
                <w:top w:val="none" w:sz="0" w:space="0" w:color="auto"/>
                <w:left w:val="none" w:sz="0" w:space="0" w:color="auto"/>
                <w:bottom w:val="none" w:sz="0" w:space="0" w:color="auto"/>
                <w:right w:val="none" w:sz="0" w:space="0" w:color="auto"/>
              </w:divBdr>
            </w:div>
            <w:div w:id="470248744">
              <w:marLeft w:val="0"/>
              <w:marRight w:val="0"/>
              <w:marTop w:val="0"/>
              <w:marBottom w:val="0"/>
              <w:divBdr>
                <w:top w:val="none" w:sz="0" w:space="0" w:color="auto"/>
                <w:left w:val="none" w:sz="0" w:space="0" w:color="auto"/>
                <w:bottom w:val="none" w:sz="0" w:space="0" w:color="auto"/>
                <w:right w:val="none" w:sz="0" w:space="0" w:color="auto"/>
              </w:divBdr>
            </w:div>
            <w:div w:id="92939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061667">
      <w:bodyDiv w:val="1"/>
      <w:marLeft w:val="0"/>
      <w:marRight w:val="0"/>
      <w:marTop w:val="0"/>
      <w:marBottom w:val="0"/>
      <w:divBdr>
        <w:top w:val="none" w:sz="0" w:space="0" w:color="auto"/>
        <w:left w:val="none" w:sz="0" w:space="0" w:color="auto"/>
        <w:bottom w:val="none" w:sz="0" w:space="0" w:color="auto"/>
        <w:right w:val="none" w:sz="0" w:space="0" w:color="auto"/>
      </w:divBdr>
    </w:div>
    <w:div w:id="796416148">
      <w:bodyDiv w:val="1"/>
      <w:marLeft w:val="0"/>
      <w:marRight w:val="0"/>
      <w:marTop w:val="0"/>
      <w:marBottom w:val="0"/>
      <w:divBdr>
        <w:top w:val="none" w:sz="0" w:space="0" w:color="auto"/>
        <w:left w:val="none" w:sz="0" w:space="0" w:color="auto"/>
        <w:bottom w:val="none" w:sz="0" w:space="0" w:color="auto"/>
        <w:right w:val="none" w:sz="0" w:space="0" w:color="auto"/>
      </w:divBdr>
    </w:div>
    <w:div w:id="809174811">
      <w:bodyDiv w:val="1"/>
      <w:marLeft w:val="0"/>
      <w:marRight w:val="0"/>
      <w:marTop w:val="0"/>
      <w:marBottom w:val="0"/>
      <w:divBdr>
        <w:top w:val="none" w:sz="0" w:space="0" w:color="auto"/>
        <w:left w:val="none" w:sz="0" w:space="0" w:color="auto"/>
        <w:bottom w:val="none" w:sz="0" w:space="0" w:color="auto"/>
        <w:right w:val="none" w:sz="0" w:space="0" w:color="auto"/>
      </w:divBdr>
      <w:divsChild>
        <w:div w:id="741558825">
          <w:marLeft w:val="0"/>
          <w:marRight w:val="0"/>
          <w:marTop w:val="0"/>
          <w:marBottom w:val="0"/>
          <w:divBdr>
            <w:top w:val="none" w:sz="0" w:space="0" w:color="auto"/>
            <w:left w:val="none" w:sz="0" w:space="0" w:color="auto"/>
            <w:bottom w:val="none" w:sz="0" w:space="0" w:color="auto"/>
            <w:right w:val="none" w:sz="0" w:space="0" w:color="auto"/>
          </w:divBdr>
          <w:divsChild>
            <w:div w:id="466170648">
              <w:marLeft w:val="0"/>
              <w:marRight w:val="0"/>
              <w:marTop w:val="0"/>
              <w:marBottom w:val="0"/>
              <w:divBdr>
                <w:top w:val="none" w:sz="0" w:space="0" w:color="auto"/>
                <w:left w:val="none" w:sz="0" w:space="0" w:color="auto"/>
                <w:bottom w:val="none" w:sz="0" w:space="0" w:color="auto"/>
                <w:right w:val="none" w:sz="0" w:space="0" w:color="auto"/>
              </w:divBdr>
            </w:div>
            <w:div w:id="619187896">
              <w:marLeft w:val="0"/>
              <w:marRight w:val="0"/>
              <w:marTop w:val="0"/>
              <w:marBottom w:val="0"/>
              <w:divBdr>
                <w:top w:val="none" w:sz="0" w:space="0" w:color="auto"/>
                <w:left w:val="none" w:sz="0" w:space="0" w:color="auto"/>
                <w:bottom w:val="none" w:sz="0" w:space="0" w:color="auto"/>
                <w:right w:val="none" w:sz="0" w:space="0" w:color="auto"/>
              </w:divBdr>
            </w:div>
            <w:div w:id="673460164">
              <w:marLeft w:val="0"/>
              <w:marRight w:val="0"/>
              <w:marTop w:val="0"/>
              <w:marBottom w:val="0"/>
              <w:divBdr>
                <w:top w:val="none" w:sz="0" w:space="0" w:color="auto"/>
                <w:left w:val="none" w:sz="0" w:space="0" w:color="auto"/>
                <w:bottom w:val="none" w:sz="0" w:space="0" w:color="auto"/>
                <w:right w:val="none" w:sz="0" w:space="0" w:color="auto"/>
              </w:divBdr>
            </w:div>
            <w:div w:id="400174633">
              <w:marLeft w:val="0"/>
              <w:marRight w:val="0"/>
              <w:marTop w:val="0"/>
              <w:marBottom w:val="0"/>
              <w:divBdr>
                <w:top w:val="none" w:sz="0" w:space="0" w:color="auto"/>
                <w:left w:val="none" w:sz="0" w:space="0" w:color="auto"/>
                <w:bottom w:val="none" w:sz="0" w:space="0" w:color="auto"/>
                <w:right w:val="none" w:sz="0" w:space="0" w:color="auto"/>
              </w:divBdr>
            </w:div>
            <w:div w:id="1596861897">
              <w:marLeft w:val="0"/>
              <w:marRight w:val="0"/>
              <w:marTop w:val="0"/>
              <w:marBottom w:val="0"/>
              <w:divBdr>
                <w:top w:val="none" w:sz="0" w:space="0" w:color="auto"/>
                <w:left w:val="none" w:sz="0" w:space="0" w:color="auto"/>
                <w:bottom w:val="none" w:sz="0" w:space="0" w:color="auto"/>
                <w:right w:val="none" w:sz="0" w:space="0" w:color="auto"/>
              </w:divBdr>
            </w:div>
            <w:div w:id="16126693">
              <w:marLeft w:val="0"/>
              <w:marRight w:val="0"/>
              <w:marTop w:val="0"/>
              <w:marBottom w:val="0"/>
              <w:divBdr>
                <w:top w:val="none" w:sz="0" w:space="0" w:color="auto"/>
                <w:left w:val="none" w:sz="0" w:space="0" w:color="auto"/>
                <w:bottom w:val="none" w:sz="0" w:space="0" w:color="auto"/>
                <w:right w:val="none" w:sz="0" w:space="0" w:color="auto"/>
              </w:divBdr>
            </w:div>
            <w:div w:id="1749425333">
              <w:marLeft w:val="0"/>
              <w:marRight w:val="0"/>
              <w:marTop w:val="0"/>
              <w:marBottom w:val="0"/>
              <w:divBdr>
                <w:top w:val="none" w:sz="0" w:space="0" w:color="auto"/>
                <w:left w:val="none" w:sz="0" w:space="0" w:color="auto"/>
                <w:bottom w:val="none" w:sz="0" w:space="0" w:color="auto"/>
                <w:right w:val="none" w:sz="0" w:space="0" w:color="auto"/>
              </w:divBdr>
            </w:div>
            <w:div w:id="1311179591">
              <w:marLeft w:val="0"/>
              <w:marRight w:val="0"/>
              <w:marTop w:val="0"/>
              <w:marBottom w:val="0"/>
              <w:divBdr>
                <w:top w:val="none" w:sz="0" w:space="0" w:color="auto"/>
                <w:left w:val="none" w:sz="0" w:space="0" w:color="auto"/>
                <w:bottom w:val="none" w:sz="0" w:space="0" w:color="auto"/>
                <w:right w:val="none" w:sz="0" w:space="0" w:color="auto"/>
              </w:divBdr>
            </w:div>
            <w:div w:id="1042633048">
              <w:marLeft w:val="0"/>
              <w:marRight w:val="0"/>
              <w:marTop w:val="0"/>
              <w:marBottom w:val="0"/>
              <w:divBdr>
                <w:top w:val="none" w:sz="0" w:space="0" w:color="auto"/>
                <w:left w:val="none" w:sz="0" w:space="0" w:color="auto"/>
                <w:bottom w:val="none" w:sz="0" w:space="0" w:color="auto"/>
                <w:right w:val="none" w:sz="0" w:space="0" w:color="auto"/>
              </w:divBdr>
            </w:div>
            <w:div w:id="903418173">
              <w:marLeft w:val="0"/>
              <w:marRight w:val="0"/>
              <w:marTop w:val="0"/>
              <w:marBottom w:val="0"/>
              <w:divBdr>
                <w:top w:val="none" w:sz="0" w:space="0" w:color="auto"/>
                <w:left w:val="none" w:sz="0" w:space="0" w:color="auto"/>
                <w:bottom w:val="none" w:sz="0" w:space="0" w:color="auto"/>
                <w:right w:val="none" w:sz="0" w:space="0" w:color="auto"/>
              </w:divBdr>
            </w:div>
            <w:div w:id="1712919781">
              <w:marLeft w:val="0"/>
              <w:marRight w:val="0"/>
              <w:marTop w:val="0"/>
              <w:marBottom w:val="0"/>
              <w:divBdr>
                <w:top w:val="none" w:sz="0" w:space="0" w:color="auto"/>
                <w:left w:val="none" w:sz="0" w:space="0" w:color="auto"/>
                <w:bottom w:val="none" w:sz="0" w:space="0" w:color="auto"/>
                <w:right w:val="none" w:sz="0" w:space="0" w:color="auto"/>
              </w:divBdr>
            </w:div>
            <w:div w:id="347102609">
              <w:marLeft w:val="0"/>
              <w:marRight w:val="0"/>
              <w:marTop w:val="0"/>
              <w:marBottom w:val="0"/>
              <w:divBdr>
                <w:top w:val="none" w:sz="0" w:space="0" w:color="auto"/>
                <w:left w:val="none" w:sz="0" w:space="0" w:color="auto"/>
                <w:bottom w:val="none" w:sz="0" w:space="0" w:color="auto"/>
                <w:right w:val="none" w:sz="0" w:space="0" w:color="auto"/>
              </w:divBdr>
            </w:div>
            <w:div w:id="938953255">
              <w:marLeft w:val="0"/>
              <w:marRight w:val="0"/>
              <w:marTop w:val="0"/>
              <w:marBottom w:val="0"/>
              <w:divBdr>
                <w:top w:val="none" w:sz="0" w:space="0" w:color="auto"/>
                <w:left w:val="none" w:sz="0" w:space="0" w:color="auto"/>
                <w:bottom w:val="none" w:sz="0" w:space="0" w:color="auto"/>
                <w:right w:val="none" w:sz="0" w:space="0" w:color="auto"/>
              </w:divBdr>
            </w:div>
            <w:div w:id="1288731198">
              <w:marLeft w:val="0"/>
              <w:marRight w:val="0"/>
              <w:marTop w:val="0"/>
              <w:marBottom w:val="0"/>
              <w:divBdr>
                <w:top w:val="none" w:sz="0" w:space="0" w:color="auto"/>
                <w:left w:val="none" w:sz="0" w:space="0" w:color="auto"/>
                <w:bottom w:val="none" w:sz="0" w:space="0" w:color="auto"/>
                <w:right w:val="none" w:sz="0" w:space="0" w:color="auto"/>
              </w:divBdr>
            </w:div>
            <w:div w:id="1345284437">
              <w:marLeft w:val="0"/>
              <w:marRight w:val="0"/>
              <w:marTop w:val="0"/>
              <w:marBottom w:val="0"/>
              <w:divBdr>
                <w:top w:val="none" w:sz="0" w:space="0" w:color="auto"/>
                <w:left w:val="none" w:sz="0" w:space="0" w:color="auto"/>
                <w:bottom w:val="none" w:sz="0" w:space="0" w:color="auto"/>
                <w:right w:val="none" w:sz="0" w:space="0" w:color="auto"/>
              </w:divBdr>
            </w:div>
            <w:div w:id="2120907795">
              <w:marLeft w:val="0"/>
              <w:marRight w:val="0"/>
              <w:marTop w:val="0"/>
              <w:marBottom w:val="0"/>
              <w:divBdr>
                <w:top w:val="none" w:sz="0" w:space="0" w:color="auto"/>
                <w:left w:val="none" w:sz="0" w:space="0" w:color="auto"/>
                <w:bottom w:val="none" w:sz="0" w:space="0" w:color="auto"/>
                <w:right w:val="none" w:sz="0" w:space="0" w:color="auto"/>
              </w:divBdr>
            </w:div>
            <w:div w:id="524975780">
              <w:marLeft w:val="0"/>
              <w:marRight w:val="0"/>
              <w:marTop w:val="0"/>
              <w:marBottom w:val="0"/>
              <w:divBdr>
                <w:top w:val="none" w:sz="0" w:space="0" w:color="auto"/>
                <w:left w:val="none" w:sz="0" w:space="0" w:color="auto"/>
                <w:bottom w:val="none" w:sz="0" w:space="0" w:color="auto"/>
                <w:right w:val="none" w:sz="0" w:space="0" w:color="auto"/>
              </w:divBdr>
            </w:div>
            <w:div w:id="125854845">
              <w:marLeft w:val="0"/>
              <w:marRight w:val="0"/>
              <w:marTop w:val="0"/>
              <w:marBottom w:val="0"/>
              <w:divBdr>
                <w:top w:val="none" w:sz="0" w:space="0" w:color="auto"/>
                <w:left w:val="none" w:sz="0" w:space="0" w:color="auto"/>
                <w:bottom w:val="none" w:sz="0" w:space="0" w:color="auto"/>
                <w:right w:val="none" w:sz="0" w:space="0" w:color="auto"/>
              </w:divBdr>
            </w:div>
            <w:div w:id="704258063">
              <w:marLeft w:val="0"/>
              <w:marRight w:val="0"/>
              <w:marTop w:val="0"/>
              <w:marBottom w:val="0"/>
              <w:divBdr>
                <w:top w:val="none" w:sz="0" w:space="0" w:color="auto"/>
                <w:left w:val="none" w:sz="0" w:space="0" w:color="auto"/>
                <w:bottom w:val="none" w:sz="0" w:space="0" w:color="auto"/>
                <w:right w:val="none" w:sz="0" w:space="0" w:color="auto"/>
              </w:divBdr>
            </w:div>
            <w:div w:id="1996102424">
              <w:marLeft w:val="0"/>
              <w:marRight w:val="0"/>
              <w:marTop w:val="0"/>
              <w:marBottom w:val="0"/>
              <w:divBdr>
                <w:top w:val="none" w:sz="0" w:space="0" w:color="auto"/>
                <w:left w:val="none" w:sz="0" w:space="0" w:color="auto"/>
                <w:bottom w:val="none" w:sz="0" w:space="0" w:color="auto"/>
                <w:right w:val="none" w:sz="0" w:space="0" w:color="auto"/>
              </w:divBdr>
            </w:div>
            <w:div w:id="1801996895">
              <w:marLeft w:val="0"/>
              <w:marRight w:val="0"/>
              <w:marTop w:val="0"/>
              <w:marBottom w:val="0"/>
              <w:divBdr>
                <w:top w:val="none" w:sz="0" w:space="0" w:color="auto"/>
                <w:left w:val="none" w:sz="0" w:space="0" w:color="auto"/>
                <w:bottom w:val="none" w:sz="0" w:space="0" w:color="auto"/>
                <w:right w:val="none" w:sz="0" w:space="0" w:color="auto"/>
              </w:divBdr>
            </w:div>
            <w:div w:id="745105624">
              <w:marLeft w:val="0"/>
              <w:marRight w:val="0"/>
              <w:marTop w:val="0"/>
              <w:marBottom w:val="0"/>
              <w:divBdr>
                <w:top w:val="none" w:sz="0" w:space="0" w:color="auto"/>
                <w:left w:val="none" w:sz="0" w:space="0" w:color="auto"/>
                <w:bottom w:val="none" w:sz="0" w:space="0" w:color="auto"/>
                <w:right w:val="none" w:sz="0" w:space="0" w:color="auto"/>
              </w:divBdr>
            </w:div>
            <w:div w:id="1141113294">
              <w:marLeft w:val="0"/>
              <w:marRight w:val="0"/>
              <w:marTop w:val="0"/>
              <w:marBottom w:val="0"/>
              <w:divBdr>
                <w:top w:val="none" w:sz="0" w:space="0" w:color="auto"/>
                <w:left w:val="none" w:sz="0" w:space="0" w:color="auto"/>
                <w:bottom w:val="none" w:sz="0" w:space="0" w:color="auto"/>
                <w:right w:val="none" w:sz="0" w:space="0" w:color="auto"/>
              </w:divBdr>
            </w:div>
            <w:div w:id="1015959857">
              <w:marLeft w:val="0"/>
              <w:marRight w:val="0"/>
              <w:marTop w:val="0"/>
              <w:marBottom w:val="0"/>
              <w:divBdr>
                <w:top w:val="none" w:sz="0" w:space="0" w:color="auto"/>
                <w:left w:val="none" w:sz="0" w:space="0" w:color="auto"/>
                <w:bottom w:val="none" w:sz="0" w:space="0" w:color="auto"/>
                <w:right w:val="none" w:sz="0" w:space="0" w:color="auto"/>
              </w:divBdr>
            </w:div>
            <w:div w:id="192507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00588">
      <w:bodyDiv w:val="1"/>
      <w:marLeft w:val="0"/>
      <w:marRight w:val="0"/>
      <w:marTop w:val="0"/>
      <w:marBottom w:val="0"/>
      <w:divBdr>
        <w:top w:val="none" w:sz="0" w:space="0" w:color="auto"/>
        <w:left w:val="none" w:sz="0" w:space="0" w:color="auto"/>
        <w:bottom w:val="none" w:sz="0" w:space="0" w:color="auto"/>
        <w:right w:val="none" w:sz="0" w:space="0" w:color="auto"/>
      </w:divBdr>
    </w:div>
    <w:div w:id="866672526">
      <w:bodyDiv w:val="1"/>
      <w:marLeft w:val="0"/>
      <w:marRight w:val="0"/>
      <w:marTop w:val="0"/>
      <w:marBottom w:val="0"/>
      <w:divBdr>
        <w:top w:val="none" w:sz="0" w:space="0" w:color="auto"/>
        <w:left w:val="none" w:sz="0" w:space="0" w:color="auto"/>
        <w:bottom w:val="none" w:sz="0" w:space="0" w:color="auto"/>
        <w:right w:val="none" w:sz="0" w:space="0" w:color="auto"/>
      </w:divBdr>
      <w:divsChild>
        <w:div w:id="77023822">
          <w:marLeft w:val="0"/>
          <w:marRight w:val="0"/>
          <w:marTop w:val="0"/>
          <w:marBottom w:val="0"/>
          <w:divBdr>
            <w:top w:val="none" w:sz="0" w:space="0" w:color="auto"/>
            <w:left w:val="none" w:sz="0" w:space="0" w:color="auto"/>
            <w:bottom w:val="none" w:sz="0" w:space="0" w:color="auto"/>
            <w:right w:val="none" w:sz="0" w:space="0" w:color="auto"/>
          </w:divBdr>
          <w:divsChild>
            <w:div w:id="848638857">
              <w:marLeft w:val="0"/>
              <w:marRight w:val="0"/>
              <w:marTop w:val="0"/>
              <w:marBottom w:val="0"/>
              <w:divBdr>
                <w:top w:val="none" w:sz="0" w:space="0" w:color="auto"/>
                <w:left w:val="none" w:sz="0" w:space="0" w:color="auto"/>
                <w:bottom w:val="none" w:sz="0" w:space="0" w:color="auto"/>
                <w:right w:val="none" w:sz="0" w:space="0" w:color="auto"/>
              </w:divBdr>
            </w:div>
            <w:div w:id="904491761">
              <w:marLeft w:val="0"/>
              <w:marRight w:val="0"/>
              <w:marTop w:val="0"/>
              <w:marBottom w:val="0"/>
              <w:divBdr>
                <w:top w:val="none" w:sz="0" w:space="0" w:color="auto"/>
                <w:left w:val="none" w:sz="0" w:space="0" w:color="auto"/>
                <w:bottom w:val="none" w:sz="0" w:space="0" w:color="auto"/>
                <w:right w:val="none" w:sz="0" w:space="0" w:color="auto"/>
              </w:divBdr>
            </w:div>
            <w:div w:id="687758738">
              <w:marLeft w:val="0"/>
              <w:marRight w:val="0"/>
              <w:marTop w:val="0"/>
              <w:marBottom w:val="0"/>
              <w:divBdr>
                <w:top w:val="none" w:sz="0" w:space="0" w:color="auto"/>
                <w:left w:val="none" w:sz="0" w:space="0" w:color="auto"/>
                <w:bottom w:val="none" w:sz="0" w:space="0" w:color="auto"/>
                <w:right w:val="none" w:sz="0" w:space="0" w:color="auto"/>
              </w:divBdr>
            </w:div>
            <w:div w:id="1309749208">
              <w:marLeft w:val="0"/>
              <w:marRight w:val="0"/>
              <w:marTop w:val="0"/>
              <w:marBottom w:val="0"/>
              <w:divBdr>
                <w:top w:val="none" w:sz="0" w:space="0" w:color="auto"/>
                <w:left w:val="none" w:sz="0" w:space="0" w:color="auto"/>
                <w:bottom w:val="none" w:sz="0" w:space="0" w:color="auto"/>
                <w:right w:val="none" w:sz="0" w:space="0" w:color="auto"/>
              </w:divBdr>
            </w:div>
            <w:div w:id="450250233">
              <w:marLeft w:val="0"/>
              <w:marRight w:val="0"/>
              <w:marTop w:val="0"/>
              <w:marBottom w:val="0"/>
              <w:divBdr>
                <w:top w:val="none" w:sz="0" w:space="0" w:color="auto"/>
                <w:left w:val="none" w:sz="0" w:space="0" w:color="auto"/>
                <w:bottom w:val="none" w:sz="0" w:space="0" w:color="auto"/>
                <w:right w:val="none" w:sz="0" w:space="0" w:color="auto"/>
              </w:divBdr>
            </w:div>
            <w:div w:id="71589300">
              <w:marLeft w:val="0"/>
              <w:marRight w:val="0"/>
              <w:marTop w:val="0"/>
              <w:marBottom w:val="0"/>
              <w:divBdr>
                <w:top w:val="none" w:sz="0" w:space="0" w:color="auto"/>
                <w:left w:val="none" w:sz="0" w:space="0" w:color="auto"/>
                <w:bottom w:val="none" w:sz="0" w:space="0" w:color="auto"/>
                <w:right w:val="none" w:sz="0" w:space="0" w:color="auto"/>
              </w:divBdr>
            </w:div>
            <w:div w:id="1769538357">
              <w:marLeft w:val="0"/>
              <w:marRight w:val="0"/>
              <w:marTop w:val="0"/>
              <w:marBottom w:val="0"/>
              <w:divBdr>
                <w:top w:val="none" w:sz="0" w:space="0" w:color="auto"/>
                <w:left w:val="none" w:sz="0" w:space="0" w:color="auto"/>
                <w:bottom w:val="none" w:sz="0" w:space="0" w:color="auto"/>
                <w:right w:val="none" w:sz="0" w:space="0" w:color="auto"/>
              </w:divBdr>
            </w:div>
            <w:div w:id="38549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43486">
      <w:bodyDiv w:val="1"/>
      <w:marLeft w:val="0"/>
      <w:marRight w:val="0"/>
      <w:marTop w:val="0"/>
      <w:marBottom w:val="0"/>
      <w:divBdr>
        <w:top w:val="none" w:sz="0" w:space="0" w:color="auto"/>
        <w:left w:val="none" w:sz="0" w:space="0" w:color="auto"/>
        <w:bottom w:val="none" w:sz="0" w:space="0" w:color="auto"/>
        <w:right w:val="none" w:sz="0" w:space="0" w:color="auto"/>
      </w:divBdr>
    </w:div>
    <w:div w:id="904608695">
      <w:bodyDiv w:val="1"/>
      <w:marLeft w:val="0"/>
      <w:marRight w:val="0"/>
      <w:marTop w:val="0"/>
      <w:marBottom w:val="0"/>
      <w:divBdr>
        <w:top w:val="none" w:sz="0" w:space="0" w:color="auto"/>
        <w:left w:val="none" w:sz="0" w:space="0" w:color="auto"/>
        <w:bottom w:val="none" w:sz="0" w:space="0" w:color="auto"/>
        <w:right w:val="none" w:sz="0" w:space="0" w:color="auto"/>
      </w:divBdr>
    </w:div>
    <w:div w:id="904727781">
      <w:bodyDiv w:val="1"/>
      <w:marLeft w:val="0"/>
      <w:marRight w:val="0"/>
      <w:marTop w:val="0"/>
      <w:marBottom w:val="0"/>
      <w:divBdr>
        <w:top w:val="none" w:sz="0" w:space="0" w:color="auto"/>
        <w:left w:val="none" w:sz="0" w:space="0" w:color="auto"/>
        <w:bottom w:val="none" w:sz="0" w:space="0" w:color="auto"/>
        <w:right w:val="none" w:sz="0" w:space="0" w:color="auto"/>
      </w:divBdr>
      <w:divsChild>
        <w:div w:id="93746479">
          <w:marLeft w:val="0"/>
          <w:marRight w:val="0"/>
          <w:marTop w:val="0"/>
          <w:marBottom w:val="0"/>
          <w:divBdr>
            <w:top w:val="none" w:sz="0" w:space="0" w:color="auto"/>
            <w:left w:val="none" w:sz="0" w:space="0" w:color="auto"/>
            <w:bottom w:val="none" w:sz="0" w:space="0" w:color="auto"/>
            <w:right w:val="none" w:sz="0" w:space="0" w:color="auto"/>
          </w:divBdr>
          <w:divsChild>
            <w:div w:id="376390228">
              <w:marLeft w:val="0"/>
              <w:marRight w:val="0"/>
              <w:marTop w:val="0"/>
              <w:marBottom w:val="0"/>
              <w:divBdr>
                <w:top w:val="none" w:sz="0" w:space="0" w:color="auto"/>
                <w:left w:val="none" w:sz="0" w:space="0" w:color="auto"/>
                <w:bottom w:val="none" w:sz="0" w:space="0" w:color="auto"/>
                <w:right w:val="none" w:sz="0" w:space="0" w:color="auto"/>
              </w:divBdr>
            </w:div>
            <w:div w:id="540023705">
              <w:marLeft w:val="0"/>
              <w:marRight w:val="0"/>
              <w:marTop w:val="0"/>
              <w:marBottom w:val="0"/>
              <w:divBdr>
                <w:top w:val="none" w:sz="0" w:space="0" w:color="auto"/>
                <w:left w:val="none" w:sz="0" w:space="0" w:color="auto"/>
                <w:bottom w:val="none" w:sz="0" w:space="0" w:color="auto"/>
                <w:right w:val="none" w:sz="0" w:space="0" w:color="auto"/>
              </w:divBdr>
            </w:div>
            <w:div w:id="1352881071">
              <w:marLeft w:val="0"/>
              <w:marRight w:val="0"/>
              <w:marTop w:val="0"/>
              <w:marBottom w:val="0"/>
              <w:divBdr>
                <w:top w:val="none" w:sz="0" w:space="0" w:color="auto"/>
                <w:left w:val="none" w:sz="0" w:space="0" w:color="auto"/>
                <w:bottom w:val="none" w:sz="0" w:space="0" w:color="auto"/>
                <w:right w:val="none" w:sz="0" w:space="0" w:color="auto"/>
              </w:divBdr>
            </w:div>
            <w:div w:id="214392937">
              <w:marLeft w:val="0"/>
              <w:marRight w:val="0"/>
              <w:marTop w:val="0"/>
              <w:marBottom w:val="0"/>
              <w:divBdr>
                <w:top w:val="none" w:sz="0" w:space="0" w:color="auto"/>
                <w:left w:val="none" w:sz="0" w:space="0" w:color="auto"/>
                <w:bottom w:val="none" w:sz="0" w:space="0" w:color="auto"/>
                <w:right w:val="none" w:sz="0" w:space="0" w:color="auto"/>
              </w:divBdr>
            </w:div>
            <w:div w:id="1395543096">
              <w:marLeft w:val="0"/>
              <w:marRight w:val="0"/>
              <w:marTop w:val="0"/>
              <w:marBottom w:val="0"/>
              <w:divBdr>
                <w:top w:val="none" w:sz="0" w:space="0" w:color="auto"/>
                <w:left w:val="none" w:sz="0" w:space="0" w:color="auto"/>
                <w:bottom w:val="none" w:sz="0" w:space="0" w:color="auto"/>
                <w:right w:val="none" w:sz="0" w:space="0" w:color="auto"/>
              </w:divBdr>
            </w:div>
            <w:div w:id="232551269">
              <w:marLeft w:val="0"/>
              <w:marRight w:val="0"/>
              <w:marTop w:val="0"/>
              <w:marBottom w:val="0"/>
              <w:divBdr>
                <w:top w:val="none" w:sz="0" w:space="0" w:color="auto"/>
                <w:left w:val="none" w:sz="0" w:space="0" w:color="auto"/>
                <w:bottom w:val="none" w:sz="0" w:space="0" w:color="auto"/>
                <w:right w:val="none" w:sz="0" w:space="0" w:color="auto"/>
              </w:divBdr>
            </w:div>
            <w:div w:id="23597908">
              <w:marLeft w:val="0"/>
              <w:marRight w:val="0"/>
              <w:marTop w:val="0"/>
              <w:marBottom w:val="0"/>
              <w:divBdr>
                <w:top w:val="none" w:sz="0" w:space="0" w:color="auto"/>
                <w:left w:val="none" w:sz="0" w:space="0" w:color="auto"/>
                <w:bottom w:val="none" w:sz="0" w:space="0" w:color="auto"/>
                <w:right w:val="none" w:sz="0" w:space="0" w:color="auto"/>
              </w:divBdr>
            </w:div>
            <w:div w:id="164978826">
              <w:marLeft w:val="0"/>
              <w:marRight w:val="0"/>
              <w:marTop w:val="0"/>
              <w:marBottom w:val="0"/>
              <w:divBdr>
                <w:top w:val="none" w:sz="0" w:space="0" w:color="auto"/>
                <w:left w:val="none" w:sz="0" w:space="0" w:color="auto"/>
                <w:bottom w:val="none" w:sz="0" w:space="0" w:color="auto"/>
                <w:right w:val="none" w:sz="0" w:space="0" w:color="auto"/>
              </w:divBdr>
            </w:div>
            <w:div w:id="1036738194">
              <w:marLeft w:val="0"/>
              <w:marRight w:val="0"/>
              <w:marTop w:val="0"/>
              <w:marBottom w:val="0"/>
              <w:divBdr>
                <w:top w:val="none" w:sz="0" w:space="0" w:color="auto"/>
                <w:left w:val="none" w:sz="0" w:space="0" w:color="auto"/>
                <w:bottom w:val="none" w:sz="0" w:space="0" w:color="auto"/>
                <w:right w:val="none" w:sz="0" w:space="0" w:color="auto"/>
              </w:divBdr>
            </w:div>
            <w:div w:id="793670773">
              <w:marLeft w:val="0"/>
              <w:marRight w:val="0"/>
              <w:marTop w:val="0"/>
              <w:marBottom w:val="0"/>
              <w:divBdr>
                <w:top w:val="none" w:sz="0" w:space="0" w:color="auto"/>
                <w:left w:val="none" w:sz="0" w:space="0" w:color="auto"/>
                <w:bottom w:val="none" w:sz="0" w:space="0" w:color="auto"/>
                <w:right w:val="none" w:sz="0" w:space="0" w:color="auto"/>
              </w:divBdr>
            </w:div>
            <w:div w:id="1411350457">
              <w:marLeft w:val="0"/>
              <w:marRight w:val="0"/>
              <w:marTop w:val="0"/>
              <w:marBottom w:val="0"/>
              <w:divBdr>
                <w:top w:val="none" w:sz="0" w:space="0" w:color="auto"/>
                <w:left w:val="none" w:sz="0" w:space="0" w:color="auto"/>
                <w:bottom w:val="none" w:sz="0" w:space="0" w:color="auto"/>
                <w:right w:val="none" w:sz="0" w:space="0" w:color="auto"/>
              </w:divBdr>
            </w:div>
            <w:div w:id="441070152">
              <w:marLeft w:val="0"/>
              <w:marRight w:val="0"/>
              <w:marTop w:val="0"/>
              <w:marBottom w:val="0"/>
              <w:divBdr>
                <w:top w:val="none" w:sz="0" w:space="0" w:color="auto"/>
                <w:left w:val="none" w:sz="0" w:space="0" w:color="auto"/>
                <w:bottom w:val="none" w:sz="0" w:space="0" w:color="auto"/>
                <w:right w:val="none" w:sz="0" w:space="0" w:color="auto"/>
              </w:divBdr>
            </w:div>
            <w:div w:id="169492407">
              <w:marLeft w:val="0"/>
              <w:marRight w:val="0"/>
              <w:marTop w:val="0"/>
              <w:marBottom w:val="0"/>
              <w:divBdr>
                <w:top w:val="none" w:sz="0" w:space="0" w:color="auto"/>
                <w:left w:val="none" w:sz="0" w:space="0" w:color="auto"/>
                <w:bottom w:val="none" w:sz="0" w:space="0" w:color="auto"/>
                <w:right w:val="none" w:sz="0" w:space="0" w:color="auto"/>
              </w:divBdr>
            </w:div>
            <w:div w:id="1979728385">
              <w:marLeft w:val="0"/>
              <w:marRight w:val="0"/>
              <w:marTop w:val="0"/>
              <w:marBottom w:val="0"/>
              <w:divBdr>
                <w:top w:val="none" w:sz="0" w:space="0" w:color="auto"/>
                <w:left w:val="none" w:sz="0" w:space="0" w:color="auto"/>
                <w:bottom w:val="none" w:sz="0" w:space="0" w:color="auto"/>
                <w:right w:val="none" w:sz="0" w:space="0" w:color="auto"/>
              </w:divBdr>
            </w:div>
            <w:div w:id="793057072">
              <w:marLeft w:val="0"/>
              <w:marRight w:val="0"/>
              <w:marTop w:val="0"/>
              <w:marBottom w:val="0"/>
              <w:divBdr>
                <w:top w:val="none" w:sz="0" w:space="0" w:color="auto"/>
                <w:left w:val="none" w:sz="0" w:space="0" w:color="auto"/>
                <w:bottom w:val="none" w:sz="0" w:space="0" w:color="auto"/>
                <w:right w:val="none" w:sz="0" w:space="0" w:color="auto"/>
              </w:divBdr>
            </w:div>
            <w:div w:id="288821501">
              <w:marLeft w:val="0"/>
              <w:marRight w:val="0"/>
              <w:marTop w:val="0"/>
              <w:marBottom w:val="0"/>
              <w:divBdr>
                <w:top w:val="none" w:sz="0" w:space="0" w:color="auto"/>
                <w:left w:val="none" w:sz="0" w:space="0" w:color="auto"/>
                <w:bottom w:val="none" w:sz="0" w:space="0" w:color="auto"/>
                <w:right w:val="none" w:sz="0" w:space="0" w:color="auto"/>
              </w:divBdr>
            </w:div>
            <w:div w:id="142229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617541">
      <w:bodyDiv w:val="1"/>
      <w:marLeft w:val="0"/>
      <w:marRight w:val="0"/>
      <w:marTop w:val="0"/>
      <w:marBottom w:val="0"/>
      <w:divBdr>
        <w:top w:val="none" w:sz="0" w:space="0" w:color="auto"/>
        <w:left w:val="none" w:sz="0" w:space="0" w:color="auto"/>
        <w:bottom w:val="none" w:sz="0" w:space="0" w:color="auto"/>
        <w:right w:val="none" w:sz="0" w:space="0" w:color="auto"/>
      </w:divBdr>
      <w:divsChild>
        <w:div w:id="682782022">
          <w:marLeft w:val="0"/>
          <w:marRight w:val="0"/>
          <w:marTop w:val="0"/>
          <w:marBottom w:val="0"/>
          <w:divBdr>
            <w:top w:val="none" w:sz="0" w:space="0" w:color="auto"/>
            <w:left w:val="none" w:sz="0" w:space="0" w:color="auto"/>
            <w:bottom w:val="none" w:sz="0" w:space="0" w:color="auto"/>
            <w:right w:val="none" w:sz="0" w:space="0" w:color="auto"/>
          </w:divBdr>
          <w:divsChild>
            <w:div w:id="571892580">
              <w:marLeft w:val="0"/>
              <w:marRight w:val="0"/>
              <w:marTop w:val="0"/>
              <w:marBottom w:val="0"/>
              <w:divBdr>
                <w:top w:val="none" w:sz="0" w:space="0" w:color="auto"/>
                <w:left w:val="none" w:sz="0" w:space="0" w:color="auto"/>
                <w:bottom w:val="none" w:sz="0" w:space="0" w:color="auto"/>
                <w:right w:val="none" w:sz="0" w:space="0" w:color="auto"/>
              </w:divBdr>
            </w:div>
            <w:div w:id="173155166">
              <w:marLeft w:val="0"/>
              <w:marRight w:val="0"/>
              <w:marTop w:val="0"/>
              <w:marBottom w:val="0"/>
              <w:divBdr>
                <w:top w:val="none" w:sz="0" w:space="0" w:color="auto"/>
                <w:left w:val="none" w:sz="0" w:space="0" w:color="auto"/>
                <w:bottom w:val="none" w:sz="0" w:space="0" w:color="auto"/>
                <w:right w:val="none" w:sz="0" w:space="0" w:color="auto"/>
              </w:divBdr>
            </w:div>
            <w:div w:id="1354649151">
              <w:marLeft w:val="0"/>
              <w:marRight w:val="0"/>
              <w:marTop w:val="0"/>
              <w:marBottom w:val="0"/>
              <w:divBdr>
                <w:top w:val="none" w:sz="0" w:space="0" w:color="auto"/>
                <w:left w:val="none" w:sz="0" w:space="0" w:color="auto"/>
                <w:bottom w:val="none" w:sz="0" w:space="0" w:color="auto"/>
                <w:right w:val="none" w:sz="0" w:space="0" w:color="auto"/>
              </w:divBdr>
            </w:div>
            <w:div w:id="1525556694">
              <w:marLeft w:val="0"/>
              <w:marRight w:val="0"/>
              <w:marTop w:val="0"/>
              <w:marBottom w:val="0"/>
              <w:divBdr>
                <w:top w:val="none" w:sz="0" w:space="0" w:color="auto"/>
                <w:left w:val="none" w:sz="0" w:space="0" w:color="auto"/>
                <w:bottom w:val="none" w:sz="0" w:space="0" w:color="auto"/>
                <w:right w:val="none" w:sz="0" w:space="0" w:color="auto"/>
              </w:divBdr>
            </w:div>
            <w:div w:id="637759703">
              <w:marLeft w:val="0"/>
              <w:marRight w:val="0"/>
              <w:marTop w:val="0"/>
              <w:marBottom w:val="0"/>
              <w:divBdr>
                <w:top w:val="none" w:sz="0" w:space="0" w:color="auto"/>
                <w:left w:val="none" w:sz="0" w:space="0" w:color="auto"/>
                <w:bottom w:val="none" w:sz="0" w:space="0" w:color="auto"/>
                <w:right w:val="none" w:sz="0" w:space="0" w:color="auto"/>
              </w:divBdr>
            </w:div>
            <w:div w:id="173542966">
              <w:marLeft w:val="0"/>
              <w:marRight w:val="0"/>
              <w:marTop w:val="0"/>
              <w:marBottom w:val="0"/>
              <w:divBdr>
                <w:top w:val="none" w:sz="0" w:space="0" w:color="auto"/>
                <w:left w:val="none" w:sz="0" w:space="0" w:color="auto"/>
                <w:bottom w:val="none" w:sz="0" w:space="0" w:color="auto"/>
                <w:right w:val="none" w:sz="0" w:space="0" w:color="auto"/>
              </w:divBdr>
            </w:div>
            <w:div w:id="1243875594">
              <w:marLeft w:val="0"/>
              <w:marRight w:val="0"/>
              <w:marTop w:val="0"/>
              <w:marBottom w:val="0"/>
              <w:divBdr>
                <w:top w:val="none" w:sz="0" w:space="0" w:color="auto"/>
                <w:left w:val="none" w:sz="0" w:space="0" w:color="auto"/>
                <w:bottom w:val="none" w:sz="0" w:space="0" w:color="auto"/>
                <w:right w:val="none" w:sz="0" w:space="0" w:color="auto"/>
              </w:divBdr>
            </w:div>
            <w:div w:id="1629118564">
              <w:marLeft w:val="0"/>
              <w:marRight w:val="0"/>
              <w:marTop w:val="0"/>
              <w:marBottom w:val="0"/>
              <w:divBdr>
                <w:top w:val="none" w:sz="0" w:space="0" w:color="auto"/>
                <w:left w:val="none" w:sz="0" w:space="0" w:color="auto"/>
                <w:bottom w:val="none" w:sz="0" w:space="0" w:color="auto"/>
                <w:right w:val="none" w:sz="0" w:space="0" w:color="auto"/>
              </w:divBdr>
            </w:div>
            <w:div w:id="2087459863">
              <w:marLeft w:val="0"/>
              <w:marRight w:val="0"/>
              <w:marTop w:val="0"/>
              <w:marBottom w:val="0"/>
              <w:divBdr>
                <w:top w:val="none" w:sz="0" w:space="0" w:color="auto"/>
                <w:left w:val="none" w:sz="0" w:space="0" w:color="auto"/>
                <w:bottom w:val="none" w:sz="0" w:space="0" w:color="auto"/>
                <w:right w:val="none" w:sz="0" w:space="0" w:color="auto"/>
              </w:divBdr>
            </w:div>
            <w:div w:id="697514215">
              <w:marLeft w:val="0"/>
              <w:marRight w:val="0"/>
              <w:marTop w:val="0"/>
              <w:marBottom w:val="0"/>
              <w:divBdr>
                <w:top w:val="none" w:sz="0" w:space="0" w:color="auto"/>
                <w:left w:val="none" w:sz="0" w:space="0" w:color="auto"/>
                <w:bottom w:val="none" w:sz="0" w:space="0" w:color="auto"/>
                <w:right w:val="none" w:sz="0" w:space="0" w:color="auto"/>
              </w:divBdr>
            </w:div>
            <w:div w:id="186329787">
              <w:marLeft w:val="0"/>
              <w:marRight w:val="0"/>
              <w:marTop w:val="0"/>
              <w:marBottom w:val="0"/>
              <w:divBdr>
                <w:top w:val="none" w:sz="0" w:space="0" w:color="auto"/>
                <w:left w:val="none" w:sz="0" w:space="0" w:color="auto"/>
                <w:bottom w:val="none" w:sz="0" w:space="0" w:color="auto"/>
                <w:right w:val="none" w:sz="0" w:space="0" w:color="auto"/>
              </w:divBdr>
            </w:div>
            <w:div w:id="1572303716">
              <w:marLeft w:val="0"/>
              <w:marRight w:val="0"/>
              <w:marTop w:val="0"/>
              <w:marBottom w:val="0"/>
              <w:divBdr>
                <w:top w:val="none" w:sz="0" w:space="0" w:color="auto"/>
                <w:left w:val="none" w:sz="0" w:space="0" w:color="auto"/>
                <w:bottom w:val="none" w:sz="0" w:space="0" w:color="auto"/>
                <w:right w:val="none" w:sz="0" w:space="0" w:color="auto"/>
              </w:divBdr>
            </w:div>
            <w:div w:id="1526866241">
              <w:marLeft w:val="0"/>
              <w:marRight w:val="0"/>
              <w:marTop w:val="0"/>
              <w:marBottom w:val="0"/>
              <w:divBdr>
                <w:top w:val="none" w:sz="0" w:space="0" w:color="auto"/>
                <w:left w:val="none" w:sz="0" w:space="0" w:color="auto"/>
                <w:bottom w:val="none" w:sz="0" w:space="0" w:color="auto"/>
                <w:right w:val="none" w:sz="0" w:space="0" w:color="auto"/>
              </w:divBdr>
            </w:div>
            <w:div w:id="1106460704">
              <w:marLeft w:val="0"/>
              <w:marRight w:val="0"/>
              <w:marTop w:val="0"/>
              <w:marBottom w:val="0"/>
              <w:divBdr>
                <w:top w:val="none" w:sz="0" w:space="0" w:color="auto"/>
                <w:left w:val="none" w:sz="0" w:space="0" w:color="auto"/>
                <w:bottom w:val="none" w:sz="0" w:space="0" w:color="auto"/>
                <w:right w:val="none" w:sz="0" w:space="0" w:color="auto"/>
              </w:divBdr>
            </w:div>
            <w:div w:id="485169081">
              <w:marLeft w:val="0"/>
              <w:marRight w:val="0"/>
              <w:marTop w:val="0"/>
              <w:marBottom w:val="0"/>
              <w:divBdr>
                <w:top w:val="none" w:sz="0" w:space="0" w:color="auto"/>
                <w:left w:val="none" w:sz="0" w:space="0" w:color="auto"/>
                <w:bottom w:val="none" w:sz="0" w:space="0" w:color="auto"/>
                <w:right w:val="none" w:sz="0" w:space="0" w:color="auto"/>
              </w:divBdr>
            </w:div>
            <w:div w:id="88021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985520">
      <w:bodyDiv w:val="1"/>
      <w:marLeft w:val="0"/>
      <w:marRight w:val="0"/>
      <w:marTop w:val="0"/>
      <w:marBottom w:val="0"/>
      <w:divBdr>
        <w:top w:val="none" w:sz="0" w:space="0" w:color="auto"/>
        <w:left w:val="none" w:sz="0" w:space="0" w:color="auto"/>
        <w:bottom w:val="none" w:sz="0" w:space="0" w:color="auto"/>
        <w:right w:val="none" w:sz="0" w:space="0" w:color="auto"/>
      </w:divBdr>
      <w:divsChild>
        <w:div w:id="1736590455">
          <w:marLeft w:val="0"/>
          <w:marRight w:val="0"/>
          <w:marTop w:val="0"/>
          <w:marBottom w:val="0"/>
          <w:divBdr>
            <w:top w:val="none" w:sz="0" w:space="0" w:color="auto"/>
            <w:left w:val="none" w:sz="0" w:space="0" w:color="auto"/>
            <w:bottom w:val="none" w:sz="0" w:space="0" w:color="auto"/>
            <w:right w:val="none" w:sz="0" w:space="0" w:color="auto"/>
          </w:divBdr>
          <w:divsChild>
            <w:div w:id="1369909122">
              <w:marLeft w:val="0"/>
              <w:marRight w:val="0"/>
              <w:marTop w:val="0"/>
              <w:marBottom w:val="0"/>
              <w:divBdr>
                <w:top w:val="none" w:sz="0" w:space="0" w:color="auto"/>
                <w:left w:val="none" w:sz="0" w:space="0" w:color="auto"/>
                <w:bottom w:val="none" w:sz="0" w:space="0" w:color="auto"/>
                <w:right w:val="none" w:sz="0" w:space="0" w:color="auto"/>
              </w:divBdr>
            </w:div>
            <w:div w:id="990014958">
              <w:marLeft w:val="0"/>
              <w:marRight w:val="0"/>
              <w:marTop w:val="0"/>
              <w:marBottom w:val="0"/>
              <w:divBdr>
                <w:top w:val="none" w:sz="0" w:space="0" w:color="auto"/>
                <w:left w:val="none" w:sz="0" w:space="0" w:color="auto"/>
                <w:bottom w:val="none" w:sz="0" w:space="0" w:color="auto"/>
                <w:right w:val="none" w:sz="0" w:space="0" w:color="auto"/>
              </w:divBdr>
            </w:div>
            <w:div w:id="2096323068">
              <w:marLeft w:val="0"/>
              <w:marRight w:val="0"/>
              <w:marTop w:val="0"/>
              <w:marBottom w:val="0"/>
              <w:divBdr>
                <w:top w:val="none" w:sz="0" w:space="0" w:color="auto"/>
                <w:left w:val="none" w:sz="0" w:space="0" w:color="auto"/>
                <w:bottom w:val="none" w:sz="0" w:space="0" w:color="auto"/>
                <w:right w:val="none" w:sz="0" w:space="0" w:color="auto"/>
              </w:divBdr>
            </w:div>
            <w:div w:id="954946824">
              <w:marLeft w:val="0"/>
              <w:marRight w:val="0"/>
              <w:marTop w:val="0"/>
              <w:marBottom w:val="0"/>
              <w:divBdr>
                <w:top w:val="none" w:sz="0" w:space="0" w:color="auto"/>
                <w:left w:val="none" w:sz="0" w:space="0" w:color="auto"/>
                <w:bottom w:val="none" w:sz="0" w:space="0" w:color="auto"/>
                <w:right w:val="none" w:sz="0" w:space="0" w:color="auto"/>
              </w:divBdr>
            </w:div>
            <w:div w:id="1199776639">
              <w:marLeft w:val="0"/>
              <w:marRight w:val="0"/>
              <w:marTop w:val="0"/>
              <w:marBottom w:val="0"/>
              <w:divBdr>
                <w:top w:val="none" w:sz="0" w:space="0" w:color="auto"/>
                <w:left w:val="none" w:sz="0" w:space="0" w:color="auto"/>
                <w:bottom w:val="none" w:sz="0" w:space="0" w:color="auto"/>
                <w:right w:val="none" w:sz="0" w:space="0" w:color="auto"/>
              </w:divBdr>
            </w:div>
            <w:div w:id="1675914242">
              <w:marLeft w:val="0"/>
              <w:marRight w:val="0"/>
              <w:marTop w:val="0"/>
              <w:marBottom w:val="0"/>
              <w:divBdr>
                <w:top w:val="none" w:sz="0" w:space="0" w:color="auto"/>
                <w:left w:val="none" w:sz="0" w:space="0" w:color="auto"/>
                <w:bottom w:val="none" w:sz="0" w:space="0" w:color="auto"/>
                <w:right w:val="none" w:sz="0" w:space="0" w:color="auto"/>
              </w:divBdr>
            </w:div>
            <w:div w:id="838423542">
              <w:marLeft w:val="0"/>
              <w:marRight w:val="0"/>
              <w:marTop w:val="0"/>
              <w:marBottom w:val="0"/>
              <w:divBdr>
                <w:top w:val="none" w:sz="0" w:space="0" w:color="auto"/>
                <w:left w:val="none" w:sz="0" w:space="0" w:color="auto"/>
                <w:bottom w:val="none" w:sz="0" w:space="0" w:color="auto"/>
                <w:right w:val="none" w:sz="0" w:space="0" w:color="auto"/>
              </w:divBdr>
            </w:div>
            <w:div w:id="598562539">
              <w:marLeft w:val="0"/>
              <w:marRight w:val="0"/>
              <w:marTop w:val="0"/>
              <w:marBottom w:val="0"/>
              <w:divBdr>
                <w:top w:val="none" w:sz="0" w:space="0" w:color="auto"/>
                <w:left w:val="none" w:sz="0" w:space="0" w:color="auto"/>
                <w:bottom w:val="none" w:sz="0" w:space="0" w:color="auto"/>
                <w:right w:val="none" w:sz="0" w:space="0" w:color="auto"/>
              </w:divBdr>
            </w:div>
            <w:div w:id="482896963">
              <w:marLeft w:val="0"/>
              <w:marRight w:val="0"/>
              <w:marTop w:val="0"/>
              <w:marBottom w:val="0"/>
              <w:divBdr>
                <w:top w:val="none" w:sz="0" w:space="0" w:color="auto"/>
                <w:left w:val="none" w:sz="0" w:space="0" w:color="auto"/>
                <w:bottom w:val="none" w:sz="0" w:space="0" w:color="auto"/>
                <w:right w:val="none" w:sz="0" w:space="0" w:color="auto"/>
              </w:divBdr>
            </w:div>
            <w:div w:id="1913270586">
              <w:marLeft w:val="0"/>
              <w:marRight w:val="0"/>
              <w:marTop w:val="0"/>
              <w:marBottom w:val="0"/>
              <w:divBdr>
                <w:top w:val="none" w:sz="0" w:space="0" w:color="auto"/>
                <w:left w:val="none" w:sz="0" w:space="0" w:color="auto"/>
                <w:bottom w:val="none" w:sz="0" w:space="0" w:color="auto"/>
                <w:right w:val="none" w:sz="0" w:space="0" w:color="auto"/>
              </w:divBdr>
            </w:div>
            <w:div w:id="44874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148790">
      <w:bodyDiv w:val="1"/>
      <w:marLeft w:val="0"/>
      <w:marRight w:val="0"/>
      <w:marTop w:val="0"/>
      <w:marBottom w:val="0"/>
      <w:divBdr>
        <w:top w:val="none" w:sz="0" w:space="0" w:color="auto"/>
        <w:left w:val="none" w:sz="0" w:space="0" w:color="auto"/>
        <w:bottom w:val="none" w:sz="0" w:space="0" w:color="auto"/>
        <w:right w:val="none" w:sz="0" w:space="0" w:color="auto"/>
      </w:divBdr>
      <w:divsChild>
        <w:div w:id="1575897371">
          <w:marLeft w:val="0"/>
          <w:marRight w:val="0"/>
          <w:marTop w:val="0"/>
          <w:marBottom w:val="0"/>
          <w:divBdr>
            <w:top w:val="none" w:sz="0" w:space="0" w:color="auto"/>
            <w:left w:val="none" w:sz="0" w:space="0" w:color="auto"/>
            <w:bottom w:val="none" w:sz="0" w:space="0" w:color="auto"/>
            <w:right w:val="none" w:sz="0" w:space="0" w:color="auto"/>
          </w:divBdr>
          <w:divsChild>
            <w:div w:id="1226380199">
              <w:marLeft w:val="0"/>
              <w:marRight w:val="0"/>
              <w:marTop w:val="0"/>
              <w:marBottom w:val="0"/>
              <w:divBdr>
                <w:top w:val="none" w:sz="0" w:space="0" w:color="auto"/>
                <w:left w:val="none" w:sz="0" w:space="0" w:color="auto"/>
                <w:bottom w:val="none" w:sz="0" w:space="0" w:color="auto"/>
                <w:right w:val="none" w:sz="0" w:space="0" w:color="auto"/>
              </w:divBdr>
            </w:div>
            <w:div w:id="2057848011">
              <w:marLeft w:val="0"/>
              <w:marRight w:val="0"/>
              <w:marTop w:val="0"/>
              <w:marBottom w:val="0"/>
              <w:divBdr>
                <w:top w:val="none" w:sz="0" w:space="0" w:color="auto"/>
                <w:left w:val="none" w:sz="0" w:space="0" w:color="auto"/>
                <w:bottom w:val="none" w:sz="0" w:space="0" w:color="auto"/>
                <w:right w:val="none" w:sz="0" w:space="0" w:color="auto"/>
              </w:divBdr>
            </w:div>
            <w:div w:id="1163006445">
              <w:marLeft w:val="0"/>
              <w:marRight w:val="0"/>
              <w:marTop w:val="0"/>
              <w:marBottom w:val="0"/>
              <w:divBdr>
                <w:top w:val="none" w:sz="0" w:space="0" w:color="auto"/>
                <w:left w:val="none" w:sz="0" w:space="0" w:color="auto"/>
                <w:bottom w:val="none" w:sz="0" w:space="0" w:color="auto"/>
                <w:right w:val="none" w:sz="0" w:space="0" w:color="auto"/>
              </w:divBdr>
            </w:div>
            <w:div w:id="1289044261">
              <w:marLeft w:val="0"/>
              <w:marRight w:val="0"/>
              <w:marTop w:val="0"/>
              <w:marBottom w:val="0"/>
              <w:divBdr>
                <w:top w:val="none" w:sz="0" w:space="0" w:color="auto"/>
                <w:left w:val="none" w:sz="0" w:space="0" w:color="auto"/>
                <w:bottom w:val="none" w:sz="0" w:space="0" w:color="auto"/>
                <w:right w:val="none" w:sz="0" w:space="0" w:color="auto"/>
              </w:divBdr>
            </w:div>
            <w:div w:id="1410154855">
              <w:marLeft w:val="0"/>
              <w:marRight w:val="0"/>
              <w:marTop w:val="0"/>
              <w:marBottom w:val="0"/>
              <w:divBdr>
                <w:top w:val="none" w:sz="0" w:space="0" w:color="auto"/>
                <w:left w:val="none" w:sz="0" w:space="0" w:color="auto"/>
                <w:bottom w:val="none" w:sz="0" w:space="0" w:color="auto"/>
                <w:right w:val="none" w:sz="0" w:space="0" w:color="auto"/>
              </w:divBdr>
            </w:div>
            <w:div w:id="646596079">
              <w:marLeft w:val="0"/>
              <w:marRight w:val="0"/>
              <w:marTop w:val="0"/>
              <w:marBottom w:val="0"/>
              <w:divBdr>
                <w:top w:val="none" w:sz="0" w:space="0" w:color="auto"/>
                <w:left w:val="none" w:sz="0" w:space="0" w:color="auto"/>
                <w:bottom w:val="none" w:sz="0" w:space="0" w:color="auto"/>
                <w:right w:val="none" w:sz="0" w:space="0" w:color="auto"/>
              </w:divBdr>
            </w:div>
            <w:div w:id="2124879256">
              <w:marLeft w:val="0"/>
              <w:marRight w:val="0"/>
              <w:marTop w:val="0"/>
              <w:marBottom w:val="0"/>
              <w:divBdr>
                <w:top w:val="none" w:sz="0" w:space="0" w:color="auto"/>
                <w:left w:val="none" w:sz="0" w:space="0" w:color="auto"/>
                <w:bottom w:val="none" w:sz="0" w:space="0" w:color="auto"/>
                <w:right w:val="none" w:sz="0" w:space="0" w:color="auto"/>
              </w:divBdr>
            </w:div>
            <w:div w:id="202277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223118">
      <w:bodyDiv w:val="1"/>
      <w:marLeft w:val="0"/>
      <w:marRight w:val="0"/>
      <w:marTop w:val="0"/>
      <w:marBottom w:val="0"/>
      <w:divBdr>
        <w:top w:val="none" w:sz="0" w:space="0" w:color="auto"/>
        <w:left w:val="none" w:sz="0" w:space="0" w:color="auto"/>
        <w:bottom w:val="none" w:sz="0" w:space="0" w:color="auto"/>
        <w:right w:val="none" w:sz="0" w:space="0" w:color="auto"/>
      </w:divBdr>
    </w:div>
    <w:div w:id="998457827">
      <w:bodyDiv w:val="1"/>
      <w:marLeft w:val="0"/>
      <w:marRight w:val="0"/>
      <w:marTop w:val="0"/>
      <w:marBottom w:val="0"/>
      <w:divBdr>
        <w:top w:val="none" w:sz="0" w:space="0" w:color="auto"/>
        <w:left w:val="none" w:sz="0" w:space="0" w:color="auto"/>
        <w:bottom w:val="none" w:sz="0" w:space="0" w:color="auto"/>
        <w:right w:val="none" w:sz="0" w:space="0" w:color="auto"/>
      </w:divBdr>
      <w:divsChild>
        <w:div w:id="427384500">
          <w:marLeft w:val="0"/>
          <w:marRight w:val="0"/>
          <w:marTop w:val="0"/>
          <w:marBottom w:val="0"/>
          <w:divBdr>
            <w:top w:val="none" w:sz="0" w:space="0" w:color="auto"/>
            <w:left w:val="none" w:sz="0" w:space="0" w:color="auto"/>
            <w:bottom w:val="none" w:sz="0" w:space="0" w:color="auto"/>
            <w:right w:val="none" w:sz="0" w:space="0" w:color="auto"/>
          </w:divBdr>
          <w:divsChild>
            <w:div w:id="1818523922">
              <w:marLeft w:val="0"/>
              <w:marRight w:val="0"/>
              <w:marTop w:val="0"/>
              <w:marBottom w:val="0"/>
              <w:divBdr>
                <w:top w:val="none" w:sz="0" w:space="0" w:color="auto"/>
                <w:left w:val="none" w:sz="0" w:space="0" w:color="auto"/>
                <w:bottom w:val="none" w:sz="0" w:space="0" w:color="auto"/>
                <w:right w:val="none" w:sz="0" w:space="0" w:color="auto"/>
              </w:divBdr>
            </w:div>
            <w:div w:id="1208297688">
              <w:marLeft w:val="0"/>
              <w:marRight w:val="0"/>
              <w:marTop w:val="0"/>
              <w:marBottom w:val="0"/>
              <w:divBdr>
                <w:top w:val="none" w:sz="0" w:space="0" w:color="auto"/>
                <w:left w:val="none" w:sz="0" w:space="0" w:color="auto"/>
                <w:bottom w:val="none" w:sz="0" w:space="0" w:color="auto"/>
                <w:right w:val="none" w:sz="0" w:space="0" w:color="auto"/>
              </w:divBdr>
            </w:div>
            <w:div w:id="39088957">
              <w:marLeft w:val="0"/>
              <w:marRight w:val="0"/>
              <w:marTop w:val="0"/>
              <w:marBottom w:val="0"/>
              <w:divBdr>
                <w:top w:val="none" w:sz="0" w:space="0" w:color="auto"/>
                <w:left w:val="none" w:sz="0" w:space="0" w:color="auto"/>
                <w:bottom w:val="none" w:sz="0" w:space="0" w:color="auto"/>
                <w:right w:val="none" w:sz="0" w:space="0" w:color="auto"/>
              </w:divBdr>
            </w:div>
            <w:div w:id="336928000">
              <w:marLeft w:val="0"/>
              <w:marRight w:val="0"/>
              <w:marTop w:val="0"/>
              <w:marBottom w:val="0"/>
              <w:divBdr>
                <w:top w:val="none" w:sz="0" w:space="0" w:color="auto"/>
                <w:left w:val="none" w:sz="0" w:space="0" w:color="auto"/>
                <w:bottom w:val="none" w:sz="0" w:space="0" w:color="auto"/>
                <w:right w:val="none" w:sz="0" w:space="0" w:color="auto"/>
              </w:divBdr>
            </w:div>
            <w:div w:id="427506969">
              <w:marLeft w:val="0"/>
              <w:marRight w:val="0"/>
              <w:marTop w:val="0"/>
              <w:marBottom w:val="0"/>
              <w:divBdr>
                <w:top w:val="none" w:sz="0" w:space="0" w:color="auto"/>
                <w:left w:val="none" w:sz="0" w:space="0" w:color="auto"/>
                <w:bottom w:val="none" w:sz="0" w:space="0" w:color="auto"/>
                <w:right w:val="none" w:sz="0" w:space="0" w:color="auto"/>
              </w:divBdr>
            </w:div>
            <w:div w:id="158813912">
              <w:marLeft w:val="0"/>
              <w:marRight w:val="0"/>
              <w:marTop w:val="0"/>
              <w:marBottom w:val="0"/>
              <w:divBdr>
                <w:top w:val="none" w:sz="0" w:space="0" w:color="auto"/>
                <w:left w:val="none" w:sz="0" w:space="0" w:color="auto"/>
                <w:bottom w:val="none" w:sz="0" w:space="0" w:color="auto"/>
                <w:right w:val="none" w:sz="0" w:space="0" w:color="auto"/>
              </w:divBdr>
            </w:div>
            <w:div w:id="1172799228">
              <w:marLeft w:val="0"/>
              <w:marRight w:val="0"/>
              <w:marTop w:val="0"/>
              <w:marBottom w:val="0"/>
              <w:divBdr>
                <w:top w:val="none" w:sz="0" w:space="0" w:color="auto"/>
                <w:left w:val="none" w:sz="0" w:space="0" w:color="auto"/>
                <w:bottom w:val="none" w:sz="0" w:space="0" w:color="auto"/>
                <w:right w:val="none" w:sz="0" w:space="0" w:color="auto"/>
              </w:divBdr>
            </w:div>
            <w:div w:id="937786319">
              <w:marLeft w:val="0"/>
              <w:marRight w:val="0"/>
              <w:marTop w:val="0"/>
              <w:marBottom w:val="0"/>
              <w:divBdr>
                <w:top w:val="none" w:sz="0" w:space="0" w:color="auto"/>
                <w:left w:val="none" w:sz="0" w:space="0" w:color="auto"/>
                <w:bottom w:val="none" w:sz="0" w:space="0" w:color="auto"/>
                <w:right w:val="none" w:sz="0" w:space="0" w:color="auto"/>
              </w:divBdr>
            </w:div>
            <w:div w:id="1906331710">
              <w:marLeft w:val="0"/>
              <w:marRight w:val="0"/>
              <w:marTop w:val="0"/>
              <w:marBottom w:val="0"/>
              <w:divBdr>
                <w:top w:val="none" w:sz="0" w:space="0" w:color="auto"/>
                <w:left w:val="none" w:sz="0" w:space="0" w:color="auto"/>
                <w:bottom w:val="none" w:sz="0" w:space="0" w:color="auto"/>
                <w:right w:val="none" w:sz="0" w:space="0" w:color="auto"/>
              </w:divBdr>
            </w:div>
            <w:div w:id="1912765539">
              <w:marLeft w:val="0"/>
              <w:marRight w:val="0"/>
              <w:marTop w:val="0"/>
              <w:marBottom w:val="0"/>
              <w:divBdr>
                <w:top w:val="none" w:sz="0" w:space="0" w:color="auto"/>
                <w:left w:val="none" w:sz="0" w:space="0" w:color="auto"/>
                <w:bottom w:val="none" w:sz="0" w:space="0" w:color="auto"/>
                <w:right w:val="none" w:sz="0" w:space="0" w:color="auto"/>
              </w:divBdr>
            </w:div>
            <w:div w:id="2116364085">
              <w:marLeft w:val="0"/>
              <w:marRight w:val="0"/>
              <w:marTop w:val="0"/>
              <w:marBottom w:val="0"/>
              <w:divBdr>
                <w:top w:val="none" w:sz="0" w:space="0" w:color="auto"/>
                <w:left w:val="none" w:sz="0" w:space="0" w:color="auto"/>
                <w:bottom w:val="none" w:sz="0" w:space="0" w:color="auto"/>
                <w:right w:val="none" w:sz="0" w:space="0" w:color="auto"/>
              </w:divBdr>
            </w:div>
            <w:div w:id="1030036629">
              <w:marLeft w:val="0"/>
              <w:marRight w:val="0"/>
              <w:marTop w:val="0"/>
              <w:marBottom w:val="0"/>
              <w:divBdr>
                <w:top w:val="none" w:sz="0" w:space="0" w:color="auto"/>
                <w:left w:val="none" w:sz="0" w:space="0" w:color="auto"/>
                <w:bottom w:val="none" w:sz="0" w:space="0" w:color="auto"/>
                <w:right w:val="none" w:sz="0" w:space="0" w:color="auto"/>
              </w:divBdr>
            </w:div>
            <w:div w:id="46615421">
              <w:marLeft w:val="0"/>
              <w:marRight w:val="0"/>
              <w:marTop w:val="0"/>
              <w:marBottom w:val="0"/>
              <w:divBdr>
                <w:top w:val="none" w:sz="0" w:space="0" w:color="auto"/>
                <w:left w:val="none" w:sz="0" w:space="0" w:color="auto"/>
                <w:bottom w:val="none" w:sz="0" w:space="0" w:color="auto"/>
                <w:right w:val="none" w:sz="0" w:space="0" w:color="auto"/>
              </w:divBdr>
            </w:div>
            <w:div w:id="379012482">
              <w:marLeft w:val="0"/>
              <w:marRight w:val="0"/>
              <w:marTop w:val="0"/>
              <w:marBottom w:val="0"/>
              <w:divBdr>
                <w:top w:val="none" w:sz="0" w:space="0" w:color="auto"/>
                <w:left w:val="none" w:sz="0" w:space="0" w:color="auto"/>
                <w:bottom w:val="none" w:sz="0" w:space="0" w:color="auto"/>
                <w:right w:val="none" w:sz="0" w:space="0" w:color="auto"/>
              </w:divBdr>
            </w:div>
            <w:div w:id="574122019">
              <w:marLeft w:val="0"/>
              <w:marRight w:val="0"/>
              <w:marTop w:val="0"/>
              <w:marBottom w:val="0"/>
              <w:divBdr>
                <w:top w:val="none" w:sz="0" w:space="0" w:color="auto"/>
                <w:left w:val="none" w:sz="0" w:space="0" w:color="auto"/>
                <w:bottom w:val="none" w:sz="0" w:space="0" w:color="auto"/>
                <w:right w:val="none" w:sz="0" w:space="0" w:color="auto"/>
              </w:divBdr>
            </w:div>
            <w:div w:id="880828891">
              <w:marLeft w:val="0"/>
              <w:marRight w:val="0"/>
              <w:marTop w:val="0"/>
              <w:marBottom w:val="0"/>
              <w:divBdr>
                <w:top w:val="none" w:sz="0" w:space="0" w:color="auto"/>
                <w:left w:val="none" w:sz="0" w:space="0" w:color="auto"/>
                <w:bottom w:val="none" w:sz="0" w:space="0" w:color="auto"/>
                <w:right w:val="none" w:sz="0" w:space="0" w:color="auto"/>
              </w:divBdr>
            </w:div>
            <w:div w:id="102698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652051">
      <w:bodyDiv w:val="1"/>
      <w:marLeft w:val="0"/>
      <w:marRight w:val="0"/>
      <w:marTop w:val="0"/>
      <w:marBottom w:val="0"/>
      <w:divBdr>
        <w:top w:val="none" w:sz="0" w:space="0" w:color="auto"/>
        <w:left w:val="none" w:sz="0" w:space="0" w:color="auto"/>
        <w:bottom w:val="none" w:sz="0" w:space="0" w:color="auto"/>
        <w:right w:val="none" w:sz="0" w:space="0" w:color="auto"/>
      </w:divBdr>
      <w:divsChild>
        <w:div w:id="1387876966">
          <w:marLeft w:val="0"/>
          <w:marRight w:val="0"/>
          <w:marTop w:val="0"/>
          <w:marBottom w:val="0"/>
          <w:divBdr>
            <w:top w:val="none" w:sz="0" w:space="0" w:color="auto"/>
            <w:left w:val="none" w:sz="0" w:space="0" w:color="auto"/>
            <w:bottom w:val="none" w:sz="0" w:space="0" w:color="auto"/>
            <w:right w:val="none" w:sz="0" w:space="0" w:color="auto"/>
          </w:divBdr>
          <w:divsChild>
            <w:div w:id="2083790222">
              <w:marLeft w:val="0"/>
              <w:marRight w:val="0"/>
              <w:marTop w:val="0"/>
              <w:marBottom w:val="0"/>
              <w:divBdr>
                <w:top w:val="none" w:sz="0" w:space="0" w:color="auto"/>
                <w:left w:val="none" w:sz="0" w:space="0" w:color="auto"/>
                <w:bottom w:val="none" w:sz="0" w:space="0" w:color="auto"/>
                <w:right w:val="none" w:sz="0" w:space="0" w:color="auto"/>
              </w:divBdr>
            </w:div>
            <w:div w:id="1748842559">
              <w:marLeft w:val="0"/>
              <w:marRight w:val="0"/>
              <w:marTop w:val="0"/>
              <w:marBottom w:val="0"/>
              <w:divBdr>
                <w:top w:val="none" w:sz="0" w:space="0" w:color="auto"/>
                <w:left w:val="none" w:sz="0" w:space="0" w:color="auto"/>
                <w:bottom w:val="none" w:sz="0" w:space="0" w:color="auto"/>
                <w:right w:val="none" w:sz="0" w:space="0" w:color="auto"/>
              </w:divBdr>
            </w:div>
            <w:div w:id="1530334438">
              <w:marLeft w:val="0"/>
              <w:marRight w:val="0"/>
              <w:marTop w:val="0"/>
              <w:marBottom w:val="0"/>
              <w:divBdr>
                <w:top w:val="none" w:sz="0" w:space="0" w:color="auto"/>
                <w:left w:val="none" w:sz="0" w:space="0" w:color="auto"/>
                <w:bottom w:val="none" w:sz="0" w:space="0" w:color="auto"/>
                <w:right w:val="none" w:sz="0" w:space="0" w:color="auto"/>
              </w:divBdr>
            </w:div>
            <w:div w:id="1599293192">
              <w:marLeft w:val="0"/>
              <w:marRight w:val="0"/>
              <w:marTop w:val="0"/>
              <w:marBottom w:val="0"/>
              <w:divBdr>
                <w:top w:val="none" w:sz="0" w:space="0" w:color="auto"/>
                <w:left w:val="none" w:sz="0" w:space="0" w:color="auto"/>
                <w:bottom w:val="none" w:sz="0" w:space="0" w:color="auto"/>
                <w:right w:val="none" w:sz="0" w:space="0" w:color="auto"/>
              </w:divBdr>
            </w:div>
            <w:div w:id="675963133">
              <w:marLeft w:val="0"/>
              <w:marRight w:val="0"/>
              <w:marTop w:val="0"/>
              <w:marBottom w:val="0"/>
              <w:divBdr>
                <w:top w:val="none" w:sz="0" w:space="0" w:color="auto"/>
                <w:left w:val="none" w:sz="0" w:space="0" w:color="auto"/>
                <w:bottom w:val="none" w:sz="0" w:space="0" w:color="auto"/>
                <w:right w:val="none" w:sz="0" w:space="0" w:color="auto"/>
              </w:divBdr>
            </w:div>
            <w:div w:id="1902399883">
              <w:marLeft w:val="0"/>
              <w:marRight w:val="0"/>
              <w:marTop w:val="0"/>
              <w:marBottom w:val="0"/>
              <w:divBdr>
                <w:top w:val="none" w:sz="0" w:space="0" w:color="auto"/>
                <w:left w:val="none" w:sz="0" w:space="0" w:color="auto"/>
                <w:bottom w:val="none" w:sz="0" w:space="0" w:color="auto"/>
                <w:right w:val="none" w:sz="0" w:space="0" w:color="auto"/>
              </w:divBdr>
            </w:div>
            <w:div w:id="1690183628">
              <w:marLeft w:val="0"/>
              <w:marRight w:val="0"/>
              <w:marTop w:val="0"/>
              <w:marBottom w:val="0"/>
              <w:divBdr>
                <w:top w:val="none" w:sz="0" w:space="0" w:color="auto"/>
                <w:left w:val="none" w:sz="0" w:space="0" w:color="auto"/>
                <w:bottom w:val="none" w:sz="0" w:space="0" w:color="auto"/>
                <w:right w:val="none" w:sz="0" w:space="0" w:color="auto"/>
              </w:divBdr>
            </w:div>
            <w:div w:id="1548374853">
              <w:marLeft w:val="0"/>
              <w:marRight w:val="0"/>
              <w:marTop w:val="0"/>
              <w:marBottom w:val="0"/>
              <w:divBdr>
                <w:top w:val="none" w:sz="0" w:space="0" w:color="auto"/>
                <w:left w:val="none" w:sz="0" w:space="0" w:color="auto"/>
                <w:bottom w:val="none" w:sz="0" w:space="0" w:color="auto"/>
                <w:right w:val="none" w:sz="0" w:space="0" w:color="auto"/>
              </w:divBdr>
            </w:div>
            <w:div w:id="476843333">
              <w:marLeft w:val="0"/>
              <w:marRight w:val="0"/>
              <w:marTop w:val="0"/>
              <w:marBottom w:val="0"/>
              <w:divBdr>
                <w:top w:val="none" w:sz="0" w:space="0" w:color="auto"/>
                <w:left w:val="none" w:sz="0" w:space="0" w:color="auto"/>
                <w:bottom w:val="none" w:sz="0" w:space="0" w:color="auto"/>
                <w:right w:val="none" w:sz="0" w:space="0" w:color="auto"/>
              </w:divBdr>
            </w:div>
            <w:div w:id="328752633">
              <w:marLeft w:val="0"/>
              <w:marRight w:val="0"/>
              <w:marTop w:val="0"/>
              <w:marBottom w:val="0"/>
              <w:divBdr>
                <w:top w:val="none" w:sz="0" w:space="0" w:color="auto"/>
                <w:left w:val="none" w:sz="0" w:space="0" w:color="auto"/>
                <w:bottom w:val="none" w:sz="0" w:space="0" w:color="auto"/>
                <w:right w:val="none" w:sz="0" w:space="0" w:color="auto"/>
              </w:divBdr>
            </w:div>
            <w:div w:id="1122378314">
              <w:marLeft w:val="0"/>
              <w:marRight w:val="0"/>
              <w:marTop w:val="0"/>
              <w:marBottom w:val="0"/>
              <w:divBdr>
                <w:top w:val="none" w:sz="0" w:space="0" w:color="auto"/>
                <w:left w:val="none" w:sz="0" w:space="0" w:color="auto"/>
                <w:bottom w:val="none" w:sz="0" w:space="0" w:color="auto"/>
                <w:right w:val="none" w:sz="0" w:space="0" w:color="auto"/>
              </w:divBdr>
            </w:div>
            <w:div w:id="2071268171">
              <w:marLeft w:val="0"/>
              <w:marRight w:val="0"/>
              <w:marTop w:val="0"/>
              <w:marBottom w:val="0"/>
              <w:divBdr>
                <w:top w:val="none" w:sz="0" w:space="0" w:color="auto"/>
                <w:left w:val="none" w:sz="0" w:space="0" w:color="auto"/>
                <w:bottom w:val="none" w:sz="0" w:space="0" w:color="auto"/>
                <w:right w:val="none" w:sz="0" w:space="0" w:color="auto"/>
              </w:divBdr>
            </w:div>
            <w:div w:id="1180391658">
              <w:marLeft w:val="0"/>
              <w:marRight w:val="0"/>
              <w:marTop w:val="0"/>
              <w:marBottom w:val="0"/>
              <w:divBdr>
                <w:top w:val="none" w:sz="0" w:space="0" w:color="auto"/>
                <w:left w:val="none" w:sz="0" w:space="0" w:color="auto"/>
                <w:bottom w:val="none" w:sz="0" w:space="0" w:color="auto"/>
                <w:right w:val="none" w:sz="0" w:space="0" w:color="auto"/>
              </w:divBdr>
            </w:div>
            <w:div w:id="758598485">
              <w:marLeft w:val="0"/>
              <w:marRight w:val="0"/>
              <w:marTop w:val="0"/>
              <w:marBottom w:val="0"/>
              <w:divBdr>
                <w:top w:val="none" w:sz="0" w:space="0" w:color="auto"/>
                <w:left w:val="none" w:sz="0" w:space="0" w:color="auto"/>
                <w:bottom w:val="none" w:sz="0" w:space="0" w:color="auto"/>
                <w:right w:val="none" w:sz="0" w:space="0" w:color="auto"/>
              </w:divBdr>
            </w:div>
            <w:div w:id="700979713">
              <w:marLeft w:val="0"/>
              <w:marRight w:val="0"/>
              <w:marTop w:val="0"/>
              <w:marBottom w:val="0"/>
              <w:divBdr>
                <w:top w:val="none" w:sz="0" w:space="0" w:color="auto"/>
                <w:left w:val="none" w:sz="0" w:space="0" w:color="auto"/>
                <w:bottom w:val="none" w:sz="0" w:space="0" w:color="auto"/>
                <w:right w:val="none" w:sz="0" w:space="0" w:color="auto"/>
              </w:divBdr>
            </w:div>
            <w:div w:id="837765376">
              <w:marLeft w:val="0"/>
              <w:marRight w:val="0"/>
              <w:marTop w:val="0"/>
              <w:marBottom w:val="0"/>
              <w:divBdr>
                <w:top w:val="none" w:sz="0" w:space="0" w:color="auto"/>
                <w:left w:val="none" w:sz="0" w:space="0" w:color="auto"/>
                <w:bottom w:val="none" w:sz="0" w:space="0" w:color="auto"/>
                <w:right w:val="none" w:sz="0" w:space="0" w:color="auto"/>
              </w:divBdr>
            </w:div>
            <w:div w:id="724066813">
              <w:marLeft w:val="0"/>
              <w:marRight w:val="0"/>
              <w:marTop w:val="0"/>
              <w:marBottom w:val="0"/>
              <w:divBdr>
                <w:top w:val="none" w:sz="0" w:space="0" w:color="auto"/>
                <w:left w:val="none" w:sz="0" w:space="0" w:color="auto"/>
                <w:bottom w:val="none" w:sz="0" w:space="0" w:color="auto"/>
                <w:right w:val="none" w:sz="0" w:space="0" w:color="auto"/>
              </w:divBdr>
            </w:div>
            <w:div w:id="1586187087">
              <w:marLeft w:val="0"/>
              <w:marRight w:val="0"/>
              <w:marTop w:val="0"/>
              <w:marBottom w:val="0"/>
              <w:divBdr>
                <w:top w:val="none" w:sz="0" w:space="0" w:color="auto"/>
                <w:left w:val="none" w:sz="0" w:space="0" w:color="auto"/>
                <w:bottom w:val="none" w:sz="0" w:space="0" w:color="auto"/>
                <w:right w:val="none" w:sz="0" w:space="0" w:color="auto"/>
              </w:divBdr>
            </w:div>
            <w:div w:id="712576570">
              <w:marLeft w:val="0"/>
              <w:marRight w:val="0"/>
              <w:marTop w:val="0"/>
              <w:marBottom w:val="0"/>
              <w:divBdr>
                <w:top w:val="none" w:sz="0" w:space="0" w:color="auto"/>
                <w:left w:val="none" w:sz="0" w:space="0" w:color="auto"/>
                <w:bottom w:val="none" w:sz="0" w:space="0" w:color="auto"/>
                <w:right w:val="none" w:sz="0" w:space="0" w:color="auto"/>
              </w:divBdr>
            </w:div>
            <w:div w:id="1712221103">
              <w:marLeft w:val="0"/>
              <w:marRight w:val="0"/>
              <w:marTop w:val="0"/>
              <w:marBottom w:val="0"/>
              <w:divBdr>
                <w:top w:val="none" w:sz="0" w:space="0" w:color="auto"/>
                <w:left w:val="none" w:sz="0" w:space="0" w:color="auto"/>
                <w:bottom w:val="none" w:sz="0" w:space="0" w:color="auto"/>
                <w:right w:val="none" w:sz="0" w:space="0" w:color="auto"/>
              </w:divBdr>
            </w:div>
            <w:div w:id="812257754">
              <w:marLeft w:val="0"/>
              <w:marRight w:val="0"/>
              <w:marTop w:val="0"/>
              <w:marBottom w:val="0"/>
              <w:divBdr>
                <w:top w:val="none" w:sz="0" w:space="0" w:color="auto"/>
                <w:left w:val="none" w:sz="0" w:space="0" w:color="auto"/>
                <w:bottom w:val="none" w:sz="0" w:space="0" w:color="auto"/>
                <w:right w:val="none" w:sz="0" w:space="0" w:color="auto"/>
              </w:divBdr>
            </w:div>
            <w:div w:id="1771584020">
              <w:marLeft w:val="0"/>
              <w:marRight w:val="0"/>
              <w:marTop w:val="0"/>
              <w:marBottom w:val="0"/>
              <w:divBdr>
                <w:top w:val="none" w:sz="0" w:space="0" w:color="auto"/>
                <w:left w:val="none" w:sz="0" w:space="0" w:color="auto"/>
                <w:bottom w:val="none" w:sz="0" w:space="0" w:color="auto"/>
                <w:right w:val="none" w:sz="0" w:space="0" w:color="auto"/>
              </w:divBdr>
            </w:div>
            <w:div w:id="992104315">
              <w:marLeft w:val="0"/>
              <w:marRight w:val="0"/>
              <w:marTop w:val="0"/>
              <w:marBottom w:val="0"/>
              <w:divBdr>
                <w:top w:val="none" w:sz="0" w:space="0" w:color="auto"/>
                <w:left w:val="none" w:sz="0" w:space="0" w:color="auto"/>
                <w:bottom w:val="none" w:sz="0" w:space="0" w:color="auto"/>
                <w:right w:val="none" w:sz="0" w:space="0" w:color="auto"/>
              </w:divBdr>
            </w:div>
            <w:div w:id="864175423">
              <w:marLeft w:val="0"/>
              <w:marRight w:val="0"/>
              <w:marTop w:val="0"/>
              <w:marBottom w:val="0"/>
              <w:divBdr>
                <w:top w:val="none" w:sz="0" w:space="0" w:color="auto"/>
                <w:left w:val="none" w:sz="0" w:space="0" w:color="auto"/>
                <w:bottom w:val="none" w:sz="0" w:space="0" w:color="auto"/>
                <w:right w:val="none" w:sz="0" w:space="0" w:color="auto"/>
              </w:divBdr>
            </w:div>
            <w:div w:id="64030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69718">
      <w:bodyDiv w:val="1"/>
      <w:marLeft w:val="0"/>
      <w:marRight w:val="0"/>
      <w:marTop w:val="0"/>
      <w:marBottom w:val="0"/>
      <w:divBdr>
        <w:top w:val="none" w:sz="0" w:space="0" w:color="auto"/>
        <w:left w:val="none" w:sz="0" w:space="0" w:color="auto"/>
        <w:bottom w:val="none" w:sz="0" w:space="0" w:color="auto"/>
        <w:right w:val="none" w:sz="0" w:space="0" w:color="auto"/>
      </w:divBdr>
    </w:div>
    <w:div w:id="1088116323">
      <w:bodyDiv w:val="1"/>
      <w:marLeft w:val="0"/>
      <w:marRight w:val="0"/>
      <w:marTop w:val="0"/>
      <w:marBottom w:val="0"/>
      <w:divBdr>
        <w:top w:val="none" w:sz="0" w:space="0" w:color="auto"/>
        <w:left w:val="none" w:sz="0" w:space="0" w:color="auto"/>
        <w:bottom w:val="none" w:sz="0" w:space="0" w:color="auto"/>
        <w:right w:val="none" w:sz="0" w:space="0" w:color="auto"/>
      </w:divBdr>
    </w:div>
    <w:div w:id="1088965931">
      <w:bodyDiv w:val="1"/>
      <w:marLeft w:val="0"/>
      <w:marRight w:val="0"/>
      <w:marTop w:val="0"/>
      <w:marBottom w:val="0"/>
      <w:divBdr>
        <w:top w:val="none" w:sz="0" w:space="0" w:color="auto"/>
        <w:left w:val="none" w:sz="0" w:space="0" w:color="auto"/>
        <w:bottom w:val="none" w:sz="0" w:space="0" w:color="auto"/>
        <w:right w:val="none" w:sz="0" w:space="0" w:color="auto"/>
      </w:divBdr>
    </w:div>
    <w:div w:id="1135487290">
      <w:bodyDiv w:val="1"/>
      <w:marLeft w:val="0"/>
      <w:marRight w:val="0"/>
      <w:marTop w:val="0"/>
      <w:marBottom w:val="0"/>
      <w:divBdr>
        <w:top w:val="none" w:sz="0" w:space="0" w:color="auto"/>
        <w:left w:val="none" w:sz="0" w:space="0" w:color="auto"/>
        <w:bottom w:val="none" w:sz="0" w:space="0" w:color="auto"/>
        <w:right w:val="none" w:sz="0" w:space="0" w:color="auto"/>
      </w:divBdr>
      <w:divsChild>
        <w:div w:id="568924647">
          <w:marLeft w:val="0"/>
          <w:marRight w:val="0"/>
          <w:marTop w:val="0"/>
          <w:marBottom w:val="0"/>
          <w:divBdr>
            <w:top w:val="none" w:sz="0" w:space="0" w:color="auto"/>
            <w:left w:val="none" w:sz="0" w:space="0" w:color="auto"/>
            <w:bottom w:val="none" w:sz="0" w:space="0" w:color="auto"/>
            <w:right w:val="none" w:sz="0" w:space="0" w:color="auto"/>
          </w:divBdr>
          <w:divsChild>
            <w:div w:id="2089308034">
              <w:marLeft w:val="0"/>
              <w:marRight w:val="0"/>
              <w:marTop w:val="0"/>
              <w:marBottom w:val="0"/>
              <w:divBdr>
                <w:top w:val="none" w:sz="0" w:space="0" w:color="auto"/>
                <w:left w:val="none" w:sz="0" w:space="0" w:color="auto"/>
                <w:bottom w:val="none" w:sz="0" w:space="0" w:color="auto"/>
                <w:right w:val="none" w:sz="0" w:space="0" w:color="auto"/>
              </w:divBdr>
            </w:div>
            <w:div w:id="1579902035">
              <w:marLeft w:val="0"/>
              <w:marRight w:val="0"/>
              <w:marTop w:val="0"/>
              <w:marBottom w:val="0"/>
              <w:divBdr>
                <w:top w:val="none" w:sz="0" w:space="0" w:color="auto"/>
                <w:left w:val="none" w:sz="0" w:space="0" w:color="auto"/>
                <w:bottom w:val="none" w:sz="0" w:space="0" w:color="auto"/>
                <w:right w:val="none" w:sz="0" w:space="0" w:color="auto"/>
              </w:divBdr>
            </w:div>
            <w:div w:id="1601064407">
              <w:marLeft w:val="0"/>
              <w:marRight w:val="0"/>
              <w:marTop w:val="0"/>
              <w:marBottom w:val="0"/>
              <w:divBdr>
                <w:top w:val="none" w:sz="0" w:space="0" w:color="auto"/>
                <w:left w:val="none" w:sz="0" w:space="0" w:color="auto"/>
                <w:bottom w:val="none" w:sz="0" w:space="0" w:color="auto"/>
                <w:right w:val="none" w:sz="0" w:space="0" w:color="auto"/>
              </w:divBdr>
            </w:div>
            <w:div w:id="1389188222">
              <w:marLeft w:val="0"/>
              <w:marRight w:val="0"/>
              <w:marTop w:val="0"/>
              <w:marBottom w:val="0"/>
              <w:divBdr>
                <w:top w:val="none" w:sz="0" w:space="0" w:color="auto"/>
                <w:left w:val="none" w:sz="0" w:space="0" w:color="auto"/>
                <w:bottom w:val="none" w:sz="0" w:space="0" w:color="auto"/>
                <w:right w:val="none" w:sz="0" w:space="0" w:color="auto"/>
              </w:divBdr>
            </w:div>
            <w:div w:id="2143039635">
              <w:marLeft w:val="0"/>
              <w:marRight w:val="0"/>
              <w:marTop w:val="0"/>
              <w:marBottom w:val="0"/>
              <w:divBdr>
                <w:top w:val="none" w:sz="0" w:space="0" w:color="auto"/>
                <w:left w:val="none" w:sz="0" w:space="0" w:color="auto"/>
                <w:bottom w:val="none" w:sz="0" w:space="0" w:color="auto"/>
                <w:right w:val="none" w:sz="0" w:space="0" w:color="auto"/>
              </w:divBdr>
            </w:div>
            <w:div w:id="2139106237">
              <w:marLeft w:val="0"/>
              <w:marRight w:val="0"/>
              <w:marTop w:val="0"/>
              <w:marBottom w:val="0"/>
              <w:divBdr>
                <w:top w:val="none" w:sz="0" w:space="0" w:color="auto"/>
                <w:left w:val="none" w:sz="0" w:space="0" w:color="auto"/>
                <w:bottom w:val="none" w:sz="0" w:space="0" w:color="auto"/>
                <w:right w:val="none" w:sz="0" w:space="0" w:color="auto"/>
              </w:divBdr>
            </w:div>
            <w:div w:id="405810096">
              <w:marLeft w:val="0"/>
              <w:marRight w:val="0"/>
              <w:marTop w:val="0"/>
              <w:marBottom w:val="0"/>
              <w:divBdr>
                <w:top w:val="none" w:sz="0" w:space="0" w:color="auto"/>
                <w:left w:val="none" w:sz="0" w:space="0" w:color="auto"/>
                <w:bottom w:val="none" w:sz="0" w:space="0" w:color="auto"/>
                <w:right w:val="none" w:sz="0" w:space="0" w:color="auto"/>
              </w:divBdr>
            </w:div>
            <w:div w:id="33849317">
              <w:marLeft w:val="0"/>
              <w:marRight w:val="0"/>
              <w:marTop w:val="0"/>
              <w:marBottom w:val="0"/>
              <w:divBdr>
                <w:top w:val="none" w:sz="0" w:space="0" w:color="auto"/>
                <w:left w:val="none" w:sz="0" w:space="0" w:color="auto"/>
                <w:bottom w:val="none" w:sz="0" w:space="0" w:color="auto"/>
                <w:right w:val="none" w:sz="0" w:space="0" w:color="auto"/>
              </w:divBdr>
            </w:div>
            <w:div w:id="586304257">
              <w:marLeft w:val="0"/>
              <w:marRight w:val="0"/>
              <w:marTop w:val="0"/>
              <w:marBottom w:val="0"/>
              <w:divBdr>
                <w:top w:val="none" w:sz="0" w:space="0" w:color="auto"/>
                <w:left w:val="none" w:sz="0" w:space="0" w:color="auto"/>
                <w:bottom w:val="none" w:sz="0" w:space="0" w:color="auto"/>
                <w:right w:val="none" w:sz="0" w:space="0" w:color="auto"/>
              </w:divBdr>
            </w:div>
            <w:div w:id="2135557514">
              <w:marLeft w:val="0"/>
              <w:marRight w:val="0"/>
              <w:marTop w:val="0"/>
              <w:marBottom w:val="0"/>
              <w:divBdr>
                <w:top w:val="none" w:sz="0" w:space="0" w:color="auto"/>
                <w:left w:val="none" w:sz="0" w:space="0" w:color="auto"/>
                <w:bottom w:val="none" w:sz="0" w:space="0" w:color="auto"/>
                <w:right w:val="none" w:sz="0" w:space="0" w:color="auto"/>
              </w:divBdr>
            </w:div>
            <w:div w:id="45296717">
              <w:marLeft w:val="0"/>
              <w:marRight w:val="0"/>
              <w:marTop w:val="0"/>
              <w:marBottom w:val="0"/>
              <w:divBdr>
                <w:top w:val="none" w:sz="0" w:space="0" w:color="auto"/>
                <w:left w:val="none" w:sz="0" w:space="0" w:color="auto"/>
                <w:bottom w:val="none" w:sz="0" w:space="0" w:color="auto"/>
                <w:right w:val="none" w:sz="0" w:space="0" w:color="auto"/>
              </w:divBdr>
            </w:div>
            <w:div w:id="300963547">
              <w:marLeft w:val="0"/>
              <w:marRight w:val="0"/>
              <w:marTop w:val="0"/>
              <w:marBottom w:val="0"/>
              <w:divBdr>
                <w:top w:val="none" w:sz="0" w:space="0" w:color="auto"/>
                <w:left w:val="none" w:sz="0" w:space="0" w:color="auto"/>
                <w:bottom w:val="none" w:sz="0" w:space="0" w:color="auto"/>
                <w:right w:val="none" w:sz="0" w:space="0" w:color="auto"/>
              </w:divBdr>
            </w:div>
            <w:div w:id="511602166">
              <w:marLeft w:val="0"/>
              <w:marRight w:val="0"/>
              <w:marTop w:val="0"/>
              <w:marBottom w:val="0"/>
              <w:divBdr>
                <w:top w:val="none" w:sz="0" w:space="0" w:color="auto"/>
                <w:left w:val="none" w:sz="0" w:space="0" w:color="auto"/>
                <w:bottom w:val="none" w:sz="0" w:space="0" w:color="auto"/>
                <w:right w:val="none" w:sz="0" w:space="0" w:color="auto"/>
              </w:divBdr>
            </w:div>
            <w:div w:id="468744030">
              <w:marLeft w:val="0"/>
              <w:marRight w:val="0"/>
              <w:marTop w:val="0"/>
              <w:marBottom w:val="0"/>
              <w:divBdr>
                <w:top w:val="none" w:sz="0" w:space="0" w:color="auto"/>
                <w:left w:val="none" w:sz="0" w:space="0" w:color="auto"/>
                <w:bottom w:val="none" w:sz="0" w:space="0" w:color="auto"/>
                <w:right w:val="none" w:sz="0" w:space="0" w:color="auto"/>
              </w:divBdr>
            </w:div>
            <w:div w:id="2064208040">
              <w:marLeft w:val="0"/>
              <w:marRight w:val="0"/>
              <w:marTop w:val="0"/>
              <w:marBottom w:val="0"/>
              <w:divBdr>
                <w:top w:val="none" w:sz="0" w:space="0" w:color="auto"/>
                <w:left w:val="none" w:sz="0" w:space="0" w:color="auto"/>
                <w:bottom w:val="none" w:sz="0" w:space="0" w:color="auto"/>
                <w:right w:val="none" w:sz="0" w:space="0" w:color="auto"/>
              </w:divBdr>
            </w:div>
            <w:div w:id="1393119872">
              <w:marLeft w:val="0"/>
              <w:marRight w:val="0"/>
              <w:marTop w:val="0"/>
              <w:marBottom w:val="0"/>
              <w:divBdr>
                <w:top w:val="none" w:sz="0" w:space="0" w:color="auto"/>
                <w:left w:val="none" w:sz="0" w:space="0" w:color="auto"/>
                <w:bottom w:val="none" w:sz="0" w:space="0" w:color="auto"/>
                <w:right w:val="none" w:sz="0" w:space="0" w:color="auto"/>
              </w:divBdr>
            </w:div>
            <w:div w:id="402798553">
              <w:marLeft w:val="0"/>
              <w:marRight w:val="0"/>
              <w:marTop w:val="0"/>
              <w:marBottom w:val="0"/>
              <w:divBdr>
                <w:top w:val="none" w:sz="0" w:space="0" w:color="auto"/>
                <w:left w:val="none" w:sz="0" w:space="0" w:color="auto"/>
                <w:bottom w:val="none" w:sz="0" w:space="0" w:color="auto"/>
                <w:right w:val="none" w:sz="0" w:space="0" w:color="auto"/>
              </w:divBdr>
            </w:div>
            <w:div w:id="399059441">
              <w:marLeft w:val="0"/>
              <w:marRight w:val="0"/>
              <w:marTop w:val="0"/>
              <w:marBottom w:val="0"/>
              <w:divBdr>
                <w:top w:val="none" w:sz="0" w:space="0" w:color="auto"/>
                <w:left w:val="none" w:sz="0" w:space="0" w:color="auto"/>
                <w:bottom w:val="none" w:sz="0" w:space="0" w:color="auto"/>
                <w:right w:val="none" w:sz="0" w:space="0" w:color="auto"/>
              </w:divBdr>
            </w:div>
            <w:div w:id="424618683">
              <w:marLeft w:val="0"/>
              <w:marRight w:val="0"/>
              <w:marTop w:val="0"/>
              <w:marBottom w:val="0"/>
              <w:divBdr>
                <w:top w:val="none" w:sz="0" w:space="0" w:color="auto"/>
                <w:left w:val="none" w:sz="0" w:space="0" w:color="auto"/>
                <w:bottom w:val="none" w:sz="0" w:space="0" w:color="auto"/>
                <w:right w:val="none" w:sz="0" w:space="0" w:color="auto"/>
              </w:divBdr>
            </w:div>
            <w:div w:id="1733308220">
              <w:marLeft w:val="0"/>
              <w:marRight w:val="0"/>
              <w:marTop w:val="0"/>
              <w:marBottom w:val="0"/>
              <w:divBdr>
                <w:top w:val="none" w:sz="0" w:space="0" w:color="auto"/>
                <w:left w:val="none" w:sz="0" w:space="0" w:color="auto"/>
                <w:bottom w:val="none" w:sz="0" w:space="0" w:color="auto"/>
                <w:right w:val="none" w:sz="0" w:space="0" w:color="auto"/>
              </w:divBdr>
            </w:div>
            <w:div w:id="880436088">
              <w:marLeft w:val="0"/>
              <w:marRight w:val="0"/>
              <w:marTop w:val="0"/>
              <w:marBottom w:val="0"/>
              <w:divBdr>
                <w:top w:val="none" w:sz="0" w:space="0" w:color="auto"/>
                <w:left w:val="none" w:sz="0" w:space="0" w:color="auto"/>
                <w:bottom w:val="none" w:sz="0" w:space="0" w:color="auto"/>
                <w:right w:val="none" w:sz="0" w:space="0" w:color="auto"/>
              </w:divBdr>
            </w:div>
            <w:div w:id="470287306">
              <w:marLeft w:val="0"/>
              <w:marRight w:val="0"/>
              <w:marTop w:val="0"/>
              <w:marBottom w:val="0"/>
              <w:divBdr>
                <w:top w:val="none" w:sz="0" w:space="0" w:color="auto"/>
                <w:left w:val="none" w:sz="0" w:space="0" w:color="auto"/>
                <w:bottom w:val="none" w:sz="0" w:space="0" w:color="auto"/>
                <w:right w:val="none" w:sz="0" w:space="0" w:color="auto"/>
              </w:divBdr>
            </w:div>
            <w:div w:id="1894122465">
              <w:marLeft w:val="0"/>
              <w:marRight w:val="0"/>
              <w:marTop w:val="0"/>
              <w:marBottom w:val="0"/>
              <w:divBdr>
                <w:top w:val="none" w:sz="0" w:space="0" w:color="auto"/>
                <w:left w:val="none" w:sz="0" w:space="0" w:color="auto"/>
                <w:bottom w:val="none" w:sz="0" w:space="0" w:color="auto"/>
                <w:right w:val="none" w:sz="0" w:space="0" w:color="auto"/>
              </w:divBdr>
            </w:div>
            <w:div w:id="1463572464">
              <w:marLeft w:val="0"/>
              <w:marRight w:val="0"/>
              <w:marTop w:val="0"/>
              <w:marBottom w:val="0"/>
              <w:divBdr>
                <w:top w:val="none" w:sz="0" w:space="0" w:color="auto"/>
                <w:left w:val="none" w:sz="0" w:space="0" w:color="auto"/>
                <w:bottom w:val="none" w:sz="0" w:space="0" w:color="auto"/>
                <w:right w:val="none" w:sz="0" w:space="0" w:color="auto"/>
              </w:divBdr>
            </w:div>
            <w:div w:id="1059401312">
              <w:marLeft w:val="0"/>
              <w:marRight w:val="0"/>
              <w:marTop w:val="0"/>
              <w:marBottom w:val="0"/>
              <w:divBdr>
                <w:top w:val="none" w:sz="0" w:space="0" w:color="auto"/>
                <w:left w:val="none" w:sz="0" w:space="0" w:color="auto"/>
                <w:bottom w:val="none" w:sz="0" w:space="0" w:color="auto"/>
                <w:right w:val="none" w:sz="0" w:space="0" w:color="auto"/>
              </w:divBdr>
            </w:div>
            <w:div w:id="704446589">
              <w:marLeft w:val="0"/>
              <w:marRight w:val="0"/>
              <w:marTop w:val="0"/>
              <w:marBottom w:val="0"/>
              <w:divBdr>
                <w:top w:val="none" w:sz="0" w:space="0" w:color="auto"/>
                <w:left w:val="none" w:sz="0" w:space="0" w:color="auto"/>
                <w:bottom w:val="none" w:sz="0" w:space="0" w:color="auto"/>
                <w:right w:val="none" w:sz="0" w:space="0" w:color="auto"/>
              </w:divBdr>
            </w:div>
            <w:div w:id="827282829">
              <w:marLeft w:val="0"/>
              <w:marRight w:val="0"/>
              <w:marTop w:val="0"/>
              <w:marBottom w:val="0"/>
              <w:divBdr>
                <w:top w:val="none" w:sz="0" w:space="0" w:color="auto"/>
                <w:left w:val="none" w:sz="0" w:space="0" w:color="auto"/>
                <w:bottom w:val="none" w:sz="0" w:space="0" w:color="auto"/>
                <w:right w:val="none" w:sz="0" w:space="0" w:color="auto"/>
              </w:divBdr>
            </w:div>
            <w:div w:id="348601370">
              <w:marLeft w:val="0"/>
              <w:marRight w:val="0"/>
              <w:marTop w:val="0"/>
              <w:marBottom w:val="0"/>
              <w:divBdr>
                <w:top w:val="none" w:sz="0" w:space="0" w:color="auto"/>
                <w:left w:val="none" w:sz="0" w:space="0" w:color="auto"/>
                <w:bottom w:val="none" w:sz="0" w:space="0" w:color="auto"/>
                <w:right w:val="none" w:sz="0" w:space="0" w:color="auto"/>
              </w:divBdr>
            </w:div>
            <w:div w:id="949555270">
              <w:marLeft w:val="0"/>
              <w:marRight w:val="0"/>
              <w:marTop w:val="0"/>
              <w:marBottom w:val="0"/>
              <w:divBdr>
                <w:top w:val="none" w:sz="0" w:space="0" w:color="auto"/>
                <w:left w:val="none" w:sz="0" w:space="0" w:color="auto"/>
                <w:bottom w:val="none" w:sz="0" w:space="0" w:color="auto"/>
                <w:right w:val="none" w:sz="0" w:space="0" w:color="auto"/>
              </w:divBdr>
            </w:div>
            <w:div w:id="1713963484">
              <w:marLeft w:val="0"/>
              <w:marRight w:val="0"/>
              <w:marTop w:val="0"/>
              <w:marBottom w:val="0"/>
              <w:divBdr>
                <w:top w:val="none" w:sz="0" w:space="0" w:color="auto"/>
                <w:left w:val="none" w:sz="0" w:space="0" w:color="auto"/>
                <w:bottom w:val="none" w:sz="0" w:space="0" w:color="auto"/>
                <w:right w:val="none" w:sz="0" w:space="0" w:color="auto"/>
              </w:divBdr>
            </w:div>
            <w:div w:id="1568614715">
              <w:marLeft w:val="0"/>
              <w:marRight w:val="0"/>
              <w:marTop w:val="0"/>
              <w:marBottom w:val="0"/>
              <w:divBdr>
                <w:top w:val="none" w:sz="0" w:space="0" w:color="auto"/>
                <w:left w:val="none" w:sz="0" w:space="0" w:color="auto"/>
                <w:bottom w:val="none" w:sz="0" w:space="0" w:color="auto"/>
                <w:right w:val="none" w:sz="0" w:space="0" w:color="auto"/>
              </w:divBdr>
            </w:div>
            <w:div w:id="119383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161808">
      <w:bodyDiv w:val="1"/>
      <w:marLeft w:val="0"/>
      <w:marRight w:val="0"/>
      <w:marTop w:val="0"/>
      <w:marBottom w:val="0"/>
      <w:divBdr>
        <w:top w:val="none" w:sz="0" w:space="0" w:color="auto"/>
        <w:left w:val="none" w:sz="0" w:space="0" w:color="auto"/>
        <w:bottom w:val="none" w:sz="0" w:space="0" w:color="auto"/>
        <w:right w:val="none" w:sz="0" w:space="0" w:color="auto"/>
      </w:divBdr>
      <w:divsChild>
        <w:div w:id="359865721">
          <w:marLeft w:val="0"/>
          <w:marRight w:val="0"/>
          <w:marTop w:val="0"/>
          <w:marBottom w:val="0"/>
          <w:divBdr>
            <w:top w:val="none" w:sz="0" w:space="0" w:color="auto"/>
            <w:left w:val="none" w:sz="0" w:space="0" w:color="auto"/>
            <w:bottom w:val="none" w:sz="0" w:space="0" w:color="auto"/>
            <w:right w:val="none" w:sz="0" w:space="0" w:color="auto"/>
          </w:divBdr>
          <w:divsChild>
            <w:div w:id="1957325229">
              <w:marLeft w:val="0"/>
              <w:marRight w:val="0"/>
              <w:marTop w:val="0"/>
              <w:marBottom w:val="0"/>
              <w:divBdr>
                <w:top w:val="none" w:sz="0" w:space="0" w:color="auto"/>
                <w:left w:val="none" w:sz="0" w:space="0" w:color="auto"/>
                <w:bottom w:val="none" w:sz="0" w:space="0" w:color="auto"/>
                <w:right w:val="none" w:sz="0" w:space="0" w:color="auto"/>
              </w:divBdr>
            </w:div>
            <w:div w:id="1267735235">
              <w:marLeft w:val="0"/>
              <w:marRight w:val="0"/>
              <w:marTop w:val="0"/>
              <w:marBottom w:val="0"/>
              <w:divBdr>
                <w:top w:val="none" w:sz="0" w:space="0" w:color="auto"/>
                <w:left w:val="none" w:sz="0" w:space="0" w:color="auto"/>
                <w:bottom w:val="none" w:sz="0" w:space="0" w:color="auto"/>
                <w:right w:val="none" w:sz="0" w:space="0" w:color="auto"/>
              </w:divBdr>
            </w:div>
            <w:div w:id="884298373">
              <w:marLeft w:val="0"/>
              <w:marRight w:val="0"/>
              <w:marTop w:val="0"/>
              <w:marBottom w:val="0"/>
              <w:divBdr>
                <w:top w:val="none" w:sz="0" w:space="0" w:color="auto"/>
                <w:left w:val="none" w:sz="0" w:space="0" w:color="auto"/>
                <w:bottom w:val="none" w:sz="0" w:space="0" w:color="auto"/>
                <w:right w:val="none" w:sz="0" w:space="0" w:color="auto"/>
              </w:divBdr>
            </w:div>
            <w:div w:id="1198856106">
              <w:marLeft w:val="0"/>
              <w:marRight w:val="0"/>
              <w:marTop w:val="0"/>
              <w:marBottom w:val="0"/>
              <w:divBdr>
                <w:top w:val="none" w:sz="0" w:space="0" w:color="auto"/>
                <w:left w:val="none" w:sz="0" w:space="0" w:color="auto"/>
                <w:bottom w:val="none" w:sz="0" w:space="0" w:color="auto"/>
                <w:right w:val="none" w:sz="0" w:space="0" w:color="auto"/>
              </w:divBdr>
            </w:div>
            <w:div w:id="1761876356">
              <w:marLeft w:val="0"/>
              <w:marRight w:val="0"/>
              <w:marTop w:val="0"/>
              <w:marBottom w:val="0"/>
              <w:divBdr>
                <w:top w:val="none" w:sz="0" w:space="0" w:color="auto"/>
                <w:left w:val="none" w:sz="0" w:space="0" w:color="auto"/>
                <w:bottom w:val="none" w:sz="0" w:space="0" w:color="auto"/>
                <w:right w:val="none" w:sz="0" w:space="0" w:color="auto"/>
              </w:divBdr>
            </w:div>
            <w:div w:id="1684284503">
              <w:marLeft w:val="0"/>
              <w:marRight w:val="0"/>
              <w:marTop w:val="0"/>
              <w:marBottom w:val="0"/>
              <w:divBdr>
                <w:top w:val="none" w:sz="0" w:space="0" w:color="auto"/>
                <w:left w:val="none" w:sz="0" w:space="0" w:color="auto"/>
                <w:bottom w:val="none" w:sz="0" w:space="0" w:color="auto"/>
                <w:right w:val="none" w:sz="0" w:space="0" w:color="auto"/>
              </w:divBdr>
            </w:div>
            <w:div w:id="1125930556">
              <w:marLeft w:val="0"/>
              <w:marRight w:val="0"/>
              <w:marTop w:val="0"/>
              <w:marBottom w:val="0"/>
              <w:divBdr>
                <w:top w:val="none" w:sz="0" w:space="0" w:color="auto"/>
                <w:left w:val="none" w:sz="0" w:space="0" w:color="auto"/>
                <w:bottom w:val="none" w:sz="0" w:space="0" w:color="auto"/>
                <w:right w:val="none" w:sz="0" w:space="0" w:color="auto"/>
              </w:divBdr>
            </w:div>
            <w:div w:id="1681813978">
              <w:marLeft w:val="0"/>
              <w:marRight w:val="0"/>
              <w:marTop w:val="0"/>
              <w:marBottom w:val="0"/>
              <w:divBdr>
                <w:top w:val="none" w:sz="0" w:space="0" w:color="auto"/>
                <w:left w:val="none" w:sz="0" w:space="0" w:color="auto"/>
                <w:bottom w:val="none" w:sz="0" w:space="0" w:color="auto"/>
                <w:right w:val="none" w:sz="0" w:space="0" w:color="auto"/>
              </w:divBdr>
            </w:div>
            <w:div w:id="1488591853">
              <w:marLeft w:val="0"/>
              <w:marRight w:val="0"/>
              <w:marTop w:val="0"/>
              <w:marBottom w:val="0"/>
              <w:divBdr>
                <w:top w:val="none" w:sz="0" w:space="0" w:color="auto"/>
                <w:left w:val="none" w:sz="0" w:space="0" w:color="auto"/>
                <w:bottom w:val="none" w:sz="0" w:space="0" w:color="auto"/>
                <w:right w:val="none" w:sz="0" w:space="0" w:color="auto"/>
              </w:divBdr>
            </w:div>
            <w:div w:id="1483280158">
              <w:marLeft w:val="0"/>
              <w:marRight w:val="0"/>
              <w:marTop w:val="0"/>
              <w:marBottom w:val="0"/>
              <w:divBdr>
                <w:top w:val="none" w:sz="0" w:space="0" w:color="auto"/>
                <w:left w:val="none" w:sz="0" w:space="0" w:color="auto"/>
                <w:bottom w:val="none" w:sz="0" w:space="0" w:color="auto"/>
                <w:right w:val="none" w:sz="0" w:space="0" w:color="auto"/>
              </w:divBdr>
            </w:div>
            <w:div w:id="1898736925">
              <w:marLeft w:val="0"/>
              <w:marRight w:val="0"/>
              <w:marTop w:val="0"/>
              <w:marBottom w:val="0"/>
              <w:divBdr>
                <w:top w:val="none" w:sz="0" w:space="0" w:color="auto"/>
                <w:left w:val="none" w:sz="0" w:space="0" w:color="auto"/>
                <w:bottom w:val="none" w:sz="0" w:space="0" w:color="auto"/>
                <w:right w:val="none" w:sz="0" w:space="0" w:color="auto"/>
              </w:divBdr>
            </w:div>
            <w:div w:id="380055551">
              <w:marLeft w:val="0"/>
              <w:marRight w:val="0"/>
              <w:marTop w:val="0"/>
              <w:marBottom w:val="0"/>
              <w:divBdr>
                <w:top w:val="none" w:sz="0" w:space="0" w:color="auto"/>
                <w:left w:val="none" w:sz="0" w:space="0" w:color="auto"/>
                <w:bottom w:val="none" w:sz="0" w:space="0" w:color="auto"/>
                <w:right w:val="none" w:sz="0" w:space="0" w:color="auto"/>
              </w:divBdr>
            </w:div>
            <w:div w:id="1522472489">
              <w:marLeft w:val="0"/>
              <w:marRight w:val="0"/>
              <w:marTop w:val="0"/>
              <w:marBottom w:val="0"/>
              <w:divBdr>
                <w:top w:val="none" w:sz="0" w:space="0" w:color="auto"/>
                <w:left w:val="none" w:sz="0" w:space="0" w:color="auto"/>
                <w:bottom w:val="none" w:sz="0" w:space="0" w:color="auto"/>
                <w:right w:val="none" w:sz="0" w:space="0" w:color="auto"/>
              </w:divBdr>
            </w:div>
            <w:div w:id="568730497">
              <w:marLeft w:val="0"/>
              <w:marRight w:val="0"/>
              <w:marTop w:val="0"/>
              <w:marBottom w:val="0"/>
              <w:divBdr>
                <w:top w:val="none" w:sz="0" w:space="0" w:color="auto"/>
                <w:left w:val="none" w:sz="0" w:space="0" w:color="auto"/>
                <w:bottom w:val="none" w:sz="0" w:space="0" w:color="auto"/>
                <w:right w:val="none" w:sz="0" w:space="0" w:color="auto"/>
              </w:divBdr>
            </w:div>
            <w:div w:id="645746951">
              <w:marLeft w:val="0"/>
              <w:marRight w:val="0"/>
              <w:marTop w:val="0"/>
              <w:marBottom w:val="0"/>
              <w:divBdr>
                <w:top w:val="none" w:sz="0" w:space="0" w:color="auto"/>
                <w:left w:val="none" w:sz="0" w:space="0" w:color="auto"/>
                <w:bottom w:val="none" w:sz="0" w:space="0" w:color="auto"/>
                <w:right w:val="none" w:sz="0" w:space="0" w:color="auto"/>
              </w:divBdr>
            </w:div>
            <w:div w:id="420301402">
              <w:marLeft w:val="0"/>
              <w:marRight w:val="0"/>
              <w:marTop w:val="0"/>
              <w:marBottom w:val="0"/>
              <w:divBdr>
                <w:top w:val="none" w:sz="0" w:space="0" w:color="auto"/>
                <w:left w:val="none" w:sz="0" w:space="0" w:color="auto"/>
                <w:bottom w:val="none" w:sz="0" w:space="0" w:color="auto"/>
                <w:right w:val="none" w:sz="0" w:space="0" w:color="auto"/>
              </w:divBdr>
            </w:div>
            <w:div w:id="1782845909">
              <w:marLeft w:val="0"/>
              <w:marRight w:val="0"/>
              <w:marTop w:val="0"/>
              <w:marBottom w:val="0"/>
              <w:divBdr>
                <w:top w:val="none" w:sz="0" w:space="0" w:color="auto"/>
                <w:left w:val="none" w:sz="0" w:space="0" w:color="auto"/>
                <w:bottom w:val="none" w:sz="0" w:space="0" w:color="auto"/>
                <w:right w:val="none" w:sz="0" w:space="0" w:color="auto"/>
              </w:divBdr>
            </w:div>
            <w:div w:id="569656721">
              <w:marLeft w:val="0"/>
              <w:marRight w:val="0"/>
              <w:marTop w:val="0"/>
              <w:marBottom w:val="0"/>
              <w:divBdr>
                <w:top w:val="none" w:sz="0" w:space="0" w:color="auto"/>
                <w:left w:val="none" w:sz="0" w:space="0" w:color="auto"/>
                <w:bottom w:val="none" w:sz="0" w:space="0" w:color="auto"/>
                <w:right w:val="none" w:sz="0" w:space="0" w:color="auto"/>
              </w:divBdr>
            </w:div>
            <w:div w:id="1750275507">
              <w:marLeft w:val="0"/>
              <w:marRight w:val="0"/>
              <w:marTop w:val="0"/>
              <w:marBottom w:val="0"/>
              <w:divBdr>
                <w:top w:val="none" w:sz="0" w:space="0" w:color="auto"/>
                <w:left w:val="none" w:sz="0" w:space="0" w:color="auto"/>
                <w:bottom w:val="none" w:sz="0" w:space="0" w:color="auto"/>
                <w:right w:val="none" w:sz="0" w:space="0" w:color="auto"/>
              </w:divBdr>
            </w:div>
            <w:div w:id="294215309">
              <w:marLeft w:val="0"/>
              <w:marRight w:val="0"/>
              <w:marTop w:val="0"/>
              <w:marBottom w:val="0"/>
              <w:divBdr>
                <w:top w:val="none" w:sz="0" w:space="0" w:color="auto"/>
                <w:left w:val="none" w:sz="0" w:space="0" w:color="auto"/>
                <w:bottom w:val="none" w:sz="0" w:space="0" w:color="auto"/>
                <w:right w:val="none" w:sz="0" w:space="0" w:color="auto"/>
              </w:divBdr>
            </w:div>
            <w:div w:id="1921598114">
              <w:marLeft w:val="0"/>
              <w:marRight w:val="0"/>
              <w:marTop w:val="0"/>
              <w:marBottom w:val="0"/>
              <w:divBdr>
                <w:top w:val="none" w:sz="0" w:space="0" w:color="auto"/>
                <w:left w:val="none" w:sz="0" w:space="0" w:color="auto"/>
                <w:bottom w:val="none" w:sz="0" w:space="0" w:color="auto"/>
                <w:right w:val="none" w:sz="0" w:space="0" w:color="auto"/>
              </w:divBdr>
            </w:div>
            <w:div w:id="1379889708">
              <w:marLeft w:val="0"/>
              <w:marRight w:val="0"/>
              <w:marTop w:val="0"/>
              <w:marBottom w:val="0"/>
              <w:divBdr>
                <w:top w:val="none" w:sz="0" w:space="0" w:color="auto"/>
                <w:left w:val="none" w:sz="0" w:space="0" w:color="auto"/>
                <w:bottom w:val="none" w:sz="0" w:space="0" w:color="auto"/>
                <w:right w:val="none" w:sz="0" w:space="0" w:color="auto"/>
              </w:divBdr>
            </w:div>
            <w:div w:id="810758139">
              <w:marLeft w:val="0"/>
              <w:marRight w:val="0"/>
              <w:marTop w:val="0"/>
              <w:marBottom w:val="0"/>
              <w:divBdr>
                <w:top w:val="none" w:sz="0" w:space="0" w:color="auto"/>
                <w:left w:val="none" w:sz="0" w:space="0" w:color="auto"/>
                <w:bottom w:val="none" w:sz="0" w:space="0" w:color="auto"/>
                <w:right w:val="none" w:sz="0" w:space="0" w:color="auto"/>
              </w:divBdr>
            </w:div>
            <w:div w:id="955721521">
              <w:marLeft w:val="0"/>
              <w:marRight w:val="0"/>
              <w:marTop w:val="0"/>
              <w:marBottom w:val="0"/>
              <w:divBdr>
                <w:top w:val="none" w:sz="0" w:space="0" w:color="auto"/>
                <w:left w:val="none" w:sz="0" w:space="0" w:color="auto"/>
                <w:bottom w:val="none" w:sz="0" w:space="0" w:color="auto"/>
                <w:right w:val="none" w:sz="0" w:space="0" w:color="auto"/>
              </w:divBdr>
            </w:div>
            <w:div w:id="687407369">
              <w:marLeft w:val="0"/>
              <w:marRight w:val="0"/>
              <w:marTop w:val="0"/>
              <w:marBottom w:val="0"/>
              <w:divBdr>
                <w:top w:val="none" w:sz="0" w:space="0" w:color="auto"/>
                <w:left w:val="none" w:sz="0" w:space="0" w:color="auto"/>
                <w:bottom w:val="none" w:sz="0" w:space="0" w:color="auto"/>
                <w:right w:val="none" w:sz="0" w:space="0" w:color="auto"/>
              </w:divBdr>
            </w:div>
            <w:div w:id="862747379">
              <w:marLeft w:val="0"/>
              <w:marRight w:val="0"/>
              <w:marTop w:val="0"/>
              <w:marBottom w:val="0"/>
              <w:divBdr>
                <w:top w:val="none" w:sz="0" w:space="0" w:color="auto"/>
                <w:left w:val="none" w:sz="0" w:space="0" w:color="auto"/>
                <w:bottom w:val="none" w:sz="0" w:space="0" w:color="auto"/>
                <w:right w:val="none" w:sz="0" w:space="0" w:color="auto"/>
              </w:divBdr>
            </w:div>
            <w:div w:id="1710570977">
              <w:marLeft w:val="0"/>
              <w:marRight w:val="0"/>
              <w:marTop w:val="0"/>
              <w:marBottom w:val="0"/>
              <w:divBdr>
                <w:top w:val="none" w:sz="0" w:space="0" w:color="auto"/>
                <w:left w:val="none" w:sz="0" w:space="0" w:color="auto"/>
                <w:bottom w:val="none" w:sz="0" w:space="0" w:color="auto"/>
                <w:right w:val="none" w:sz="0" w:space="0" w:color="auto"/>
              </w:divBdr>
            </w:div>
            <w:div w:id="2109957032">
              <w:marLeft w:val="0"/>
              <w:marRight w:val="0"/>
              <w:marTop w:val="0"/>
              <w:marBottom w:val="0"/>
              <w:divBdr>
                <w:top w:val="none" w:sz="0" w:space="0" w:color="auto"/>
                <w:left w:val="none" w:sz="0" w:space="0" w:color="auto"/>
                <w:bottom w:val="none" w:sz="0" w:space="0" w:color="auto"/>
                <w:right w:val="none" w:sz="0" w:space="0" w:color="auto"/>
              </w:divBdr>
            </w:div>
            <w:div w:id="1133056561">
              <w:marLeft w:val="0"/>
              <w:marRight w:val="0"/>
              <w:marTop w:val="0"/>
              <w:marBottom w:val="0"/>
              <w:divBdr>
                <w:top w:val="none" w:sz="0" w:space="0" w:color="auto"/>
                <w:left w:val="none" w:sz="0" w:space="0" w:color="auto"/>
                <w:bottom w:val="none" w:sz="0" w:space="0" w:color="auto"/>
                <w:right w:val="none" w:sz="0" w:space="0" w:color="auto"/>
              </w:divBdr>
            </w:div>
            <w:div w:id="169673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205290">
      <w:bodyDiv w:val="1"/>
      <w:marLeft w:val="0"/>
      <w:marRight w:val="0"/>
      <w:marTop w:val="0"/>
      <w:marBottom w:val="0"/>
      <w:divBdr>
        <w:top w:val="none" w:sz="0" w:space="0" w:color="auto"/>
        <w:left w:val="none" w:sz="0" w:space="0" w:color="auto"/>
        <w:bottom w:val="none" w:sz="0" w:space="0" w:color="auto"/>
        <w:right w:val="none" w:sz="0" w:space="0" w:color="auto"/>
      </w:divBdr>
    </w:div>
    <w:div w:id="1328635854">
      <w:bodyDiv w:val="1"/>
      <w:marLeft w:val="0"/>
      <w:marRight w:val="0"/>
      <w:marTop w:val="0"/>
      <w:marBottom w:val="0"/>
      <w:divBdr>
        <w:top w:val="none" w:sz="0" w:space="0" w:color="auto"/>
        <w:left w:val="none" w:sz="0" w:space="0" w:color="auto"/>
        <w:bottom w:val="none" w:sz="0" w:space="0" w:color="auto"/>
        <w:right w:val="none" w:sz="0" w:space="0" w:color="auto"/>
      </w:divBdr>
    </w:div>
    <w:div w:id="1389449727">
      <w:bodyDiv w:val="1"/>
      <w:marLeft w:val="0"/>
      <w:marRight w:val="0"/>
      <w:marTop w:val="0"/>
      <w:marBottom w:val="0"/>
      <w:divBdr>
        <w:top w:val="none" w:sz="0" w:space="0" w:color="auto"/>
        <w:left w:val="none" w:sz="0" w:space="0" w:color="auto"/>
        <w:bottom w:val="none" w:sz="0" w:space="0" w:color="auto"/>
        <w:right w:val="none" w:sz="0" w:space="0" w:color="auto"/>
      </w:divBdr>
      <w:divsChild>
        <w:div w:id="1319966707">
          <w:marLeft w:val="0"/>
          <w:marRight w:val="0"/>
          <w:marTop w:val="0"/>
          <w:marBottom w:val="0"/>
          <w:divBdr>
            <w:top w:val="none" w:sz="0" w:space="0" w:color="auto"/>
            <w:left w:val="none" w:sz="0" w:space="0" w:color="auto"/>
            <w:bottom w:val="none" w:sz="0" w:space="0" w:color="auto"/>
            <w:right w:val="none" w:sz="0" w:space="0" w:color="auto"/>
          </w:divBdr>
          <w:divsChild>
            <w:div w:id="983386458">
              <w:marLeft w:val="0"/>
              <w:marRight w:val="0"/>
              <w:marTop w:val="0"/>
              <w:marBottom w:val="0"/>
              <w:divBdr>
                <w:top w:val="none" w:sz="0" w:space="0" w:color="auto"/>
                <w:left w:val="none" w:sz="0" w:space="0" w:color="auto"/>
                <w:bottom w:val="none" w:sz="0" w:space="0" w:color="auto"/>
                <w:right w:val="none" w:sz="0" w:space="0" w:color="auto"/>
              </w:divBdr>
            </w:div>
            <w:div w:id="2272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789462">
      <w:bodyDiv w:val="1"/>
      <w:marLeft w:val="0"/>
      <w:marRight w:val="0"/>
      <w:marTop w:val="0"/>
      <w:marBottom w:val="0"/>
      <w:divBdr>
        <w:top w:val="none" w:sz="0" w:space="0" w:color="auto"/>
        <w:left w:val="none" w:sz="0" w:space="0" w:color="auto"/>
        <w:bottom w:val="none" w:sz="0" w:space="0" w:color="auto"/>
        <w:right w:val="none" w:sz="0" w:space="0" w:color="auto"/>
      </w:divBdr>
      <w:divsChild>
        <w:div w:id="1545605617">
          <w:marLeft w:val="0"/>
          <w:marRight w:val="0"/>
          <w:marTop w:val="0"/>
          <w:marBottom w:val="0"/>
          <w:divBdr>
            <w:top w:val="none" w:sz="0" w:space="0" w:color="auto"/>
            <w:left w:val="none" w:sz="0" w:space="0" w:color="auto"/>
            <w:bottom w:val="none" w:sz="0" w:space="0" w:color="auto"/>
            <w:right w:val="none" w:sz="0" w:space="0" w:color="auto"/>
          </w:divBdr>
          <w:divsChild>
            <w:div w:id="280842115">
              <w:marLeft w:val="0"/>
              <w:marRight w:val="0"/>
              <w:marTop w:val="0"/>
              <w:marBottom w:val="0"/>
              <w:divBdr>
                <w:top w:val="none" w:sz="0" w:space="0" w:color="auto"/>
                <w:left w:val="none" w:sz="0" w:space="0" w:color="auto"/>
                <w:bottom w:val="none" w:sz="0" w:space="0" w:color="auto"/>
                <w:right w:val="none" w:sz="0" w:space="0" w:color="auto"/>
              </w:divBdr>
            </w:div>
            <w:div w:id="45568165">
              <w:marLeft w:val="0"/>
              <w:marRight w:val="0"/>
              <w:marTop w:val="0"/>
              <w:marBottom w:val="0"/>
              <w:divBdr>
                <w:top w:val="none" w:sz="0" w:space="0" w:color="auto"/>
                <w:left w:val="none" w:sz="0" w:space="0" w:color="auto"/>
                <w:bottom w:val="none" w:sz="0" w:space="0" w:color="auto"/>
                <w:right w:val="none" w:sz="0" w:space="0" w:color="auto"/>
              </w:divBdr>
            </w:div>
            <w:div w:id="2030718075">
              <w:marLeft w:val="0"/>
              <w:marRight w:val="0"/>
              <w:marTop w:val="0"/>
              <w:marBottom w:val="0"/>
              <w:divBdr>
                <w:top w:val="none" w:sz="0" w:space="0" w:color="auto"/>
                <w:left w:val="none" w:sz="0" w:space="0" w:color="auto"/>
                <w:bottom w:val="none" w:sz="0" w:space="0" w:color="auto"/>
                <w:right w:val="none" w:sz="0" w:space="0" w:color="auto"/>
              </w:divBdr>
            </w:div>
            <w:div w:id="976960295">
              <w:marLeft w:val="0"/>
              <w:marRight w:val="0"/>
              <w:marTop w:val="0"/>
              <w:marBottom w:val="0"/>
              <w:divBdr>
                <w:top w:val="none" w:sz="0" w:space="0" w:color="auto"/>
                <w:left w:val="none" w:sz="0" w:space="0" w:color="auto"/>
                <w:bottom w:val="none" w:sz="0" w:space="0" w:color="auto"/>
                <w:right w:val="none" w:sz="0" w:space="0" w:color="auto"/>
              </w:divBdr>
            </w:div>
            <w:div w:id="1555043415">
              <w:marLeft w:val="0"/>
              <w:marRight w:val="0"/>
              <w:marTop w:val="0"/>
              <w:marBottom w:val="0"/>
              <w:divBdr>
                <w:top w:val="none" w:sz="0" w:space="0" w:color="auto"/>
                <w:left w:val="none" w:sz="0" w:space="0" w:color="auto"/>
                <w:bottom w:val="none" w:sz="0" w:space="0" w:color="auto"/>
                <w:right w:val="none" w:sz="0" w:space="0" w:color="auto"/>
              </w:divBdr>
            </w:div>
            <w:div w:id="1325819764">
              <w:marLeft w:val="0"/>
              <w:marRight w:val="0"/>
              <w:marTop w:val="0"/>
              <w:marBottom w:val="0"/>
              <w:divBdr>
                <w:top w:val="none" w:sz="0" w:space="0" w:color="auto"/>
                <w:left w:val="none" w:sz="0" w:space="0" w:color="auto"/>
                <w:bottom w:val="none" w:sz="0" w:space="0" w:color="auto"/>
                <w:right w:val="none" w:sz="0" w:space="0" w:color="auto"/>
              </w:divBdr>
            </w:div>
            <w:div w:id="108667051">
              <w:marLeft w:val="0"/>
              <w:marRight w:val="0"/>
              <w:marTop w:val="0"/>
              <w:marBottom w:val="0"/>
              <w:divBdr>
                <w:top w:val="none" w:sz="0" w:space="0" w:color="auto"/>
                <w:left w:val="none" w:sz="0" w:space="0" w:color="auto"/>
                <w:bottom w:val="none" w:sz="0" w:space="0" w:color="auto"/>
                <w:right w:val="none" w:sz="0" w:space="0" w:color="auto"/>
              </w:divBdr>
            </w:div>
            <w:div w:id="1229000548">
              <w:marLeft w:val="0"/>
              <w:marRight w:val="0"/>
              <w:marTop w:val="0"/>
              <w:marBottom w:val="0"/>
              <w:divBdr>
                <w:top w:val="none" w:sz="0" w:space="0" w:color="auto"/>
                <w:left w:val="none" w:sz="0" w:space="0" w:color="auto"/>
                <w:bottom w:val="none" w:sz="0" w:space="0" w:color="auto"/>
                <w:right w:val="none" w:sz="0" w:space="0" w:color="auto"/>
              </w:divBdr>
            </w:div>
            <w:div w:id="201020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232641">
      <w:bodyDiv w:val="1"/>
      <w:marLeft w:val="0"/>
      <w:marRight w:val="0"/>
      <w:marTop w:val="0"/>
      <w:marBottom w:val="0"/>
      <w:divBdr>
        <w:top w:val="none" w:sz="0" w:space="0" w:color="auto"/>
        <w:left w:val="none" w:sz="0" w:space="0" w:color="auto"/>
        <w:bottom w:val="none" w:sz="0" w:space="0" w:color="auto"/>
        <w:right w:val="none" w:sz="0" w:space="0" w:color="auto"/>
      </w:divBdr>
      <w:divsChild>
        <w:div w:id="1195385660">
          <w:marLeft w:val="0"/>
          <w:marRight w:val="0"/>
          <w:marTop w:val="0"/>
          <w:marBottom w:val="0"/>
          <w:divBdr>
            <w:top w:val="none" w:sz="0" w:space="0" w:color="auto"/>
            <w:left w:val="none" w:sz="0" w:space="0" w:color="auto"/>
            <w:bottom w:val="none" w:sz="0" w:space="0" w:color="auto"/>
            <w:right w:val="none" w:sz="0" w:space="0" w:color="auto"/>
          </w:divBdr>
          <w:divsChild>
            <w:div w:id="1036933100">
              <w:marLeft w:val="0"/>
              <w:marRight w:val="0"/>
              <w:marTop w:val="0"/>
              <w:marBottom w:val="0"/>
              <w:divBdr>
                <w:top w:val="none" w:sz="0" w:space="0" w:color="auto"/>
                <w:left w:val="none" w:sz="0" w:space="0" w:color="auto"/>
                <w:bottom w:val="none" w:sz="0" w:space="0" w:color="auto"/>
                <w:right w:val="none" w:sz="0" w:space="0" w:color="auto"/>
              </w:divBdr>
            </w:div>
            <w:div w:id="49368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272237">
      <w:bodyDiv w:val="1"/>
      <w:marLeft w:val="0"/>
      <w:marRight w:val="0"/>
      <w:marTop w:val="0"/>
      <w:marBottom w:val="0"/>
      <w:divBdr>
        <w:top w:val="none" w:sz="0" w:space="0" w:color="auto"/>
        <w:left w:val="none" w:sz="0" w:space="0" w:color="auto"/>
        <w:bottom w:val="none" w:sz="0" w:space="0" w:color="auto"/>
        <w:right w:val="none" w:sz="0" w:space="0" w:color="auto"/>
      </w:divBdr>
    </w:div>
    <w:div w:id="1523713320">
      <w:bodyDiv w:val="1"/>
      <w:marLeft w:val="0"/>
      <w:marRight w:val="0"/>
      <w:marTop w:val="0"/>
      <w:marBottom w:val="0"/>
      <w:divBdr>
        <w:top w:val="none" w:sz="0" w:space="0" w:color="auto"/>
        <w:left w:val="none" w:sz="0" w:space="0" w:color="auto"/>
        <w:bottom w:val="none" w:sz="0" w:space="0" w:color="auto"/>
        <w:right w:val="none" w:sz="0" w:space="0" w:color="auto"/>
      </w:divBdr>
    </w:div>
    <w:div w:id="1558054165">
      <w:bodyDiv w:val="1"/>
      <w:marLeft w:val="0"/>
      <w:marRight w:val="0"/>
      <w:marTop w:val="0"/>
      <w:marBottom w:val="0"/>
      <w:divBdr>
        <w:top w:val="none" w:sz="0" w:space="0" w:color="auto"/>
        <w:left w:val="none" w:sz="0" w:space="0" w:color="auto"/>
        <w:bottom w:val="none" w:sz="0" w:space="0" w:color="auto"/>
        <w:right w:val="none" w:sz="0" w:space="0" w:color="auto"/>
      </w:divBdr>
    </w:div>
    <w:div w:id="1598051120">
      <w:bodyDiv w:val="1"/>
      <w:marLeft w:val="0"/>
      <w:marRight w:val="0"/>
      <w:marTop w:val="0"/>
      <w:marBottom w:val="0"/>
      <w:divBdr>
        <w:top w:val="none" w:sz="0" w:space="0" w:color="auto"/>
        <w:left w:val="none" w:sz="0" w:space="0" w:color="auto"/>
        <w:bottom w:val="none" w:sz="0" w:space="0" w:color="auto"/>
        <w:right w:val="none" w:sz="0" w:space="0" w:color="auto"/>
      </w:divBdr>
    </w:div>
    <w:div w:id="1626154965">
      <w:bodyDiv w:val="1"/>
      <w:marLeft w:val="0"/>
      <w:marRight w:val="0"/>
      <w:marTop w:val="0"/>
      <w:marBottom w:val="0"/>
      <w:divBdr>
        <w:top w:val="none" w:sz="0" w:space="0" w:color="auto"/>
        <w:left w:val="none" w:sz="0" w:space="0" w:color="auto"/>
        <w:bottom w:val="none" w:sz="0" w:space="0" w:color="auto"/>
        <w:right w:val="none" w:sz="0" w:space="0" w:color="auto"/>
      </w:divBdr>
    </w:div>
    <w:div w:id="1642231991">
      <w:bodyDiv w:val="1"/>
      <w:marLeft w:val="0"/>
      <w:marRight w:val="0"/>
      <w:marTop w:val="0"/>
      <w:marBottom w:val="0"/>
      <w:divBdr>
        <w:top w:val="none" w:sz="0" w:space="0" w:color="auto"/>
        <w:left w:val="none" w:sz="0" w:space="0" w:color="auto"/>
        <w:bottom w:val="none" w:sz="0" w:space="0" w:color="auto"/>
        <w:right w:val="none" w:sz="0" w:space="0" w:color="auto"/>
      </w:divBdr>
      <w:divsChild>
        <w:div w:id="984745200">
          <w:marLeft w:val="0"/>
          <w:marRight w:val="0"/>
          <w:marTop w:val="0"/>
          <w:marBottom w:val="0"/>
          <w:divBdr>
            <w:top w:val="none" w:sz="0" w:space="0" w:color="auto"/>
            <w:left w:val="none" w:sz="0" w:space="0" w:color="auto"/>
            <w:bottom w:val="none" w:sz="0" w:space="0" w:color="auto"/>
            <w:right w:val="none" w:sz="0" w:space="0" w:color="auto"/>
          </w:divBdr>
          <w:divsChild>
            <w:div w:id="1778989002">
              <w:marLeft w:val="0"/>
              <w:marRight w:val="0"/>
              <w:marTop w:val="0"/>
              <w:marBottom w:val="0"/>
              <w:divBdr>
                <w:top w:val="none" w:sz="0" w:space="0" w:color="auto"/>
                <w:left w:val="none" w:sz="0" w:space="0" w:color="auto"/>
                <w:bottom w:val="none" w:sz="0" w:space="0" w:color="auto"/>
                <w:right w:val="none" w:sz="0" w:space="0" w:color="auto"/>
              </w:divBdr>
            </w:div>
            <w:div w:id="1781224065">
              <w:marLeft w:val="0"/>
              <w:marRight w:val="0"/>
              <w:marTop w:val="0"/>
              <w:marBottom w:val="0"/>
              <w:divBdr>
                <w:top w:val="none" w:sz="0" w:space="0" w:color="auto"/>
                <w:left w:val="none" w:sz="0" w:space="0" w:color="auto"/>
                <w:bottom w:val="none" w:sz="0" w:space="0" w:color="auto"/>
                <w:right w:val="none" w:sz="0" w:space="0" w:color="auto"/>
              </w:divBdr>
            </w:div>
            <w:div w:id="1120756426">
              <w:marLeft w:val="0"/>
              <w:marRight w:val="0"/>
              <w:marTop w:val="0"/>
              <w:marBottom w:val="0"/>
              <w:divBdr>
                <w:top w:val="none" w:sz="0" w:space="0" w:color="auto"/>
                <w:left w:val="none" w:sz="0" w:space="0" w:color="auto"/>
                <w:bottom w:val="none" w:sz="0" w:space="0" w:color="auto"/>
                <w:right w:val="none" w:sz="0" w:space="0" w:color="auto"/>
              </w:divBdr>
            </w:div>
            <w:div w:id="1984386474">
              <w:marLeft w:val="0"/>
              <w:marRight w:val="0"/>
              <w:marTop w:val="0"/>
              <w:marBottom w:val="0"/>
              <w:divBdr>
                <w:top w:val="none" w:sz="0" w:space="0" w:color="auto"/>
                <w:left w:val="none" w:sz="0" w:space="0" w:color="auto"/>
                <w:bottom w:val="none" w:sz="0" w:space="0" w:color="auto"/>
                <w:right w:val="none" w:sz="0" w:space="0" w:color="auto"/>
              </w:divBdr>
            </w:div>
            <w:div w:id="2066835105">
              <w:marLeft w:val="0"/>
              <w:marRight w:val="0"/>
              <w:marTop w:val="0"/>
              <w:marBottom w:val="0"/>
              <w:divBdr>
                <w:top w:val="none" w:sz="0" w:space="0" w:color="auto"/>
                <w:left w:val="none" w:sz="0" w:space="0" w:color="auto"/>
                <w:bottom w:val="none" w:sz="0" w:space="0" w:color="auto"/>
                <w:right w:val="none" w:sz="0" w:space="0" w:color="auto"/>
              </w:divBdr>
            </w:div>
            <w:div w:id="1457023229">
              <w:marLeft w:val="0"/>
              <w:marRight w:val="0"/>
              <w:marTop w:val="0"/>
              <w:marBottom w:val="0"/>
              <w:divBdr>
                <w:top w:val="none" w:sz="0" w:space="0" w:color="auto"/>
                <w:left w:val="none" w:sz="0" w:space="0" w:color="auto"/>
                <w:bottom w:val="none" w:sz="0" w:space="0" w:color="auto"/>
                <w:right w:val="none" w:sz="0" w:space="0" w:color="auto"/>
              </w:divBdr>
            </w:div>
            <w:div w:id="1707634568">
              <w:marLeft w:val="0"/>
              <w:marRight w:val="0"/>
              <w:marTop w:val="0"/>
              <w:marBottom w:val="0"/>
              <w:divBdr>
                <w:top w:val="none" w:sz="0" w:space="0" w:color="auto"/>
                <w:left w:val="none" w:sz="0" w:space="0" w:color="auto"/>
                <w:bottom w:val="none" w:sz="0" w:space="0" w:color="auto"/>
                <w:right w:val="none" w:sz="0" w:space="0" w:color="auto"/>
              </w:divBdr>
            </w:div>
            <w:div w:id="1630280292">
              <w:marLeft w:val="0"/>
              <w:marRight w:val="0"/>
              <w:marTop w:val="0"/>
              <w:marBottom w:val="0"/>
              <w:divBdr>
                <w:top w:val="none" w:sz="0" w:space="0" w:color="auto"/>
                <w:left w:val="none" w:sz="0" w:space="0" w:color="auto"/>
                <w:bottom w:val="none" w:sz="0" w:space="0" w:color="auto"/>
                <w:right w:val="none" w:sz="0" w:space="0" w:color="auto"/>
              </w:divBdr>
            </w:div>
            <w:div w:id="40718186">
              <w:marLeft w:val="0"/>
              <w:marRight w:val="0"/>
              <w:marTop w:val="0"/>
              <w:marBottom w:val="0"/>
              <w:divBdr>
                <w:top w:val="none" w:sz="0" w:space="0" w:color="auto"/>
                <w:left w:val="none" w:sz="0" w:space="0" w:color="auto"/>
                <w:bottom w:val="none" w:sz="0" w:space="0" w:color="auto"/>
                <w:right w:val="none" w:sz="0" w:space="0" w:color="auto"/>
              </w:divBdr>
            </w:div>
            <w:div w:id="721633799">
              <w:marLeft w:val="0"/>
              <w:marRight w:val="0"/>
              <w:marTop w:val="0"/>
              <w:marBottom w:val="0"/>
              <w:divBdr>
                <w:top w:val="none" w:sz="0" w:space="0" w:color="auto"/>
                <w:left w:val="none" w:sz="0" w:space="0" w:color="auto"/>
                <w:bottom w:val="none" w:sz="0" w:space="0" w:color="auto"/>
                <w:right w:val="none" w:sz="0" w:space="0" w:color="auto"/>
              </w:divBdr>
            </w:div>
            <w:div w:id="596640569">
              <w:marLeft w:val="0"/>
              <w:marRight w:val="0"/>
              <w:marTop w:val="0"/>
              <w:marBottom w:val="0"/>
              <w:divBdr>
                <w:top w:val="none" w:sz="0" w:space="0" w:color="auto"/>
                <w:left w:val="none" w:sz="0" w:space="0" w:color="auto"/>
                <w:bottom w:val="none" w:sz="0" w:space="0" w:color="auto"/>
                <w:right w:val="none" w:sz="0" w:space="0" w:color="auto"/>
              </w:divBdr>
            </w:div>
            <w:div w:id="802380972">
              <w:marLeft w:val="0"/>
              <w:marRight w:val="0"/>
              <w:marTop w:val="0"/>
              <w:marBottom w:val="0"/>
              <w:divBdr>
                <w:top w:val="none" w:sz="0" w:space="0" w:color="auto"/>
                <w:left w:val="none" w:sz="0" w:space="0" w:color="auto"/>
                <w:bottom w:val="none" w:sz="0" w:space="0" w:color="auto"/>
                <w:right w:val="none" w:sz="0" w:space="0" w:color="auto"/>
              </w:divBdr>
            </w:div>
            <w:div w:id="1728647586">
              <w:marLeft w:val="0"/>
              <w:marRight w:val="0"/>
              <w:marTop w:val="0"/>
              <w:marBottom w:val="0"/>
              <w:divBdr>
                <w:top w:val="none" w:sz="0" w:space="0" w:color="auto"/>
                <w:left w:val="none" w:sz="0" w:space="0" w:color="auto"/>
                <w:bottom w:val="none" w:sz="0" w:space="0" w:color="auto"/>
                <w:right w:val="none" w:sz="0" w:space="0" w:color="auto"/>
              </w:divBdr>
            </w:div>
            <w:div w:id="2028631360">
              <w:marLeft w:val="0"/>
              <w:marRight w:val="0"/>
              <w:marTop w:val="0"/>
              <w:marBottom w:val="0"/>
              <w:divBdr>
                <w:top w:val="none" w:sz="0" w:space="0" w:color="auto"/>
                <w:left w:val="none" w:sz="0" w:space="0" w:color="auto"/>
                <w:bottom w:val="none" w:sz="0" w:space="0" w:color="auto"/>
                <w:right w:val="none" w:sz="0" w:space="0" w:color="auto"/>
              </w:divBdr>
            </w:div>
            <w:div w:id="958685417">
              <w:marLeft w:val="0"/>
              <w:marRight w:val="0"/>
              <w:marTop w:val="0"/>
              <w:marBottom w:val="0"/>
              <w:divBdr>
                <w:top w:val="none" w:sz="0" w:space="0" w:color="auto"/>
                <w:left w:val="none" w:sz="0" w:space="0" w:color="auto"/>
                <w:bottom w:val="none" w:sz="0" w:space="0" w:color="auto"/>
                <w:right w:val="none" w:sz="0" w:space="0" w:color="auto"/>
              </w:divBdr>
            </w:div>
            <w:div w:id="1725710789">
              <w:marLeft w:val="0"/>
              <w:marRight w:val="0"/>
              <w:marTop w:val="0"/>
              <w:marBottom w:val="0"/>
              <w:divBdr>
                <w:top w:val="none" w:sz="0" w:space="0" w:color="auto"/>
                <w:left w:val="none" w:sz="0" w:space="0" w:color="auto"/>
                <w:bottom w:val="none" w:sz="0" w:space="0" w:color="auto"/>
                <w:right w:val="none" w:sz="0" w:space="0" w:color="auto"/>
              </w:divBdr>
            </w:div>
            <w:div w:id="818615020">
              <w:marLeft w:val="0"/>
              <w:marRight w:val="0"/>
              <w:marTop w:val="0"/>
              <w:marBottom w:val="0"/>
              <w:divBdr>
                <w:top w:val="none" w:sz="0" w:space="0" w:color="auto"/>
                <w:left w:val="none" w:sz="0" w:space="0" w:color="auto"/>
                <w:bottom w:val="none" w:sz="0" w:space="0" w:color="auto"/>
                <w:right w:val="none" w:sz="0" w:space="0" w:color="auto"/>
              </w:divBdr>
            </w:div>
            <w:div w:id="1817795493">
              <w:marLeft w:val="0"/>
              <w:marRight w:val="0"/>
              <w:marTop w:val="0"/>
              <w:marBottom w:val="0"/>
              <w:divBdr>
                <w:top w:val="none" w:sz="0" w:space="0" w:color="auto"/>
                <w:left w:val="none" w:sz="0" w:space="0" w:color="auto"/>
                <w:bottom w:val="none" w:sz="0" w:space="0" w:color="auto"/>
                <w:right w:val="none" w:sz="0" w:space="0" w:color="auto"/>
              </w:divBdr>
            </w:div>
            <w:div w:id="1692756690">
              <w:marLeft w:val="0"/>
              <w:marRight w:val="0"/>
              <w:marTop w:val="0"/>
              <w:marBottom w:val="0"/>
              <w:divBdr>
                <w:top w:val="none" w:sz="0" w:space="0" w:color="auto"/>
                <w:left w:val="none" w:sz="0" w:space="0" w:color="auto"/>
                <w:bottom w:val="none" w:sz="0" w:space="0" w:color="auto"/>
                <w:right w:val="none" w:sz="0" w:space="0" w:color="auto"/>
              </w:divBdr>
            </w:div>
            <w:div w:id="353043624">
              <w:marLeft w:val="0"/>
              <w:marRight w:val="0"/>
              <w:marTop w:val="0"/>
              <w:marBottom w:val="0"/>
              <w:divBdr>
                <w:top w:val="none" w:sz="0" w:space="0" w:color="auto"/>
                <w:left w:val="none" w:sz="0" w:space="0" w:color="auto"/>
                <w:bottom w:val="none" w:sz="0" w:space="0" w:color="auto"/>
                <w:right w:val="none" w:sz="0" w:space="0" w:color="auto"/>
              </w:divBdr>
            </w:div>
            <w:div w:id="996223330">
              <w:marLeft w:val="0"/>
              <w:marRight w:val="0"/>
              <w:marTop w:val="0"/>
              <w:marBottom w:val="0"/>
              <w:divBdr>
                <w:top w:val="none" w:sz="0" w:space="0" w:color="auto"/>
                <w:left w:val="none" w:sz="0" w:space="0" w:color="auto"/>
                <w:bottom w:val="none" w:sz="0" w:space="0" w:color="auto"/>
                <w:right w:val="none" w:sz="0" w:space="0" w:color="auto"/>
              </w:divBdr>
            </w:div>
            <w:div w:id="910775087">
              <w:marLeft w:val="0"/>
              <w:marRight w:val="0"/>
              <w:marTop w:val="0"/>
              <w:marBottom w:val="0"/>
              <w:divBdr>
                <w:top w:val="none" w:sz="0" w:space="0" w:color="auto"/>
                <w:left w:val="none" w:sz="0" w:space="0" w:color="auto"/>
                <w:bottom w:val="none" w:sz="0" w:space="0" w:color="auto"/>
                <w:right w:val="none" w:sz="0" w:space="0" w:color="auto"/>
              </w:divBdr>
            </w:div>
            <w:div w:id="1696496409">
              <w:marLeft w:val="0"/>
              <w:marRight w:val="0"/>
              <w:marTop w:val="0"/>
              <w:marBottom w:val="0"/>
              <w:divBdr>
                <w:top w:val="none" w:sz="0" w:space="0" w:color="auto"/>
                <w:left w:val="none" w:sz="0" w:space="0" w:color="auto"/>
                <w:bottom w:val="none" w:sz="0" w:space="0" w:color="auto"/>
                <w:right w:val="none" w:sz="0" w:space="0" w:color="auto"/>
              </w:divBdr>
            </w:div>
            <w:div w:id="641235682">
              <w:marLeft w:val="0"/>
              <w:marRight w:val="0"/>
              <w:marTop w:val="0"/>
              <w:marBottom w:val="0"/>
              <w:divBdr>
                <w:top w:val="none" w:sz="0" w:space="0" w:color="auto"/>
                <w:left w:val="none" w:sz="0" w:space="0" w:color="auto"/>
                <w:bottom w:val="none" w:sz="0" w:space="0" w:color="auto"/>
                <w:right w:val="none" w:sz="0" w:space="0" w:color="auto"/>
              </w:divBdr>
            </w:div>
            <w:div w:id="185973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552686">
      <w:bodyDiv w:val="1"/>
      <w:marLeft w:val="0"/>
      <w:marRight w:val="0"/>
      <w:marTop w:val="0"/>
      <w:marBottom w:val="0"/>
      <w:divBdr>
        <w:top w:val="none" w:sz="0" w:space="0" w:color="auto"/>
        <w:left w:val="none" w:sz="0" w:space="0" w:color="auto"/>
        <w:bottom w:val="none" w:sz="0" w:space="0" w:color="auto"/>
        <w:right w:val="none" w:sz="0" w:space="0" w:color="auto"/>
      </w:divBdr>
    </w:div>
    <w:div w:id="1730763777">
      <w:bodyDiv w:val="1"/>
      <w:marLeft w:val="0"/>
      <w:marRight w:val="0"/>
      <w:marTop w:val="0"/>
      <w:marBottom w:val="0"/>
      <w:divBdr>
        <w:top w:val="none" w:sz="0" w:space="0" w:color="auto"/>
        <w:left w:val="none" w:sz="0" w:space="0" w:color="auto"/>
        <w:bottom w:val="none" w:sz="0" w:space="0" w:color="auto"/>
        <w:right w:val="none" w:sz="0" w:space="0" w:color="auto"/>
      </w:divBdr>
    </w:div>
    <w:div w:id="1741053381">
      <w:bodyDiv w:val="1"/>
      <w:marLeft w:val="0"/>
      <w:marRight w:val="0"/>
      <w:marTop w:val="0"/>
      <w:marBottom w:val="0"/>
      <w:divBdr>
        <w:top w:val="none" w:sz="0" w:space="0" w:color="auto"/>
        <w:left w:val="none" w:sz="0" w:space="0" w:color="auto"/>
        <w:bottom w:val="none" w:sz="0" w:space="0" w:color="auto"/>
        <w:right w:val="none" w:sz="0" w:space="0" w:color="auto"/>
      </w:divBdr>
    </w:div>
    <w:div w:id="1762332555">
      <w:bodyDiv w:val="1"/>
      <w:marLeft w:val="0"/>
      <w:marRight w:val="0"/>
      <w:marTop w:val="0"/>
      <w:marBottom w:val="0"/>
      <w:divBdr>
        <w:top w:val="none" w:sz="0" w:space="0" w:color="auto"/>
        <w:left w:val="none" w:sz="0" w:space="0" w:color="auto"/>
        <w:bottom w:val="none" w:sz="0" w:space="0" w:color="auto"/>
        <w:right w:val="none" w:sz="0" w:space="0" w:color="auto"/>
      </w:divBdr>
    </w:div>
    <w:div w:id="1770854394">
      <w:bodyDiv w:val="1"/>
      <w:marLeft w:val="0"/>
      <w:marRight w:val="0"/>
      <w:marTop w:val="0"/>
      <w:marBottom w:val="0"/>
      <w:divBdr>
        <w:top w:val="none" w:sz="0" w:space="0" w:color="auto"/>
        <w:left w:val="none" w:sz="0" w:space="0" w:color="auto"/>
        <w:bottom w:val="none" w:sz="0" w:space="0" w:color="auto"/>
        <w:right w:val="none" w:sz="0" w:space="0" w:color="auto"/>
      </w:divBdr>
      <w:divsChild>
        <w:div w:id="1107651257">
          <w:marLeft w:val="0"/>
          <w:marRight w:val="0"/>
          <w:marTop w:val="0"/>
          <w:marBottom w:val="0"/>
          <w:divBdr>
            <w:top w:val="none" w:sz="0" w:space="0" w:color="auto"/>
            <w:left w:val="none" w:sz="0" w:space="0" w:color="auto"/>
            <w:bottom w:val="none" w:sz="0" w:space="0" w:color="auto"/>
            <w:right w:val="none" w:sz="0" w:space="0" w:color="auto"/>
          </w:divBdr>
          <w:divsChild>
            <w:div w:id="380400465">
              <w:marLeft w:val="0"/>
              <w:marRight w:val="0"/>
              <w:marTop w:val="0"/>
              <w:marBottom w:val="0"/>
              <w:divBdr>
                <w:top w:val="none" w:sz="0" w:space="0" w:color="auto"/>
                <w:left w:val="none" w:sz="0" w:space="0" w:color="auto"/>
                <w:bottom w:val="none" w:sz="0" w:space="0" w:color="auto"/>
                <w:right w:val="none" w:sz="0" w:space="0" w:color="auto"/>
              </w:divBdr>
            </w:div>
            <w:div w:id="45033587">
              <w:marLeft w:val="0"/>
              <w:marRight w:val="0"/>
              <w:marTop w:val="0"/>
              <w:marBottom w:val="0"/>
              <w:divBdr>
                <w:top w:val="none" w:sz="0" w:space="0" w:color="auto"/>
                <w:left w:val="none" w:sz="0" w:space="0" w:color="auto"/>
                <w:bottom w:val="none" w:sz="0" w:space="0" w:color="auto"/>
                <w:right w:val="none" w:sz="0" w:space="0" w:color="auto"/>
              </w:divBdr>
            </w:div>
            <w:div w:id="1615358790">
              <w:marLeft w:val="0"/>
              <w:marRight w:val="0"/>
              <w:marTop w:val="0"/>
              <w:marBottom w:val="0"/>
              <w:divBdr>
                <w:top w:val="none" w:sz="0" w:space="0" w:color="auto"/>
                <w:left w:val="none" w:sz="0" w:space="0" w:color="auto"/>
                <w:bottom w:val="none" w:sz="0" w:space="0" w:color="auto"/>
                <w:right w:val="none" w:sz="0" w:space="0" w:color="auto"/>
              </w:divBdr>
            </w:div>
            <w:div w:id="207685851">
              <w:marLeft w:val="0"/>
              <w:marRight w:val="0"/>
              <w:marTop w:val="0"/>
              <w:marBottom w:val="0"/>
              <w:divBdr>
                <w:top w:val="none" w:sz="0" w:space="0" w:color="auto"/>
                <w:left w:val="none" w:sz="0" w:space="0" w:color="auto"/>
                <w:bottom w:val="none" w:sz="0" w:space="0" w:color="auto"/>
                <w:right w:val="none" w:sz="0" w:space="0" w:color="auto"/>
              </w:divBdr>
            </w:div>
            <w:div w:id="1196042060">
              <w:marLeft w:val="0"/>
              <w:marRight w:val="0"/>
              <w:marTop w:val="0"/>
              <w:marBottom w:val="0"/>
              <w:divBdr>
                <w:top w:val="none" w:sz="0" w:space="0" w:color="auto"/>
                <w:left w:val="none" w:sz="0" w:space="0" w:color="auto"/>
                <w:bottom w:val="none" w:sz="0" w:space="0" w:color="auto"/>
                <w:right w:val="none" w:sz="0" w:space="0" w:color="auto"/>
              </w:divBdr>
            </w:div>
            <w:div w:id="683439396">
              <w:marLeft w:val="0"/>
              <w:marRight w:val="0"/>
              <w:marTop w:val="0"/>
              <w:marBottom w:val="0"/>
              <w:divBdr>
                <w:top w:val="none" w:sz="0" w:space="0" w:color="auto"/>
                <w:left w:val="none" w:sz="0" w:space="0" w:color="auto"/>
                <w:bottom w:val="none" w:sz="0" w:space="0" w:color="auto"/>
                <w:right w:val="none" w:sz="0" w:space="0" w:color="auto"/>
              </w:divBdr>
            </w:div>
            <w:div w:id="243148357">
              <w:marLeft w:val="0"/>
              <w:marRight w:val="0"/>
              <w:marTop w:val="0"/>
              <w:marBottom w:val="0"/>
              <w:divBdr>
                <w:top w:val="none" w:sz="0" w:space="0" w:color="auto"/>
                <w:left w:val="none" w:sz="0" w:space="0" w:color="auto"/>
                <w:bottom w:val="none" w:sz="0" w:space="0" w:color="auto"/>
                <w:right w:val="none" w:sz="0" w:space="0" w:color="auto"/>
              </w:divBdr>
            </w:div>
            <w:div w:id="1225991983">
              <w:marLeft w:val="0"/>
              <w:marRight w:val="0"/>
              <w:marTop w:val="0"/>
              <w:marBottom w:val="0"/>
              <w:divBdr>
                <w:top w:val="none" w:sz="0" w:space="0" w:color="auto"/>
                <w:left w:val="none" w:sz="0" w:space="0" w:color="auto"/>
                <w:bottom w:val="none" w:sz="0" w:space="0" w:color="auto"/>
                <w:right w:val="none" w:sz="0" w:space="0" w:color="auto"/>
              </w:divBdr>
            </w:div>
            <w:div w:id="1007486498">
              <w:marLeft w:val="0"/>
              <w:marRight w:val="0"/>
              <w:marTop w:val="0"/>
              <w:marBottom w:val="0"/>
              <w:divBdr>
                <w:top w:val="none" w:sz="0" w:space="0" w:color="auto"/>
                <w:left w:val="none" w:sz="0" w:space="0" w:color="auto"/>
                <w:bottom w:val="none" w:sz="0" w:space="0" w:color="auto"/>
                <w:right w:val="none" w:sz="0" w:space="0" w:color="auto"/>
              </w:divBdr>
            </w:div>
            <w:div w:id="1464734477">
              <w:marLeft w:val="0"/>
              <w:marRight w:val="0"/>
              <w:marTop w:val="0"/>
              <w:marBottom w:val="0"/>
              <w:divBdr>
                <w:top w:val="none" w:sz="0" w:space="0" w:color="auto"/>
                <w:left w:val="none" w:sz="0" w:space="0" w:color="auto"/>
                <w:bottom w:val="none" w:sz="0" w:space="0" w:color="auto"/>
                <w:right w:val="none" w:sz="0" w:space="0" w:color="auto"/>
              </w:divBdr>
            </w:div>
            <w:div w:id="1589919694">
              <w:marLeft w:val="0"/>
              <w:marRight w:val="0"/>
              <w:marTop w:val="0"/>
              <w:marBottom w:val="0"/>
              <w:divBdr>
                <w:top w:val="none" w:sz="0" w:space="0" w:color="auto"/>
                <w:left w:val="none" w:sz="0" w:space="0" w:color="auto"/>
                <w:bottom w:val="none" w:sz="0" w:space="0" w:color="auto"/>
                <w:right w:val="none" w:sz="0" w:space="0" w:color="auto"/>
              </w:divBdr>
            </w:div>
            <w:div w:id="1768113029">
              <w:marLeft w:val="0"/>
              <w:marRight w:val="0"/>
              <w:marTop w:val="0"/>
              <w:marBottom w:val="0"/>
              <w:divBdr>
                <w:top w:val="none" w:sz="0" w:space="0" w:color="auto"/>
                <w:left w:val="none" w:sz="0" w:space="0" w:color="auto"/>
                <w:bottom w:val="none" w:sz="0" w:space="0" w:color="auto"/>
                <w:right w:val="none" w:sz="0" w:space="0" w:color="auto"/>
              </w:divBdr>
            </w:div>
            <w:div w:id="1620334629">
              <w:marLeft w:val="0"/>
              <w:marRight w:val="0"/>
              <w:marTop w:val="0"/>
              <w:marBottom w:val="0"/>
              <w:divBdr>
                <w:top w:val="none" w:sz="0" w:space="0" w:color="auto"/>
                <w:left w:val="none" w:sz="0" w:space="0" w:color="auto"/>
                <w:bottom w:val="none" w:sz="0" w:space="0" w:color="auto"/>
                <w:right w:val="none" w:sz="0" w:space="0" w:color="auto"/>
              </w:divBdr>
            </w:div>
            <w:div w:id="932933621">
              <w:marLeft w:val="0"/>
              <w:marRight w:val="0"/>
              <w:marTop w:val="0"/>
              <w:marBottom w:val="0"/>
              <w:divBdr>
                <w:top w:val="none" w:sz="0" w:space="0" w:color="auto"/>
                <w:left w:val="none" w:sz="0" w:space="0" w:color="auto"/>
                <w:bottom w:val="none" w:sz="0" w:space="0" w:color="auto"/>
                <w:right w:val="none" w:sz="0" w:space="0" w:color="auto"/>
              </w:divBdr>
            </w:div>
            <w:div w:id="552423750">
              <w:marLeft w:val="0"/>
              <w:marRight w:val="0"/>
              <w:marTop w:val="0"/>
              <w:marBottom w:val="0"/>
              <w:divBdr>
                <w:top w:val="none" w:sz="0" w:space="0" w:color="auto"/>
                <w:left w:val="none" w:sz="0" w:space="0" w:color="auto"/>
                <w:bottom w:val="none" w:sz="0" w:space="0" w:color="auto"/>
                <w:right w:val="none" w:sz="0" w:space="0" w:color="auto"/>
              </w:divBdr>
            </w:div>
            <w:div w:id="123743183">
              <w:marLeft w:val="0"/>
              <w:marRight w:val="0"/>
              <w:marTop w:val="0"/>
              <w:marBottom w:val="0"/>
              <w:divBdr>
                <w:top w:val="none" w:sz="0" w:space="0" w:color="auto"/>
                <w:left w:val="none" w:sz="0" w:space="0" w:color="auto"/>
                <w:bottom w:val="none" w:sz="0" w:space="0" w:color="auto"/>
                <w:right w:val="none" w:sz="0" w:space="0" w:color="auto"/>
              </w:divBdr>
            </w:div>
            <w:div w:id="778452942">
              <w:marLeft w:val="0"/>
              <w:marRight w:val="0"/>
              <w:marTop w:val="0"/>
              <w:marBottom w:val="0"/>
              <w:divBdr>
                <w:top w:val="none" w:sz="0" w:space="0" w:color="auto"/>
                <w:left w:val="none" w:sz="0" w:space="0" w:color="auto"/>
                <w:bottom w:val="none" w:sz="0" w:space="0" w:color="auto"/>
                <w:right w:val="none" w:sz="0" w:space="0" w:color="auto"/>
              </w:divBdr>
            </w:div>
            <w:div w:id="1709911706">
              <w:marLeft w:val="0"/>
              <w:marRight w:val="0"/>
              <w:marTop w:val="0"/>
              <w:marBottom w:val="0"/>
              <w:divBdr>
                <w:top w:val="none" w:sz="0" w:space="0" w:color="auto"/>
                <w:left w:val="none" w:sz="0" w:space="0" w:color="auto"/>
                <w:bottom w:val="none" w:sz="0" w:space="0" w:color="auto"/>
                <w:right w:val="none" w:sz="0" w:space="0" w:color="auto"/>
              </w:divBdr>
            </w:div>
            <w:div w:id="1883590727">
              <w:marLeft w:val="0"/>
              <w:marRight w:val="0"/>
              <w:marTop w:val="0"/>
              <w:marBottom w:val="0"/>
              <w:divBdr>
                <w:top w:val="none" w:sz="0" w:space="0" w:color="auto"/>
                <w:left w:val="none" w:sz="0" w:space="0" w:color="auto"/>
                <w:bottom w:val="none" w:sz="0" w:space="0" w:color="auto"/>
                <w:right w:val="none" w:sz="0" w:space="0" w:color="auto"/>
              </w:divBdr>
            </w:div>
            <w:div w:id="1444110343">
              <w:marLeft w:val="0"/>
              <w:marRight w:val="0"/>
              <w:marTop w:val="0"/>
              <w:marBottom w:val="0"/>
              <w:divBdr>
                <w:top w:val="none" w:sz="0" w:space="0" w:color="auto"/>
                <w:left w:val="none" w:sz="0" w:space="0" w:color="auto"/>
                <w:bottom w:val="none" w:sz="0" w:space="0" w:color="auto"/>
                <w:right w:val="none" w:sz="0" w:space="0" w:color="auto"/>
              </w:divBdr>
            </w:div>
            <w:div w:id="27066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504867">
      <w:bodyDiv w:val="1"/>
      <w:marLeft w:val="0"/>
      <w:marRight w:val="0"/>
      <w:marTop w:val="0"/>
      <w:marBottom w:val="0"/>
      <w:divBdr>
        <w:top w:val="none" w:sz="0" w:space="0" w:color="auto"/>
        <w:left w:val="none" w:sz="0" w:space="0" w:color="auto"/>
        <w:bottom w:val="none" w:sz="0" w:space="0" w:color="auto"/>
        <w:right w:val="none" w:sz="0" w:space="0" w:color="auto"/>
      </w:divBdr>
      <w:divsChild>
        <w:div w:id="1004281490">
          <w:marLeft w:val="0"/>
          <w:marRight w:val="0"/>
          <w:marTop w:val="0"/>
          <w:marBottom w:val="0"/>
          <w:divBdr>
            <w:top w:val="none" w:sz="0" w:space="0" w:color="auto"/>
            <w:left w:val="none" w:sz="0" w:space="0" w:color="auto"/>
            <w:bottom w:val="none" w:sz="0" w:space="0" w:color="auto"/>
            <w:right w:val="none" w:sz="0" w:space="0" w:color="auto"/>
          </w:divBdr>
          <w:divsChild>
            <w:div w:id="1297250001">
              <w:marLeft w:val="0"/>
              <w:marRight w:val="0"/>
              <w:marTop w:val="0"/>
              <w:marBottom w:val="0"/>
              <w:divBdr>
                <w:top w:val="none" w:sz="0" w:space="0" w:color="auto"/>
                <w:left w:val="none" w:sz="0" w:space="0" w:color="auto"/>
                <w:bottom w:val="none" w:sz="0" w:space="0" w:color="auto"/>
                <w:right w:val="none" w:sz="0" w:space="0" w:color="auto"/>
              </w:divBdr>
            </w:div>
            <w:div w:id="1223177486">
              <w:marLeft w:val="0"/>
              <w:marRight w:val="0"/>
              <w:marTop w:val="0"/>
              <w:marBottom w:val="0"/>
              <w:divBdr>
                <w:top w:val="none" w:sz="0" w:space="0" w:color="auto"/>
                <w:left w:val="none" w:sz="0" w:space="0" w:color="auto"/>
                <w:bottom w:val="none" w:sz="0" w:space="0" w:color="auto"/>
                <w:right w:val="none" w:sz="0" w:space="0" w:color="auto"/>
              </w:divBdr>
            </w:div>
            <w:div w:id="1616978403">
              <w:marLeft w:val="0"/>
              <w:marRight w:val="0"/>
              <w:marTop w:val="0"/>
              <w:marBottom w:val="0"/>
              <w:divBdr>
                <w:top w:val="none" w:sz="0" w:space="0" w:color="auto"/>
                <w:left w:val="none" w:sz="0" w:space="0" w:color="auto"/>
                <w:bottom w:val="none" w:sz="0" w:space="0" w:color="auto"/>
                <w:right w:val="none" w:sz="0" w:space="0" w:color="auto"/>
              </w:divBdr>
            </w:div>
            <w:div w:id="378866294">
              <w:marLeft w:val="0"/>
              <w:marRight w:val="0"/>
              <w:marTop w:val="0"/>
              <w:marBottom w:val="0"/>
              <w:divBdr>
                <w:top w:val="none" w:sz="0" w:space="0" w:color="auto"/>
                <w:left w:val="none" w:sz="0" w:space="0" w:color="auto"/>
                <w:bottom w:val="none" w:sz="0" w:space="0" w:color="auto"/>
                <w:right w:val="none" w:sz="0" w:space="0" w:color="auto"/>
              </w:divBdr>
            </w:div>
            <w:div w:id="1461338474">
              <w:marLeft w:val="0"/>
              <w:marRight w:val="0"/>
              <w:marTop w:val="0"/>
              <w:marBottom w:val="0"/>
              <w:divBdr>
                <w:top w:val="none" w:sz="0" w:space="0" w:color="auto"/>
                <w:left w:val="none" w:sz="0" w:space="0" w:color="auto"/>
                <w:bottom w:val="none" w:sz="0" w:space="0" w:color="auto"/>
                <w:right w:val="none" w:sz="0" w:space="0" w:color="auto"/>
              </w:divBdr>
            </w:div>
            <w:div w:id="356083709">
              <w:marLeft w:val="0"/>
              <w:marRight w:val="0"/>
              <w:marTop w:val="0"/>
              <w:marBottom w:val="0"/>
              <w:divBdr>
                <w:top w:val="none" w:sz="0" w:space="0" w:color="auto"/>
                <w:left w:val="none" w:sz="0" w:space="0" w:color="auto"/>
                <w:bottom w:val="none" w:sz="0" w:space="0" w:color="auto"/>
                <w:right w:val="none" w:sz="0" w:space="0" w:color="auto"/>
              </w:divBdr>
            </w:div>
            <w:div w:id="182937785">
              <w:marLeft w:val="0"/>
              <w:marRight w:val="0"/>
              <w:marTop w:val="0"/>
              <w:marBottom w:val="0"/>
              <w:divBdr>
                <w:top w:val="none" w:sz="0" w:space="0" w:color="auto"/>
                <w:left w:val="none" w:sz="0" w:space="0" w:color="auto"/>
                <w:bottom w:val="none" w:sz="0" w:space="0" w:color="auto"/>
                <w:right w:val="none" w:sz="0" w:space="0" w:color="auto"/>
              </w:divBdr>
            </w:div>
            <w:div w:id="750388653">
              <w:marLeft w:val="0"/>
              <w:marRight w:val="0"/>
              <w:marTop w:val="0"/>
              <w:marBottom w:val="0"/>
              <w:divBdr>
                <w:top w:val="none" w:sz="0" w:space="0" w:color="auto"/>
                <w:left w:val="none" w:sz="0" w:space="0" w:color="auto"/>
                <w:bottom w:val="none" w:sz="0" w:space="0" w:color="auto"/>
                <w:right w:val="none" w:sz="0" w:space="0" w:color="auto"/>
              </w:divBdr>
            </w:div>
            <w:div w:id="1178885831">
              <w:marLeft w:val="0"/>
              <w:marRight w:val="0"/>
              <w:marTop w:val="0"/>
              <w:marBottom w:val="0"/>
              <w:divBdr>
                <w:top w:val="none" w:sz="0" w:space="0" w:color="auto"/>
                <w:left w:val="none" w:sz="0" w:space="0" w:color="auto"/>
                <w:bottom w:val="none" w:sz="0" w:space="0" w:color="auto"/>
                <w:right w:val="none" w:sz="0" w:space="0" w:color="auto"/>
              </w:divBdr>
            </w:div>
            <w:div w:id="369456633">
              <w:marLeft w:val="0"/>
              <w:marRight w:val="0"/>
              <w:marTop w:val="0"/>
              <w:marBottom w:val="0"/>
              <w:divBdr>
                <w:top w:val="none" w:sz="0" w:space="0" w:color="auto"/>
                <w:left w:val="none" w:sz="0" w:space="0" w:color="auto"/>
                <w:bottom w:val="none" w:sz="0" w:space="0" w:color="auto"/>
                <w:right w:val="none" w:sz="0" w:space="0" w:color="auto"/>
              </w:divBdr>
            </w:div>
            <w:div w:id="233858757">
              <w:marLeft w:val="0"/>
              <w:marRight w:val="0"/>
              <w:marTop w:val="0"/>
              <w:marBottom w:val="0"/>
              <w:divBdr>
                <w:top w:val="none" w:sz="0" w:space="0" w:color="auto"/>
                <w:left w:val="none" w:sz="0" w:space="0" w:color="auto"/>
                <w:bottom w:val="none" w:sz="0" w:space="0" w:color="auto"/>
                <w:right w:val="none" w:sz="0" w:space="0" w:color="auto"/>
              </w:divBdr>
            </w:div>
            <w:div w:id="738282842">
              <w:marLeft w:val="0"/>
              <w:marRight w:val="0"/>
              <w:marTop w:val="0"/>
              <w:marBottom w:val="0"/>
              <w:divBdr>
                <w:top w:val="none" w:sz="0" w:space="0" w:color="auto"/>
                <w:left w:val="none" w:sz="0" w:space="0" w:color="auto"/>
                <w:bottom w:val="none" w:sz="0" w:space="0" w:color="auto"/>
                <w:right w:val="none" w:sz="0" w:space="0" w:color="auto"/>
              </w:divBdr>
            </w:div>
            <w:div w:id="95442810">
              <w:marLeft w:val="0"/>
              <w:marRight w:val="0"/>
              <w:marTop w:val="0"/>
              <w:marBottom w:val="0"/>
              <w:divBdr>
                <w:top w:val="none" w:sz="0" w:space="0" w:color="auto"/>
                <w:left w:val="none" w:sz="0" w:space="0" w:color="auto"/>
                <w:bottom w:val="none" w:sz="0" w:space="0" w:color="auto"/>
                <w:right w:val="none" w:sz="0" w:space="0" w:color="auto"/>
              </w:divBdr>
            </w:div>
            <w:div w:id="142360236">
              <w:marLeft w:val="0"/>
              <w:marRight w:val="0"/>
              <w:marTop w:val="0"/>
              <w:marBottom w:val="0"/>
              <w:divBdr>
                <w:top w:val="none" w:sz="0" w:space="0" w:color="auto"/>
                <w:left w:val="none" w:sz="0" w:space="0" w:color="auto"/>
                <w:bottom w:val="none" w:sz="0" w:space="0" w:color="auto"/>
                <w:right w:val="none" w:sz="0" w:space="0" w:color="auto"/>
              </w:divBdr>
            </w:div>
            <w:div w:id="1672950166">
              <w:marLeft w:val="0"/>
              <w:marRight w:val="0"/>
              <w:marTop w:val="0"/>
              <w:marBottom w:val="0"/>
              <w:divBdr>
                <w:top w:val="none" w:sz="0" w:space="0" w:color="auto"/>
                <w:left w:val="none" w:sz="0" w:space="0" w:color="auto"/>
                <w:bottom w:val="none" w:sz="0" w:space="0" w:color="auto"/>
                <w:right w:val="none" w:sz="0" w:space="0" w:color="auto"/>
              </w:divBdr>
            </w:div>
            <w:div w:id="1469393582">
              <w:marLeft w:val="0"/>
              <w:marRight w:val="0"/>
              <w:marTop w:val="0"/>
              <w:marBottom w:val="0"/>
              <w:divBdr>
                <w:top w:val="none" w:sz="0" w:space="0" w:color="auto"/>
                <w:left w:val="none" w:sz="0" w:space="0" w:color="auto"/>
                <w:bottom w:val="none" w:sz="0" w:space="0" w:color="auto"/>
                <w:right w:val="none" w:sz="0" w:space="0" w:color="auto"/>
              </w:divBdr>
            </w:div>
            <w:div w:id="150917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457614">
      <w:bodyDiv w:val="1"/>
      <w:marLeft w:val="0"/>
      <w:marRight w:val="0"/>
      <w:marTop w:val="0"/>
      <w:marBottom w:val="0"/>
      <w:divBdr>
        <w:top w:val="none" w:sz="0" w:space="0" w:color="auto"/>
        <w:left w:val="none" w:sz="0" w:space="0" w:color="auto"/>
        <w:bottom w:val="none" w:sz="0" w:space="0" w:color="auto"/>
        <w:right w:val="none" w:sz="0" w:space="0" w:color="auto"/>
      </w:divBdr>
      <w:divsChild>
        <w:div w:id="1763993807">
          <w:marLeft w:val="0"/>
          <w:marRight w:val="0"/>
          <w:marTop w:val="0"/>
          <w:marBottom w:val="0"/>
          <w:divBdr>
            <w:top w:val="none" w:sz="0" w:space="0" w:color="auto"/>
            <w:left w:val="none" w:sz="0" w:space="0" w:color="auto"/>
            <w:bottom w:val="none" w:sz="0" w:space="0" w:color="auto"/>
            <w:right w:val="none" w:sz="0" w:space="0" w:color="auto"/>
          </w:divBdr>
          <w:divsChild>
            <w:div w:id="329678479">
              <w:marLeft w:val="0"/>
              <w:marRight w:val="0"/>
              <w:marTop w:val="0"/>
              <w:marBottom w:val="0"/>
              <w:divBdr>
                <w:top w:val="none" w:sz="0" w:space="0" w:color="auto"/>
                <w:left w:val="none" w:sz="0" w:space="0" w:color="auto"/>
                <w:bottom w:val="none" w:sz="0" w:space="0" w:color="auto"/>
                <w:right w:val="none" w:sz="0" w:space="0" w:color="auto"/>
              </w:divBdr>
            </w:div>
            <w:div w:id="1396392989">
              <w:marLeft w:val="0"/>
              <w:marRight w:val="0"/>
              <w:marTop w:val="0"/>
              <w:marBottom w:val="0"/>
              <w:divBdr>
                <w:top w:val="none" w:sz="0" w:space="0" w:color="auto"/>
                <w:left w:val="none" w:sz="0" w:space="0" w:color="auto"/>
                <w:bottom w:val="none" w:sz="0" w:space="0" w:color="auto"/>
                <w:right w:val="none" w:sz="0" w:space="0" w:color="auto"/>
              </w:divBdr>
            </w:div>
            <w:div w:id="627010577">
              <w:marLeft w:val="0"/>
              <w:marRight w:val="0"/>
              <w:marTop w:val="0"/>
              <w:marBottom w:val="0"/>
              <w:divBdr>
                <w:top w:val="none" w:sz="0" w:space="0" w:color="auto"/>
                <w:left w:val="none" w:sz="0" w:space="0" w:color="auto"/>
                <w:bottom w:val="none" w:sz="0" w:space="0" w:color="auto"/>
                <w:right w:val="none" w:sz="0" w:space="0" w:color="auto"/>
              </w:divBdr>
            </w:div>
            <w:div w:id="1844780353">
              <w:marLeft w:val="0"/>
              <w:marRight w:val="0"/>
              <w:marTop w:val="0"/>
              <w:marBottom w:val="0"/>
              <w:divBdr>
                <w:top w:val="none" w:sz="0" w:space="0" w:color="auto"/>
                <w:left w:val="none" w:sz="0" w:space="0" w:color="auto"/>
                <w:bottom w:val="none" w:sz="0" w:space="0" w:color="auto"/>
                <w:right w:val="none" w:sz="0" w:space="0" w:color="auto"/>
              </w:divBdr>
            </w:div>
            <w:div w:id="1265384702">
              <w:marLeft w:val="0"/>
              <w:marRight w:val="0"/>
              <w:marTop w:val="0"/>
              <w:marBottom w:val="0"/>
              <w:divBdr>
                <w:top w:val="none" w:sz="0" w:space="0" w:color="auto"/>
                <w:left w:val="none" w:sz="0" w:space="0" w:color="auto"/>
                <w:bottom w:val="none" w:sz="0" w:space="0" w:color="auto"/>
                <w:right w:val="none" w:sz="0" w:space="0" w:color="auto"/>
              </w:divBdr>
            </w:div>
            <w:div w:id="2068718336">
              <w:marLeft w:val="0"/>
              <w:marRight w:val="0"/>
              <w:marTop w:val="0"/>
              <w:marBottom w:val="0"/>
              <w:divBdr>
                <w:top w:val="none" w:sz="0" w:space="0" w:color="auto"/>
                <w:left w:val="none" w:sz="0" w:space="0" w:color="auto"/>
                <w:bottom w:val="none" w:sz="0" w:space="0" w:color="auto"/>
                <w:right w:val="none" w:sz="0" w:space="0" w:color="auto"/>
              </w:divBdr>
            </w:div>
            <w:div w:id="1213349088">
              <w:marLeft w:val="0"/>
              <w:marRight w:val="0"/>
              <w:marTop w:val="0"/>
              <w:marBottom w:val="0"/>
              <w:divBdr>
                <w:top w:val="none" w:sz="0" w:space="0" w:color="auto"/>
                <w:left w:val="none" w:sz="0" w:space="0" w:color="auto"/>
                <w:bottom w:val="none" w:sz="0" w:space="0" w:color="auto"/>
                <w:right w:val="none" w:sz="0" w:space="0" w:color="auto"/>
              </w:divBdr>
            </w:div>
            <w:div w:id="134223152">
              <w:marLeft w:val="0"/>
              <w:marRight w:val="0"/>
              <w:marTop w:val="0"/>
              <w:marBottom w:val="0"/>
              <w:divBdr>
                <w:top w:val="none" w:sz="0" w:space="0" w:color="auto"/>
                <w:left w:val="none" w:sz="0" w:space="0" w:color="auto"/>
                <w:bottom w:val="none" w:sz="0" w:space="0" w:color="auto"/>
                <w:right w:val="none" w:sz="0" w:space="0" w:color="auto"/>
              </w:divBdr>
            </w:div>
            <w:div w:id="1517385599">
              <w:marLeft w:val="0"/>
              <w:marRight w:val="0"/>
              <w:marTop w:val="0"/>
              <w:marBottom w:val="0"/>
              <w:divBdr>
                <w:top w:val="none" w:sz="0" w:space="0" w:color="auto"/>
                <w:left w:val="none" w:sz="0" w:space="0" w:color="auto"/>
                <w:bottom w:val="none" w:sz="0" w:space="0" w:color="auto"/>
                <w:right w:val="none" w:sz="0" w:space="0" w:color="auto"/>
              </w:divBdr>
            </w:div>
            <w:div w:id="7879315">
              <w:marLeft w:val="0"/>
              <w:marRight w:val="0"/>
              <w:marTop w:val="0"/>
              <w:marBottom w:val="0"/>
              <w:divBdr>
                <w:top w:val="none" w:sz="0" w:space="0" w:color="auto"/>
                <w:left w:val="none" w:sz="0" w:space="0" w:color="auto"/>
                <w:bottom w:val="none" w:sz="0" w:space="0" w:color="auto"/>
                <w:right w:val="none" w:sz="0" w:space="0" w:color="auto"/>
              </w:divBdr>
            </w:div>
            <w:div w:id="1144934681">
              <w:marLeft w:val="0"/>
              <w:marRight w:val="0"/>
              <w:marTop w:val="0"/>
              <w:marBottom w:val="0"/>
              <w:divBdr>
                <w:top w:val="none" w:sz="0" w:space="0" w:color="auto"/>
                <w:left w:val="none" w:sz="0" w:space="0" w:color="auto"/>
                <w:bottom w:val="none" w:sz="0" w:space="0" w:color="auto"/>
                <w:right w:val="none" w:sz="0" w:space="0" w:color="auto"/>
              </w:divBdr>
            </w:div>
            <w:div w:id="155473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102330">
      <w:bodyDiv w:val="1"/>
      <w:marLeft w:val="0"/>
      <w:marRight w:val="0"/>
      <w:marTop w:val="0"/>
      <w:marBottom w:val="0"/>
      <w:divBdr>
        <w:top w:val="none" w:sz="0" w:space="0" w:color="auto"/>
        <w:left w:val="none" w:sz="0" w:space="0" w:color="auto"/>
        <w:bottom w:val="none" w:sz="0" w:space="0" w:color="auto"/>
        <w:right w:val="none" w:sz="0" w:space="0" w:color="auto"/>
      </w:divBdr>
    </w:div>
    <w:div w:id="1877615045">
      <w:bodyDiv w:val="1"/>
      <w:marLeft w:val="0"/>
      <w:marRight w:val="0"/>
      <w:marTop w:val="0"/>
      <w:marBottom w:val="0"/>
      <w:divBdr>
        <w:top w:val="none" w:sz="0" w:space="0" w:color="auto"/>
        <w:left w:val="none" w:sz="0" w:space="0" w:color="auto"/>
        <w:bottom w:val="none" w:sz="0" w:space="0" w:color="auto"/>
        <w:right w:val="none" w:sz="0" w:space="0" w:color="auto"/>
      </w:divBdr>
    </w:div>
    <w:div w:id="1924607011">
      <w:bodyDiv w:val="1"/>
      <w:marLeft w:val="0"/>
      <w:marRight w:val="0"/>
      <w:marTop w:val="0"/>
      <w:marBottom w:val="0"/>
      <w:divBdr>
        <w:top w:val="none" w:sz="0" w:space="0" w:color="auto"/>
        <w:left w:val="none" w:sz="0" w:space="0" w:color="auto"/>
        <w:bottom w:val="none" w:sz="0" w:space="0" w:color="auto"/>
        <w:right w:val="none" w:sz="0" w:space="0" w:color="auto"/>
      </w:divBdr>
    </w:div>
    <w:div w:id="1959527152">
      <w:bodyDiv w:val="1"/>
      <w:marLeft w:val="0"/>
      <w:marRight w:val="0"/>
      <w:marTop w:val="0"/>
      <w:marBottom w:val="0"/>
      <w:divBdr>
        <w:top w:val="none" w:sz="0" w:space="0" w:color="auto"/>
        <w:left w:val="none" w:sz="0" w:space="0" w:color="auto"/>
        <w:bottom w:val="none" w:sz="0" w:space="0" w:color="auto"/>
        <w:right w:val="none" w:sz="0" w:space="0" w:color="auto"/>
      </w:divBdr>
    </w:div>
    <w:div w:id="1962298282">
      <w:bodyDiv w:val="1"/>
      <w:marLeft w:val="0"/>
      <w:marRight w:val="0"/>
      <w:marTop w:val="0"/>
      <w:marBottom w:val="0"/>
      <w:divBdr>
        <w:top w:val="none" w:sz="0" w:space="0" w:color="auto"/>
        <w:left w:val="none" w:sz="0" w:space="0" w:color="auto"/>
        <w:bottom w:val="none" w:sz="0" w:space="0" w:color="auto"/>
        <w:right w:val="none" w:sz="0" w:space="0" w:color="auto"/>
      </w:divBdr>
    </w:div>
    <w:div w:id="1966816250">
      <w:bodyDiv w:val="1"/>
      <w:marLeft w:val="0"/>
      <w:marRight w:val="0"/>
      <w:marTop w:val="0"/>
      <w:marBottom w:val="0"/>
      <w:divBdr>
        <w:top w:val="none" w:sz="0" w:space="0" w:color="auto"/>
        <w:left w:val="none" w:sz="0" w:space="0" w:color="auto"/>
        <w:bottom w:val="none" w:sz="0" w:space="0" w:color="auto"/>
        <w:right w:val="none" w:sz="0" w:space="0" w:color="auto"/>
      </w:divBdr>
    </w:div>
    <w:div w:id="1971091707">
      <w:bodyDiv w:val="1"/>
      <w:marLeft w:val="0"/>
      <w:marRight w:val="0"/>
      <w:marTop w:val="0"/>
      <w:marBottom w:val="0"/>
      <w:divBdr>
        <w:top w:val="none" w:sz="0" w:space="0" w:color="auto"/>
        <w:left w:val="none" w:sz="0" w:space="0" w:color="auto"/>
        <w:bottom w:val="none" w:sz="0" w:space="0" w:color="auto"/>
        <w:right w:val="none" w:sz="0" w:space="0" w:color="auto"/>
      </w:divBdr>
    </w:div>
    <w:div w:id="2009862337">
      <w:bodyDiv w:val="1"/>
      <w:marLeft w:val="0"/>
      <w:marRight w:val="0"/>
      <w:marTop w:val="0"/>
      <w:marBottom w:val="0"/>
      <w:divBdr>
        <w:top w:val="none" w:sz="0" w:space="0" w:color="auto"/>
        <w:left w:val="none" w:sz="0" w:space="0" w:color="auto"/>
        <w:bottom w:val="none" w:sz="0" w:space="0" w:color="auto"/>
        <w:right w:val="none" w:sz="0" w:space="0" w:color="auto"/>
      </w:divBdr>
    </w:div>
    <w:div w:id="2043436978">
      <w:bodyDiv w:val="1"/>
      <w:marLeft w:val="0"/>
      <w:marRight w:val="0"/>
      <w:marTop w:val="0"/>
      <w:marBottom w:val="0"/>
      <w:divBdr>
        <w:top w:val="none" w:sz="0" w:space="0" w:color="auto"/>
        <w:left w:val="none" w:sz="0" w:space="0" w:color="auto"/>
        <w:bottom w:val="none" w:sz="0" w:space="0" w:color="auto"/>
        <w:right w:val="none" w:sz="0" w:space="0" w:color="auto"/>
      </w:divBdr>
      <w:divsChild>
        <w:div w:id="978650319">
          <w:marLeft w:val="0"/>
          <w:marRight w:val="0"/>
          <w:marTop w:val="0"/>
          <w:marBottom w:val="0"/>
          <w:divBdr>
            <w:top w:val="none" w:sz="0" w:space="0" w:color="auto"/>
            <w:left w:val="none" w:sz="0" w:space="0" w:color="auto"/>
            <w:bottom w:val="none" w:sz="0" w:space="0" w:color="auto"/>
            <w:right w:val="none" w:sz="0" w:space="0" w:color="auto"/>
          </w:divBdr>
          <w:divsChild>
            <w:div w:id="266351934">
              <w:marLeft w:val="0"/>
              <w:marRight w:val="0"/>
              <w:marTop w:val="0"/>
              <w:marBottom w:val="0"/>
              <w:divBdr>
                <w:top w:val="none" w:sz="0" w:space="0" w:color="auto"/>
                <w:left w:val="none" w:sz="0" w:space="0" w:color="auto"/>
                <w:bottom w:val="none" w:sz="0" w:space="0" w:color="auto"/>
                <w:right w:val="none" w:sz="0" w:space="0" w:color="auto"/>
              </w:divBdr>
            </w:div>
            <w:div w:id="424037197">
              <w:marLeft w:val="0"/>
              <w:marRight w:val="0"/>
              <w:marTop w:val="0"/>
              <w:marBottom w:val="0"/>
              <w:divBdr>
                <w:top w:val="none" w:sz="0" w:space="0" w:color="auto"/>
                <w:left w:val="none" w:sz="0" w:space="0" w:color="auto"/>
                <w:bottom w:val="none" w:sz="0" w:space="0" w:color="auto"/>
                <w:right w:val="none" w:sz="0" w:space="0" w:color="auto"/>
              </w:divBdr>
            </w:div>
            <w:div w:id="1781217385">
              <w:marLeft w:val="0"/>
              <w:marRight w:val="0"/>
              <w:marTop w:val="0"/>
              <w:marBottom w:val="0"/>
              <w:divBdr>
                <w:top w:val="none" w:sz="0" w:space="0" w:color="auto"/>
                <w:left w:val="none" w:sz="0" w:space="0" w:color="auto"/>
                <w:bottom w:val="none" w:sz="0" w:space="0" w:color="auto"/>
                <w:right w:val="none" w:sz="0" w:space="0" w:color="auto"/>
              </w:divBdr>
            </w:div>
            <w:div w:id="1029457329">
              <w:marLeft w:val="0"/>
              <w:marRight w:val="0"/>
              <w:marTop w:val="0"/>
              <w:marBottom w:val="0"/>
              <w:divBdr>
                <w:top w:val="none" w:sz="0" w:space="0" w:color="auto"/>
                <w:left w:val="none" w:sz="0" w:space="0" w:color="auto"/>
                <w:bottom w:val="none" w:sz="0" w:space="0" w:color="auto"/>
                <w:right w:val="none" w:sz="0" w:space="0" w:color="auto"/>
              </w:divBdr>
            </w:div>
            <w:div w:id="844437640">
              <w:marLeft w:val="0"/>
              <w:marRight w:val="0"/>
              <w:marTop w:val="0"/>
              <w:marBottom w:val="0"/>
              <w:divBdr>
                <w:top w:val="none" w:sz="0" w:space="0" w:color="auto"/>
                <w:left w:val="none" w:sz="0" w:space="0" w:color="auto"/>
                <w:bottom w:val="none" w:sz="0" w:space="0" w:color="auto"/>
                <w:right w:val="none" w:sz="0" w:space="0" w:color="auto"/>
              </w:divBdr>
            </w:div>
            <w:div w:id="462425270">
              <w:marLeft w:val="0"/>
              <w:marRight w:val="0"/>
              <w:marTop w:val="0"/>
              <w:marBottom w:val="0"/>
              <w:divBdr>
                <w:top w:val="none" w:sz="0" w:space="0" w:color="auto"/>
                <w:left w:val="none" w:sz="0" w:space="0" w:color="auto"/>
                <w:bottom w:val="none" w:sz="0" w:space="0" w:color="auto"/>
                <w:right w:val="none" w:sz="0" w:space="0" w:color="auto"/>
              </w:divBdr>
            </w:div>
            <w:div w:id="775560483">
              <w:marLeft w:val="0"/>
              <w:marRight w:val="0"/>
              <w:marTop w:val="0"/>
              <w:marBottom w:val="0"/>
              <w:divBdr>
                <w:top w:val="none" w:sz="0" w:space="0" w:color="auto"/>
                <w:left w:val="none" w:sz="0" w:space="0" w:color="auto"/>
                <w:bottom w:val="none" w:sz="0" w:space="0" w:color="auto"/>
                <w:right w:val="none" w:sz="0" w:space="0" w:color="auto"/>
              </w:divBdr>
            </w:div>
            <w:div w:id="1627662702">
              <w:marLeft w:val="0"/>
              <w:marRight w:val="0"/>
              <w:marTop w:val="0"/>
              <w:marBottom w:val="0"/>
              <w:divBdr>
                <w:top w:val="none" w:sz="0" w:space="0" w:color="auto"/>
                <w:left w:val="none" w:sz="0" w:space="0" w:color="auto"/>
                <w:bottom w:val="none" w:sz="0" w:space="0" w:color="auto"/>
                <w:right w:val="none" w:sz="0" w:space="0" w:color="auto"/>
              </w:divBdr>
            </w:div>
            <w:div w:id="1898782953">
              <w:marLeft w:val="0"/>
              <w:marRight w:val="0"/>
              <w:marTop w:val="0"/>
              <w:marBottom w:val="0"/>
              <w:divBdr>
                <w:top w:val="none" w:sz="0" w:space="0" w:color="auto"/>
                <w:left w:val="none" w:sz="0" w:space="0" w:color="auto"/>
                <w:bottom w:val="none" w:sz="0" w:space="0" w:color="auto"/>
                <w:right w:val="none" w:sz="0" w:space="0" w:color="auto"/>
              </w:divBdr>
            </w:div>
            <w:div w:id="642932479">
              <w:marLeft w:val="0"/>
              <w:marRight w:val="0"/>
              <w:marTop w:val="0"/>
              <w:marBottom w:val="0"/>
              <w:divBdr>
                <w:top w:val="none" w:sz="0" w:space="0" w:color="auto"/>
                <w:left w:val="none" w:sz="0" w:space="0" w:color="auto"/>
                <w:bottom w:val="none" w:sz="0" w:space="0" w:color="auto"/>
                <w:right w:val="none" w:sz="0" w:space="0" w:color="auto"/>
              </w:divBdr>
            </w:div>
            <w:div w:id="134322">
              <w:marLeft w:val="0"/>
              <w:marRight w:val="0"/>
              <w:marTop w:val="0"/>
              <w:marBottom w:val="0"/>
              <w:divBdr>
                <w:top w:val="none" w:sz="0" w:space="0" w:color="auto"/>
                <w:left w:val="none" w:sz="0" w:space="0" w:color="auto"/>
                <w:bottom w:val="none" w:sz="0" w:space="0" w:color="auto"/>
                <w:right w:val="none" w:sz="0" w:space="0" w:color="auto"/>
              </w:divBdr>
            </w:div>
            <w:div w:id="65183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233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footer" Target="footer1.xml"/><Relationship Id="rId26" Type="http://schemas.openxmlformats.org/officeDocument/2006/relationships/image" Target="media/image7.png"/><Relationship Id="rId39" Type="http://schemas.openxmlformats.org/officeDocument/2006/relationships/image" Target="media/image20.png"/><Relationship Id="rId21" Type="http://schemas.microsoft.com/office/2007/relationships/hdphoto" Target="media/hdphoto1.wdp"/><Relationship Id="rId34" Type="http://schemas.openxmlformats.org/officeDocument/2006/relationships/image" Target="media/image15.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10.png"/><Relationship Id="rId11" Type="http://schemas.openxmlformats.org/officeDocument/2006/relationships/comments" Target="comments.xml"/><Relationship Id="rId24" Type="http://schemas.openxmlformats.org/officeDocument/2006/relationships/image" Target="media/image5.png"/><Relationship Id="rId32" Type="http://schemas.openxmlformats.org/officeDocument/2006/relationships/image" Target="media/image13.jpeg"/><Relationship Id="rId37" Type="http://schemas.openxmlformats.org/officeDocument/2006/relationships/image" Target="media/image18.png"/><Relationship Id="rId40" Type="http://schemas.microsoft.com/office/2007/relationships/hdphoto" Target="media/hdphoto2.wdp"/><Relationship Id="rId45" Type="http://schemas.openxmlformats.org/officeDocument/2006/relationships/image" Target="media/image25.png"/><Relationship Id="rId5" Type="http://schemas.openxmlformats.org/officeDocument/2006/relationships/numbering" Target="numbering.xml"/><Relationship Id="rId15" Type="http://schemas.openxmlformats.org/officeDocument/2006/relationships/header" Target="header1.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header" Target="header4.xml"/><Relationship Id="rId10" Type="http://schemas.openxmlformats.org/officeDocument/2006/relationships/endnotes" Target="endnotes.xml"/><Relationship Id="rId19" Type="http://schemas.openxmlformats.org/officeDocument/2006/relationships/image" Target="media/image1.png"/><Relationship Id="rId31" Type="http://schemas.openxmlformats.org/officeDocument/2006/relationships/image" Target="media/image12.jpeg"/><Relationship Id="rId44" Type="http://schemas.openxmlformats.org/officeDocument/2006/relationships/image" Target="media/image24.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3.png"/><Relationship Id="rId27" Type="http://schemas.openxmlformats.org/officeDocument/2006/relationships/image" Target="media/image8.jpeg"/><Relationship Id="rId30" Type="http://schemas.openxmlformats.org/officeDocument/2006/relationships/image" Target="media/image11.jpeg"/><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8.png"/><Relationship Id="rId8" Type="http://schemas.openxmlformats.org/officeDocument/2006/relationships/webSettings" Target="webSettings.xml"/><Relationship Id="rId51" Type="http://schemas.microsoft.com/office/2011/relationships/people" Target="people.xm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header" Target="header3.xml"/><Relationship Id="rId25" Type="http://schemas.openxmlformats.org/officeDocument/2006/relationships/image" Target="media/image6.jpeg"/><Relationship Id="rId33" Type="http://schemas.openxmlformats.org/officeDocument/2006/relationships/image" Target="media/image14.jpeg"/><Relationship Id="rId38" Type="http://schemas.openxmlformats.org/officeDocument/2006/relationships/image" Target="media/image19.png"/><Relationship Id="rId46" Type="http://schemas.openxmlformats.org/officeDocument/2006/relationships/image" Target="media/image26.png"/><Relationship Id="rId20" Type="http://schemas.openxmlformats.org/officeDocument/2006/relationships/image" Target="media/image2.png"/><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 StyleName=""/>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F13453D0801D5E45B1745A09551F1C32" ma:contentTypeVersion="28" ma:contentTypeDescription="Crie um novo documento." ma:contentTypeScope="" ma:versionID="fa9ef3803bb4ef638f344296fd7d9170">
  <xsd:schema xmlns:xsd="http://www.w3.org/2001/XMLSchema" xmlns:xs="http://www.w3.org/2001/XMLSchema" xmlns:p="http://schemas.microsoft.com/office/2006/metadata/properties" xmlns:ns3="f8440490-6d1a-488a-8abf-48b89d0123a0" xmlns:ns4="22206413-f776-4b11-bcb2-0b935dc83731" targetNamespace="http://schemas.microsoft.com/office/2006/metadata/properties" ma:root="true" ma:fieldsID="5a7e583b53460e8ff4480ccd12c418cb" ns3:_="" ns4:_="">
    <xsd:import namespace="f8440490-6d1a-488a-8abf-48b89d0123a0"/>
    <xsd:import namespace="22206413-f776-4b11-bcb2-0b935dc83731"/>
    <xsd:element name="properties">
      <xsd:complexType>
        <xsd:sequence>
          <xsd:element name="documentManagement">
            <xsd:complexType>
              <xsd:all>
                <xsd:element ref="ns3:NotebookType" minOccurs="0"/>
                <xsd:element ref="ns3:FolderType" minOccurs="0"/>
                <xsd:element ref="ns3:Owner" minOccurs="0"/>
                <xsd:element ref="ns3:DefaultSectionNames" minOccurs="0"/>
                <xsd:element ref="ns3:Templates" minOccurs="0"/>
                <xsd:element ref="ns3:CultureName"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TeamsChannelId" minOccurs="0"/>
                <xsd:element ref="ns3:IsNotebookLocked" minOccurs="0"/>
                <xsd:element ref="ns3:MediaServiceEventHashCode" minOccurs="0"/>
                <xsd:element ref="ns3: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440490-6d1a-488a-8abf-48b89d0123a0"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Owner" ma:index="10"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xsd:simpleType>
        <xsd:restriction base="dms:Note">
          <xsd:maxLength value="255"/>
        </xsd:restriction>
      </xsd:simpleType>
    </xsd:element>
    <xsd:element name="Templates" ma:index="12" nillable="true" ma:displayName="Templates" ma:internalName="Templates">
      <xsd:simpleType>
        <xsd:restriction base="dms:Note">
          <xsd:maxLength value="255"/>
        </xsd:restriction>
      </xsd:simpleType>
    </xsd:element>
    <xsd:element name="CultureName" ma:index="13" nillable="true" ma:displayName="Culture Name" ma:internalName="CultureName">
      <xsd:simpleType>
        <xsd:restriction base="dms:Text"/>
      </xsd:simpleType>
    </xsd:element>
    <xsd:element name="AppVersion" ma:index="14" nillable="true" ma:displayName="App Version" ma:internalName="AppVersion">
      <xsd:simpleType>
        <xsd:restriction base="dms:Text"/>
      </xsd:simpleType>
    </xsd:element>
    <xsd:element name="Teachers" ma:index="15"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6"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7"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8" nillable="true" ma:displayName="Invited Teachers" ma:internalName="Invited_Teachers">
      <xsd:simpleType>
        <xsd:restriction base="dms:Note">
          <xsd:maxLength value="255"/>
        </xsd:restriction>
      </xsd:simpleType>
    </xsd:element>
    <xsd:element name="Invited_Students" ma:index="19" nillable="true" ma:displayName="Invited Students" ma:internalName="Invited_Students">
      <xsd:simpleType>
        <xsd:restriction base="dms:Note">
          <xsd:maxLength value="255"/>
        </xsd:restriction>
      </xsd:simpleType>
    </xsd:element>
    <xsd:element name="Self_Registration_Enabled" ma:index="20" nillable="true" ma:displayName="Self Registration Enabled" ma:internalName="Self_Registration_Enabled">
      <xsd:simpleType>
        <xsd:restriction base="dms:Boolean"/>
      </xsd:simpleType>
    </xsd:element>
    <xsd:element name="Has_Teacher_Only_SectionGroup" ma:index="21" nillable="true" ma:displayName="Has Teacher Only SectionGroup" ma:internalName="Has_Teacher_Only_SectionGroup">
      <xsd:simpleType>
        <xsd:restriction base="dms:Boolean"/>
      </xsd:simpleType>
    </xsd:element>
    <xsd:element name="Is_Collaboration_Space_Locked" ma:index="22" nillable="true" ma:displayName="Is Collaboration Space Locked" ma:internalName="Is_Collaboration_Space_Locked">
      <xsd:simpleType>
        <xsd:restriction base="dms:Boolean"/>
      </xsd:simpleType>
    </xsd:element>
    <xsd:element name="MediaServiceMetadata" ma:index="26" nillable="true" ma:displayName="MediaServiceMetadata" ma:description="" ma:hidden="true" ma:internalName="MediaServiceMetadata" ma:readOnly="true">
      <xsd:simpleType>
        <xsd:restriction base="dms:Note"/>
      </xsd:simpleType>
    </xsd:element>
    <xsd:element name="MediaServiceFastMetadata" ma:index="27" nillable="true" ma:displayName="MediaServiceFastMetadata" ma:description="" ma:hidden="true" ma:internalName="MediaServiceFastMetadata" ma:readOnly="true">
      <xsd:simpleType>
        <xsd:restriction base="dms:Note"/>
      </xsd:simpleType>
    </xsd:element>
    <xsd:element name="MediaServiceDateTaken" ma:index="28" nillable="true" ma:displayName="MediaServiceDateTaken" ma:description="" ma:hidden="true" ma:internalName="MediaServiceDateTaken" ma:readOnly="true">
      <xsd:simpleType>
        <xsd:restriction base="dms:Text"/>
      </xsd:simpleType>
    </xsd:element>
    <xsd:element name="MediaServiceAutoTags" ma:index="29" nillable="true" ma:displayName="MediaServiceAutoTags" ma:description="" ma:internalName="MediaServiceAutoTags" ma:readOnly="true">
      <xsd:simpleType>
        <xsd:restriction base="dms:Text"/>
      </xsd:simpleType>
    </xsd:element>
    <xsd:element name="MediaServiceOCR" ma:index="30" nillable="true" ma:displayName="MediaServiceOCR" ma:internalName="MediaServiceOCR" ma:readOnly="true">
      <xsd:simpleType>
        <xsd:restriction base="dms:Note">
          <xsd:maxLength value="255"/>
        </xsd:restriction>
      </xsd:simpleType>
    </xsd:element>
    <xsd:element name="MediaServiceLocation" ma:index="31" nillable="true" ma:displayName="MediaServiceLocation" ma:internalName="MediaServiceLocation" ma:readOnly="true">
      <xsd:simpleType>
        <xsd:restriction base="dms:Text"/>
      </xsd:simpleType>
    </xsd:element>
    <xsd:element name="TeamsChannelId" ma:index="32" nillable="true" ma:displayName="Teams Channel Id" ma:internalName="TeamsChannelId">
      <xsd:simpleType>
        <xsd:restriction base="dms:Text"/>
      </xsd:simpleType>
    </xsd:element>
    <xsd:element name="IsNotebookLocked" ma:index="33" nillable="true" ma:displayName="Is Notebook Locked" ma:internalName="IsNotebookLocked">
      <xsd:simpleType>
        <xsd:restriction base="dms:Boolean"/>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GenerationTime" ma:index="35"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2206413-f776-4b11-bcb2-0b935dc83731" elementFormDefault="qualified">
    <xsd:import namespace="http://schemas.microsoft.com/office/2006/documentManagement/types"/>
    <xsd:import namespace="http://schemas.microsoft.com/office/infopath/2007/PartnerControls"/>
    <xsd:element name="SharedWithUsers" ma:index="23" nillable="true" ma:displayName="Compartilhado com"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Detalhes de Compartilhado Com" ma:description="" ma:internalName="SharedWithDetails" ma:readOnly="true">
      <xsd:simpleType>
        <xsd:restriction base="dms:Note">
          <xsd:maxLength value="255"/>
        </xsd:restriction>
      </xsd:simpleType>
    </xsd:element>
    <xsd:element name="SharingHintHash" ma:index="25" nillable="true" ma:displayName="Hash de Dica de Compartilhamento"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Has_Teacher_Only_SectionGroup xmlns="f8440490-6d1a-488a-8abf-48b89d0123a0" xsi:nil="true"/>
    <NotebookType xmlns="f8440490-6d1a-488a-8abf-48b89d0123a0" xsi:nil="true"/>
    <DefaultSectionNames xmlns="f8440490-6d1a-488a-8abf-48b89d0123a0" xsi:nil="true"/>
    <Self_Registration_Enabled xmlns="f8440490-6d1a-488a-8abf-48b89d0123a0" xsi:nil="true"/>
    <FolderType xmlns="f8440490-6d1a-488a-8abf-48b89d0123a0" xsi:nil="true"/>
    <AppVersion xmlns="f8440490-6d1a-488a-8abf-48b89d0123a0" xsi:nil="true"/>
    <TeamsChannelId xmlns="f8440490-6d1a-488a-8abf-48b89d0123a0" xsi:nil="true"/>
    <IsNotebookLocked xmlns="f8440490-6d1a-488a-8abf-48b89d0123a0" xsi:nil="true"/>
    <Students xmlns="f8440490-6d1a-488a-8abf-48b89d0123a0">
      <UserInfo>
        <DisplayName/>
        <AccountId xsi:nil="true"/>
        <AccountType/>
      </UserInfo>
    </Students>
    <Templates xmlns="f8440490-6d1a-488a-8abf-48b89d0123a0" xsi:nil="true"/>
    <CultureName xmlns="f8440490-6d1a-488a-8abf-48b89d0123a0" xsi:nil="true"/>
    <Invited_Students xmlns="f8440490-6d1a-488a-8abf-48b89d0123a0" xsi:nil="true"/>
    <Owner xmlns="f8440490-6d1a-488a-8abf-48b89d0123a0">
      <UserInfo>
        <DisplayName/>
        <AccountId xsi:nil="true"/>
        <AccountType/>
      </UserInfo>
    </Owner>
    <Teachers xmlns="f8440490-6d1a-488a-8abf-48b89d0123a0">
      <UserInfo>
        <DisplayName/>
        <AccountId xsi:nil="true"/>
        <AccountType/>
      </UserInfo>
    </Teachers>
    <Student_Groups xmlns="f8440490-6d1a-488a-8abf-48b89d0123a0">
      <UserInfo>
        <DisplayName/>
        <AccountId xsi:nil="true"/>
        <AccountType/>
      </UserInfo>
    </Student_Groups>
    <Invited_Teachers xmlns="f8440490-6d1a-488a-8abf-48b89d0123a0" xsi:nil="true"/>
    <Is_Collaboration_Space_Locked xmlns="f8440490-6d1a-488a-8abf-48b89d0123a0" xsi:nil="true"/>
  </documentManagement>
</p:properties>
</file>

<file path=customXml/itemProps1.xml><?xml version="1.0" encoding="utf-8"?>
<ds:datastoreItem xmlns:ds="http://schemas.openxmlformats.org/officeDocument/2006/customXml" ds:itemID="{A1C22651-8492-4985-A983-E28F22F8AF0A}">
  <ds:schemaRefs>
    <ds:schemaRef ds:uri="http://schemas.openxmlformats.org/officeDocument/2006/bibliography"/>
  </ds:schemaRefs>
</ds:datastoreItem>
</file>

<file path=customXml/itemProps2.xml><?xml version="1.0" encoding="utf-8"?>
<ds:datastoreItem xmlns:ds="http://schemas.openxmlformats.org/officeDocument/2006/customXml" ds:itemID="{383FF85A-51EB-4AE2-BC64-AA96D5D4C3D0}">
  <ds:schemaRefs>
    <ds:schemaRef ds:uri="http://schemas.microsoft.com/sharepoint/v3/contenttype/forms"/>
  </ds:schemaRefs>
</ds:datastoreItem>
</file>

<file path=customXml/itemProps3.xml><?xml version="1.0" encoding="utf-8"?>
<ds:datastoreItem xmlns:ds="http://schemas.openxmlformats.org/officeDocument/2006/customXml" ds:itemID="{E13C73C3-3D32-4ED6-9310-B8CC3B8417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440490-6d1a-488a-8abf-48b89d0123a0"/>
    <ds:schemaRef ds:uri="22206413-f776-4b11-bcb2-0b935dc8373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AB1E8BD-BF95-4AA1-9082-63603511BB6A}">
  <ds:schemaRefs>
    <ds:schemaRef ds:uri="http://schemas.microsoft.com/office/2006/metadata/properties"/>
    <ds:schemaRef ds:uri="http://schemas.microsoft.com/office/infopath/2007/PartnerControls"/>
    <ds:schemaRef ds:uri="f8440490-6d1a-488a-8abf-48b89d0123a0"/>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64</Pages>
  <Words>17408</Words>
  <Characters>94007</Characters>
  <Application>Microsoft Office Word</Application>
  <DocSecurity>0</DocSecurity>
  <Lines>783</Lines>
  <Paragraphs>222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UNIVERSIDADE REGIONAL DE BLUMENAU</vt:lpstr>
      <vt:lpstr>UNIVERSIDADE REGIONAL DE BLUMENAU</vt:lpstr>
    </vt:vector>
  </TitlesOfParts>
  <Company>Universidade Regional de Blumenau (FURB)</Company>
  <LinksUpToDate>false</LinksUpToDate>
  <CharactersWithSpaces>111193</CharactersWithSpaces>
  <SharedDoc>false</SharedDoc>
  <HLinks>
    <vt:vector size="198" baseType="variant">
      <vt:variant>
        <vt:i4>1179708</vt:i4>
      </vt:variant>
      <vt:variant>
        <vt:i4>203</vt:i4>
      </vt:variant>
      <vt:variant>
        <vt:i4>0</vt:i4>
      </vt:variant>
      <vt:variant>
        <vt:i4>5</vt:i4>
      </vt:variant>
      <vt:variant>
        <vt:lpwstr/>
      </vt:variant>
      <vt:variant>
        <vt:lpwstr>_Toc521697160</vt:lpwstr>
      </vt:variant>
      <vt:variant>
        <vt:i4>1114172</vt:i4>
      </vt:variant>
      <vt:variant>
        <vt:i4>197</vt:i4>
      </vt:variant>
      <vt:variant>
        <vt:i4>0</vt:i4>
      </vt:variant>
      <vt:variant>
        <vt:i4>5</vt:i4>
      </vt:variant>
      <vt:variant>
        <vt:lpwstr/>
      </vt:variant>
      <vt:variant>
        <vt:lpwstr>_Toc521697159</vt:lpwstr>
      </vt:variant>
      <vt:variant>
        <vt:i4>1114172</vt:i4>
      </vt:variant>
      <vt:variant>
        <vt:i4>191</vt:i4>
      </vt:variant>
      <vt:variant>
        <vt:i4>0</vt:i4>
      </vt:variant>
      <vt:variant>
        <vt:i4>5</vt:i4>
      </vt:variant>
      <vt:variant>
        <vt:lpwstr/>
      </vt:variant>
      <vt:variant>
        <vt:lpwstr>_Toc521697158</vt:lpwstr>
      </vt:variant>
      <vt:variant>
        <vt:i4>1114172</vt:i4>
      </vt:variant>
      <vt:variant>
        <vt:i4>185</vt:i4>
      </vt:variant>
      <vt:variant>
        <vt:i4>0</vt:i4>
      </vt:variant>
      <vt:variant>
        <vt:i4>5</vt:i4>
      </vt:variant>
      <vt:variant>
        <vt:lpwstr/>
      </vt:variant>
      <vt:variant>
        <vt:lpwstr>_Toc521697157</vt:lpwstr>
      </vt:variant>
      <vt:variant>
        <vt:i4>1114172</vt:i4>
      </vt:variant>
      <vt:variant>
        <vt:i4>179</vt:i4>
      </vt:variant>
      <vt:variant>
        <vt:i4>0</vt:i4>
      </vt:variant>
      <vt:variant>
        <vt:i4>5</vt:i4>
      </vt:variant>
      <vt:variant>
        <vt:lpwstr/>
      </vt:variant>
      <vt:variant>
        <vt:lpwstr>_Toc521697156</vt:lpwstr>
      </vt:variant>
      <vt:variant>
        <vt:i4>1114172</vt:i4>
      </vt:variant>
      <vt:variant>
        <vt:i4>173</vt:i4>
      </vt:variant>
      <vt:variant>
        <vt:i4>0</vt:i4>
      </vt:variant>
      <vt:variant>
        <vt:i4>5</vt:i4>
      </vt:variant>
      <vt:variant>
        <vt:lpwstr/>
      </vt:variant>
      <vt:variant>
        <vt:lpwstr>_Toc521697155</vt:lpwstr>
      </vt:variant>
      <vt:variant>
        <vt:i4>1114172</vt:i4>
      </vt:variant>
      <vt:variant>
        <vt:i4>167</vt:i4>
      </vt:variant>
      <vt:variant>
        <vt:i4>0</vt:i4>
      </vt:variant>
      <vt:variant>
        <vt:i4>5</vt:i4>
      </vt:variant>
      <vt:variant>
        <vt:lpwstr/>
      </vt:variant>
      <vt:variant>
        <vt:lpwstr>_Toc521697154</vt:lpwstr>
      </vt:variant>
      <vt:variant>
        <vt:i4>1114172</vt:i4>
      </vt:variant>
      <vt:variant>
        <vt:i4>161</vt:i4>
      </vt:variant>
      <vt:variant>
        <vt:i4>0</vt:i4>
      </vt:variant>
      <vt:variant>
        <vt:i4>5</vt:i4>
      </vt:variant>
      <vt:variant>
        <vt:lpwstr/>
      </vt:variant>
      <vt:variant>
        <vt:lpwstr>_Toc521697153</vt:lpwstr>
      </vt:variant>
      <vt:variant>
        <vt:i4>1114172</vt:i4>
      </vt:variant>
      <vt:variant>
        <vt:i4>155</vt:i4>
      </vt:variant>
      <vt:variant>
        <vt:i4>0</vt:i4>
      </vt:variant>
      <vt:variant>
        <vt:i4>5</vt:i4>
      </vt:variant>
      <vt:variant>
        <vt:lpwstr/>
      </vt:variant>
      <vt:variant>
        <vt:lpwstr>_Toc521697152</vt:lpwstr>
      </vt:variant>
      <vt:variant>
        <vt:i4>1114172</vt:i4>
      </vt:variant>
      <vt:variant>
        <vt:i4>149</vt:i4>
      </vt:variant>
      <vt:variant>
        <vt:i4>0</vt:i4>
      </vt:variant>
      <vt:variant>
        <vt:i4>5</vt:i4>
      </vt:variant>
      <vt:variant>
        <vt:lpwstr/>
      </vt:variant>
      <vt:variant>
        <vt:lpwstr>_Toc521697151</vt:lpwstr>
      </vt:variant>
      <vt:variant>
        <vt:i4>1114172</vt:i4>
      </vt:variant>
      <vt:variant>
        <vt:i4>143</vt:i4>
      </vt:variant>
      <vt:variant>
        <vt:i4>0</vt:i4>
      </vt:variant>
      <vt:variant>
        <vt:i4>5</vt:i4>
      </vt:variant>
      <vt:variant>
        <vt:lpwstr/>
      </vt:variant>
      <vt:variant>
        <vt:lpwstr>_Toc521697150</vt:lpwstr>
      </vt:variant>
      <vt:variant>
        <vt:i4>1048636</vt:i4>
      </vt:variant>
      <vt:variant>
        <vt:i4>137</vt:i4>
      </vt:variant>
      <vt:variant>
        <vt:i4>0</vt:i4>
      </vt:variant>
      <vt:variant>
        <vt:i4>5</vt:i4>
      </vt:variant>
      <vt:variant>
        <vt:lpwstr/>
      </vt:variant>
      <vt:variant>
        <vt:lpwstr>_Toc521697149</vt:lpwstr>
      </vt:variant>
      <vt:variant>
        <vt:i4>1048636</vt:i4>
      </vt:variant>
      <vt:variant>
        <vt:i4>131</vt:i4>
      </vt:variant>
      <vt:variant>
        <vt:i4>0</vt:i4>
      </vt:variant>
      <vt:variant>
        <vt:i4>5</vt:i4>
      </vt:variant>
      <vt:variant>
        <vt:lpwstr/>
      </vt:variant>
      <vt:variant>
        <vt:lpwstr>_Toc521697148</vt:lpwstr>
      </vt:variant>
      <vt:variant>
        <vt:i4>1048636</vt:i4>
      </vt:variant>
      <vt:variant>
        <vt:i4>125</vt:i4>
      </vt:variant>
      <vt:variant>
        <vt:i4>0</vt:i4>
      </vt:variant>
      <vt:variant>
        <vt:i4>5</vt:i4>
      </vt:variant>
      <vt:variant>
        <vt:lpwstr/>
      </vt:variant>
      <vt:variant>
        <vt:lpwstr>_Toc521697147</vt:lpwstr>
      </vt:variant>
      <vt:variant>
        <vt:i4>1048636</vt:i4>
      </vt:variant>
      <vt:variant>
        <vt:i4>119</vt:i4>
      </vt:variant>
      <vt:variant>
        <vt:i4>0</vt:i4>
      </vt:variant>
      <vt:variant>
        <vt:i4>5</vt:i4>
      </vt:variant>
      <vt:variant>
        <vt:lpwstr/>
      </vt:variant>
      <vt:variant>
        <vt:lpwstr>_Toc521697146</vt:lpwstr>
      </vt:variant>
      <vt:variant>
        <vt:i4>1048636</vt:i4>
      </vt:variant>
      <vt:variant>
        <vt:i4>113</vt:i4>
      </vt:variant>
      <vt:variant>
        <vt:i4>0</vt:i4>
      </vt:variant>
      <vt:variant>
        <vt:i4>5</vt:i4>
      </vt:variant>
      <vt:variant>
        <vt:lpwstr/>
      </vt:variant>
      <vt:variant>
        <vt:lpwstr>_Toc521697145</vt:lpwstr>
      </vt:variant>
      <vt:variant>
        <vt:i4>1048636</vt:i4>
      </vt:variant>
      <vt:variant>
        <vt:i4>107</vt:i4>
      </vt:variant>
      <vt:variant>
        <vt:i4>0</vt:i4>
      </vt:variant>
      <vt:variant>
        <vt:i4>5</vt:i4>
      </vt:variant>
      <vt:variant>
        <vt:lpwstr/>
      </vt:variant>
      <vt:variant>
        <vt:lpwstr>_Toc521697144</vt:lpwstr>
      </vt:variant>
      <vt:variant>
        <vt:i4>1048636</vt:i4>
      </vt:variant>
      <vt:variant>
        <vt:i4>101</vt:i4>
      </vt:variant>
      <vt:variant>
        <vt:i4>0</vt:i4>
      </vt:variant>
      <vt:variant>
        <vt:i4>5</vt:i4>
      </vt:variant>
      <vt:variant>
        <vt:lpwstr/>
      </vt:variant>
      <vt:variant>
        <vt:lpwstr>_Toc521697143</vt:lpwstr>
      </vt:variant>
      <vt:variant>
        <vt:i4>1048636</vt:i4>
      </vt:variant>
      <vt:variant>
        <vt:i4>95</vt:i4>
      </vt:variant>
      <vt:variant>
        <vt:i4>0</vt:i4>
      </vt:variant>
      <vt:variant>
        <vt:i4>5</vt:i4>
      </vt:variant>
      <vt:variant>
        <vt:lpwstr/>
      </vt:variant>
      <vt:variant>
        <vt:lpwstr>_Toc521697142</vt:lpwstr>
      </vt:variant>
      <vt:variant>
        <vt:i4>1048636</vt:i4>
      </vt:variant>
      <vt:variant>
        <vt:i4>89</vt:i4>
      </vt:variant>
      <vt:variant>
        <vt:i4>0</vt:i4>
      </vt:variant>
      <vt:variant>
        <vt:i4>5</vt:i4>
      </vt:variant>
      <vt:variant>
        <vt:lpwstr/>
      </vt:variant>
      <vt:variant>
        <vt:lpwstr>_Toc521697141</vt:lpwstr>
      </vt:variant>
      <vt:variant>
        <vt:i4>1048636</vt:i4>
      </vt:variant>
      <vt:variant>
        <vt:i4>83</vt:i4>
      </vt:variant>
      <vt:variant>
        <vt:i4>0</vt:i4>
      </vt:variant>
      <vt:variant>
        <vt:i4>5</vt:i4>
      </vt:variant>
      <vt:variant>
        <vt:lpwstr/>
      </vt:variant>
      <vt:variant>
        <vt:lpwstr>_Toc521697140</vt:lpwstr>
      </vt:variant>
      <vt:variant>
        <vt:i4>1507388</vt:i4>
      </vt:variant>
      <vt:variant>
        <vt:i4>77</vt:i4>
      </vt:variant>
      <vt:variant>
        <vt:i4>0</vt:i4>
      </vt:variant>
      <vt:variant>
        <vt:i4>5</vt:i4>
      </vt:variant>
      <vt:variant>
        <vt:lpwstr/>
      </vt:variant>
      <vt:variant>
        <vt:lpwstr>_Toc521697139</vt:lpwstr>
      </vt:variant>
      <vt:variant>
        <vt:i4>1507388</vt:i4>
      </vt:variant>
      <vt:variant>
        <vt:i4>71</vt:i4>
      </vt:variant>
      <vt:variant>
        <vt:i4>0</vt:i4>
      </vt:variant>
      <vt:variant>
        <vt:i4>5</vt:i4>
      </vt:variant>
      <vt:variant>
        <vt:lpwstr/>
      </vt:variant>
      <vt:variant>
        <vt:lpwstr>_Toc521697138</vt:lpwstr>
      </vt:variant>
      <vt:variant>
        <vt:i4>1507388</vt:i4>
      </vt:variant>
      <vt:variant>
        <vt:i4>65</vt:i4>
      </vt:variant>
      <vt:variant>
        <vt:i4>0</vt:i4>
      </vt:variant>
      <vt:variant>
        <vt:i4>5</vt:i4>
      </vt:variant>
      <vt:variant>
        <vt:lpwstr/>
      </vt:variant>
      <vt:variant>
        <vt:lpwstr>_Toc521697137</vt:lpwstr>
      </vt:variant>
      <vt:variant>
        <vt:i4>1507388</vt:i4>
      </vt:variant>
      <vt:variant>
        <vt:i4>59</vt:i4>
      </vt:variant>
      <vt:variant>
        <vt:i4>0</vt:i4>
      </vt:variant>
      <vt:variant>
        <vt:i4>5</vt:i4>
      </vt:variant>
      <vt:variant>
        <vt:lpwstr/>
      </vt:variant>
      <vt:variant>
        <vt:lpwstr>_Toc521697136</vt:lpwstr>
      </vt:variant>
      <vt:variant>
        <vt:i4>1507388</vt:i4>
      </vt:variant>
      <vt:variant>
        <vt:i4>53</vt:i4>
      </vt:variant>
      <vt:variant>
        <vt:i4>0</vt:i4>
      </vt:variant>
      <vt:variant>
        <vt:i4>5</vt:i4>
      </vt:variant>
      <vt:variant>
        <vt:lpwstr/>
      </vt:variant>
      <vt:variant>
        <vt:lpwstr>_Toc521697135</vt:lpwstr>
      </vt:variant>
      <vt:variant>
        <vt:i4>1507388</vt:i4>
      </vt:variant>
      <vt:variant>
        <vt:i4>47</vt:i4>
      </vt:variant>
      <vt:variant>
        <vt:i4>0</vt:i4>
      </vt:variant>
      <vt:variant>
        <vt:i4>5</vt:i4>
      </vt:variant>
      <vt:variant>
        <vt:lpwstr/>
      </vt:variant>
      <vt:variant>
        <vt:lpwstr>_Toc521697134</vt:lpwstr>
      </vt:variant>
      <vt:variant>
        <vt:i4>1114166</vt:i4>
      </vt:variant>
      <vt:variant>
        <vt:i4>38</vt:i4>
      </vt:variant>
      <vt:variant>
        <vt:i4>0</vt:i4>
      </vt:variant>
      <vt:variant>
        <vt:i4>5</vt:i4>
      </vt:variant>
      <vt:variant>
        <vt:lpwstr/>
      </vt:variant>
      <vt:variant>
        <vt:lpwstr>_Toc426037730</vt:lpwstr>
      </vt:variant>
      <vt:variant>
        <vt:i4>1048630</vt:i4>
      </vt:variant>
      <vt:variant>
        <vt:i4>29</vt:i4>
      </vt:variant>
      <vt:variant>
        <vt:i4>0</vt:i4>
      </vt:variant>
      <vt:variant>
        <vt:i4>5</vt:i4>
      </vt:variant>
      <vt:variant>
        <vt:lpwstr/>
      </vt:variant>
      <vt:variant>
        <vt:lpwstr>_Toc426037728</vt:lpwstr>
      </vt:variant>
      <vt:variant>
        <vt:i4>1048630</vt:i4>
      </vt:variant>
      <vt:variant>
        <vt:i4>23</vt:i4>
      </vt:variant>
      <vt:variant>
        <vt:i4>0</vt:i4>
      </vt:variant>
      <vt:variant>
        <vt:i4>5</vt:i4>
      </vt:variant>
      <vt:variant>
        <vt:lpwstr/>
      </vt:variant>
      <vt:variant>
        <vt:lpwstr>_Toc426037727</vt:lpwstr>
      </vt:variant>
      <vt:variant>
        <vt:i4>1048630</vt:i4>
      </vt:variant>
      <vt:variant>
        <vt:i4>17</vt:i4>
      </vt:variant>
      <vt:variant>
        <vt:i4>0</vt:i4>
      </vt:variant>
      <vt:variant>
        <vt:i4>5</vt:i4>
      </vt:variant>
      <vt:variant>
        <vt:lpwstr/>
      </vt:variant>
      <vt:variant>
        <vt:lpwstr>_Toc426037726</vt:lpwstr>
      </vt:variant>
      <vt:variant>
        <vt:i4>1048630</vt:i4>
      </vt:variant>
      <vt:variant>
        <vt:i4>11</vt:i4>
      </vt:variant>
      <vt:variant>
        <vt:i4>0</vt:i4>
      </vt:variant>
      <vt:variant>
        <vt:i4>5</vt:i4>
      </vt:variant>
      <vt:variant>
        <vt:lpwstr/>
      </vt:variant>
      <vt:variant>
        <vt:lpwstr>_Toc426037725</vt:lpwstr>
      </vt:variant>
      <vt:variant>
        <vt:i4>1048630</vt:i4>
      </vt:variant>
      <vt:variant>
        <vt:i4>2</vt:i4>
      </vt:variant>
      <vt:variant>
        <vt:i4>0</vt:i4>
      </vt:variant>
      <vt:variant>
        <vt:i4>5</vt:i4>
      </vt:variant>
      <vt:variant>
        <vt:lpwstr/>
      </vt:variant>
      <vt:variant>
        <vt:lpwstr>_Toc426037720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UNIVERSIDADE REGIONAL DE BLUMENAU</dc:title>
  <dc:subject/>
  <dc:creator>roque</dc:creator>
  <cp:keywords/>
  <cp:lastModifiedBy>Dalton Solano dos Reis</cp:lastModifiedBy>
  <cp:revision>8</cp:revision>
  <cp:lastPrinted>2024-12-05T12:40:00Z</cp:lastPrinted>
  <dcterms:created xsi:type="dcterms:W3CDTF">2024-12-05T12:39:00Z</dcterms:created>
  <dcterms:modified xsi:type="dcterms:W3CDTF">2024-12-11T21:17:00Z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0x010100F13453D0801D5E45B1745A09551F1C32</vt:lpwstr>
  </property>
</Properties>
</file>