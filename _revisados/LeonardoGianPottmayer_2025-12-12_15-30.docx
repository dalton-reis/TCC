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4.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W w:w="0" w:type="auto"/>
        <w:jc w:val="center"/>
        <w:tblLayout w:type="fixed"/>
        <w:tblCellMar>
          <w:left w:w="70" w:type="dxa"/>
          <w:right w:w="70" w:type="dxa"/>
        </w:tblCellMar>
        <w:tblLook w:val="0000" w:firstRow="0" w:lastRow="0" w:firstColumn="0" w:lastColumn="0" w:noHBand="0" w:noVBand="0"/>
      </w:tblPr>
      <w:tblGrid>
        <w:gridCol w:w="9212"/>
      </w:tblGrid>
      <w:tr w:rsidR="00F255FC" w14:paraId="2286E601" w14:textId="77777777">
        <w:trPr>
          <w:trHeight w:hRule="exact" w:val="1560"/>
          <w:jc w:val="center"/>
        </w:trPr>
        <w:tc>
          <w:tcPr>
            <w:tcW w:w="9212" w:type="dxa"/>
          </w:tcPr>
          <w:p w14:paraId="2983EFEC" w14:textId="77777777" w:rsidR="00F255FC" w:rsidRDefault="00F255FC">
            <w:pPr>
              <w:pStyle w:val="TF-xpre-capaCABEALHO"/>
            </w:pPr>
            <w:r>
              <w:t>UNIVERSIDADE REGIONAL DE BLUMENAU</w:t>
            </w:r>
          </w:p>
          <w:p w14:paraId="4597F9A4" w14:textId="77777777" w:rsidR="00F255FC" w:rsidRDefault="00F255FC">
            <w:pPr>
              <w:pStyle w:val="TF-xpre-capaCABEALHO"/>
            </w:pPr>
            <w:r>
              <w:t>CENTRO DE CIÊNCIAS EXATAS E NATURAIS</w:t>
            </w:r>
          </w:p>
          <w:p w14:paraId="7250D84D" w14:textId="77777777" w:rsidR="00F255FC" w:rsidRDefault="00F255FC">
            <w:pPr>
              <w:pStyle w:val="TF-xpre-capaCABEALHO"/>
            </w:pPr>
            <w:r>
              <w:t xml:space="preserve">CURsO DE </w:t>
            </w:r>
            <w:r w:rsidR="003A2B7D">
              <w:t>CIÊNCIA DA COMPUTAÇÃO</w:t>
            </w:r>
            <w:r>
              <w:t xml:space="preserve"> – BACHARELADO </w:t>
            </w:r>
          </w:p>
        </w:tc>
      </w:tr>
      <w:tr w:rsidR="00F255FC" w14:paraId="79CB0C20" w14:textId="77777777">
        <w:trPr>
          <w:trHeight w:hRule="exact" w:val="11494"/>
          <w:jc w:val="center"/>
        </w:trPr>
        <w:tc>
          <w:tcPr>
            <w:tcW w:w="9212" w:type="dxa"/>
          </w:tcPr>
          <w:p w14:paraId="2C327AB9" w14:textId="5E5AC7D6" w:rsidR="00F255FC" w:rsidRDefault="002944EB">
            <w:pPr>
              <w:pStyle w:val="TF-xpre-capaTTULO"/>
            </w:pPr>
            <w:r>
              <w:t>ESTUDO COMPARATIVO DE TÉCNICAS DE APRENDIZADO DE MÁQUINA PARA CONTAGEM E IDENTIFICAÇÃO DE NEURÔNIOS ATÍPICOS</w:t>
            </w:r>
            <w:r w:rsidR="00F255FC">
              <w:t xml:space="preserve"> </w:t>
            </w:r>
          </w:p>
          <w:p w14:paraId="279AD430" w14:textId="38EBBF5B" w:rsidR="00F255FC" w:rsidRDefault="002944EB">
            <w:pPr>
              <w:pStyle w:val="TF-xpre-capaAUTOR"/>
            </w:pPr>
            <w:r>
              <w:t>leonardo gian pottmayer</w:t>
            </w:r>
          </w:p>
        </w:tc>
      </w:tr>
      <w:tr w:rsidR="00F255FC" w14:paraId="6040E309" w14:textId="77777777">
        <w:trPr>
          <w:trHeight w:hRule="exact" w:val="867"/>
          <w:jc w:val="center"/>
        </w:trPr>
        <w:tc>
          <w:tcPr>
            <w:tcW w:w="9212" w:type="dxa"/>
          </w:tcPr>
          <w:p w14:paraId="7D9D2DE5" w14:textId="77777777" w:rsidR="00F255FC" w:rsidRDefault="00F255FC">
            <w:pPr>
              <w:pStyle w:val="TF-xpre-capaLOCAL"/>
            </w:pPr>
            <w:r>
              <w:t>bLUMENAU</w:t>
            </w:r>
          </w:p>
          <w:p w14:paraId="11F69737" w14:textId="1E35E48B" w:rsidR="00F255FC" w:rsidRDefault="00AB0ACA">
            <w:pPr>
              <w:pStyle w:val="TF-xpre-capaANO"/>
            </w:pPr>
            <w:r>
              <w:t>202</w:t>
            </w:r>
            <w:r w:rsidR="002944EB">
              <w:t>5</w:t>
            </w:r>
          </w:p>
          <w:p w14:paraId="3C13D78C" w14:textId="77777777" w:rsidR="00F255FC" w:rsidRDefault="00F255FC" w:rsidP="00BF5381">
            <w:pPr>
              <w:pStyle w:val="TF-xpre-capaID"/>
            </w:pPr>
          </w:p>
        </w:tc>
      </w:tr>
    </w:tbl>
    <w:p w14:paraId="3452AD8E" w14:textId="77777777" w:rsidR="00F255FC" w:rsidRDefault="00F255FC">
      <w:pPr>
        <w:pStyle w:val="TF-xpre-folharostoAUTOR"/>
        <w:sectPr w:rsidR="00F255FC" w:rsidSect="000F77E3">
          <w:headerReference w:type="even" r:id="rId11"/>
          <w:headerReference w:type="default" r:id="rId12"/>
          <w:pgSz w:w="11907" w:h="16840" w:code="9"/>
          <w:pgMar w:top="1701" w:right="1134" w:bottom="1134" w:left="1701" w:header="720" w:footer="720" w:gutter="0"/>
          <w:cols w:space="708"/>
          <w:docGrid w:linePitch="360"/>
        </w:sect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9212"/>
      </w:tblGrid>
      <w:tr w:rsidR="00F255FC" w14:paraId="403806A0" w14:textId="77777777">
        <w:trPr>
          <w:trHeight w:hRule="exact" w:val="13046"/>
        </w:trPr>
        <w:tc>
          <w:tcPr>
            <w:tcW w:w="9212" w:type="dxa"/>
            <w:tcBorders>
              <w:top w:val="nil"/>
              <w:left w:val="nil"/>
              <w:bottom w:val="nil"/>
              <w:right w:val="nil"/>
            </w:tcBorders>
          </w:tcPr>
          <w:p w14:paraId="62D8FFE5" w14:textId="7B9B55F0" w:rsidR="00F255FC" w:rsidRDefault="002944EB">
            <w:pPr>
              <w:pStyle w:val="TF-xpre-folharostoAUTOR"/>
            </w:pPr>
            <w:r>
              <w:lastRenderedPageBreak/>
              <w:t>LEONARDO GIAN POTTMAYER</w:t>
            </w:r>
          </w:p>
          <w:p w14:paraId="39DDCFD4" w14:textId="4D501088" w:rsidR="00F255FC" w:rsidRDefault="002944EB">
            <w:pPr>
              <w:pStyle w:val="TF-xpre-folharostoTTULO"/>
            </w:pPr>
            <w:r>
              <w:t>ESTUDO COMPARATIVO DE TÉCNICAS DE APRENDIZADO DE MÁQUINA PARA CONTAGEM E IDENTIFICAÇÃO DE NEURÔNIOS ATÍPICOS</w:t>
            </w:r>
          </w:p>
          <w:p w14:paraId="0D7AD77A" w14:textId="77777777" w:rsidR="00F255FC" w:rsidRDefault="00F255FC">
            <w:pPr>
              <w:pStyle w:val="TF-xpre-folharostoFINALIDADE"/>
            </w:pPr>
            <w:r>
              <w:t xml:space="preserve">Trabalho de Conclusão de Curso </w:t>
            </w:r>
            <w:r w:rsidR="0002602F">
              <w:t xml:space="preserve">apresentado </w:t>
            </w:r>
            <w:r w:rsidR="003B647A">
              <w:t>a</w:t>
            </w:r>
            <w:r w:rsidR="0002602F">
              <w:t xml:space="preserve">o curso de graduação em Ciência da Computação do Centro de Ciências Exatas e Naturais da Universidade </w:t>
            </w:r>
            <w:r>
              <w:t xml:space="preserve">Regional de Blumenau </w:t>
            </w:r>
            <w:r w:rsidR="00F92FC4">
              <w:t xml:space="preserve">como requisito parcial para a obtenção do grau de Bacharel em </w:t>
            </w:r>
            <w:r>
              <w:t>Ciência da Computação.</w:t>
            </w:r>
          </w:p>
          <w:p w14:paraId="3CA92688" w14:textId="3BD8E385" w:rsidR="00F255FC" w:rsidRDefault="00F255FC" w:rsidP="00B94F95">
            <w:pPr>
              <w:pStyle w:val="TF-xpre-folharostoORIENTADOR"/>
            </w:pPr>
            <w:r>
              <w:t xml:space="preserve">Prof. </w:t>
            </w:r>
            <w:r w:rsidR="002944EB">
              <w:t>Aurélio Faustino Hoppe</w:t>
            </w:r>
            <w:r>
              <w:t xml:space="preserve"> - Orientador</w:t>
            </w:r>
          </w:p>
        </w:tc>
      </w:tr>
      <w:tr w:rsidR="00F255FC" w14:paraId="612EC237" w14:textId="77777777">
        <w:trPr>
          <w:trHeight w:hRule="exact" w:val="839"/>
        </w:trPr>
        <w:tc>
          <w:tcPr>
            <w:tcW w:w="9212" w:type="dxa"/>
            <w:tcBorders>
              <w:top w:val="nil"/>
              <w:left w:val="nil"/>
              <w:bottom w:val="nil"/>
              <w:right w:val="nil"/>
            </w:tcBorders>
          </w:tcPr>
          <w:p w14:paraId="4062EC16" w14:textId="77777777" w:rsidR="00F255FC" w:rsidRDefault="00F255FC">
            <w:pPr>
              <w:pStyle w:val="TF-xpre-folharostoLOCAL"/>
            </w:pPr>
            <w:r>
              <w:t>bLUMENAU</w:t>
            </w:r>
          </w:p>
          <w:p w14:paraId="2E07D82B" w14:textId="4B22AF02" w:rsidR="00F255FC" w:rsidRDefault="00AB0ACA">
            <w:pPr>
              <w:pStyle w:val="TF-xpre-folharostoANO"/>
            </w:pPr>
            <w:r>
              <w:t>202</w:t>
            </w:r>
            <w:r w:rsidR="002944EB">
              <w:t>5</w:t>
            </w:r>
          </w:p>
          <w:p w14:paraId="7DFCAABB" w14:textId="77777777" w:rsidR="00F255FC" w:rsidRDefault="00F255FC">
            <w:pPr>
              <w:pStyle w:val="TF-xpre-folharostoID"/>
            </w:pPr>
          </w:p>
        </w:tc>
      </w:tr>
      <w:tr w:rsidR="00DA0C02" w:rsidRPr="007D392B" w14:paraId="58E0FE7F" w14:textId="77777777" w:rsidTr="00BE3024">
        <w:trPr>
          <w:trHeight w:hRule="exact" w:val="13471"/>
        </w:trPr>
        <w:tc>
          <w:tcPr>
            <w:tcW w:w="9212" w:type="dxa"/>
            <w:tcBorders>
              <w:top w:val="nil"/>
              <w:left w:val="nil"/>
              <w:bottom w:val="nil"/>
              <w:right w:val="nil"/>
            </w:tcBorders>
          </w:tcPr>
          <w:p w14:paraId="59DDA29A" w14:textId="77777777" w:rsidR="00DA0C02" w:rsidRDefault="00DA0C02" w:rsidP="00BE3024">
            <w:pPr>
              <w:pStyle w:val="TF-xpre-folhaaprovaoFUNO"/>
              <w:jc w:val="center"/>
              <w:rPr>
                <w:sz w:val="48"/>
                <w:szCs w:val="48"/>
              </w:rPr>
            </w:pPr>
          </w:p>
          <w:p w14:paraId="26B3D9FE" w14:textId="77777777" w:rsidR="00DA0C02" w:rsidRDefault="00DA0C02" w:rsidP="00BE3024">
            <w:pPr>
              <w:pStyle w:val="TF-xpre-folhaaprovaoFUNO"/>
              <w:jc w:val="center"/>
              <w:rPr>
                <w:sz w:val="48"/>
                <w:szCs w:val="48"/>
              </w:rPr>
            </w:pPr>
          </w:p>
          <w:p w14:paraId="5CBEBC44" w14:textId="77777777" w:rsidR="00DA0C02" w:rsidRDefault="00DA0C02" w:rsidP="00BE3024">
            <w:pPr>
              <w:pStyle w:val="TF-xpre-folhaaprovaoFUNO"/>
              <w:jc w:val="center"/>
              <w:rPr>
                <w:sz w:val="48"/>
                <w:szCs w:val="48"/>
              </w:rPr>
            </w:pPr>
          </w:p>
          <w:p w14:paraId="1C495220" w14:textId="77777777" w:rsidR="00DA0C02" w:rsidRDefault="00DA0C02" w:rsidP="00BE3024">
            <w:pPr>
              <w:pStyle w:val="TF-xpre-folhaaprovaoFUNO"/>
              <w:jc w:val="center"/>
              <w:rPr>
                <w:sz w:val="48"/>
                <w:szCs w:val="48"/>
              </w:rPr>
            </w:pPr>
          </w:p>
          <w:p w14:paraId="43E04BCC" w14:textId="77777777" w:rsidR="00DA0C02" w:rsidRDefault="00DA0C02" w:rsidP="00BE3024">
            <w:pPr>
              <w:pStyle w:val="TF-xpre-folhaaprovaoFUNO"/>
              <w:jc w:val="center"/>
              <w:rPr>
                <w:sz w:val="48"/>
                <w:szCs w:val="48"/>
              </w:rPr>
            </w:pPr>
          </w:p>
          <w:p w14:paraId="0EC8B777" w14:textId="77777777" w:rsidR="00DA0C02" w:rsidRDefault="00DA0C02" w:rsidP="00BE3024">
            <w:pPr>
              <w:pStyle w:val="TF-xpre-folhaaprovaoFUNO"/>
              <w:jc w:val="center"/>
              <w:rPr>
                <w:sz w:val="48"/>
                <w:szCs w:val="48"/>
              </w:rPr>
            </w:pPr>
          </w:p>
          <w:p w14:paraId="4533085A" w14:textId="77777777" w:rsidR="00DA0C02" w:rsidRDefault="00DA0C02" w:rsidP="00BE3024">
            <w:pPr>
              <w:pStyle w:val="TF-xpre-folhaaprovaoFUNO"/>
              <w:jc w:val="center"/>
              <w:rPr>
                <w:sz w:val="48"/>
                <w:szCs w:val="48"/>
              </w:rPr>
            </w:pPr>
          </w:p>
          <w:p w14:paraId="51D44068" w14:textId="77777777" w:rsidR="00DA0C02" w:rsidRPr="007D392B" w:rsidRDefault="00DA0C02" w:rsidP="00BE3024">
            <w:pPr>
              <w:pStyle w:val="TF-xpre-folhaaprovaoFUNO"/>
              <w:jc w:val="center"/>
              <w:rPr>
                <w:sz w:val="48"/>
                <w:szCs w:val="48"/>
              </w:rPr>
            </w:pPr>
            <w:r w:rsidRPr="007D392B">
              <w:rPr>
                <w:sz w:val="48"/>
                <w:szCs w:val="48"/>
              </w:rPr>
              <w:t>Esta página deverá ser substituída pela folha de assinaturas entregue na Banca.</w:t>
            </w:r>
          </w:p>
          <w:p w14:paraId="56B7BC35" w14:textId="77777777" w:rsidR="00DA0C02" w:rsidRPr="007D392B" w:rsidRDefault="00DA0C02" w:rsidP="00BE3024">
            <w:pPr>
              <w:pStyle w:val="TF-xpre-folhaaprovaoFUNO"/>
              <w:jc w:val="center"/>
              <w:rPr>
                <w:sz w:val="48"/>
                <w:szCs w:val="48"/>
              </w:rPr>
            </w:pPr>
          </w:p>
          <w:p w14:paraId="61BC22B5" w14:textId="77777777" w:rsidR="00DA0C02" w:rsidRDefault="00DA0C02" w:rsidP="00BE3024">
            <w:pPr>
              <w:pStyle w:val="TF-xpre-folhaaprovaoFUNO"/>
              <w:jc w:val="center"/>
              <w:rPr>
                <w:sz w:val="48"/>
                <w:szCs w:val="48"/>
              </w:rPr>
            </w:pPr>
            <w:r w:rsidRPr="007D392B">
              <w:rPr>
                <w:sz w:val="48"/>
                <w:szCs w:val="48"/>
              </w:rPr>
              <w:t>Digitalize a folha e cole aqui</w:t>
            </w:r>
            <w:r>
              <w:rPr>
                <w:sz w:val="48"/>
                <w:szCs w:val="48"/>
              </w:rPr>
              <w:t xml:space="preserve"> para a entrega da versão final do TCC</w:t>
            </w:r>
            <w:r w:rsidRPr="007D392B">
              <w:rPr>
                <w:sz w:val="48"/>
                <w:szCs w:val="48"/>
              </w:rPr>
              <w:t xml:space="preserve">. </w:t>
            </w:r>
          </w:p>
          <w:p w14:paraId="098C5159" w14:textId="77777777" w:rsidR="00DA0C02" w:rsidRDefault="00DA0C02" w:rsidP="00BE3024">
            <w:pPr>
              <w:pStyle w:val="TF-xpre-folhaaprovaoFUNO"/>
              <w:jc w:val="center"/>
              <w:rPr>
                <w:sz w:val="48"/>
                <w:szCs w:val="48"/>
              </w:rPr>
            </w:pPr>
          </w:p>
          <w:p w14:paraId="671983C5" w14:textId="77777777" w:rsidR="00DA0C02" w:rsidRPr="007D392B" w:rsidRDefault="00DA0C02" w:rsidP="00BE3024">
            <w:pPr>
              <w:pStyle w:val="TF-xpre-folhaaprovaoFUNO"/>
              <w:jc w:val="center"/>
              <w:rPr>
                <w:sz w:val="48"/>
                <w:szCs w:val="48"/>
              </w:rPr>
            </w:pPr>
            <w:r w:rsidRPr="007D392B">
              <w:rPr>
                <w:sz w:val="48"/>
                <w:szCs w:val="48"/>
              </w:rPr>
              <w:t>Atenção</w:t>
            </w:r>
            <w:r>
              <w:rPr>
                <w:sz w:val="48"/>
                <w:szCs w:val="48"/>
              </w:rPr>
              <w:t xml:space="preserve">: não ultrapasse </w:t>
            </w:r>
            <w:r w:rsidRPr="007D392B">
              <w:rPr>
                <w:sz w:val="48"/>
                <w:szCs w:val="48"/>
              </w:rPr>
              <w:t>as margens!</w:t>
            </w:r>
          </w:p>
        </w:tc>
      </w:tr>
      <w:tr w:rsidR="00F255FC" w14:paraId="19AD78B9" w14:textId="77777777">
        <w:trPr>
          <w:trHeight w:hRule="exact" w:val="412"/>
        </w:trPr>
        <w:tc>
          <w:tcPr>
            <w:tcW w:w="9212" w:type="dxa"/>
            <w:tcBorders>
              <w:top w:val="nil"/>
              <w:left w:val="nil"/>
              <w:bottom w:val="nil"/>
              <w:right w:val="nil"/>
            </w:tcBorders>
          </w:tcPr>
          <w:p w14:paraId="4A90377C" w14:textId="77777777" w:rsidR="00F255FC" w:rsidRDefault="00F255FC">
            <w:pPr>
              <w:pStyle w:val="TF-xpre-folhaaprovaoDATA"/>
            </w:pPr>
          </w:p>
        </w:tc>
      </w:tr>
    </w:tbl>
    <w:p w14:paraId="25BC81CA" w14:textId="77777777" w:rsidR="0061401D" w:rsidRDefault="0061401D">
      <w:pPr>
        <w:pStyle w:val="TF-xpre-dedicatria"/>
      </w:pPr>
    </w:p>
    <w:p w14:paraId="2EFD2188" w14:textId="1ED62B2D" w:rsidR="00F255FC" w:rsidRDefault="005714BF">
      <w:pPr>
        <w:pStyle w:val="TF-xpre-dedicatria"/>
      </w:pPr>
      <w:r w:rsidRPr="005714BF">
        <w:t>Dedic</w:t>
      </w:r>
      <w:r>
        <w:t>o</w:t>
      </w:r>
      <w:r w:rsidRPr="005714BF">
        <w:t xml:space="preserve"> este trabalho à </w:t>
      </w:r>
      <w:r>
        <w:t>minha família</w:t>
      </w:r>
      <w:r w:rsidRPr="005714BF">
        <w:t xml:space="preserve">, e a todos os </w:t>
      </w:r>
      <w:r>
        <w:t xml:space="preserve">meus </w:t>
      </w:r>
      <w:r w:rsidRPr="005714BF">
        <w:t xml:space="preserve">colegas e amigos que </w:t>
      </w:r>
      <w:r>
        <w:t xml:space="preserve">me </w:t>
      </w:r>
      <w:r w:rsidRPr="005714BF">
        <w:t>apoiaram e auxiliaram em todo o processo de graduação.</w:t>
      </w:r>
    </w:p>
    <w:p w14:paraId="3FFC2D75" w14:textId="77777777" w:rsidR="00F255FC" w:rsidRDefault="00F255FC">
      <w:pPr>
        <w:pStyle w:val="TF-xpre-agradecimentosTTULO"/>
      </w:pPr>
      <w:r>
        <w:lastRenderedPageBreak/>
        <w:t>AGRADECIMENTOS</w:t>
      </w:r>
    </w:p>
    <w:p w14:paraId="730C3F7D" w14:textId="754C654D" w:rsidR="005E13D0" w:rsidRDefault="005E13D0" w:rsidP="005E13D0">
      <w:pPr>
        <w:pStyle w:val="TF-xpre-agradecimentosTEXTO"/>
      </w:pPr>
      <w:r>
        <w:t>À</w:t>
      </w:r>
      <w:r w:rsidRPr="00B55D46">
        <w:t xml:space="preserve"> </w:t>
      </w:r>
      <w:r>
        <w:t xml:space="preserve">minha família </w:t>
      </w:r>
      <w:r w:rsidRPr="00B55D46">
        <w:t xml:space="preserve">que sempre </w:t>
      </w:r>
      <w:r>
        <w:t xml:space="preserve">me apoiou </w:t>
      </w:r>
      <w:r w:rsidRPr="00B55D46">
        <w:t xml:space="preserve">em </w:t>
      </w:r>
      <w:r>
        <w:t xml:space="preserve">minhas </w:t>
      </w:r>
      <w:r w:rsidRPr="00B55D46">
        <w:t>decisões.</w:t>
      </w:r>
    </w:p>
    <w:p w14:paraId="5E981C68" w14:textId="78B1FD5F" w:rsidR="001F6543" w:rsidRPr="00B55D46" w:rsidRDefault="001F6543" w:rsidP="001F6543">
      <w:pPr>
        <w:pStyle w:val="TF-xpre-agradecimentosTEXTO"/>
      </w:pPr>
      <w:r>
        <w:t>Aos meus amigos, que estiveram ao meu lado e me ajudaram nestes últimos anos.</w:t>
      </w:r>
    </w:p>
    <w:p w14:paraId="441D47BC" w14:textId="50D08DDC" w:rsidR="005E13D0" w:rsidRDefault="005E13D0" w:rsidP="005E13D0">
      <w:pPr>
        <w:pStyle w:val="TF-xpre-agradecimentosTEXTO"/>
      </w:pPr>
      <w:r w:rsidRPr="00B55D46">
        <w:t xml:space="preserve">Ao </w:t>
      </w:r>
      <w:r>
        <w:t xml:space="preserve">meu </w:t>
      </w:r>
      <w:r w:rsidRPr="00B55D46">
        <w:t>orientador, professor Aurélio Faustino Hoppe, pelo apoio e contribuição na confecção desse trabalho</w:t>
      </w:r>
      <w:r w:rsidR="001F6543">
        <w:t xml:space="preserve"> e pelos conselhos e ajuda durante essa jornada.</w:t>
      </w:r>
    </w:p>
    <w:p w14:paraId="198C1E99" w14:textId="1129B56B" w:rsidR="005E13D0" w:rsidRPr="00B55D46" w:rsidRDefault="005E13D0" w:rsidP="005E13D0">
      <w:pPr>
        <w:pStyle w:val="TF-xpre-agradecimentosTEXTO"/>
      </w:pPr>
      <w:r>
        <w:t>Aos colegas Gabriel e Lucas, que forneceram o material necessário para a execução deste trabalho.</w:t>
      </w:r>
    </w:p>
    <w:p w14:paraId="08785011" w14:textId="0AA45BCB" w:rsidR="00622519" w:rsidRDefault="00622519" w:rsidP="00A339BB">
      <w:pPr>
        <w:pStyle w:val="TF-xpre-agradecimentosTEXTO"/>
      </w:pPr>
      <w:r>
        <w:br w:type="page"/>
      </w:r>
    </w:p>
    <w:p w14:paraId="3EA92677" w14:textId="77777777" w:rsidR="00C87EAE" w:rsidRDefault="00C87EAE">
      <w:pPr>
        <w:pStyle w:val="TF-xpre-epgrafeTEXTO"/>
      </w:pPr>
    </w:p>
    <w:p w14:paraId="72C8A915" w14:textId="2A5CA16A" w:rsidR="00F255FC" w:rsidRPr="00CE5EF0" w:rsidRDefault="007A1980">
      <w:pPr>
        <w:pStyle w:val="TF-xpre-epgrafeTEXTO"/>
        <w:rPr>
          <w:highlight w:val="yellow"/>
        </w:rPr>
      </w:pPr>
      <w:r w:rsidRPr="007A1980">
        <w:t>A mente que se abre a uma nova ideia jamais voltará ao seu tamanho original</w:t>
      </w:r>
      <w:r>
        <w:t>.</w:t>
      </w:r>
    </w:p>
    <w:p w14:paraId="170B6FA3" w14:textId="73B7B053" w:rsidR="00F255FC" w:rsidRDefault="007A1980">
      <w:pPr>
        <w:pStyle w:val="TF-xpre-epgrafeAUTOR"/>
      </w:pPr>
      <w:r>
        <w:t>Albert Einstein</w:t>
      </w:r>
    </w:p>
    <w:p w14:paraId="2CC66DFF" w14:textId="77777777" w:rsidR="00F255FC" w:rsidRDefault="00F255FC">
      <w:pPr>
        <w:pStyle w:val="TF-xpre-resumoTTULO"/>
      </w:pPr>
      <w:r>
        <w:lastRenderedPageBreak/>
        <w:t>RESUMO</w:t>
      </w:r>
    </w:p>
    <w:p w14:paraId="079FB3B5" w14:textId="7C31DEF0" w:rsidR="007A3738" w:rsidRDefault="007A3738" w:rsidP="00593F6B">
      <w:pPr>
        <w:pStyle w:val="TF-xpre-resumoPALAVRAS-CHAVE"/>
      </w:pPr>
      <w:r w:rsidRPr="007A3738">
        <w:t xml:space="preserve">A identificação e a contagem de neurônios atípicos em imagens de microscopia óptica representam um desafio relevante </w:t>
      </w:r>
      <w:r w:rsidR="00A70A42">
        <w:t xml:space="preserve">no campo </w:t>
      </w:r>
      <w:r w:rsidR="00C414F9">
        <w:t>da</w:t>
      </w:r>
      <w:r w:rsidR="00A70A42">
        <w:t xml:space="preserve"> neurociência</w:t>
      </w:r>
      <w:r w:rsidRPr="007A3738">
        <w:t>, pois o processo manual, tradicionalmente realizado por especialistas</w:t>
      </w:r>
      <w:r w:rsidR="005C42DE">
        <w:t xml:space="preserve"> em laboratório</w:t>
      </w:r>
      <w:r w:rsidRPr="007A3738">
        <w:t xml:space="preserve">, demanda tempo, exige alto nível de experiência e está sujeito a variabilidade entre avaliadores. Diante dessa limitação, este trabalho </w:t>
      </w:r>
      <w:r w:rsidR="003F52E2">
        <w:t>apresenta a aplicação de</w:t>
      </w:r>
      <w:r w:rsidRPr="007A3738">
        <w:t xml:space="preserve"> técnicas de aprendizado de máquina para automatizar a detecção desses neurônios, ampliando a análise iniciada por Krzizanowski e Carvalho (2024) e avaliando alternativas capazes de melhorar a padronização e a eficiência das análises morfológicas. Para isso, o estudo desenvolve um </w:t>
      </w:r>
      <w:r w:rsidRPr="00A70A42">
        <w:rPr>
          <w:i/>
          <w:iCs/>
        </w:rPr>
        <w:t>pipeline</w:t>
      </w:r>
      <w:r w:rsidRPr="007A3738">
        <w:t xml:space="preserve"> completo que abrange a preparação da base de dados, a aplicação de pré-processamentos</w:t>
      </w:r>
      <w:r w:rsidR="00A70A42">
        <w:t xml:space="preserve"> </w:t>
      </w:r>
      <w:r w:rsidRPr="007A3738">
        <w:t xml:space="preserve">e o uso controlado de </w:t>
      </w:r>
      <w:r w:rsidRPr="00A70A42">
        <w:rPr>
          <w:i/>
          <w:iCs/>
        </w:rPr>
        <w:t>data augmentation</w:t>
      </w:r>
      <w:r w:rsidRPr="007A3738">
        <w:t xml:space="preserve">. A metodologia utiliza o modelo </w:t>
      </w:r>
      <w:r w:rsidR="000F7D18" w:rsidRPr="000F7D18">
        <w:t xml:space="preserve">You Only Look Once </w:t>
      </w:r>
      <w:r w:rsidR="000F7D18">
        <w:t>(</w:t>
      </w:r>
      <w:r w:rsidRPr="007A3738">
        <w:t>YOLO</w:t>
      </w:r>
      <w:r w:rsidR="000F7D18">
        <w:t>v8)</w:t>
      </w:r>
      <w:r w:rsidRPr="007A3738">
        <w:t xml:space="preserve"> em diferentes escalas, avaliando o impacto de variações no tamanho das imagens, na intensidade das transformações, nos parâmetros de treinamento e no uso ou não </w:t>
      </w:r>
      <w:r w:rsidR="00A70A42">
        <w:t xml:space="preserve">da técnica </w:t>
      </w:r>
      <w:r w:rsidRPr="007A3738">
        <w:t xml:space="preserve">de </w:t>
      </w:r>
      <w:r w:rsidRPr="00A70A42">
        <w:rPr>
          <w:i/>
          <w:iCs/>
        </w:rPr>
        <w:t>tiling</w:t>
      </w:r>
      <w:r w:rsidRPr="007A3738">
        <w:t xml:space="preserve">. Os resultados indicam que configurações mais conservadoras tendem a produzir métricas mais estáveis, enquanto combinações agressivas de aumento de dados nem sempre resultam em melhorias proporcionais, especialmente diante do tamanho reduzido do </w:t>
      </w:r>
      <w:r w:rsidRPr="001C3DFD">
        <w:rPr>
          <w:i/>
          <w:iCs/>
        </w:rPr>
        <w:t>dataset</w:t>
      </w:r>
      <w:r w:rsidRPr="007A3738">
        <w:t xml:space="preserve">. Observou-se também que o uso de </w:t>
      </w:r>
      <w:r w:rsidRPr="001C3DFD">
        <w:rPr>
          <w:i/>
          <w:iCs/>
        </w:rPr>
        <w:t>tiling</w:t>
      </w:r>
      <w:r w:rsidRPr="007A3738">
        <w:t xml:space="preserve">, embora aumente a granularidade das regiões analisadas, amplia o tempo de processamento e reduz o desempenho geral dos modelos. Entre as variantes testadas, modelos maiores como o YOLOv8x demonstraram melhor equilíbrio entre custo computacional e eficácia, apresentando desempenho superior nas métricas de detecção. Conclui-se que o YOLOv8, aliado a um </w:t>
      </w:r>
      <w:r w:rsidRPr="001C3DFD">
        <w:rPr>
          <w:i/>
          <w:iCs/>
        </w:rPr>
        <w:t>pipeline</w:t>
      </w:r>
      <w:r w:rsidRPr="007A3738">
        <w:t xml:space="preserve"> modular, reprodutível e adaptado </w:t>
      </w:r>
      <w:r w:rsidR="001C3DFD">
        <w:t xml:space="preserve">ao </w:t>
      </w:r>
      <w:r w:rsidR="001C3DFD" w:rsidRPr="001C3DFD">
        <w:rPr>
          <w:i/>
          <w:iCs/>
        </w:rPr>
        <w:t>dataset</w:t>
      </w:r>
      <w:r w:rsidR="001C3DFD">
        <w:t xml:space="preserve"> utilizado</w:t>
      </w:r>
      <w:r w:rsidRPr="007A3738">
        <w:t xml:space="preserve">, constitui uma alternativa viável para apoiar a identificação automática de neurônios atípicos, oferecendo maior padronização </w:t>
      </w:r>
      <w:r w:rsidR="001C3DFD">
        <w:t>para as</w:t>
      </w:r>
      <w:r w:rsidRPr="007A3738">
        <w:t xml:space="preserve"> análises. O estudo também evidencia limitações importantes, como a quantidade restrita de exemplos, e sugere como trabalhos futuros a ampliação da base de imagens, o refinamento de hiperparâmetros e a </w:t>
      </w:r>
      <w:r w:rsidR="009F1922">
        <w:t>marcação explícita dos neurônios saudáveis nas imagens</w:t>
      </w:r>
      <w:r w:rsidRPr="007A3738">
        <w:t>.</w:t>
      </w:r>
    </w:p>
    <w:p w14:paraId="54B3203D" w14:textId="00BC6D28" w:rsidR="00005C9A" w:rsidRPr="001325CF" w:rsidRDefault="00005C9A" w:rsidP="00593F6B">
      <w:pPr>
        <w:pStyle w:val="TF-xpre-resumoPALAVRAS-CHAVE"/>
        <w:rPr>
          <w:lang w:val="en-US"/>
        </w:rPr>
      </w:pPr>
      <w:bookmarkStart w:id="0" w:name="_Hlk215406868"/>
      <w:r>
        <w:t xml:space="preserve">Palavras-chave: </w:t>
      </w:r>
      <w:r w:rsidRPr="00005C9A">
        <w:t>Neurônios atípicos. Microscopia.</w:t>
      </w:r>
      <w:r w:rsidR="00EF1066">
        <w:t xml:space="preserve"> Detecção.</w:t>
      </w:r>
      <w:r w:rsidR="00EF1066" w:rsidRPr="00005C9A">
        <w:t xml:space="preserve"> </w:t>
      </w:r>
      <w:r w:rsidRPr="00005C9A">
        <w:t>Aprendizado de máquina. YOLO.</w:t>
      </w:r>
      <w:r w:rsidR="00EF1066">
        <w:t xml:space="preserve"> </w:t>
      </w:r>
      <w:bookmarkEnd w:id="0"/>
      <w:r w:rsidR="00592360" w:rsidRPr="001325CF">
        <w:rPr>
          <w:lang w:val="en-US"/>
        </w:rPr>
        <w:t xml:space="preserve">Visão </w:t>
      </w:r>
      <w:r w:rsidR="00F63498" w:rsidRPr="001325CF">
        <w:rPr>
          <w:lang w:val="en-US"/>
        </w:rPr>
        <w:t>c</w:t>
      </w:r>
      <w:r w:rsidR="00592360" w:rsidRPr="001325CF">
        <w:rPr>
          <w:lang w:val="en-US"/>
        </w:rPr>
        <w:t>omputacional.</w:t>
      </w:r>
    </w:p>
    <w:p w14:paraId="75C50928" w14:textId="77777777" w:rsidR="00F255FC" w:rsidRPr="00005C9A" w:rsidRDefault="00F255FC">
      <w:pPr>
        <w:pStyle w:val="TF-xpre-abstractTTULO"/>
        <w:rPr>
          <w:lang w:val="en-US"/>
        </w:rPr>
      </w:pPr>
      <w:r w:rsidRPr="00005C9A">
        <w:rPr>
          <w:lang w:val="en-US"/>
        </w:rPr>
        <w:lastRenderedPageBreak/>
        <w:t>ABSTRACT</w:t>
      </w:r>
    </w:p>
    <w:p w14:paraId="5A914A8B" w14:textId="4EAB7A0D" w:rsidR="00EA45A9" w:rsidRPr="00EF1066" w:rsidRDefault="00EA45A9">
      <w:pPr>
        <w:pStyle w:val="TF-xpre-abstractKEY-WORDS"/>
        <w:rPr>
          <w:highlight w:val="yellow"/>
          <w:lang w:val="en-US"/>
        </w:rPr>
      </w:pPr>
      <w:r w:rsidRPr="00EA45A9">
        <w:rPr>
          <w:lang w:val="en-US"/>
        </w:rPr>
        <w:t xml:space="preserve">The identification and counting of atypical neurons in optical microscopy images represent a significant challenge in the field of neuroscience, since the manual process traditionally performed by </w:t>
      </w:r>
      <w:r w:rsidR="005C42DE">
        <w:rPr>
          <w:lang w:val="en-US"/>
        </w:rPr>
        <w:t xml:space="preserve">laboratory </w:t>
      </w:r>
      <w:r w:rsidRPr="00EA45A9">
        <w:rPr>
          <w:lang w:val="en-US"/>
        </w:rPr>
        <w:t>specialists is time-consuming, requires substantial expertise and is subject to variability among evaluators. In view of this limitation, this study aims to investigate and apply machine learning techniques to automate the detection of these neurons, expanding the analysis initiated by Krzizanowski and Carvalho (2024) and evaluating alternatives capable of improving the standardization and efficiency of morphological assessments. To this end, the study develops a complete pipeline encompassing dataset preparation, image preprocessing and the controlled use of data augmentation. The methodology employs the YOLOv8 model in different scales, assessing the impact of variations in image size, transformation intensity, training parameters and the use or non-use of the tiling technique. The results indicate that more conservative configurations tend to produce more stable metrics, while aggressive augmentation strategies do not always yield proportional improvements, particularly given the limited size of the dataset. It was also observed that tiling, although increasing the granularity of the regions analyzed, raises processing time and reduces overall model performance. Among the tested variants, larger models such as YOLOv8x demonstrated a better balance between computational cost and effectiveness, achieving superior detection metrics. The study concludes that YOLOv8, combined with a modular and reproducible pipeline adapted to the dataset used, represents a viable alternative to support the automatic identification of atypical neurons, offering greater standardization for the analyses. The study also highlights important limitations, such as the restricted number of samples, and suggests future work involving dataset expansion, deeper hyperparameter tuning and the explicit annotation of healthy neurons in the images.</w:t>
      </w:r>
    </w:p>
    <w:p w14:paraId="71DC8D76" w14:textId="615F988E" w:rsidR="00005C9A" w:rsidRPr="00205EC1" w:rsidRDefault="00005C9A">
      <w:pPr>
        <w:pStyle w:val="TF-xpre-abstractKEY-WORDS"/>
        <w:rPr>
          <w:lang w:val="en-US"/>
        </w:rPr>
      </w:pPr>
      <w:r w:rsidRPr="00587766">
        <w:rPr>
          <w:lang w:val="en-US"/>
        </w:rPr>
        <w:t xml:space="preserve">Key-words: Atypical neurons. Microscopy. </w:t>
      </w:r>
      <w:r w:rsidR="00592360">
        <w:rPr>
          <w:lang w:val="en-US"/>
        </w:rPr>
        <w:t xml:space="preserve">Detection. </w:t>
      </w:r>
      <w:r w:rsidRPr="00587766">
        <w:rPr>
          <w:lang w:val="en-US"/>
        </w:rPr>
        <w:t>Machine learning. YOLOv8. Computer vision.</w:t>
      </w:r>
    </w:p>
    <w:p w14:paraId="65FE6032" w14:textId="77777777" w:rsidR="00F255FC" w:rsidRDefault="00F255FC">
      <w:pPr>
        <w:pStyle w:val="TF-xpre-listadeilustraesTTULO"/>
      </w:pPr>
      <w:r>
        <w:lastRenderedPageBreak/>
        <w:t xml:space="preserve">LISTA DE </w:t>
      </w:r>
      <w:r w:rsidR="001C5CBB">
        <w:t>Figuras</w:t>
      </w:r>
    </w:p>
    <w:p w14:paraId="7A74E164" w14:textId="6AC3340B" w:rsidR="005B6BA0" w:rsidRDefault="006426D5">
      <w:pPr>
        <w:pStyle w:val="ndicedeilustraes"/>
        <w:tabs>
          <w:tab w:val="right" w:leader="dot" w:pos="9062"/>
        </w:tabs>
        <w:rPr>
          <w:rFonts w:asciiTheme="minorHAnsi" w:eastAsiaTheme="minorEastAsia" w:hAnsiTheme="minorHAnsi" w:cstheme="minorBidi"/>
          <w:noProof/>
          <w:kern w:val="2"/>
          <w14:ligatures w14:val="standardContextual"/>
        </w:rPr>
      </w:pPr>
      <w:r>
        <w:rPr>
          <w:b/>
          <w:caps/>
          <w:lang w:val="en-US"/>
        </w:rPr>
        <w:fldChar w:fldCharType="begin"/>
      </w:r>
      <w:r>
        <w:rPr>
          <w:b/>
          <w:caps/>
          <w:lang w:val="en-US"/>
        </w:rPr>
        <w:instrText xml:space="preserve"> TOC \h \z \c "Figura" </w:instrText>
      </w:r>
      <w:r>
        <w:rPr>
          <w:b/>
          <w:caps/>
          <w:lang w:val="en-US"/>
        </w:rPr>
        <w:fldChar w:fldCharType="separate"/>
      </w:r>
      <w:hyperlink w:anchor="_Toc215565439" w:history="1">
        <w:r w:rsidR="005B6BA0" w:rsidRPr="00630BA4">
          <w:rPr>
            <w:rStyle w:val="Hyperlink"/>
          </w:rPr>
          <w:t>Figura 1 – Representação do neurônio</w:t>
        </w:r>
        <w:r w:rsidR="005B6BA0">
          <w:rPr>
            <w:noProof/>
            <w:webHidden/>
          </w:rPr>
          <w:tab/>
        </w:r>
        <w:r w:rsidR="005B6BA0">
          <w:rPr>
            <w:noProof/>
            <w:webHidden/>
          </w:rPr>
          <w:fldChar w:fldCharType="begin"/>
        </w:r>
        <w:r w:rsidR="005B6BA0">
          <w:rPr>
            <w:noProof/>
            <w:webHidden/>
          </w:rPr>
          <w:instrText xml:space="preserve"> PAGEREF _Toc215565439 \h </w:instrText>
        </w:r>
        <w:r w:rsidR="005B6BA0">
          <w:rPr>
            <w:noProof/>
            <w:webHidden/>
          </w:rPr>
        </w:r>
        <w:r w:rsidR="005B6BA0">
          <w:rPr>
            <w:noProof/>
            <w:webHidden/>
          </w:rPr>
          <w:fldChar w:fldCharType="separate"/>
        </w:r>
        <w:r w:rsidR="005B6BA0">
          <w:rPr>
            <w:noProof/>
            <w:webHidden/>
          </w:rPr>
          <w:t>16</w:t>
        </w:r>
        <w:r w:rsidR="005B6BA0">
          <w:rPr>
            <w:noProof/>
            <w:webHidden/>
          </w:rPr>
          <w:fldChar w:fldCharType="end"/>
        </w:r>
      </w:hyperlink>
    </w:p>
    <w:p w14:paraId="70F7BFBF" w14:textId="538573D1" w:rsidR="005B6BA0" w:rsidRDefault="005B6BA0">
      <w:pPr>
        <w:pStyle w:val="ndicedeilustraes"/>
        <w:tabs>
          <w:tab w:val="right" w:leader="dot" w:pos="9062"/>
        </w:tabs>
        <w:rPr>
          <w:rFonts w:asciiTheme="minorHAnsi" w:eastAsiaTheme="minorEastAsia" w:hAnsiTheme="minorHAnsi" w:cstheme="minorBidi"/>
          <w:noProof/>
          <w:kern w:val="2"/>
          <w14:ligatures w14:val="standardContextual"/>
        </w:rPr>
      </w:pPr>
      <w:hyperlink w:anchor="_Toc215565440" w:history="1">
        <w:r w:rsidRPr="00630BA4">
          <w:rPr>
            <w:rStyle w:val="Hyperlink"/>
          </w:rPr>
          <w:t>Figura 2 – Formação do espaço pericelular</w:t>
        </w:r>
        <w:r>
          <w:rPr>
            <w:noProof/>
            <w:webHidden/>
          </w:rPr>
          <w:tab/>
        </w:r>
        <w:r>
          <w:rPr>
            <w:noProof/>
            <w:webHidden/>
          </w:rPr>
          <w:fldChar w:fldCharType="begin"/>
        </w:r>
        <w:r>
          <w:rPr>
            <w:noProof/>
            <w:webHidden/>
          </w:rPr>
          <w:instrText xml:space="preserve"> PAGEREF _Toc215565440 \h </w:instrText>
        </w:r>
        <w:r>
          <w:rPr>
            <w:noProof/>
            <w:webHidden/>
          </w:rPr>
        </w:r>
        <w:r>
          <w:rPr>
            <w:noProof/>
            <w:webHidden/>
          </w:rPr>
          <w:fldChar w:fldCharType="separate"/>
        </w:r>
        <w:r>
          <w:rPr>
            <w:noProof/>
            <w:webHidden/>
          </w:rPr>
          <w:t>17</w:t>
        </w:r>
        <w:r>
          <w:rPr>
            <w:noProof/>
            <w:webHidden/>
          </w:rPr>
          <w:fldChar w:fldCharType="end"/>
        </w:r>
      </w:hyperlink>
    </w:p>
    <w:p w14:paraId="6B83FD7E" w14:textId="7234591E" w:rsidR="005B6BA0" w:rsidRDefault="005B6BA0">
      <w:pPr>
        <w:pStyle w:val="ndicedeilustraes"/>
        <w:tabs>
          <w:tab w:val="right" w:leader="dot" w:pos="9062"/>
        </w:tabs>
        <w:rPr>
          <w:rFonts w:asciiTheme="minorHAnsi" w:eastAsiaTheme="minorEastAsia" w:hAnsiTheme="minorHAnsi" w:cstheme="minorBidi"/>
          <w:noProof/>
          <w:kern w:val="2"/>
          <w14:ligatures w14:val="standardContextual"/>
        </w:rPr>
      </w:pPr>
      <w:hyperlink w:anchor="_Toc215565441" w:history="1">
        <w:r w:rsidRPr="00630BA4">
          <w:rPr>
            <w:rStyle w:val="Hyperlink"/>
          </w:rPr>
          <w:t>Figura 3 – Neurônio sofrendo morte celular devido a doença de Alzheimer.</w:t>
        </w:r>
        <w:r>
          <w:rPr>
            <w:noProof/>
            <w:webHidden/>
          </w:rPr>
          <w:tab/>
        </w:r>
        <w:r>
          <w:rPr>
            <w:noProof/>
            <w:webHidden/>
          </w:rPr>
          <w:fldChar w:fldCharType="begin"/>
        </w:r>
        <w:r>
          <w:rPr>
            <w:noProof/>
            <w:webHidden/>
          </w:rPr>
          <w:instrText xml:space="preserve"> PAGEREF _Toc215565441 \h </w:instrText>
        </w:r>
        <w:r>
          <w:rPr>
            <w:noProof/>
            <w:webHidden/>
          </w:rPr>
        </w:r>
        <w:r>
          <w:rPr>
            <w:noProof/>
            <w:webHidden/>
          </w:rPr>
          <w:fldChar w:fldCharType="separate"/>
        </w:r>
        <w:r>
          <w:rPr>
            <w:noProof/>
            <w:webHidden/>
          </w:rPr>
          <w:t>19</w:t>
        </w:r>
        <w:r>
          <w:rPr>
            <w:noProof/>
            <w:webHidden/>
          </w:rPr>
          <w:fldChar w:fldCharType="end"/>
        </w:r>
      </w:hyperlink>
    </w:p>
    <w:p w14:paraId="41A0B566" w14:textId="40CCDE80" w:rsidR="005B6BA0" w:rsidRDefault="005B6BA0">
      <w:pPr>
        <w:pStyle w:val="ndicedeilustraes"/>
        <w:tabs>
          <w:tab w:val="right" w:leader="dot" w:pos="9062"/>
        </w:tabs>
        <w:rPr>
          <w:rFonts w:asciiTheme="minorHAnsi" w:eastAsiaTheme="minorEastAsia" w:hAnsiTheme="minorHAnsi" w:cstheme="minorBidi"/>
          <w:noProof/>
          <w:kern w:val="2"/>
          <w14:ligatures w14:val="standardContextual"/>
        </w:rPr>
      </w:pPr>
      <w:hyperlink w:anchor="_Toc215565442" w:history="1">
        <w:r w:rsidRPr="00630BA4">
          <w:rPr>
            <w:rStyle w:val="Hyperlink"/>
          </w:rPr>
          <w:t>Figura 4 – Arquitetura de uma Rede Neural Convolucional</w:t>
        </w:r>
        <w:r>
          <w:rPr>
            <w:noProof/>
            <w:webHidden/>
          </w:rPr>
          <w:tab/>
        </w:r>
        <w:r>
          <w:rPr>
            <w:noProof/>
            <w:webHidden/>
          </w:rPr>
          <w:fldChar w:fldCharType="begin"/>
        </w:r>
        <w:r>
          <w:rPr>
            <w:noProof/>
            <w:webHidden/>
          </w:rPr>
          <w:instrText xml:space="preserve"> PAGEREF _Toc215565442 \h </w:instrText>
        </w:r>
        <w:r>
          <w:rPr>
            <w:noProof/>
            <w:webHidden/>
          </w:rPr>
        </w:r>
        <w:r>
          <w:rPr>
            <w:noProof/>
            <w:webHidden/>
          </w:rPr>
          <w:fldChar w:fldCharType="separate"/>
        </w:r>
        <w:r>
          <w:rPr>
            <w:noProof/>
            <w:webHidden/>
          </w:rPr>
          <w:t>20</w:t>
        </w:r>
        <w:r>
          <w:rPr>
            <w:noProof/>
            <w:webHidden/>
          </w:rPr>
          <w:fldChar w:fldCharType="end"/>
        </w:r>
      </w:hyperlink>
    </w:p>
    <w:p w14:paraId="4D5BCFD0" w14:textId="79E3AED1" w:rsidR="005B6BA0" w:rsidRDefault="005B6BA0">
      <w:pPr>
        <w:pStyle w:val="ndicedeilustraes"/>
        <w:tabs>
          <w:tab w:val="right" w:leader="dot" w:pos="9062"/>
        </w:tabs>
        <w:rPr>
          <w:rFonts w:asciiTheme="minorHAnsi" w:eastAsiaTheme="minorEastAsia" w:hAnsiTheme="minorHAnsi" w:cstheme="minorBidi"/>
          <w:noProof/>
          <w:kern w:val="2"/>
          <w14:ligatures w14:val="standardContextual"/>
        </w:rPr>
      </w:pPr>
      <w:hyperlink w:anchor="_Toc215565443" w:history="1">
        <w:r w:rsidRPr="00630BA4">
          <w:rPr>
            <w:rStyle w:val="Hyperlink"/>
          </w:rPr>
          <w:t xml:space="preserve">Figura 5 – Aplicação de </w:t>
        </w:r>
        <w:r w:rsidRPr="00630BA4">
          <w:rPr>
            <w:rStyle w:val="Hyperlink"/>
            <w:i/>
            <w:iCs/>
          </w:rPr>
          <w:t>max-pooling</w:t>
        </w:r>
        <w:r w:rsidRPr="00630BA4">
          <w:rPr>
            <w:rStyle w:val="Hyperlink"/>
          </w:rPr>
          <w:t xml:space="preserve"> 2x2 em uma imagem 4x4</w:t>
        </w:r>
        <w:r>
          <w:rPr>
            <w:noProof/>
            <w:webHidden/>
          </w:rPr>
          <w:tab/>
        </w:r>
        <w:r>
          <w:rPr>
            <w:noProof/>
            <w:webHidden/>
          </w:rPr>
          <w:fldChar w:fldCharType="begin"/>
        </w:r>
        <w:r>
          <w:rPr>
            <w:noProof/>
            <w:webHidden/>
          </w:rPr>
          <w:instrText xml:space="preserve"> PAGEREF _Toc215565443 \h </w:instrText>
        </w:r>
        <w:r>
          <w:rPr>
            <w:noProof/>
            <w:webHidden/>
          </w:rPr>
        </w:r>
        <w:r>
          <w:rPr>
            <w:noProof/>
            <w:webHidden/>
          </w:rPr>
          <w:fldChar w:fldCharType="separate"/>
        </w:r>
        <w:r>
          <w:rPr>
            <w:noProof/>
            <w:webHidden/>
          </w:rPr>
          <w:t>21</w:t>
        </w:r>
        <w:r>
          <w:rPr>
            <w:noProof/>
            <w:webHidden/>
          </w:rPr>
          <w:fldChar w:fldCharType="end"/>
        </w:r>
      </w:hyperlink>
    </w:p>
    <w:p w14:paraId="56403C86" w14:textId="2B438F27" w:rsidR="005B6BA0" w:rsidRDefault="005B6BA0">
      <w:pPr>
        <w:pStyle w:val="ndicedeilustraes"/>
        <w:tabs>
          <w:tab w:val="right" w:leader="dot" w:pos="9062"/>
        </w:tabs>
        <w:rPr>
          <w:rFonts w:asciiTheme="minorHAnsi" w:eastAsiaTheme="minorEastAsia" w:hAnsiTheme="minorHAnsi" w:cstheme="minorBidi"/>
          <w:noProof/>
          <w:kern w:val="2"/>
          <w14:ligatures w14:val="standardContextual"/>
        </w:rPr>
      </w:pPr>
      <w:hyperlink w:anchor="_Toc215565444" w:history="1">
        <w:r w:rsidRPr="00630BA4">
          <w:rPr>
            <w:rStyle w:val="Hyperlink"/>
          </w:rPr>
          <w:t>Figura 6 – Arquitetura YOLOv8</w:t>
        </w:r>
        <w:r>
          <w:rPr>
            <w:noProof/>
            <w:webHidden/>
          </w:rPr>
          <w:tab/>
        </w:r>
        <w:r>
          <w:rPr>
            <w:noProof/>
            <w:webHidden/>
          </w:rPr>
          <w:fldChar w:fldCharType="begin"/>
        </w:r>
        <w:r>
          <w:rPr>
            <w:noProof/>
            <w:webHidden/>
          </w:rPr>
          <w:instrText xml:space="preserve"> PAGEREF _Toc215565444 \h </w:instrText>
        </w:r>
        <w:r>
          <w:rPr>
            <w:noProof/>
            <w:webHidden/>
          </w:rPr>
        </w:r>
        <w:r>
          <w:rPr>
            <w:noProof/>
            <w:webHidden/>
          </w:rPr>
          <w:fldChar w:fldCharType="separate"/>
        </w:r>
        <w:r>
          <w:rPr>
            <w:noProof/>
            <w:webHidden/>
          </w:rPr>
          <w:t>22</w:t>
        </w:r>
        <w:r>
          <w:rPr>
            <w:noProof/>
            <w:webHidden/>
          </w:rPr>
          <w:fldChar w:fldCharType="end"/>
        </w:r>
      </w:hyperlink>
    </w:p>
    <w:p w14:paraId="795EB1F9" w14:textId="403E36C5" w:rsidR="005B6BA0" w:rsidRDefault="005B6BA0">
      <w:pPr>
        <w:pStyle w:val="ndicedeilustraes"/>
        <w:tabs>
          <w:tab w:val="right" w:leader="dot" w:pos="9062"/>
        </w:tabs>
        <w:rPr>
          <w:rFonts w:asciiTheme="minorHAnsi" w:eastAsiaTheme="minorEastAsia" w:hAnsiTheme="minorHAnsi" w:cstheme="minorBidi"/>
          <w:noProof/>
          <w:kern w:val="2"/>
          <w14:ligatures w14:val="standardContextual"/>
        </w:rPr>
      </w:pPr>
      <w:hyperlink w:anchor="_Toc215565445" w:history="1">
        <w:r w:rsidRPr="00630BA4">
          <w:rPr>
            <w:rStyle w:val="Hyperlink"/>
          </w:rPr>
          <w:t>Figura 7 – Telas de listagem de informações do aplicativo</w:t>
        </w:r>
        <w:r>
          <w:rPr>
            <w:noProof/>
            <w:webHidden/>
          </w:rPr>
          <w:tab/>
        </w:r>
        <w:r>
          <w:rPr>
            <w:noProof/>
            <w:webHidden/>
          </w:rPr>
          <w:fldChar w:fldCharType="begin"/>
        </w:r>
        <w:r>
          <w:rPr>
            <w:noProof/>
            <w:webHidden/>
          </w:rPr>
          <w:instrText xml:space="preserve"> PAGEREF _Toc215565445 \h </w:instrText>
        </w:r>
        <w:r>
          <w:rPr>
            <w:noProof/>
            <w:webHidden/>
          </w:rPr>
        </w:r>
        <w:r>
          <w:rPr>
            <w:noProof/>
            <w:webHidden/>
          </w:rPr>
          <w:fldChar w:fldCharType="separate"/>
        </w:r>
        <w:r>
          <w:rPr>
            <w:noProof/>
            <w:webHidden/>
          </w:rPr>
          <w:t>28</w:t>
        </w:r>
        <w:r>
          <w:rPr>
            <w:noProof/>
            <w:webHidden/>
          </w:rPr>
          <w:fldChar w:fldCharType="end"/>
        </w:r>
      </w:hyperlink>
    </w:p>
    <w:p w14:paraId="40DEA0BB" w14:textId="6CF52914" w:rsidR="005B6BA0" w:rsidRDefault="005B6BA0">
      <w:pPr>
        <w:pStyle w:val="ndicedeilustraes"/>
        <w:tabs>
          <w:tab w:val="right" w:leader="dot" w:pos="9062"/>
        </w:tabs>
        <w:rPr>
          <w:rFonts w:asciiTheme="minorHAnsi" w:eastAsiaTheme="minorEastAsia" w:hAnsiTheme="minorHAnsi" w:cstheme="minorBidi"/>
          <w:noProof/>
          <w:kern w:val="2"/>
          <w14:ligatures w14:val="standardContextual"/>
        </w:rPr>
      </w:pPr>
      <w:hyperlink w:anchor="_Toc215565446" w:history="1">
        <w:r w:rsidRPr="00630BA4">
          <w:rPr>
            <w:rStyle w:val="Hyperlink"/>
          </w:rPr>
          <w:t>Figura 8 – Etapas para detecção de neurônios atípicos</w:t>
        </w:r>
        <w:r>
          <w:rPr>
            <w:noProof/>
            <w:webHidden/>
          </w:rPr>
          <w:tab/>
        </w:r>
        <w:r>
          <w:rPr>
            <w:noProof/>
            <w:webHidden/>
          </w:rPr>
          <w:fldChar w:fldCharType="begin"/>
        </w:r>
        <w:r>
          <w:rPr>
            <w:noProof/>
            <w:webHidden/>
          </w:rPr>
          <w:instrText xml:space="preserve"> PAGEREF _Toc215565446 \h </w:instrText>
        </w:r>
        <w:r>
          <w:rPr>
            <w:noProof/>
            <w:webHidden/>
          </w:rPr>
        </w:r>
        <w:r>
          <w:rPr>
            <w:noProof/>
            <w:webHidden/>
          </w:rPr>
          <w:fldChar w:fldCharType="separate"/>
        </w:r>
        <w:r>
          <w:rPr>
            <w:noProof/>
            <w:webHidden/>
          </w:rPr>
          <w:t>32</w:t>
        </w:r>
        <w:r>
          <w:rPr>
            <w:noProof/>
            <w:webHidden/>
          </w:rPr>
          <w:fldChar w:fldCharType="end"/>
        </w:r>
      </w:hyperlink>
    </w:p>
    <w:p w14:paraId="37C908C4" w14:textId="71C44A56" w:rsidR="005B6BA0" w:rsidRDefault="005B6BA0">
      <w:pPr>
        <w:pStyle w:val="ndicedeilustraes"/>
        <w:tabs>
          <w:tab w:val="right" w:leader="dot" w:pos="9062"/>
        </w:tabs>
        <w:rPr>
          <w:rFonts w:asciiTheme="minorHAnsi" w:eastAsiaTheme="minorEastAsia" w:hAnsiTheme="minorHAnsi" w:cstheme="minorBidi"/>
          <w:noProof/>
          <w:kern w:val="2"/>
          <w14:ligatures w14:val="standardContextual"/>
        </w:rPr>
      </w:pPr>
      <w:hyperlink w:anchor="_Toc215565447" w:history="1">
        <w:r w:rsidRPr="00630BA4">
          <w:rPr>
            <w:rStyle w:val="Hyperlink"/>
          </w:rPr>
          <w:t>Figura 9 – Processo de captura das imagens</w:t>
        </w:r>
        <w:r>
          <w:rPr>
            <w:noProof/>
            <w:webHidden/>
          </w:rPr>
          <w:tab/>
        </w:r>
        <w:r>
          <w:rPr>
            <w:noProof/>
            <w:webHidden/>
          </w:rPr>
          <w:fldChar w:fldCharType="begin"/>
        </w:r>
        <w:r>
          <w:rPr>
            <w:noProof/>
            <w:webHidden/>
          </w:rPr>
          <w:instrText xml:space="preserve"> PAGEREF _Toc215565447 \h </w:instrText>
        </w:r>
        <w:r>
          <w:rPr>
            <w:noProof/>
            <w:webHidden/>
          </w:rPr>
        </w:r>
        <w:r>
          <w:rPr>
            <w:noProof/>
            <w:webHidden/>
          </w:rPr>
          <w:fldChar w:fldCharType="separate"/>
        </w:r>
        <w:r>
          <w:rPr>
            <w:noProof/>
            <w:webHidden/>
          </w:rPr>
          <w:t>33</w:t>
        </w:r>
        <w:r>
          <w:rPr>
            <w:noProof/>
            <w:webHidden/>
          </w:rPr>
          <w:fldChar w:fldCharType="end"/>
        </w:r>
      </w:hyperlink>
    </w:p>
    <w:p w14:paraId="36621115" w14:textId="3D9BA7E2" w:rsidR="005B6BA0" w:rsidRDefault="005B6BA0">
      <w:pPr>
        <w:pStyle w:val="ndicedeilustraes"/>
        <w:tabs>
          <w:tab w:val="right" w:leader="dot" w:pos="9062"/>
        </w:tabs>
        <w:rPr>
          <w:rFonts w:asciiTheme="minorHAnsi" w:eastAsiaTheme="minorEastAsia" w:hAnsiTheme="minorHAnsi" w:cstheme="minorBidi"/>
          <w:noProof/>
          <w:kern w:val="2"/>
          <w14:ligatures w14:val="standardContextual"/>
        </w:rPr>
      </w:pPr>
      <w:hyperlink w:anchor="_Toc215565448" w:history="1">
        <w:r w:rsidRPr="00630BA4">
          <w:rPr>
            <w:rStyle w:val="Hyperlink"/>
          </w:rPr>
          <w:t>Figura 10 – Exemplo do resultado das anotações na ferramenta LabelBox</w:t>
        </w:r>
        <w:r>
          <w:rPr>
            <w:noProof/>
            <w:webHidden/>
          </w:rPr>
          <w:tab/>
        </w:r>
        <w:r>
          <w:rPr>
            <w:noProof/>
            <w:webHidden/>
          </w:rPr>
          <w:fldChar w:fldCharType="begin"/>
        </w:r>
        <w:r>
          <w:rPr>
            <w:noProof/>
            <w:webHidden/>
          </w:rPr>
          <w:instrText xml:space="preserve"> PAGEREF _Toc215565448 \h </w:instrText>
        </w:r>
        <w:r>
          <w:rPr>
            <w:noProof/>
            <w:webHidden/>
          </w:rPr>
        </w:r>
        <w:r>
          <w:rPr>
            <w:noProof/>
            <w:webHidden/>
          </w:rPr>
          <w:fldChar w:fldCharType="separate"/>
        </w:r>
        <w:r>
          <w:rPr>
            <w:noProof/>
            <w:webHidden/>
          </w:rPr>
          <w:t>34</w:t>
        </w:r>
        <w:r>
          <w:rPr>
            <w:noProof/>
            <w:webHidden/>
          </w:rPr>
          <w:fldChar w:fldCharType="end"/>
        </w:r>
      </w:hyperlink>
    </w:p>
    <w:p w14:paraId="6B363036" w14:textId="4ED71213" w:rsidR="005B6BA0" w:rsidRDefault="005B6BA0">
      <w:pPr>
        <w:pStyle w:val="ndicedeilustraes"/>
        <w:tabs>
          <w:tab w:val="right" w:leader="dot" w:pos="9062"/>
        </w:tabs>
        <w:rPr>
          <w:rFonts w:asciiTheme="minorHAnsi" w:eastAsiaTheme="minorEastAsia" w:hAnsiTheme="minorHAnsi" w:cstheme="minorBidi"/>
          <w:noProof/>
          <w:kern w:val="2"/>
          <w14:ligatures w14:val="standardContextual"/>
        </w:rPr>
      </w:pPr>
      <w:hyperlink w:anchor="_Toc215565449" w:history="1">
        <w:r w:rsidRPr="00630BA4">
          <w:rPr>
            <w:rStyle w:val="Hyperlink"/>
          </w:rPr>
          <w:t xml:space="preserve">Figura 11 – Visualização do arquivo </w:t>
        </w:r>
        <w:r w:rsidRPr="00630BA4">
          <w:rPr>
            <w:rStyle w:val="Hyperlink"/>
            <w:rFonts w:ascii="Courier New" w:hAnsi="Courier New" w:cs="Courier New"/>
          </w:rPr>
          <w:t>ndjson</w:t>
        </w:r>
        <w:r>
          <w:rPr>
            <w:noProof/>
            <w:webHidden/>
          </w:rPr>
          <w:tab/>
        </w:r>
        <w:r>
          <w:rPr>
            <w:noProof/>
            <w:webHidden/>
          </w:rPr>
          <w:fldChar w:fldCharType="begin"/>
        </w:r>
        <w:r>
          <w:rPr>
            <w:noProof/>
            <w:webHidden/>
          </w:rPr>
          <w:instrText xml:space="preserve"> PAGEREF _Toc215565449 \h </w:instrText>
        </w:r>
        <w:r>
          <w:rPr>
            <w:noProof/>
            <w:webHidden/>
          </w:rPr>
        </w:r>
        <w:r>
          <w:rPr>
            <w:noProof/>
            <w:webHidden/>
          </w:rPr>
          <w:fldChar w:fldCharType="separate"/>
        </w:r>
        <w:r>
          <w:rPr>
            <w:noProof/>
            <w:webHidden/>
          </w:rPr>
          <w:t>34</w:t>
        </w:r>
        <w:r>
          <w:rPr>
            <w:noProof/>
            <w:webHidden/>
          </w:rPr>
          <w:fldChar w:fldCharType="end"/>
        </w:r>
      </w:hyperlink>
    </w:p>
    <w:p w14:paraId="18E482CD" w14:textId="600E869A" w:rsidR="005B6BA0" w:rsidRDefault="005B6BA0">
      <w:pPr>
        <w:pStyle w:val="ndicedeilustraes"/>
        <w:tabs>
          <w:tab w:val="right" w:leader="dot" w:pos="9062"/>
        </w:tabs>
        <w:rPr>
          <w:rFonts w:asciiTheme="minorHAnsi" w:eastAsiaTheme="minorEastAsia" w:hAnsiTheme="minorHAnsi" w:cstheme="minorBidi"/>
          <w:noProof/>
          <w:kern w:val="2"/>
          <w14:ligatures w14:val="standardContextual"/>
        </w:rPr>
      </w:pPr>
      <w:hyperlink w:anchor="_Toc215565450" w:history="1">
        <w:r w:rsidRPr="00630BA4">
          <w:rPr>
            <w:rStyle w:val="Hyperlink"/>
          </w:rPr>
          <w:t xml:space="preserve">Figura 12 – Diagrama fluxo do </w:t>
        </w:r>
        <w:r w:rsidRPr="00630BA4">
          <w:rPr>
            <w:rStyle w:val="Hyperlink"/>
            <w:i/>
            <w:iCs/>
          </w:rPr>
          <w:t>pipeline</w:t>
        </w:r>
        <w:r w:rsidRPr="00630BA4">
          <w:rPr>
            <w:rStyle w:val="Hyperlink"/>
          </w:rPr>
          <w:t xml:space="preserve"> geral</w:t>
        </w:r>
        <w:r>
          <w:rPr>
            <w:noProof/>
            <w:webHidden/>
          </w:rPr>
          <w:tab/>
        </w:r>
        <w:r>
          <w:rPr>
            <w:noProof/>
            <w:webHidden/>
          </w:rPr>
          <w:fldChar w:fldCharType="begin"/>
        </w:r>
        <w:r>
          <w:rPr>
            <w:noProof/>
            <w:webHidden/>
          </w:rPr>
          <w:instrText xml:space="preserve"> PAGEREF _Toc215565450 \h </w:instrText>
        </w:r>
        <w:r>
          <w:rPr>
            <w:noProof/>
            <w:webHidden/>
          </w:rPr>
        </w:r>
        <w:r>
          <w:rPr>
            <w:noProof/>
            <w:webHidden/>
          </w:rPr>
          <w:fldChar w:fldCharType="separate"/>
        </w:r>
        <w:r>
          <w:rPr>
            <w:noProof/>
            <w:webHidden/>
          </w:rPr>
          <w:t>40</w:t>
        </w:r>
        <w:r>
          <w:rPr>
            <w:noProof/>
            <w:webHidden/>
          </w:rPr>
          <w:fldChar w:fldCharType="end"/>
        </w:r>
      </w:hyperlink>
    </w:p>
    <w:p w14:paraId="117ABDA1" w14:textId="6BE3525E" w:rsidR="005B6BA0" w:rsidRDefault="005B6BA0">
      <w:pPr>
        <w:pStyle w:val="ndicedeilustraes"/>
        <w:tabs>
          <w:tab w:val="right" w:leader="dot" w:pos="9062"/>
        </w:tabs>
        <w:rPr>
          <w:rFonts w:asciiTheme="minorHAnsi" w:eastAsiaTheme="minorEastAsia" w:hAnsiTheme="minorHAnsi" w:cstheme="minorBidi"/>
          <w:noProof/>
          <w:kern w:val="2"/>
          <w14:ligatures w14:val="standardContextual"/>
        </w:rPr>
      </w:pPr>
      <w:hyperlink w:anchor="_Toc215565451" w:history="1">
        <w:r w:rsidRPr="00630BA4">
          <w:rPr>
            <w:rStyle w:val="Hyperlink"/>
          </w:rPr>
          <w:t xml:space="preserve">Figura 13 – Exemplo de </w:t>
        </w:r>
        <w:r w:rsidRPr="00630BA4">
          <w:rPr>
            <w:rStyle w:val="Hyperlink"/>
            <w:i/>
            <w:iCs/>
          </w:rPr>
          <w:t>tiling</w:t>
        </w:r>
        <w:r>
          <w:rPr>
            <w:noProof/>
            <w:webHidden/>
          </w:rPr>
          <w:tab/>
        </w:r>
        <w:r>
          <w:rPr>
            <w:noProof/>
            <w:webHidden/>
          </w:rPr>
          <w:fldChar w:fldCharType="begin"/>
        </w:r>
        <w:r>
          <w:rPr>
            <w:noProof/>
            <w:webHidden/>
          </w:rPr>
          <w:instrText xml:space="preserve"> PAGEREF _Toc215565451 \h </w:instrText>
        </w:r>
        <w:r>
          <w:rPr>
            <w:noProof/>
            <w:webHidden/>
          </w:rPr>
        </w:r>
        <w:r>
          <w:rPr>
            <w:noProof/>
            <w:webHidden/>
          </w:rPr>
          <w:fldChar w:fldCharType="separate"/>
        </w:r>
        <w:r>
          <w:rPr>
            <w:noProof/>
            <w:webHidden/>
          </w:rPr>
          <w:t>42</w:t>
        </w:r>
        <w:r>
          <w:rPr>
            <w:noProof/>
            <w:webHidden/>
          </w:rPr>
          <w:fldChar w:fldCharType="end"/>
        </w:r>
      </w:hyperlink>
    </w:p>
    <w:p w14:paraId="2CC98415" w14:textId="2FCA936A" w:rsidR="005B6BA0" w:rsidRDefault="005B6BA0">
      <w:pPr>
        <w:pStyle w:val="ndicedeilustraes"/>
        <w:tabs>
          <w:tab w:val="right" w:leader="dot" w:pos="9062"/>
        </w:tabs>
        <w:rPr>
          <w:rFonts w:asciiTheme="minorHAnsi" w:eastAsiaTheme="minorEastAsia" w:hAnsiTheme="minorHAnsi" w:cstheme="minorBidi"/>
          <w:noProof/>
          <w:kern w:val="2"/>
          <w14:ligatures w14:val="standardContextual"/>
        </w:rPr>
      </w:pPr>
      <w:hyperlink w:anchor="_Toc215565452" w:history="1">
        <w:r w:rsidRPr="00630BA4">
          <w:rPr>
            <w:rStyle w:val="Hyperlink"/>
          </w:rPr>
          <w:t xml:space="preserve">Figura 14 – Exemplos de imagens de </w:t>
        </w:r>
        <w:r w:rsidRPr="00630BA4">
          <w:rPr>
            <w:rStyle w:val="Hyperlink"/>
            <w:i/>
            <w:iCs/>
          </w:rPr>
          <w:t>debug</w:t>
        </w:r>
        <w:r>
          <w:rPr>
            <w:noProof/>
            <w:webHidden/>
          </w:rPr>
          <w:tab/>
        </w:r>
        <w:r>
          <w:rPr>
            <w:noProof/>
            <w:webHidden/>
          </w:rPr>
          <w:fldChar w:fldCharType="begin"/>
        </w:r>
        <w:r>
          <w:rPr>
            <w:noProof/>
            <w:webHidden/>
          </w:rPr>
          <w:instrText xml:space="preserve"> PAGEREF _Toc215565452 \h </w:instrText>
        </w:r>
        <w:r>
          <w:rPr>
            <w:noProof/>
            <w:webHidden/>
          </w:rPr>
        </w:r>
        <w:r>
          <w:rPr>
            <w:noProof/>
            <w:webHidden/>
          </w:rPr>
          <w:fldChar w:fldCharType="separate"/>
        </w:r>
        <w:r>
          <w:rPr>
            <w:noProof/>
            <w:webHidden/>
          </w:rPr>
          <w:t>43</w:t>
        </w:r>
        <w:r>
          <w:rPr>
            <w:noProof/>
            <w:webHidden/>
          </w:rPr>
          <w:fldChar w:fldCharType="end"/>
        </w:r>
      </w:hyperlink>
    </w:p>
    <w:p w14:paraId="49DCF51E" w14:textId="754CB572" w:rsidR="005B6BA0" w:rsidRDefault="005B6BA0">
      <w:pPr>
        <w:pStyle w:val="ndicedeilustraes"/>
        <w:tabs>
          <w:tab w:val="right" w:leader="dot" w:pos="9062"/>
        </w:tabs>
        <w:rPr>
          <w:rFonts w:asciiTheme="minorHAnsi" w:eastAsiaTheme="minorEastAsia" w:hAnsiTheme="minorHAnsi" w:cstheme="minorBidi"/>
          <w:noProof/>
          <w:kern w:val="2"/>
          <w14:ligatures w14:val="standardContextual"/>
        </w:rPr>
      </w:pPr>
      <w:hyperlink w:anchor="_Toc215565453" w:history="1">
        <w:r w:rsidRPr="00630BA4">
          <w:rPr>
            <w:rStyle w:val="Hyperlink"/>
          </w:rPr>
          <w:t xml:space="preserve">Figura 15 – </w:t>
        </w:r>
        <w:r w:rsidRPr="00630BA4">
          <w:rPr>
            <w:rStyle w:val="Hyperlink"/>
            <w:i/>
            <w:iCs/>
          </w:rPr>
          <w:t>Mosaic</w:t>
        </w:r>
        <w:r w:rsidRPr="00630BA4">
          <w:rPr>
            <w:rStyle w:val="Hyperlink"/>
          </w:rPr>
          <w:t xml:space="preserve"> aplicado com imagens em resolução original</w:t>
        </w:r>
        <w:r>
          <w:rPr>
            <w:noProof/>
            <w:webHidden/>
          </w:rPr>
          <w:tab/>
        </w:r>
        <w:r>
          <w:rPr>
            <w:noProof/>
            <w:webHidden/>
          </w:rPr>
          <w:fldChar w:fldCharType="begin"/>
        </w:r>
        <w:r>
          <w:rPr>
            <w:noProof/>
            <w:webHidden/>
          </w:rPr>
          <w:instrText xml:space="preserve"> PAGEREF _Toc215565453 \h </w:instrText>
        </w:r>
        <w:r>
          <w:rPr>
            <w:noProof/>
            <w:webHidden/>
          </w:rPr>
        </w:r>
        <w:r>
          <w:rPr>
            <w:noProof/>
            <w:webHidden/>
          </w:rPr>
          <w:fldChar w:fldCharType="separate"/>
        </w:r>
        <w:r>
          <w:rPr>
            <w:noProof/>
            <w:webHidden/>
          </w:rPr>
          <w:t>45</w:t>
        </w:r>
        <w:r>
          <w:rPr>
            <w:noProof/>
            <w:webHidden/>
          </w:rPr>
          <w:fldChar w:fldCharType="end"/>
        </w:r>
      </w:hyperlink>
    </w:p>
    <w:p w14:paraId="3CB4516C" w14:textId="33448EFA" w:rsidR="005B6BA0" w:rsidRDefault="005B6BA0">
      <w:pPr>
        <w:pStyle w:val="ndicedeilustraes"/>
        <w:tabs>
          <w:tab w:val="right" w:leader="dot" w:pos="9062"/>
        </w:tabs>
        <w:rPr>
          <w:rFonts w:asciiTheme="minorHAnsi" w:eastAsiaTheme="minorEastAsia" w:hAnsiTheme="minorHAnsi" w:cstheme="minorBidi"/>
          <w:noProof/>
          <w:kern w:val="2"/>
          <w14:ligatures w14:val="standardContextual"/>
        </w:rPr>
      </w:pPr>
      <w:hyperlink w:anchor="_Toc215565454" w:history="1">
        <w:r w:rsidRPr="00630BA4">
          <w:rPr>
            <w:rStyle w:val="Hyperlink"/>
          </w:rPr>
          <w:t xml:space="preserve">Figura 16 – </w:t>
        </w:r>
        <w:r w:rsidRPr="00630BA4">
          <w:rPr>
            <w:rStyle w:val="Hyperlink"/>
            <w:i/>
            <w:iCs/>
          </w:rPr>
          <w:t>Mosaic</w:t>
        </w:r>
        <w:r w:rsidRPr="00630BA4">
          <w:rPr>
            <w:rStyle w:val="Hyperlink"/>
          </w:rPr>
          <w:t xml:space="preserve"> aplicado com </w:t>
        </w:r>
        <w:r w:rsidRPr="00630BA4">
          <w:rPr>
            <w:rStyle w:val="Hyperlink"/>
            <w:i/>
            <w:iCs/>
          </w:rPr>
          <w:t>tiles</w:t>
        </w:r>
        <w:r>
          <w:rPr>
            <w:noProof/>
            <w:webHidden/>
          </w:rPr>
          <w:tab/>
        </w:r>
        <w:r>
          <w:rPr>
            <w:noProof/>
            <w:webHidden/>
          </w:rPr>
          <w:fldChar w:fldCharType="begin"/>
        </w:r>
        <w:r>
          <w:rPr>
            <w:noProof/>
            <w:webHidden/>
          </w:rPr>
          <w:instrText xml:space="preserve"> PAGEREF _Toc215565454 \h </w:instrText>
        </w:r>
        <w:r>
          <w:rPr>
            <w:noProof/>
            <w:webHidden/>
          </w:rPr>
        </w:r>
        <w:r>
          <w:rPr>
            <w:noProof/>
            <w:webHidden/>
          </w:rPr>
          <w:fldChar w:fldCharType="separate"/>
        </w:r>
        <w:r>
          <w:rPr>
            <w:noProof/>
            <w:webHidden/>
          </w:rPr>
          <w:t>45</w:t>
        </w:r>
        <w:r>
          <w:rPr>
            <w:noProof/>
            <w:webHidden/>
          </w:rPr>
          <w:fldChar w:fldCharType="end"/>
        </w:r>
      </w:hyperlink>
    </w:p>
    <w:p w14:paraId="6CA467AF" w14:textId="3FD202CA" w:rsidR="005B6BA0" w:rsidRDefault="005B6BA0">
      <w:pPr>
        <w:pStyle w:val="ndicedeilustraes"/>
        <w:tabs>
          <w:tab w:val="right" w:leader="dot" w:pos="9062"/>
        </w:tabs>
        <w:rPr>
          <w:rFonts w:asciiTheme="minorHAnsi" w:eastAsiaTheme="minorEastAsia" w:hAnsiTheme="minorHAnsi" w:cstheme="minorBidi"/>
          <w:noProof/>
          <w:kern w:val="2"/>
          <w14:ligatures w14:val="standardContextual"/>
        </w:rPr>
      </w:pPr>
      <w:hyperlink w:anchor="_Toc215565455" w:history="1">
        <w:r w:rsidRPr="00630BA4">
          <w:rPr>
            <w:rStyle w:val="Hyperlink"/>
          </w:rPr>
          <w:t xml:space="preserve">Figura 17 – Aplicação do </w:t>
        </w:r>
        <w:r w:rsidRPr="00630BA4">
          <w:rPr>
            <w:rStyle w:val="Hyperlink"/>
            <w:i/>
            <w:iCs/>
          </w:rPr>
          <w:t>mixup</w:t>
        </w:r>
        <w:r>
          <w:rPr>
            <w:noProof/>
            <w:webHidden/>
          </w:rPr>
          <w:tab/>
        </w:r>
        <w:r>
          <w:rPr>
            <w:noProof/>
            <w:webHidden/>
          </w:rPr>
          <w:fldChar w:fldCharType="begin"/>
        </w:r>
        <w:r>
          <w:rPr>
            <w:noProof/>
            <w:webHidden/>
          </w:rPr>
          <w:instrText xml:space="preserve"> PAGEREF _Toc215565455 \h </w:instrText>
        </w:r>
        <w:r>
          <w:rPr>
            <w:noProof/>
            <w:webHidden/>
          </w:rPr>
        </w:r>
        <w:r>
          <w:rPr>
            <w:noProof/>
            <w:webHidden/>
          </w:rPr>
          <w:fldChar w:fldCharType="separate"/>
        </w:r>
        <w:r>
          <w:rPr>
            <w:noProof/>
            <w:webHidden/>
          </w:rPr>
          <w:t>46</w:t>
        </w:r>
        <w:r>
          <w:rPr>
            <w:noProof/>
            <w:webHidden/>
          </w:rPr>
          <w:fldChar w:fldCharType="end"/>
        </w:r>
      </w:hyperlink>
    </w:p>
    <w:p w14:paraId="7A2AA167" w14:textId="03922A16" w:rsidR="005B6BA0" w:rsidRDefault="005B6BA0">
      <w:pPr>
        <w:pStyle w:val="ndicedeilustraes"/>
        <w:tabs>
          <w:tab w:val="right" w:leader="dot" w:pos="9062"/>
        </w:tabs>
        <w:rPr>
          <w:rFonts w:asciiTheme="minorHAnsi" w:eastAsiaTheme="minorEastAsia" w:hAnsiTheme="minorHAnsi" w:cstheme="minorBidi"/>
          <w:noProof/>
          <w:kern w:val="2"/>
          <w14:ligatures w14:val="standardContextual"/>
        </w:rPr>
      </w:pPr>
      <w:hyperlink w:anchor="_Toc215565456" w:history="1">
        <w:r w:rsidRPr="00630BA4">
          <w:rPr>
            <w:rStyle w:val="Hyperlink"/>
          </w:rPr>
          <w:t>Figura 18 – Gráfico de precisão, recall e F1-score do melhor experimento</w:t>
        </w:r>
        <w:r>
          <w:rPr>
            <w:noProof/>
            <w:webHidden/>
          </w:rPr>
          <w:tab/>
        </w:r>
        <w:r>
          <w:rPr>
            <w:noProof/>
            <w:webHidden/>
          </w:rPr>
          <w:fldChar w:fldCharType="begin"/>
        </w:r>
        <w:r>
          <w:rPr>
            <w:noProof/>
            <w:webHidden/>
          </w:rPr>
          <w:instrText xml:space="preserve"> PAGEREF _Toc215565456 \h </w:instrText>
        </w:r>
        <w:r>
          <w:rPr>
            <w:noProof/>
            <w:webHidden/>
          </w:rPr>
        </w:r>
        <w:r>
          <w:rPr>
            <w:noProof/>
            <w:webHidden/>
          </w:rPr>
          <w:fldChar w:fldCharType="separate"/>
        </w:r>
        <w:r>
          <w:rPr>
            <w:noProof/>
            <w:webHidden/>
          </w:rPr>
          <w:t>52</w:t>
        </w:r>
        <w:r>
          <w:rPr>
            <w:noProof/>
            <w:webHidden/>
          </w:rPr>
          <w:fldChar w:fldCharType="end"/>
        </w:r>
      </w:hyperlink>
    </w:p>
    <w:p w14:paraId="507EDDEF" w14:textId="59B90ADB" w:rsidR="005B6BA0" w:rsidRDefault="005B6BA0">
      <w:pPr>
        <w:pStyle w:val="ndicedeilustraes"/>
        <w:tabs>
          <w:tab w:val="right" w:leader="dot" w:pos="9062"/>
        </w:tabs>
        <w:rPr>
          <w:rFonts w:asciiTheme="minorHAnsi" w:eastAsiaTheme="minorEastAsia" w:hAnsiTheme="minorHAnsi" w:cstheme="minorBidi"/>
          <w:noProof/>
          <w:kern w:val="2"/>
          <w14:ligatures w14:val="standardContextual"/>
        </w:rPr>
      </w:pPr>
      <w:hyperlink w:anchor="_Toc215565457" w:history="1">
        <w:r w:rsidRPr="00630BA4">
          <w:rPr>
            <w:rStyle w:val="Hyperlink"/>
          </w:rPr>
          <w:t xml:space="preserve">Figura 19 – Exemplo de imagem com anotações de </w:t>
        </w:r>
        <w:r w:rsidRPr="00630BA4">
          <w:rPr>
            <w:rStyle w:val="Hyperlink"/>
            <w:i/>
            <w:iCs/>
          </w:rPr>
          <w:t>ground truth</w:t>
        </w:r>
        <w:r w:rsidRPr="00630BA4">
          <w:rPr>
            <w:rStyle w:val="Hyperlink"/>
          </w:rPr>
          <w:t xml:space="preserve"> e predições</w:t>
        </w:r>
        <w:r>
          <w:rPr>
            <w:noProof/>
            <w:webHidden/>
          </w:rPr>
          <w:tab/>
        </w:r>
        <w:r>
          <w:rPr>
            <w:noProof/>
            <w:webHidden/>
          </w:rPr>
          <w:fldChar w:fldCharType="begin"/>
        </w:r>
        <w:r>
          <w:rPr>
            <w:noProof/>
            <w:webHidden/>
          </w:rPr>
          <w:instrText xml:space="preserve"> PAGEREF _Toc215565457 \h </w:instrText>
        </w:r>
        <w:r>
          <w:rPr>
            <w:noProof/>
            <w:webHidden/>
          </w:rPr>
        </w:r>
        <w:r>
          <w:rPr>
            <w:noProof/>
            <w:webHidden/>
          </w:rPr>
          <w:fldChar w:fldCharType="separate"/>
        </w:r>
        <w:r>
          <w:rPr>
            <w:noProof/>
            <w:webHidden/>
          </w:rPr>
          <w:t>53</w:t>
        </w:r>
        <w:r>
          <w:rPr>
            <w:noProof/>
            <w:webHidden/>
          </w:rPr>
          <w:fldChar w:fldCharType="end"/>
        </w:r>
      </w:hyperlink>
    </w:p>
    <w:p w14:paraId="2E14FADC" w14:textId="47164FD9" w:rsidR="005B6BA0" w:rsidRDefault="005B6BA0">
      <w:pPr>
        <w:pStyle w:val="ndicedeilustraes"/>
        <w:tabs>
          <w:tab w:val="right" w:leader="dot" w:pos="9062"/>
        </w:tabs>
        <w:rPr>
          <w:rFonts w:asciiTheme="minorHAnsi" w:eastAsiaTheme="minorEastAsia" w:hAnsiTheme="minorHAnsi" w:cstheme="minorBidi"/>
          <w:noProof/>
          <w:kern w:val="2"/>
          <w14:ligatures w14:val="standardContextual"/>
        </w:rPr>
      </w:pPr>
      <w:hyperlink w:anchor="_Toc215565458" w:history="1">
        <w:r w:rsidRPr="00630BA4">
          <w:rPr>
            <w:rStyle w:val="Hyperlink"/>
          </w:rPr>
          <w:t>Figura 20 – Percentual de acerto por imagem</w:t>
        </w:r>
        <w:r>
          <w:rPr>
            <w:noProof/>
            <w:webHidden/>
          </w:rPr>
          <w:tab/>
        </w:r>
        <w:r>
          <w:rPr>
            <w:noProof/>
            <w:webHidden/>
          </w:rPr>
          <w:fldChar w:fldCharType="begin"/>
        </w:r>
        <w:r>
          <w:rPr>
            <w:noProof/>
            <w:webHidden/>
          </w:rPr>
          <w:instrText xml:space="preserve"> PAGEREF _Toc215565458 \h </w:instrText>
        </w:r>
        <w:r>
          <w:rPr>
            <w:noProof/>
            <w:webHidden/>
          </w:rPr>
        </w:r>
        <w:r>
          <w:rPr>
            <w:noProof/>
            <w:webHidden/>
          </w:rPr>
          <w:fldChar w:fldCharType="separate"/>
        </w:r>
        <w:r>
          <w:rPr>
            <w:noProof/>
            <w:webHidden/>
          </w:rPr>
          <w:t>56</w:t>
        </w:r>
        <w:r>
          <w:rPr>
            <w:noProof/>
            <w:webHidden/>
          </w:rPr>
          <w:fldChar w:fldCharType="end"/>
        </w:r>
      </w:hyperlink>
    </w:p>
    <w:p w14:paraId="75E88603" w14:textId="6F13D4AC" w:rsidR="005B6BA0" w:rsidRDefault="005B6BA0">
      <w:pPr>
        <w:pStyle w:val="ndicedeilustraes"/>
        <w:tabs>
          <w:tab w:val="right" w:leader="dot" w:pos="9062"/>
        </w:tabs>
        <w:rPr>
          <w:rFonts w:asciiTheme="minorHAnsi" w:eastAsiaTheme="minorEastAsia" w:hAnsiTheme="minorHAnsi" w:cstheme="minorBidi"/>
          <w:noProof/>
          <w:kern w:val="2"/>
          <w14:ligatures w14:val="standardContextual"/>
        </w:rPr>
      </w:pPr>
      <w:hyperlink w:anchor="_Toc215565459" w:history="1">
        <w:r w:rsidRPr="00630BA4">
          <w:rPr>
            <w:rStyle w:val="Hyperlink"/>
          </w:rPr>
          <w:t>Figura 21 – Comparativo entre imagens com melhor e pior desempenho</w:t>
        </w:r>
        <w:r>
          <w:rPr>
            <w:noProof/>
            <w:webHidden/>
          </w:rPr>
          <w:tab/>
        </w:r>
        <w:r>
          <w:rPr>
            <w:noProof/>
            <w:webHidden/>
          </w:rPr>
          <w:fldChar w:fldCharType="begin"/>
        </w:r>
        <w:r>
          <w:rPr>
            <w:noProof/>
            <w:webHidden/>
          </w:rPr>
          <w:instrText xml:space="preserve"> PAGEREF _Toc215565459 \h </w:instrText>
        </w:r>
        <w:r>
          <w:rPr>
            <w:noProof/>
            <w:webHidden/>
          </w:rPr>
        </w:r>
        <w:r>
          <w:rPr>
            <w:noProof/>
            <w:webHidden/>
          </w:rPr>
          <w:fldChar w:fldCharType="separate"/>
        </w:r>
        <w:r>
          <w:rPr>
            <w:noProof/>
            <w:webHidden/>
          </w:rPr>
          <w:t>57</w:t>
        </w:r>
        <w:r>
          <w:rPr>
            <w:noProof/>
            <w:webHidden/>
          </w:rPr>
          <w:fldChar w:fldCharType="end"/>
        </w:r>
      </w:hyperlink>
    </w:p>
    <w:p w14:paraId="744A7DE1" w14:textId="746A14DA" w:rsidR="001C5CBB" w:rsidRDefault="006426D5" w:rsidP="006426D5">
      <w:pPr>
        <w:pStyle w:val="TF-xpre-listadetabelasTTULO"/>
      </w:pPr>
      <w:r>
        <w:rPr>
          <w:b w:val="0"/>
          <w:caps w:val="0"/>
          <w:sz w:val="24"/>
          <w:szCs w:val="24"/>
          <w:lang w:val="en-US"/>
        </w:rPr>
        <w:fldChar w:fldCharType="end"/>
      </w:r>
      <w:r w:rsidR="001C5CBB">
        <w:br w:type="page"/>
      </w:r>
      <w:r w:rsidR="001C5CBB">
        <w:lastRenderedPageBreak/>
        <w:t>LISTA DE Quadros</w:t>
      </w:r>
    </w:p>
    <w:p w14:paraId="5BDBB8CB" w14:textId="28584DA4" w:rsidR="005B6BA0" w:rsidRDefault="006426D5">
      <w:pPr>
        <w:pStyle w:val="ndicedeilustraes"/>
        <w:tabs>
          <w:tab w:val="right" w:leader="dot" w:pos="9062"/>
        </w:tabs>
        <w:rPr>
          <w:rFonts w:asciiTheme="minorHAnsi" w:eastAsiaTheme="minorEastAsia" w:hAnsiTheme="minorHAnsi" w:cstheme="minorBidi"/>
          <w:noProof/>
          <w:kern w:val="2"/>
          <w14:ligatures w14:val="standardContextual"/>
        </w:rPr>
      </w:pPr>
      <w:r>
        <w:fldChar w:fldCharType="begin"/>
      </w:r>
      <w:r>
        <w:instrText xml:space="preserve"> TOC \h \z \c "Quadro" </w:instrText>
      </w:r>
      <w:r>
        <w:fldChar w:fldCharType="separate"/>
      </w:r>
      <w:hyperlink w:anchor="_Toc215565460" w:history="1">
        <w:r w:rsidR="005B6BA0" w:rsidRPr="00ED079F">
          <w:rPr>
            <w:rStyle w:val="Hyperlink"/>
          </w:rPr>
          <w:t>Quadro 1 – Resultado de buscas por termos contidos em artigos em língua portuguesa</w:t>
        </w:r>
        <w:r w:rsidR="005B6BA0">
          <w:rPr>
            <w:noProof/>
            <w:webHidden/>
          </w:rPr>
          <w:tab/>
        </w:r>
        <w:r w:rsidR="005B6BA0">
          <w:rPr>
            <w:noProof/>
            <w:webHidden/>
          </w:rPr>
          <w:fldChar w:fldCharType="begin"/>
        </w:r>
        <w:r w:rsidR="005B6BA0">
          <w:rPr>
            <w:noProof/>
            <w:webHidden/>
          </w:rPr>
          <w:instrText xml:space="preserve"> PAGEREF _Toc215565460 \h </w:instrText>
        </w:r>
        <w:r w:rsidR="005B6BA0">
          <w:rPr>
            <w:noProof/>
            <w:webHidden/>
          </w:rPr>
        </w:r>
        <w:r w:rsidR="005B6BA0">
          <w:rPr>
            <w:noProof/>
            <w:webHidden/>
          </w:rPr>
          <w:fldChar w:fldCharType="separate"/>
        </w:r>
        <w:r w:rsidR="005B6BA0">
          <w:rPr>
            <w:noProof/>
            <w:webHidden/>
          </w:rPr>
          <w:t>24</w:t>
        </w:r>
        <w:r w:rsidR="005B6BA0">
          <w:rPr>
            <w:noProof/>
            <w:webHidden/>
          </w:rPr>
          <w:fldChar w:fldCharType="end"/>
        </w:r>
      </w:hyperlink>
    </w:p>
    <w:p w14:paraId="174D187E" w14:textId="53147674" w:rsidR="005B6BA0" w:rsidRDefault="005B6BA0">
      <w:pPr>
        <w:pStyle w:val="ndicedeilustraes"/>
        <w:tabs>
          <w:tab w:val="right" w:leader="dot" w:pos="9062"/>
        </w:tabs>
        <w:rPr>
          <w:rFonts w:asciiTheme="minorHAnsi" w:eastAsiaTheme="minorEastAsia" w:hAnsiTheme="minorHAnsi" w:cstheme="minorBidi"/>
          <w:noProof/>
          <w:kern w:val="2"/>
          <w14:ligatures w14:val="standardContextual"/>
        </w:rPr>
      </w:pPr>
      <w:hyperlink w:anchor="_Toc215565461" w:history="1">
        <w:r w:rsidRPr="00ED079F">
          <w:rPr>
            <w:rStyle w:val="Hyperlink"/>
          </w:rPr>
          <w:t>Quadro 2 – Resultado de buscas por termos contidos em artigos em língua inglesa</w:t>
        </w:r>
        <w:r>
          <w:rPr>
            <w:noProof/>
            <w:webHidden/>
          </w:rPr>
          <w:tab/>
        </w:r>
        <w:r>
          <w:rPr>
            <w:noProof/>
            <w:webHidden/>
          </w:rPr>
          <w:fldChar w:fldCharType="begin"/>
        </w:r>
        <w:r>
          <w:rPr>
            <w:noProof/>
            <w:webHidden/>
          </w:rPr>
          <w:instrText xml:space="preserve"> PAGEREF _Toc215565461 \h </w:instrText>
        </w:r>
        <w:r>
          <w:rPr>
            <w:noProof/>
            <w:webHidden/>
          </w:rPr>
        </w:r>
        <w:r>
          <w:rPr>
            <w:noProof/>
            <w:webHidden/>
          </w:rPr>
          <w:fldChar w:fldCharType="separate"/>
        </w:r>
        <w:r>
          <w:rPr>
            <w:noProof/>
            <w:webHidden/>
          </w:rPr>
          <w:t>24</w:t>
        </w:r>
        <w:r>
          <w:rPr>
            <w:noProof/>
            <w:webHidden/>
          </w:rPr>
          <w:fldChar w:fldCharType="end"/>
        </w:r>
      </w:hyperlink>
    </w:p>
    <w:p w14:paraId="03B15DF6" w14:textId="52D39BB5" w:rsidR="005B6BA0" w:rsidRDefault="005B6BA0">
      <w:pPr>
        <w:pStyle w:val="ndicedeilustraes"/>
        <w:tabs>
          <w:tab w:val="right" w:leader="dot" w:pos="9062"/>
        </w:tabs>
        <w:rPr>
          <w:rFonts w:asciiTheme="minorHAnsi" w:eastAsiaTheme="minorEastAsia" w:hAnsiTheme="minorHAnsi" w:cstheme="minorBidi"/>
          <w:noProof/>
          <w:kern w:val="2"/>
          <w14:ligatures w14:val="standardContextual"/>
        </w:rPr>
      </w:pPr>
      <w:hyperlink w:anchor="_Toc215565462" w:history="1">
        <w:r w:rsidRPr="00ED079F">
          <w:rPr>
            <w:rStyle w:val="Hyperlink"/>
          </w:rPr>
          <w:t>Quadro 3 – Síntese dos trabalhos correlatos selecionados</w:t>
        </w:r>
        <w:r>
          <w:rPr>
            <w:noProof/>
            <w:webHidden/>
          </w:rPr>
          <w:tab/>
        </w:r>
        <w:r>
          <w:rPr>
            <w:noProof/>
            <w:webHidden/>
          </w:rPr>
          <w:fldChar w:fldCharType="begin"/>
        </w:r>
        <w:r>
          <w:rPr>
            <w:noProof/>
            <w:webHidden/>
          </w:rPr>
          <w:instrText xml:space="preserve"> PAGEREF _Toc215565462 \h </w:instrText>
        </w:r>
        <w:r>
          <w:rPr>
            <w:noProof/>
            <w:webHidden/>
          </w:rPr>
        </w:r>
        <w:r>
          <w:rPr>
            <w:noProof/>
            <w:webHidden/>
          </w:rPr>
          <w:fldChar w:fldCharType="separate"/>
        </w:r>
        <w:r>
          <w:rPr>
            <w:noProof/>
            <w:webHidden/>
          </w:rPr>
          <w:t>25</w:t>
        </w:r>
        <w:r>
          <w:rPr>
            <w:noProof/>
            <w:webHidden/>
          </w:rPr>
          <w:fldChar w:fldCharType="end"/>
        </w:r>
      </w:hyperlink>
    </w:p>
    <w:p w14:paraId="466E6515" w14:textId="4F779247" w:rsidR="005B6BA0" w:rsidRDefault="005B6BA0">
      <w:pPr>
        <w:pStyle w:val="ndicedeilustraes"/>
        <w:tabs>
          <w:tab w:val="right" w:leader="dot" w:pos="9062"/>
        </w:tabs>
        <w:rPr>
          <w:rFonts w:asciiTheme="minorHAnsi" w:eastAsiaTheme="minorEastAsia" w:hAnsiTheme="minorHAnsi" w:cstheme="minorBidi"/>
          <w:noProof/>
          <w:kern w:val="2"/>
          <w14:ligatures w14:val="standardContextual"/>
        </w:rPr>
      </w:pPr>
      <w:hyperlink w:anchor="_Toc215565463" w:history="1">
        <w:r w:rsidRPr="00ED079F">
          <w:rPr>
            <w:rStyle w:val="Hyperlink"/>
          </w:rPr>
          <w:t xml:space="preserve">Quadro 4 </w:t>
        </w:r>
        <w:r w:rsidRPr="00ED079F">
          <w:rPr>
            <w:rStyle w:val="Hyperlink"/>
            <w:lang w:val="en-US"/>
          </w:rPr>
          <w:t>– Artificial Neural Networks in Action for an Automated Cell-Type Classification of Biological Neural Networks</w:t>
        </w:r>
        <w:r>
          <w:rPr>
            <w:noProof/>
            <w:webHidden/>
          </w:rPr>
          <w:tab/>
        </w:r>
        <w:r>
          <w:rPr>
            <w:noProof/>
            <w:webHidden/>
          </w:rPr>
          <w:fldChar w:fldCharType="begin"/>
        </w:r>
        <w:r>
          <w:rPr>
            <w:noProof/>
            <w:webHidden/>
          </w:rPr>
          <w:instrText xml:space="preserve"> PAGEREF _Toc215565463 \h </w:instrText>
        </w:r>
        <w:r>
          <w:rPr>
            <w:noProof/>
            <w:webHidden/>
          </w:rPr>
        </w:r>
        <w:r>
          <w:rPr>
            <w:noProof/>
            <w:webHidden/>
          </w:rPr>
          <w:fldChar w:fldCharType="separate"/>
        </w:r>
        <w:r>
          <w:rPr>
            <w:noProof/>
            <w:webHidden/>
          </w:rPr>
          <w:t>26</w:t>
        </w:r>
        <w:r>
          <w:rPr>
            <w:noProof/>
            <w:webHidden/>
          </w:rPr>
          <w:fldChar w:fldCharType="end"/>
        </w:r>
      </w:hyperlink>
    </w:p>
    <w:p w14:paraId="1428B1BF" w14:textId="0809CD7C" w:rsidR="005B6BA0" w:rsidRDefault="005B6BA0">
      <w:pPr>
        <w:pStyle w:val="ndicedeilustraes"/>
        <w:tabs>
          <w:tab w:val="right" w:leader="dot" w:pos="9062"/>
        </w:tabs>
        <w:rPr>
          <w:rFonts w:asciiTheme="minorHAnsi" w:eastAsiaTheme="minorEastAsia" w:hAnsiTheme="minorHAnsi" w:cstheme="minorBidi"/>
          <w:noProof/>
          <w:kern w:val="2"/>
          <w14:ligatures w14:val="standardContextual"/>
        </w:rPr>
      </w:pPr>
      <w:hyperlink w:anchor="_Toc215565464" w:history="1">
        <w:r w:rsidRPr="00ED079F">
          <w:rPr>
            <w:rStyle w:val="Hyperlink"/>
          </w:rPr>
          <w:t>Quadro 5 – Aprendizado de máquina aplicado à detecção, classificação e análise de células tumorais em imagens de microscopia de luz visível</w:t>
        </w:r>
        <w:r>
          <w:rPr>
            <w:noProof/>
            <w:webHidden/>
          </w:rPr>
          <w:tab/>
        </w:r>
        <w:r>
          <w:rPr>
            <w:noProof/>
            <w:webHidden/>
          </w:rPr>
          <w:fldChar w:fldCharType="begin"/>
        </w:r>
        <w:r>
          <w:rPr>
            <w:noProof/>
            <w:webHidden/>
          </w:rPr>
          <w:instrText xml:space="preserve"> PAGEREF _Toc215565464 \h </w:instrText>
        </w:r>
        <w:r>
          <w:rPr>
            <w:noProof/>
            <w:webHidden/>
          </w:rPr>
        </w:r>
        <w:r>
          <w:rPr>
            <w:noProof/>
            <w:webHidden/>
          </w:rPr>
          <w:fldChar w:fldCharType="separate"/>
        </w:r>
        <w:r>
          <w:rPr>
            <w:noProof/>
            <w:webHidden/>
          </w:rPr>
          <w:t>26</w:t>
        </w:r>
        <w:r>
          <w:rPr>
            <w:noProof/>
            <w:webHidden/>
          </w:rPr>
          <w:fldChar w:fldCharType="end"/>
        </w:r>
      </w:hyperlink>
    </w:p>
    <w:p w14:paraId="78379B10" w14:textId="1AB75227" w:rsidR="005B6BA0" w:rsidRDefault="005B6BA0">
      <w:pPr>
        <w:pStyle w:val="ndicedeilustraes"/>
        <w:tabs>
          <w:tab w:val="right" w:leader="dot" w:pos="9062"/>
        </w:tabs>
        <w:rPr>
          <w:rFonts w:asciiTheme="minorHAnsi" w:eastAsiaTheme="minorEastAsia" w:hAnsiTheme="minorHAnsi" w:cstheme="minorBidi"/>
          <w:noProof/>
          <w:kern w:val="2"/>
          <w14:ligatures w14:val="standardContextual"/>
        </w:rPr>
      </w:pPr>
      <w:hyperlink w:anchor="_Toc215565465" w:history="1">
        <w:r w:rsidRPr="00ED079F">
          <w:rPr>
            <w:rStyle w:val="Hyperlink"/>
          </w:rPr>
          <w:t>Quadro 6 – Algoritmos de Aprendizado de Máquina para Classificação de Células Nucleadas do Sangue Periférico – Uma Experiência do Projeto Hemovision</w:t>
        </w:r>
        <w:r>
          <w:rPr>
            <w:noProof/>
            <w:webHidden/>
          </w:rPr>
          <w:tab/>
        </w:r>
        <w:r>
          <w:rPr>
            <w:noProof/>
            <w:webHidden/>
          </w:rPr>
          <w:fldChar w:fldCharType="begin"/>
        </w:r>
        <w:r>
          <w:rPr>
            <w:noProof/>
            <w:webHidden/>
          </w:rPr>
          <w:instrText xml:space="preserve"> PAGEREF _Toc215565465 \h </w:instrText>
        </w:r>
        <w:r>
          <w:rPr>
            <w:noProof/>
            <w:webHidden/>
          </w:rPr>
        </w:r>
        <w:r>
          <w:rPr>
            <w:noProof/>
            <w:webHidden/>
          </w:rPr>
          <w:fldChar w:fldCharType="separate"/>
        </w:r>
        <w:r>
          <w:rPr>
            <w:noProof/>
            <w:webHidden/>
          </w:rPr>
          <w:t>27</w:t>
        </w:r>
        <w:r>
          <w:rPr>
            <w:noProof/>
            <w:webHidden/>
          </w:rPr>
          <w:fldChar w:fldCharType="end"/>
        </w:r>
      </w:hyperlink>
    </w:p>
    <w:p w14:paraId="0844BB3D" w14:textId="35083E0F" w:rsidR="005B6BA0" w:rsidRDefault="005B6BA0">
      <w:pPr>
        <w:pStyle w:val="ndicedeilustraes"/>
        <w:tabs>
          <w:tab w:val="right" w:leader="dot" w:pos="9062"/>
        </w:tabs>
        <w:rPr>
          <w:rFonts w:asciiTheme="minorHAnsi" w:eastAsiaTheme="minorEastAsia" w:hAnsiTheme="minorHAnsi" w:cstheme="minorBidi"/>
          <w:noProof/>
          <w:kern w:val="2"/>
          <w14:ligatures w14:val="standardContextual"/>
        </w:rPr>
      </w:pPr>
      <w:hyperlink w:anchor="_Toc215565466" w:history="1">
        <w:r w:rsidRPr="00ED079F">
          <w:rPr>
            <w:rStyle w:val="Hyperlink"/>
          </w:rPr>
          <w:t>Quadro 7 – Requisitos Funcionais do modelo</w:t>
        </w:r>
        <w:r>
          <w:rPr>
            <w:noProof/>
            <w:webHidden/>
          </w:rPr>
          <w:tab/>
        </w:r>
        <w:r>
          <w:rPr>
            <w:noProof/>
            <w:webHidden/>
          </w:rPr>
          <w:fldChar w:fldCharType="begin"/>
        </w:r>
        <w:r>
          <w:rPr>
            <w:noProof/>
            <w:webHidden/>
          </w:rPr>
          <w:instrText xml:space="preserve"> PAGEREF _Toc215565466 \h </w:instrText>
        </w:r>
        <w:r>
          <w:rPr>
            <w:noProof/>
            <w:webHidden/>
          </w:rPr>
        </w:r>
        <w:r>
          <w:rPr>
            <w:noProof/>
            <w:webHidden/>
          </w:rPr>
          <w:fldChar w:fldCharType="separate"/>
        </w:r>
        <w:r>
          <w:rPr>
            <w:noProof/>
            <w:webHidden/>
          </w:rPr>
          <w:t>30</w:t>
        </w:r>
        <w:r>
          <w:rPr>
            <w:noProof/>
            <w:webHidden/>
          </w:rPr>
          <w:fldChar w:fldCharType="end"/>
        </w:r>
      </w:hyperlink>
    </w:p>
    <w:p w14:paraId="4FCFC18A" w14:textId="249A98D2" w:rsidR="005B6BA0" w:rsidRDefault="005B6BA0">
      <w:pPr>
        <w:pStyle w:val="ndicedeilustraes"/>
        <w:tabs>
          <w:tab w:val="right" w:leader="dot" w:pos="9062"/>
        </w:tabs>
        <w:rPr>
          <w:rFonts w:asciiTheme="minorHAnsi" w:eastAsiaTheme="minorEastAsia" w:hAnsiTheme="minorHAnsi" w:cstheme="minorBidi"/>
          <w:noProof/>
          <w:kern w:val="2"/>
          <w14:ligatures w14:val="standardContextual"/>
        </w:rPr>
      </w:pPr>
      <w:hyperlink w:anchor="_Toc215565467" w:history="1">
        <w:r w:rsidRPr="00ED079F">
          <w:rPr>
            <w:rStyle w:val="Hyperlink"/>
          </w:rPr>
          <w:t>Quadro 8 – Requisitos Não Funcionais do modelo</w:t>
        </w:r>
        <w:r>
          <w:rPr>
            <w:noProof/>
            <w:webHidden/>
          </w:rPr>
          <w:tab/>
        </w:r>
        <w:r>
          <w:rPr>
            <w:noProof/>
            <w:webHidden/>
          </w:rPr>
          <w:fldChar w:fldCharType="begin"/>
        </w:r>
        <w:r>
          <w:rPr>
            <w:noProof/>
            <w:webHidden/>
          </w:rPr>
          <w:instrText xml:space="preserve"> PAGEREF _Toc215565467 \h </w:instrText>
        </w:r>
        <w:r>
          <w:rPr>
            <w:noProof/>
            <w:webHidden/>
          </w:rPr>
        </w:r>
        <w:r>
          <w:rPr>
            <w:noProof/>
            <w:webHidden/>
          </w:rPr>
          <w:fldChar w:fldCharType="separate"/>
        </w:r>
        <w:r>
          <w:rPr>
            <w:noProof/>
            <w:webHidden/>
          </w:rPr>
          <w:t>31</w:t>
        </w:r>
        <w:r>
          <w:rPr>
            <w:noProof/>
            <w:webHidden/>
          </w:rPr>
          <w:fldChar w:fldCharType="end"/>
        </w:r>
      </w:hyperlink>
    </w:p>
    <w:p w14:paraId="7040B5AE" w14:textId="538F8114" w:rsidR="005B6BA0" w:rsidRDefault="005B6BA0">
      <w:pPr>
        <w:pStyle w:val="ndicedeilustraes"/>
        <w:tabs>
          <w:tab w:val="right" w:leader="dot" w:pos="9062"/>
        </w:tabs>
        <w:rPr>
          <w:rFonts w:asciiTheme="minorHAnsi" w:eastAsiaTheme="minorEastAsia" w:hAnsiTheme="minorHAnsi" w:cstheme="minorBidi"/>
          <w:noProof/>
          <w:kern w:val="2"/>
          <w14:ligatures w14:val="standardContextual"/>
        </w:rPr>
      </w:pPr>
      <w:hyperlink w:anchor="_Toc215565468" w:history="1">
        <w:r w:rsidRPr="00ED079F">
          <w:rPr>
            <w:rStyle w:val="Hyperlink"/>
          </w:rPr>
          <w:t xml:space="preserve">Quadro 9 – Download das imagens e construção do arquivo </w:t>
        </w:r>
        <w:r w:rsidRPr="00ED079F">
          <w:rPr>
            <w:rStyle w:val="Hyperlink"/>
            <w:rFonts w:ascii="Courier New" w:hAnsi="Courier New" w:cs="Courier New"/>
          </w:rPr>
          <w:t>manifest.ndjson</w:t>
        </w:r>
        <w:r>
          <w:rPr>
            <w:noProof/>
            <w:webHidden/>
          </w:rPr>
          <w:tab/>
        </w:r>
        <w:r>
          <w:rPr>
            <w:noProof/>
            <w:webHidden/>
          </w:rPr>
          <w:fldChar w:fldCharType="begin"/>
        </w:r>
        <w:r>
          <w:rPr>
            <w:noProof/>
            <w:webHidden/>
          </w:rPr>
          <w:instrText xml:space="preserve"> PAGEREF _Toc215565468 \h </w:instrText>
        </w:r>
        <w:r>
          <w:rPr>
            <w:noProof/>
            <w:webHidden/>
          </w:rPr>
        </w:r>
        <w:r>
          <w:rPr>
            <w:noProof/>
            <w:webHidden/>
          </w:rPr>
          <w:fldChar w:fldCharType="separate"/>
        </w:r>
        <w:r>
          <w:rPr>
            <w:noProof/>
            <w:webHidden/>
          </w:rPr>
          <w:t>35</w:t>
        </w:r>
        <w:r>
          <w:rPr>
            <w:noProof/>
            <w:webHidden/>
          </w:rPr>
          <w:fldChar w:fldCharType="end"/>
        </w:r>
      </w:hyperlink>
    </w:p>
    <w:p w14:paraId="7D86B949" w14:textId="15934B43" w:rsidR="005B6BA0" w:rsidRDefault="005B6BA0">
      <w:pPr>
        <w:pStyle w:val="ndicedeilustraes"/>
        <w:tabs>
          <w:tab w:val="right" w:leader="dot" w:pos="9062"/>
        </w:tabs>
        <w:rPr>
          <w:rFonts w:asciiTheme="minorHAnsi" w:eastAsiaTheme="minorEastAsia" w:hAnsiTheme="minorHAnsi" w:cstheme="minorBidi"/>
          <w:noProof/>
          <w:kern w:val="2"/>
          <w14:ligatures w14:val="standardContextual"/>
        </w:rPr>
      </w:pPr>
      <w:hyperlink w:anchor="_Toc215565469" w:history="1">
        <w:r w:rsidRPr="00ED079F">
          <w:rPr>
            <w:rStyle w:val="Hyperlink"/>
          </w:rPr>
          <w:t xml:space="preserve">Quadro 10 – Início da classe </w:t>
        </w:r>
        <w:r w:rsidRPr="00ED079F">
          <w:rPr>
            <w:rStyle w:val="Hyperlink"/>
            <w:rFonts w:ascii="Courier New" w:hAnsi="Courier New" w:cs="Courier New"/>
          </w:rPr>
          <w:t>ConfiguracaoExperimento</w:t>
        </w:r>
        <w:r>
          <w:rPr>
            <w:noProof/>
            <w:webHidden/>
          </w:rPr>
          <w:tab/>
        </w:r>
        <w:r>
          <w:rPr>
            <w:noProof/>
            <w:webHidden/>
          </w:rPr>
          <w:fldChar w:fldCharType="begin"/>
        </w:r>
        <w:r>
          <w:rPr>
            <w:noProof/>
            <w:webHidden/>
          </w:rPr>
          <w:instrText xml:space="preserve"> PAGEREF _Toc215565469 \h </w:instrText>
        </w:r>
        <w:r>
          <w:rPr>
            <w:noProof/>
            <w:webHidden/>
          </w:rPr>
        </w:r>
        <w:r>
          <w:rPr>
            <w:noProof/>
            <w:webHidden/>
          </w:rPr>
          <w:fldChar w:fldCharType="separate"/>
        </w:r>
        <w:r>
          <w:rPr>
            <w:noProof/>
            <w:webHidden/>
          </w:rPr>
          <w:t>37</w:t>
        </w:r>
        <w:r>
          <w:rPr>
            <w:noProof/>
            <w:webHidden/>
          </w:rPr>
          <w:fldChar w:fldCharType="end"/>
        </w:r>
      </w:hyperlink>
    </w:p>
    <w:p w14:paraId="347F2712" w14:textId="770BA963" w:rsidR="005B6BA0" w:rsidRDefault="005B6BA0">
      <w:pPr>
        <w:pStyle w:val="ndicedeilustraes"/>
        <w:tabs>
          <w:tab w:val="right" w:leader="dot" w:pos="9062"/>
        </w:tabs>
        <w:rPr>
          <w:rFonts w:asciiTheme="minorHAnsi" w:eastAsiaTheme="minorEastAsia" w:hAnsiTheme="minorHAnsi" w:cstheme="minorBidi"/>
          <w:noProof/>
          <w:kern w:val="2"/>
          <w14:ligatures w14:val="standardContextual"/>
        </w:rPr>
      </w:pPr>
      <w:hyperlink w:anchor="_Toc215565470" w:history="1">
        <w:r w:rsidRPr="00ED079F">
          <w:rPr>
            <w:rStyle w:val="Hyperlink"/>
          </w:rPr>
          <w:t xml:space="preserve">Quadro 11 – Segunda parte da classe </w:t>
        </w:r>
        <w:r w:rsidRPr="00ED079F">
          <w:rPr>
            <w:rStyle w:val="Hyperlink"/>
            <w:rFonts w:ascii="Courier New" w:hAnsi="Courier New" w:cs="Courier New"/>
          </w:rPr>
          <w:t>ConfiguracaoExperimento</w:t>
        </w:r>
        <w:r>
          <w:rPr>
            <w:noProof/>
            <w:webHidden/>
          </w:rPr>
          <w:tab/>
        </w:r>
        <w:r>
          <w:rPr>
            <w:noProof/>
            <w:webHidden/>
          </w:rPr>
          <w:fldChar w:fldCharType="begin"/>
        </w:r>
        <w:r>
          <w:rPr>
            <w:noProof/>
            <w:webHidden/>
          </w:rPr>
          <w:instrText xml:space="preserve"> PAGEREF _Toc215565470 \h </w:instrText>
        </w:r>
        <w:r>
          <w:rPr>
            <w:noProof/>
            <w:webHidden/>
          </w:rPr>
        </w:r>
        <w:r>
          <w:rPr>
            <w:noProof/>
            <w:webHidden/>
          </w:rPr>
          <w:fldChar w:fldCharType="separate"/>
        </w:r>
        <w:r>
          <w:rPr>
            <w:noProof/>
            <w:webHidden/>
          </w:rPr>
          <w:t>38</w:t>
        </w:r>
        <w:r>
          <w:rPr>
            <w:noProof/>
            <w:webHidden/>
          </w:rPr>
          <w:fldChar w:fldCharType="end"/>
        </w:r>
      </w:hyperlink>
    </w:p>
    <w:p w14:paraId="0D0AB9A1" w14:textId="3FE97D7D" w:rsidR="005B6BA0" w:rsidRDefault="005B6BA0">
      <w:pPr>
        <w:pStyle w:val="ndicedeilustraes"/>
        <w:tabs>
          <w:tab w:val="right" w:leader="dot" w:pos="9062"/>
        </w:tabs>
        <w:rPr>
          <w:rFonts w:asciiTheme="minorHAnsi" w:eastAsiaTheme="minorEastAsia" w:hAnsiTheme="minorHAnsi" w:cstheme="minorBidi"/>
          <w:noProof/>
          <w:kern w:val="2"/>
          <w14:ligatures w14:val="standardContextual"/>
        </w:rPr>
      </w:pPr>
      <w:hyperlink w:anchor="_Toc215565471" w:history="1">
        <w:r w:rsidRPr="00ED079F">
          <w:rPr>
            <w:rStyle w:val="Hyperlink"/>
          </w:rPr>
          <w:t xml:space="preserve">Quadro 12 – Terceira parte da classe </w:t>
        </w:r>
        <w:r w:rsidRPr="00ED079F">
          <w:rPr>
            <w:rStyle w:val="Hyperlink"/>
            <w:rFonts w:ascii="Courier New" w:hAnsi="Courier New" w:cs="Courier New"/>
          </w:rPr>
          <w:t>ConfiguracaoExperimento</w:t>
        </w:r>
        <w:r>
          <w:rPr>
            <w:noProof/>
            <w:webHidden/>
          </w:rPr>
          <w:tab/>
        </w:r>
        <w:r>
          <w:rPr>
            <w:noProof/>
            <w:webHidden/>
          </w:rPr>
          <w:fldChar w:fldCharType="begin"/>
        </w:r>
        <w:r>
          <w:rPr>
            <w:noProof/>
            <w:webHidden/>
          </w:rPr>
          <w:instrText xml:space="preserve"> PAGEREF _Toc215565471 \h </w:instrText>
        </w:r>
        <w:r>
          <w:rPr>
            <w:noProof/>
            <w:webHidden/>
          </w:rPr>
        </w:r>
        <w:r>
          <w:rPr>
            <w:noProof/>
            <w:webHidden/>
          </w:rPr>
          <w:fldChar w:fldCharType="separate"/>
        </w:r>
        <w:r>
          <w:rPr>
            <w:noProof/>
            <w:webHidden/>
          </w:rPr>
          <w:t>39</w:t>
        </w:r>
        <w:r>
          <w:rPr>
            <w:noProof/>
            <w:webHidden/>
          </w:rPr>
          <w:fldChar w:fldCharType="end"/>
        </w:r>
      </w:hyperlink>
    </w:p>
    <w:p w14:paraId="6F801207" w14:textId="7AA273E4" w:rsidR="005B6BA0" w:rsidRDefault="005B6BA0">
      <w:pPr>
        <w:pStyle w:val="ndicedeilustraes"/>
        <w:tabs>
          <w:tab w:val="right" w:leader="dot" w:pos="9062"/>
        </w:tabs>
        <w:rPr>
          <w:rFonts w:asciiTheme="minorHAnsi" w:eastAsiaTheme="minorEastAsia" w:hAnsiTheme="minorHAnsi" w:cstheme="minorBidi"/>
          <w:noProof/>
          <w:kern w:val="2"/>
          <w14:ligatures w14:val="standardContextual"/>
        </w:rPr>
      </w:pPr>
      <w:hyperlink w:anchor="_Toc215565472" w:history="1">
        <w:r w:rsidRPr="00ED079F">
          <w:rPr>
            <w:rStyle w:val="Hyperlink"/>
          </w:rPr>
          <w:t>Quadro 13 – Estrutura final de diretórios</w:t>
        </w:r>
        <w:r>
          <w:rPr>
            <w:noProof/>
            <w:webHidden/>
          </w:rPr>
          <w:tab/>
        </w:r>
        <w:r>
          <w:rPr>
            <w:noProof/>
            <w:webHidden/>
          </w:rPr>
          <w:fldChar w:fldCharType="begin"/>
        </w:r>
        <w:r>
          <w:rPr>
            <w:noProof/>
            <w:webHidden/>
          </w:rPr>
          <w:instrText xml:space="preserve"> PAGEREF _Toc215565472 \h </w:instrText>
        </w:r>
        <w:r>
          <w:rPr>
            <w:noProof/>
            <w:webHidden/>
          </w:rPr>
        </w:r>
        <w:r>
          <w:rPr>
            <w:noProof/>
            <w:webHidden/>
          </w:rPr>
          <w:fldChar w:fldCharType="separate"/>
        </w:r>
        <w:r>
          <w:rPr>
            <w:noProof/>
            <w:webHidden/>
          </w:rPr>
          <w:t>41</w:t>
        </w:r>
        <w:r>
          <w:rPr>
            <w:noProof/>
            <w:webHidden/>
          </w:rPr>
          <w:fldChar w:fldCharType="end"/>
        </w:r>
      </w:hyperlink>
    </w:p>
    <w:p w14:paraId="1F408DC2" w14:textId="7E5F8D2C" w:rsidR="005B6BA0" w:rsidRDefault="005B6BA0">
      <w:pPr>
        <w:pStyle w:val="ndicedeilustraes"/>
        <w:tabs>
          <w:tab w:val="right" w:leader="dot" w:pos="9062"/>
        </w:tabs>
        <w:rPr>
          <w:rFonts w:asciiTheme="minorHAnsi" w:eastAsiaTheme="minorEastAsia" w:hAnsiTheme="minorHAnsi" w:cstheme="minorBidi"/>
          <w:noProof/>
          <w:kern w:val="2"/>
          <w14:ligatures w14:val="standardContextual"/>
        </w:rPr>
      </w:pPr>
      <w:hyperlink w:anchor="_Toc215565473" w:history="1">
        <w:r w:rsidRPr="00ED079F">
          <w:rPr>
            <w:rStyle w:val="Hyperlink"/>
          </w:rPr>
          <w:t>Quadro 14 – Função de treinamento do modelo YOLO</w:t>
        </w:r>
        <w:r>
          <w:rPr>
            <w:noProof/>
            <w:webHidden/>
          </w:rPr>
          <w:tab/>
        </w:r>
        <w:r>
          <w:rPr>
            <w:noProof/>
            <w:webHidden/>
          </w:rPr>
          <w:fldChar w:fldCharType="begin"/>
        </w:r>
        <w:r>
          <w:rPr>
            <w:noProof/>
            <w:webHidden/>
          </w:rPr>
          <w:instrText xml:space="preserve"> PAGEREF _Toc215565473 \h </w:instrText>
        </w:r>
        <w:r>
          <w:rPr>
            <w:noProof/>
            <w:webHidden/>
          </w:rPr>
        </w:r>
        <w:r>
          <w:rPr>
            <w:noProof/>
            <w:webHidden/>
          </w:rPr>
          <w:fldChar w:fldCharType="separate"/>
        </w:r>
        <w:r>
          <w:rPr>
            <w:noProof/>
            <w:webHidden/>
          </w:rPr>
          <w:t>44</w:t>
        </w:r>
        <w:r>
          <w:rPr>
            <w:noProof/>
            <w:webHidden/>
          </w:rPr>
          <w:fldChar w:fldCharType="end"/>
        </w:r>
      </w:hyperlink>
    </w:p>
    <w:p w14:paraId="0A8AFEA8" w14:textId="4E20AFF2" w:rsidR="005B6BA0" w:rsidRDefault="005B6BA0">
      <w:pPr>
        <w:pStyle w:val="ndicedeilustraes"/>
        <w:tabs>
          <w:tab w:val="right" w:leader="dot" w:pos="9062"/>
        </w:tabs>
        <w:rPr>
          <w:rFonts w:asciiTheme="minorHAnsi" w:eastAsiaTheme="minorEastAsia" w:hAnsiTheme="minorHAnsi" w:cstheme="minorBidi"/>
          <w:noProof/>
          <w:kern w:val="2"/>
          <w14:ligatures w14:val="standardContextual"/>
        </w:rPr>
      </w:pPr>
      <w:hyperlink w:anchor="_Toc215565474" w:history="1">
        <w:r w:rsidRPr="00ED079F">
          <w:rPr>
            <w:rStyle w:val="Hyperlink"/>
          </w:rPr>
          <w:t>Quadro 15 – Conteúdo do arquivo de arquitetura P2 customizada</w:t>
        </w:r>
        <w:r>
          <w:rPr>
            <w:noProof/>
            <w:webHidden/>
          </w:rPr>
          <w:tab/>
        </w:r>
        <w:r>
          <w:rPr>
            <w:noProof/>
            <w:webHidden/>
          </w:rPr>
          <w:fldChar w:fldCharType="begin"/>
        </w:r>
        <w:r>
          <w:rPr>
            <w:noProof/>
            <w:webHidden/>
          </w:rPr>
          <w:instrText xml:space="preserve"> PAGEREF _Toc215565474 \h </w:instrText>
        </w:r>
        <w:r>
          <w:rPr>
            <w:noProof/>
            <w:webHidden/>
          </w:rPr>
        </w:r>
        <w:r>
          <w:rPr>
            <w:noProof/>
            <w:webHidden/>
          </w:rPr>
          <w:fldChar w:fldCharType="separate"/>
        </w:r>
        <w:r>
          <w:rPr>
            <w:noProof/>
            <w:webHidden/>
          </w:rPr>
          <w:t>49</w:t>
        </w:r>
        <w:r>
          <w:rPr>
            <w:noProof/>
            <w:webHidden/>
          </w:rPr>
          <w:fldChar w:fldCharType="end"/>
        </w:r>
      </w:hyperlink>
    </w:p>
    <w:p w14:paraId="115828D5" w14:textId="4E45E3A4" w:rsidR="005B6BA0" w:rsidRDefault="005B6BA0">
      <w:pPr>
        <w:pStyle w:val="ndicedeilustraes"/>
        <w:tabs>
          <w:tab w:val="right" w:leader="dot" w:pos="9062"/>
        </w:tabs>
        <w:rPr>
          <w:rFonts w:asciiTheme="minorHAnsi" w:eastAsiaTheme="minorEastAsia" w:hAnsiTheme="minorHAnsi" w:cstheme="minorBidi"/>
          <w:noProof/>
          <w:kern w:val="2"/>
          <w14:ligatures w14:val="standardContextual"/>
        </w:rPr>
      </w:pPr>
      <w:hyperlink w:anchor="_Toc215565475" w:history="1">
        <w:r w:rsidRPr="00ED079F">
          <w:rPr>
            <w:rStyle w:val="Hyperlink"/>
          </w:rPr>
          <w:t>Quadro 16 – Exemplos de imagens da fase de teste</w:t>
        </w:r>
        <w:r>
          <w:rPr>
            <w:noProof/>
            <w:webHidden/>
          </w:rPr>
          <w:tab/>
        </w:r>
        <w:r>
          <w:rPr>
            <w:noProof/>
            <w:webHidden/>
          </w:rPr>
          <w:fldChar w:fldCharType="begin"/>
        </w:r>
        <w:r>
          <w:rPr>
            <w:noProof/>
            <w:webHidden/>
          </w:rPr>
          <w:instrText xml:space="preserve"> PAGEREF _Toc215565475 \h </w:instrText>
        </w:r>
        <w:r>
          <w:rPr>
            <w:noProof/>
            <w:webHidden/>
          </w:rPr>
        </w:r>
        <w:r>
          <w:rPr>
            <w:noProof/>
            <w:webHidden/>
          </w:rPr>
          <w:fldChar w:fldCharType="separate"/>
        </w:r>
        <w:r>
          <w:rPr>
            <w:noProof/>
            <w:webHidden/>
          </w:rPr>
          <w:t>53</w:t>
        </w:r>
        <w:r>
          <w:rPr>
            <w:noProof/>
            <w:webHidden/>
          </w:rPr>
          <w:fldChar w:fldCharType="end"/>
        </w:r>
      </w:hyperlink>
    </w:p>
    <w:p w14:paraId="7E2336E3" w14:textId="712B8519" w:rsidR="005B6BA0" w:rsidRDefault="005B6BA0">
      <w:pPr>
        <w:pStyle w:val="ndicedeilustraes"/>
        <w:tabs>
          <w:tab w:val="right" w:leader="dot" w:pos="9062"/>
        </w:tabs>
        <w:rPr>
          <w:rFonts w:asciiTheme="minorHAnsi" w:eastAsiaTheme="minorEastAsia" w:hAnsiTheme="minorHAnsi" w:cstheme="minorBidi"/>
          <w:noProof/>
          <w:kern w:val="2"/>
          <w14:ligatures w14:val="standardContextual"/>
        </w:rPr>
      </w:pPr>
      <w:hyperlink w:anchor="_Toc215565476" w:history="1">
        <w:r w:rsidRPr="00ED079F">
          <w:rPr>
            <w:rStyle w:val="Hyperlink"/>
          </w:rPr>
          <w:t>Quadro 17 – Análise de correspondências de dez imagens</w:t>
        </w:r>
        <w:r>
          <w:rPr>
            <w:noProof/>
            <w:webHidden/>
          </w:rPr>
          <w:tab/>
        </w:r>
        <w:r>
          <w:rPr>
            <w:noProof/>
            <w:webHidden/>
          </w:rPr>
          <w:fldChar w:fldCharType="begin"/>
        </w:r>
        <w:r>
          <w:rPr>
            <w:noProof/>
            <w:webHidden/>
          </w:rPr>
          <w:instrText xml:space="preserve"> PAGEREF _Toc215565476 \h </w:instrText>
        </w:r>
        <w:r>
          <w:rPr>
            <w:noProof/>
            <w:webHidden/>
          </w:rPr>
        </w:r>
        <w:r>
          <w:rPr>
            <w:noProof/>
            <w:webHidden/>
          </w:rPr>
          <w:fldChar w:fldCharType="separate"/>
        </w:r>
        <w:r>
          <w:rPr>
            <w:noProof/>
            <w:webHidden/>
          </w:rPr>
          <w:t>56</w:t>
        </w:r>
        <w:r>
          <w:rPr>
            <w:noProof/>
            <w:webHidden/>
          </w:rPr>
          <w:fldChar w:fldCharType="end"/>
        </w:r>
      </w:hyperlink>
    </w:p>
    <w:p w14:paraId="1F7F3DA6" w14:textId="27FD958E" w:rsidR="006426D5" w:rsidRDefault="006426D5" w:rsidP="000A3EAB">
      <w:pPr>
        <w:pStyle w:val="TF-xpre-listadetabelasTTULO"/>
      </w:pPr>
      <w:r>
        <w:rPr>
          <w:sz w:val="24"/>
          <w:szCs w:val="24"/>
        </w:rPr>
        <w:fldChar w:fldCharType="end"/>
      </w:r>
    </w:p>
    <w:p w14:paraId="12EE8906" w14:textId="77777777" w:rsidR="005B6BA0" w:rsidRDefault="00D15B4E" w:rsidP="00DF060A">
      <w:pPr>
        <w:pStyle w:val="TF-xpre-listadetabelasTTULO"/>
        <w:rPr>
          <w:noProof/>
        </w:rPr>
      </w:pPr>
      <w:r>
        <w:br w:type="page"/>
      </w:r>
      <w:r w:rsidR="00F255FC">
        <w:lastRenderedPageBreak/>
        <w:t>Lista de tabelas</w:t>
      </w:r>
      <w:r w:rsidR="00DF060A">
        <w:fldChar w:fldCharType="begin"/>
      </w:r>
      <w:r w:rsidR="00DF060A">
        <w:instrText xml:space="preserve"> TOC \h \z \c "Tabela" </w:instrText>
      </w:r>
      <w:r w:rsidR="00DF060A">
        <w:fldChar w:fldCharType="separate"/>
      </w:r>
    </w:p>
    <w:p w14:paraId="640B74E8" w14:textId="7D4FF3F8" w:rsidR="005B6BA0" w:rsidRDefault="005B6BA0">
      <w:pPr>
        <w:pStyle w:val="ndicedeilustraes"/>
        <w:tabs>
          <w:tab w:val="right" w:leader="dot" w:pos="9062"/>
        </w:tabs>
        <w:rPr>
          <w:rFonts w:asciiTheme="minorHAnsi" w:eastAsiaTheme="minorEastAsia" w:hAnsiTheme="minorHAnsi" w:cstheme="minorBidi"/>
          <w:noProof/>
          <w:kern w:val="2"/>
          <w14:ligatures w14:val="standardContextual"/>
        </w:rPr>
      </w:pPr>
      <w:hyperlink w:anchor="_Toc215565477" w:history="1">
        <w:r w:rsidRPr="004B2831">
          <w:rPr>
            <w:rStyle w:val="Hyperlink"/>
          </w:rPr>
          <w:t>Tabela 1 – Desempenho médio por tamanho de modelo</w:t>
        </w:r>
        <w:r>
          <w:rPr>
            <w:noProof/>
            <w:webHidden/>
          </w:rPr>
          <w:tab/>
        </w:r>
        <w:r>
          <w:rPr>
            <w:noProof/>
            <w:webHidden/>
          </w:rPr>
          <w:fldChar w:fldCharType="begin"/>
        </w:r>
        <w:r>
          <w:rPr>
            <w:noProof/>
            <w:webHidden/>
          </w:rPr>
          <w:instrText xml:space="preserve"> PAGEREF _Toc215565477 \h </w:instrText>
        </w:r>
        <w:r>
          <w:rPr>
            <w:noProof/>
            <w:webHidden/>
          </w:rPr>
        </w:r>
        <w:r>
          <w:rPr>
            <w:noProof/>
            <w:webHidden/>
          </w:rPr>
          <w:fldChar w:fldCharType="separate"/>
        </w:r>
        <w:r>
          <w:rPr>
            <w:noProof/>
            <w:webHidden/>
          </w:rPr>
          <w:t>51</w:t>
        </w:r>
        <w:r>
          <w:rPr>
            <w:noProof/>
            <w:webHidden/>
          </w:rPr>
          <w:fldChar w:fldCharType="end"/>
        </w:r>
      </w:hyperlink>
    </w:p>
    <w:p w14:paraId="2690DE4C" w14:textId="22282B7C" w:rsidR="005B6BA0" w:rsidRDefault="005B6BA0">
      <w:pPr>
        <w:pStyle w:val="ndicedeilustraes"/>
        <w:tabs>
          <w:tab w:val="right" w:leader="dot" w:pos="9062"/>
        </w:tabs>
        <w:rPr>
          <w:rFonts w:asciiTheme="minorHAnsi" w:eastAsiaTheme="minorEastAsia" w:hAnsiTheme="minorHAnsi" w:cstheme="minorBidi"/>
          <w:noProof/>
          <w:kern w:val="2"/>
          <w14:ligatures w14:val="standardContextual"/>
        </w:rPr>
      </w:pPr>
      <w:hyperlink w:anchor="_Toc215565478" w:history="1">
        <w:r w:rsidRPr="004B2831">
          <w:rPr>
            <w:rStyle w:val="Hyperlink"/>
          </w:rPr>
          <w:t>Tabela 2 – Desempenho médio por tamanho de imagem</w:t>
        </w:r>
        <w:r>
          <w:rPr>
            <w:noProof/>
            <w:webHidden/>
          </w:rPr>
          <w:tab/>
        </w:r>
        <w:r>
          <w:rPr>
            <w:noProof/>
            <w:webHidden/>
          </w:rPr>
          <w:fldChar w:fldCharType="begin"/>
        </w:r>
        <w:r>
          <w:rPr>
            <w:noProof/>
            <w:webHidden/>
          </w:rPr>
          <w:instrText xml:space="preserve"> PAGEREF _Toc215565478 \h </w:instrText>
        </w:r>
        <w:r>
          <w:rPr>
            <w:noProof/>
            <w:webHidden/>
          </w:rPr>
        </w:r>
        <w:r>
          <w:rPr>
            <w:noProof/>
            <w:webHidden/>
          </w:rPr>
          <w:fldChar w:fldCharType="separate"/>
        </w:r>
        <w:r>
          <w:rPr>
            <w:noProof/>
            <w:webHidden/>
          </w:rPr>
          <w:t>51</w:t>
        </w:r>
        <w:r>
          <w:rPr>
            <w:noProof/>
            <w:webHidden/>
          </w:rPr>
          <w:fldChar w:fldCharType="end"/>
        </w:r>
      </w:hyperlink>
    </w:p>
    <w:p w14:paraId="1EACC04F" w14:textId="2A5F7B5E" w:rsidR="005B6BA0" w:rsidRDefault="005B6BA0">
      <w:pPr>
        <w:pStyle w:val="ndicedeilustraes"/>
        <w:tabs>
          <w:tab w:val="right" w:leader="dot" w:pos="9062"/>
        </w:tabs>
        <w:rPr>
          <w:rFonts w:asciiTheme="minorHAnsi" w:eastAsiaTheme="minorEastAsia" w:hAnsiTheme="minorHAnsi" w:cstheme="minorBidi"/>
          <w:noProof/>
          <w:kern w:val="2"/>
          <w14:ligatures w14:val="standardContextual"/>
        </w:rPr>
      </w:pPr>
      <w:hyperlink w:anchor="_Toc215565479" w:history="1">
        <w:r w:rsidRPr="004B2831">
          <w:rPr>
            <w:rStyle w:val="Hyperlink"/>
          </w:rPr>
          <w:t>Tabela 3 – Experimentos com melhor desempenho na fase de teste</w:t>
        </w:r>
        <w:r>
          <w:rPr>
            <w:noProof/>
            <w:webHidden/>
          </w:rPr>
          <w:tab/>
        </w:r>
        <w:r>
          <w:rPr>
            <w:noProof/>
            <w:webHidden/>
          </w:rPr>
          <w:fldChar w:fldCharType="begin"/>
        </w:r>
        <w:r>
          <w:rPr>
            <w:noProof/>
            <w:webHidden/>
          </w:rPr>
          <w:instrText xml:space="preserve"> PAGEREF _Toc215565479 \h </w:instrText>
        </w:r>
        <w:r>
          <w:rPr>
            <w:noProof/>
            <w:webHidden/>
          </w:rPr>
        </w:r>
        <w:r>
          <w:rPr>
            <w:noProof/>
            <w:webHidden/>
          </w:rPr>
          <w:fldChar w:fldCharType="separate"/>
        </w:r>
        <w:r>
          <w:rPr>
            <w:noProof/>
            <w:webHidden/>
          </w:rPr>
          <w:t>52</w:t>
        </w:r>
        <w:r>
          <w:rPr>
            <w:noProof/>
            <w:webHidden/>
          </w:rPr>
          <w:fldChar w:fldCharType="end"/>
        </w:r>
      </w:hyperlink>
    </w:p>
    <w:p w14:paraId="645A611A" w14:textId="79A9B3AF" w:rsidR="005B6BA0" w:rsidRDefault="005B6BA0">
      <w:pPr>
        <w:pStyle w:val="ndicedeilustraes"/>
        <w:tabs>
          <w:tab w:val="right" w:leader="dot" w:pos="9062"/>
        </w:tabs>
        <w:rPr>
          <w:rFonts w:asciiTheme="minorHAnsi" w:eastAsiaTheme="minorEastAsia" w:hAnsiTheme="minorHAnsi" w:cstheme="minorBidi"/>
          <w:noProof/>
          <w:kern w:val="2"/>
          <w14:ligatures w14:val="standardContextual"/>
        </w:rPr>
      </w:pPr>
      <w:hyperlink w:anchor="_Toc215565480" w:history="1">
        <w:r w:rsidRPr="004B2831">
          <w:rPr>
            <w:rStyle w:val="Hyperlink"/>
          </w:rPr>
          <w:t>Tabela 4 – Desempenho em experimentos com configurações diversas</w:t>
        </w:r>
        <w:r>
          <w:rPr>
            <w:noProof/>
            <w:webHidden/>
          </w:rPr>
          <w:tab/>
        </w:r>
        <w:r>
          <w:rPr>
            <w:noProof/>
            <w:webHidden/>
          </w:rPr>
          <w:fldChar w:fldCharType="begin"/>
        </w:r>
        <w:r>
          <w:rPr>
            <w:noProof/>
            <w:webHidden/>
          </w:rPr>
          <w:instrText xml:space="preserve"> PAGEREF _Toc215565480 \h </w:instrText>
        </w:r>
        <w:r>
          <w:rPr>
            <w:noProof/>
            <w:webHidden/>
          </w:rPr>
        </w:r>
        <w:r>
          <w:rPr>
            <w:noProof/>
            <w:webHidden/>
          </w:rPr>
          <w:fldChar w:fldCharType="separate"/>
        </w:r>
        <w:r>
          <w:rPr>
            <w:noProof/>
            <w:webHidden/>
          </w:rPr>
          <w:t>55</w:t>
        </w:r>
        <w:r>
          <w:rPr>
            <w:noProof/>
            <w:webHidden/>
          </w:rPr>
          <w:fldChar w:fldCharType="end"/>
        </w:r>
      </w:hyperlink>
    </w:p>
    <w:p w14:paraId="4C642B92" w14:textId="77777777" w:rsidR="000A3EAB" w:rsidRDefault="00DF060A" w:rsidP="00DF060A">
      <w:pPr>
        <w:pStyle w:val="TF-TEXTO"/>
      </w:pPr>
      <w:r>
        <w:fldChar w:fldCharType="end"/>
      </w:r>
    </w:p>
    <w:p w14:paraId="39E85EE6" w14:textId="77777777" w:rsidR="00F255FC" w:rsidRDefault="00F255FC">
      <w:pPr>
        <w:pStyle w:val="TF-xpre-listadesiglasTTULO"/>
      </w:pPr>
      <w:r>
        <w:lastRenderedPageBreak/>
        <w:t xml:space="preserve">LISTA DE </w:t>
      </w:r>
      <w:r w:rsidR="00D15B4E">
        <w:t xml:space="preserve">ABREVIATURAS E </w:t>
      </w:r>
      <w:r>
        <w:t>SIGLAS</w:t>
      </w:r>
    </w:p>
    <w:p w14:paraId="2C42B6C4" w14:textId="276F4F7F" w:rsidR="00200D76" w:rsidRDefault="00950C1D">
      <w:pPr>
        <w:pStyle w:val="TF-xpre-listadesiglasITEM"/>
      </w:pPr>
      <w:r>
        <w:t>API</w:t>
      </w:r>
      <w:r w:rsidR="00200D76" w:rsidRPr="00F3305C">
        <w:t xml:space="preserve"> – </w:t>
      </w:r>
      <w:r>
        <w:t>Application Programming Interface</w:t>
      </w:r>
    </w:p>
    <w:p w14:paraId="10DD2767" w14:textId="7BE2BD44" w:rsidR="00950C1D" w:rsidRPr="00006B6A" w:rsidRDefault="00950C1D">
      <w:pPr>
        <w:pStyle w:val="TF-xpre-listadesiglasITEM"/>
        <w:rPr>
          <w:lang w:val="en-US"/>
        </w:rPr>
      </w:pPr>
      <w:r w:rsidRPr="00006B6A">
        <w:rPr>
          <w:lang w:val="en-US"/>
        </w:rPr>
        <w:t>AVC – Acidente Vascular Cerebral</w:t>
      </w:r>
    </w:p>
    <w:p w14:paraId="2E0708D6" w14:textId="6A337E98" w:rsidR="001C0F24" w:rsidRPr="00F3305C" w:rsidRDefault="00F3305C" w:rsidP="00F3305C">
      <w:pPr>
        <w:pStyle w:val="TF-xpre-listadesiglasITEM"/>
        <w:rPr>
          <w:lang w:val="en-US"/>
        </w:rPr>
      </w:pPr>
      <w:r w:rsidRPr="00F3305C">
        <w:rPr>
          <w:lang w:val="en-US"/>
        </w:rPr>
        <w:t xml:space="preserve">COCO – </w:t>
      </w:r>
      <w:r w:rsidR="001C0F24" w:rsidRPr="00F3305C">
        <w:rPr>
          <w:lang w:val="en-US"/>
        </w:rPr>
        <w:t xml:space="preserve">Common Objects in Context </w:t>
      </w:r>
    </w:p>
    <w:p w14:paraId="63E7941C" w14:textId="1FBEAD09" w:rsidR="00F255FC" w:rsidRDefault="00746268" w:rsidP="00746268">
      <w:pPr>
        <w:pStyle w:val="TF-xpre-listadesiglasITEM"/>
        <w:rPr>
          <w:lang w:val="en-US"/>
        </w:rPr>
      </w:pPr>
      <w:r w:rsidRPr="00F3305C">
        <w:rPr>
          <w:lang w:val="en-US"/>
        </w:rPr>
        <w:t>CNN – Convolutional Neural Network</w:t>
      </w:r>
    </w:p>
    <w:p w14:paraId="2990A625" w14:textId="3AE3E858" w:rsidR="000268C2" w:rsidRPr="000268C2" w:rsidRDefault="000268C2" w:rsidP="00746268">
      <w:pPr>
        <w:pStyle w:val="TF-xpre-listadesiglasITEM"/>
      </w:pPr>
      <w:r w:rsidRPr="000268C2">
        <w:t>CSV – Comma-Separated Values</w:t>
      </w:r>
    </w:p>
    <w:p w14:paraId="3D5F9108" w14:textId="77777777" w:rsidR="00F3305C" w:rsidRDefault="00F3305C" w:rsidP="00F3305C">
      <w:pPr>
        <w:pStyle w:val="TF-xpre-listadesiglasITEM"/>
      </w:pPr>
      <w:r w:rsidRPr="00F3305C">
        <w:t xml:space="preserve">DA – Doença de Alzheimer </w:t>
      </w:r>
    </w:p>
    <w:p w14:paraId="70ACEBE3" w14:textId="77777777" w:rsidR="00F3305C" w:rsidRPr="00006B6A" w:rsidRDefault="00F3305C" w:rsidP="00F3305C">
      <w:pPr>
        <w:pStyle w:val="TF-xpre-listadesiglasITEM"/>
        <w:rPr>
          <w:lang w:val="en-US"/>
        </w:rPr>
      </w:pPr>
      <w:r w:rsidRPr="00006B6A">
        <w:rPr>
          <w:lang w:val="en-US"/>
        </w:rPr>
        <w:t>DNN – Deep Neural Network</w:t>
      </w:r>
    </w:p>
    <w:p w14:paraId="254F875E" w14:textId="77777777" w:rsidR="00F829E0" w:rsidRPr="00950C1D" w:rsidRDefault="00F829E0" w:rsidP="001C0F24">
      <w:pPr>
        <w:pStyle w:val="TF-xpre-listadesiglasITEM"/>
        <w:rPr>
          <w:lang w:val="en-US"/>
        </w:rPr>
      </w:pPr>
      <w:r w:rsidRPr="00950C1D">
        <w:rPr>
          <w:lang w:val="en-US"/>
        </w:rPr>
        <w:t>GPU – Graphics Processing Unit</w:t>
      </w:r>
    </w:p>
    <w:p w14:paraId="3D502190" w14:textId="492ED934" w:rsidR="001C0F24" w:rsidRPr="00F3305C" w:rsidRDefault="001C0F24" w:rsidP="001C0F24">
      <w:pPr>
        <w:pStyle w:val="TF-xpre-listadesiglasITEM"/>
        <w:rPr>
          <w:lang w:val="en-US"/>
        </w:rPr>
      </w:pPr>
      <w:r w:rsidRPr="00F3305C">
        <w:rPr>
          <w:lang w:val="en-US"/>
        </w:rPr>
        <w:t xml:space="preserve">HSV – Hue, Saturation, Value </w:t>
      </w:r>
    </w:p>
    <w:p w14:paraId="46246FCC" w14:textId="35E49704" w:rsidR="001C0F24" w:rsidRDefault="001C0F24" w:rsidP="001C0F24">
      <w:pPr>
        <w:pStyle w:val="TF-xpre-listadesiglasITEM"/>
        <w:rPr>
          <w:lang w:val="en-US"/>
        </w:rPr>
      </w:pPr>
      <w:r w:rsidRPr="00F3305C">
        <w:rPr>
          <w:lang w:val="en-US"/>
        </w:rPr>
        <w:t xml:space="preserve">IoU </w:t>
      </w:r>
      <w:r w:rsidR="00F3305C" w:rsidRPr="00F3305C">
        <w:rPr>
          <w:lang w:val="en-US"/>
        </w:rPr>
        <w:t xml:space="preserve">– </w:t>
      </w:r>
      <w:r w:rsidRPr="00F3305C">
        <w:rPr>
          <w:lang w:val="en-US"/>
        </w:rPr>
        <w:t xml:space="preserve">Intersection over Union </w:t>
      </w:r>
    </w:p>
    <w:p w14:paraId="17E2B512" w14:textId="59708B5C" w:rsidR="00950C1D" w:rsidRDefault="00950C1D" w:rsidP="001C0F24">
      <w:pPr>
        <w:pStyle w:val="TF-xpre-listadesiglasITEM"/>
        <w:rPr>
          <w:lang w:val="en-US"/>
        </w:rPr>
      </w:pPr>
      <w:r>
        <w:rPr>
          <w:lang w:val="en-US"/>
        </w:rPr>
        <w:t>JSON</w:t>
      </w:r>
      <w:r w:rsidRPr="00F3305C">
        <w:rPr>
          <w:lang w:val="en-US"/>
        </w:rPr>
        <w:t xml:space="preserve"> – </w:t>
      </w:r>
      <w:r>
        <w:rPr>
          <w:lang w:val="en-US"/>
        </w:rPr>
        <w:t>JavaScript Object Notation</w:t>
      </w:r>
    </w:p>
    <w:p w14:paraId="6CB90000" w14:textId="77777777" w:rsidR="00F829E0" w:rsidRDefault="00F829E0" w:rsidP="001C0F24">
      <w:pPr>
        <w:pStyle w:val="TF-xpre-listadesiglasITEM"/>
        <w:rPr>
          <w:lang w:val="en-US"/>
        </w:rPr>
      </w:pPr>
      <w:r>
        <w:rPr>
          <w:lang w:val="en-US"/>
        </w:rPr>
        <w:t>MAPE</w:t>
      </w:r>
      <w:r w:rsidRPr="00F3305C">
        <w:rPr>
          <w:lang w:val="en-US"/>
        </w:rPr>
        <w:t xml:space="preserve"> – </w:t>
      </w:r>
      <w:r w:rsidRPr="00F829E0">
        <w:rPr>
          <w:lang w:val="en-US"/>
        </w:rPr>
        <w:t>Mean Absolute Percentage Error</w:t>
      </w:r>
    </w:p>
    <w:p w14:paraId="28222868" w14:textId="0BCD459F" w:rsidR="00950C1D" w:rsidRDefault="00950C1D" w:rsidP="001C0F24">
      <w:pPr>
        <w:pStyle w:val="TF-xpre-listadesiglasITEM"/>
        <w:rPr>
          <w:lang w:val="en-US"/>
        </w:rPr>
      </w:pPr>
      <w:r>
        <w:rPr>
          <w:lang w:val="en-US"/>
        </w:rPr>
        <w:t>MIME</w:t>
      </w:r>
      <w:r w:rsidRPr="00F3305C">
        <w:rPr>
          <w:lang w:val="en-US"/>
        </w:rPr>
        <w:t xml:space="preserve"> – </w:t>
      </w:r>
      <w:r>
        <w:rPr>
          <w:lang w:val="en-US"/>
        </w:rPr>
        <w:t>Multipurpose Internet Mail Extensions</w:t>
      </w:r>
    </w:p>
    <w:p w14:paraId="1D980D93" w14:textId="65C25EBA" w:rsidR="001C0F24" w:rsidRDefault="001C0F24" w:rsidP="001C0F24">
      <w:pPr>
        <w:pStyle w:val="TF-xpre-listadesiglasITEM"/>
        <w:rPr>
          <w:lang w:val="en-US"/>
        </w:rPr>
      </w:pPr>
      <w:r w:rsidRPr="00F829E0">
        <w:rPr>
          <w:lang w:val="en-US"/>
        </w:rPr>
        <w:t xml:space="preserve">NMS </w:t>
      </w:r>
      <w:r w:rsidR="00F3305C" w:rsidRPr="00F829E0">
        <w:rPr>
          <w:lang w:val="en-US"/>
        </w:rPr>
        <w:t xml:space="preserve">– </w:t>
      </w:r>
      <w:r w:rsidRPr="00F829E0">
        <w:rPr>
          <w:lang w:val="en-US"/>
        </w:rPr>
        <w:t>Non-Maximum Suppression</w:t>
      </w:r>
    </w:p>
    <w:p w14:paraId="0ABBF266" w14:textId="60174C37" w:rsidR="00950C1D" w:rsidRPr="00950C1D" w:rsidRDefault="00950C1D" w:rsidP="001C0F24">
      <w:pPr>
        <w:pStyle w:val="TF-xpre-listadesiglasITEM"/>
      </w:pPr>
      <w:r>
        <w:t>RAM</w:t>
      </w:r>
      <w:r w:rsidRPr="00F829E0">
        <w:t xml:space="preserve"> – </w:t>
      </w:r>
      <w:r>
        <w:t>Random Access Memory</w:t>
      </w:r>
    </w:p>
    <w:p w14:paraId="152A286E" w14:textId="4DD9BB7D" w:rsidR="001C0F24" w:rsidRDefault="001C0F24" w:rsidP="001C0F24">
      <w:pPr>
        <w:pStyle w:val="TF-xpre-listadesiglasITEM"/>
      </w:pPr>
      <w:r w:rsidRPr="00F829E0">
        <w:t xml:space="preserve">RF </w:t>
      </w:r>
      <w:r w:rsidR="00F3305C" w:rsidRPr="00F829E0">
        <w:t xml:space="preserve">– </w:t>
      </w:r>
      <w:r w:rsidRPr="00F829E0">
        <w:t xml:space="preserve">Requisitos Funcionais </w:t>
      </w:r>
    </w:p>
    <w:p w14:paraId="11568C24" w14:textId="72A5C015" w:rsidR="00F829E0" w:rsidRPr="00006B6A" w:rsidRDefault="00F829E0" w:rsidP="001C0F24">
      <w:pPr>
        <w:pStyle w:val="TF-xpre-listadesiglasITEM"/>
        <w:rPr>
          <w:lang w:val="en-US"/>
        </w:rPr>
      </w:pPr>
      <w:r w:rsidRPr="00006B6A">
        <w:rPr>
          <w:lang w:val="en-US"/>
        </w:rPr>
        <w:t>RMSE – Root Mean Squared Error</w:t>
      </w:r>
    </w:p>
    <w:p w14:paraId="0D5DC2D4" w14:textId="0AD58FBC" w:rsidR="001C0F24" w:rsidRPr="00006B6A" w:rsidRDefault="001C0F24" w:rsidP="001C0F24">
      <w:pPr>
        <w:pStyle w:val="TF-xpre-listadesiglasITEM"/>
        <w:rPr>
          <w:lang w:val="en-US"/>
        </w:rPr>
      </w:pPr>
      <w:r w:rsidRPr="00006B6A">
        <w:rPr>
          <w:lang w:val="en-US"/>
        </w:rPr>
        <w:t xml:space="preserve">RNF </w:t>
      </w:r>
      <w:r w:rsidR="00F3305C" w:rsidRPr="00006B6A">
        <w:rPr>
          <w:lang w:val="en-US"/>
        </w:rPr>
        <w:t xml:space="preserve">– </w:t>
      </w:r>
      <w:r w:rsidRPr="00006B6A">
        <w:rPr>
          <w:lang w:val="en-US"/>
        </w:rPr>
        <w:t>Requisitos Não Funcionais</w:t>
      </w:r>
    </w:p>
    <w:p w14:paraId="70872CC1" w14:textId="0CCCDD9B" w:rsidR="00950C1D" w:rsidRDefault="00F3305C" w:rsidP="00F3305C">
      <w:pPr>
        <w:pStyle w:val="TF-xpre-listadesiglasITEM"/>
        <w:rPr>
          <w:lang w:val="en-US"/>
        </w:rPr>
      </w:pPr>
      <w:r w:rsidRPr="00F829E0">
        <w:rPr>
          <w:lang w:val="en-US"/>
        </w:rPr>
        <w:t>SVM – Support Vector Machine</w:t>
      </w:r>
    </w:p>
    <w:p w14:paraId="1ACF4030" w14:textId="2D25D1B8" w:rsidR="00950C1D" w:rsidRDefault="00950C1D" w:rsidP="00F3305C">
      <w:pPr>
        <w:pStyle w:val="TF-xpre-listadesiglasITEM"/>
        <w:rPr>
          <w:lang w:val="en-US"/>
        </w:rPr>
      </w:pPr>
      <w:r>
        <w:rPr>
          <w:lang w:val="en-US"/>
        </w:rPr>
        <w:t>URL</w:t>
      </w:r>
      <w:r w:rsidRPr="00F829E0">
        <w:rPr>
          <w:lang w:val="en-US"/>
        </w:rPr>
        <w:t xml:space="preserve"> – </w:t>
      </w:r>
      <w:r>
        <w:rPr>
          <w:lang w:val="en-US"/>
        </w:rPr>
        <w:t>Uniform Resource Locator</w:t>
      </w:r>
    </w:p>
    <w:p w14:paraId="32DDC7B1" w14:textId="5C3B5714" w:rsidR="000268C2" w:rsidRPr="00F829E0" w:rsidRDefault="000268C2" w:rsidP="00F3305C">
      <w:pPr>
        <w:pStyle w:val="TF-xpre-listadesiglasITEM"/>
        <w:rPr>
          <w:lang w:val="en-US"/>
        </w:rPr>
      </w:pPr>
      <w:r>
        <w:rPr>
          <w:lang w:val="en-US"/>
        </w:rPr>
        <w:t>YAML</w:t>
      </w:r>
      <w:r w:rsidRPr="00F829E0">
        <w:rPr>
          <w:lang w:val="en-US"/>
        </w:rPr>
        <w:t xml:space="preserve"> – </w:t>
      </w:r>
      <w:r>
        <w:rPr>
          <w:lang w:val="en-US"/>
        </w:rPr>
        <w:t>Yet Another Markup Language</w:t>
      </w:r>
    </w:p>
    <w:p w14:paraId="65E35545" w14:textId="24ACD22C" w:rsidR="00746268" w:rsidRPr="00746268" w:rsidRDefault="001C0F24" w:rsidP="00746268">
      <w:pPr>
        <w:pStyle w:val="TF-xpre-listadesiglasITEM"/>
        <w:rPr>
          <w:lang w:val="en-US"/>
        </w:rPr>
      </w:pPr>
      <w:r w:rsidRPr="00F829E0">
        <w:rPr>
          <w:lang w:val="en-US"/>
        </w:rPr>
        <w:t xml:space="preserve">YOLO </w:t>
      </w:r>
      <w:r w:rsidR="00F3305C" w:rsidRPr="00F3305C">
        <w:rPr>
          <w:lang w:val="en-US"/>
        </w:rPr>
        <w:t xml:space="preserve">– </w:t>
      </w:r>
      <w:r w:rsidRPr="00F829E0">
        <w:rPr>
          <w:lang w:val="en-US"/>
        </w:rPr>
        <w:t>You Only Look Once</w:t>
      </w:r>
    </w:p>
    <w:p w14:paraId="4629E930" w14:textId="77777777" w:rsidR="00F255FC" w:rsidRPr="00746268" w:rsidRDefault="00F255FC">
      <w:pPr>
        <w:pStyle w:val="TF-xpre-listadesmbolosITEM"/>
        <w:rPr>
          <w:lang w:val="en-US"/>
        </w:rPr>
      </w:pPr>
    </w:p>
    <w:p w14:paraId="50E3A94F" w14:textId="77777777" w:rsidR="00F255FC" w:rsidRPr="00A65A95" w:rsidRDefault="00F255FC" w:rsidP="00A65A95">
      <w:pPr>
        <w:pStyle w:val="TF-xpre-sumrioTTULO"/>
      </w:pPr>
      <w:r w:rsidRPr="00A65A95">
        <w:lastRenderedPageBreak/>
        <w:t>SUMÁRIO</w:t>
      </w:r>
      <w:bookmarkStart w:id="1" w:name="_Toc420723208"/>
      <w:bookmarkStart w:id="2" w:name="_Toc482682369"/>
      <w:bookmarkStart w:id="3" w:name="_Toc54164903"/>
      <w:bookmarkStart w:id="4" w:name="_Toc54165663"/>
      <w:bookmarkStart w:id="5" w:name="_Toc54169315"/>
      <w:bookmarkStart w:id="6" w:name="_Toc96347419"/>
      <w:bookmarkStart w:id="7" w:name="_Toc96357709"/>
    </w:p>
    <w:p w14:paraId="0E369E5E" w14:textId="0DCBCE12" w:rsidR="005B6BA0" w:rsidRDefault="00062602">
      <w:pPr>
        <w:pStyle w:val="Sumrio1"/>
        <w:rPr>
          <w:rFonts w:asciiTheme="minorHAnsi" w:eastAsiaTheme="minorEastAsia" w:hAnsiTheme="minorHAnsi" w:cstheme="minorBidi"/>
          <w:b w:val="0"/>
          <w:caps w:val="0"/>
          <w:color w:val="auto"/>
          <w:kern w:val="2"/>
          <w:szCs w:val="24"/>
          <w14:ligatures w14:val="standardContextual"/>
        </w:rPr>
      </w:pPr>
      <w:r>
        <w:rPr>
          <w:b w:val="0"/>
          <w:caps w:val="0"/>
        </w:rPr>
        <w:fldChar w:fldCharType="begin"/>
      </w:r>
      <w:r>
        <w:rPr>
          <w:b w:val="0"/>
          <w:caps w:val="0"/>
        </w:rPr>
        <w:instrText xml:space="preserve"> TOC \o "2-3" \h \z \t "Título 1;1;Título;1;TF-referências bibliográficas TÍTULO;1;TF-xpos-apêndice TÍTULO;1;TF-xpos-anexo TÍTULO;1" </w:instrText>
      </w:r>
      <w:r>
        <w:rPr>
          <w:b w:val="0"/>
          <w:caps w:val="0"/>
        </w:rPr>
        <w:fldChar w:fldCharType="separate"/>
      </w:r>
      <w:hyperlink w:anchor="_Toc215565481" w:history="1">
        <w:r w:rsidR="005B6BA0" w:rsidRPr="004E3D93">
          <w:rPr>
            <w:rStyle w:val="Hyperlink"/>
          </w:rPr>
          <w:t>1</w:t>
        </w:r>
        <w:r w:rsidR="005B6BA0">
          <w:rPr>
            <w:rFonts w:asciiTheme="minorHAnsi" w:eastAsiaTheme="minorEastAsia" w:hAnsiTheme="minorHAnsi" w:cstheme="minorBidi"/>
            <w:b w:val="0"/>
            <w:caps w:val="0"/>
            <w:color w:val="auto"/>
            <w:kern w:val="2"/>
            <w:szCs w:val="24"/>
            <w14:ligatures w14:val="standardContextual"/>
          </w:rPr>
          <w:tab/>
        </w:r>
        <w:r w:rsidR="005B6BA0" w:rsidRPr="004E3D93">
          <w:rPr>
            <w:rStyle w:val="Hyperlink"/>
          </w:rPr>
          <w:t>Introdução</w:t>
        </w:r>
        <w:r w:rsidR="005B6BA0">
          <w:rPr>
            <w:webHidden/>
          </w:rPr>
          <w:tab/>
        </w:r>
        <w:r w:rsidR="005B6BA0">
          <w:rPr>
            <w:webHidden/>
          </w:rPr>
          <w:fldChar w:fldCharType="begin"/>
        </w:r>
        <w:r w:rsidR="005B6BA0">
          <w:rPr>
            <w:webHidden/>
          </w:rPr>
          <w:instrText xml:space="preserve"> PAGEREF _Toc215565481 \h </w:instrText>
        </w:r>
        <w:r w:rsidR="005B6BA0">
          <w:rPr>
            <w:webHidden/>
          </w:rPr>
        </w:r>
        <w:r w:rsidR="005B6BA0">
          <w:rPr>
            <w:webHidden/>
          </w:rPr>
          <w:fldChar w:fldCharType="separate"/>
        </w:r>
        <w:r w:rsidR="005B6BA0">
          <w:rPr>
            <w:webHidden/>
          </w:rPr>
          <w:t>13</w:t>
        </w:r>
        <w:r w:rsidR="005B6BA0">
          <w:rPr>
            <w:webHidden/>
          </w:rPr>
          <w:fldChar w:fldCharType="end"/>
        </w:r>
      </w:hyperlink>
    </w:p>
    <w:p w14:paraId="606645E0" w14:textId="39179DC7" w:rsidR="005B6BA0" w:rsidRDefault="005B6BA0">
      <w:pPr>
        <w:pStyle w:val="Sumrio2"/>
        <w:rPr>
          <w:rFonts w:asciiTheme="minorHAnsi" w:eastAsiaTheme="minorEastAsia" w:hAnsiTheme="minorHAnsi" w:cstheme="minorBidi"/>
          <w:caps w:val="0"/>
          <w:color w:val="auto"/>
          <w:kern w:val="2"/>
          <w:szCs w:val="24"/>
          <w14:ligatures w14:val="standardContextual"/>
        </w:rPr>
      </w:pPr>
      <w:hyperlink w:anchor="_Toc215565482" w:history="1">
        <w:r w:rsidRPr="004E3D93">
          <w:rPr>
            <w:rStyle w:val="Hyperlink"/>
          </w:rPr>
          <w:t>1.1</w:t>
        </w:r>
        <w:r>
          <w:rPr>
            <w:rFonts w:asciiTheme="minorHAnsi" w:eastAsiaTheme="minorEastAsia" w:hAnsiTheme="minorHAnsi" w:cstheme="minorBidi"/>
            <w:caps w:val="0"/>
            <w:color w:val="auto"/>
            <w:kern w:val="2"/>
            <w:szCs w:val="24"/>
            <w14:ligatures w14:val="standardContextual"/>
          </w:rPr>
          <w:tab/>
        </w:r>
        <w:r w:rsidRPr="004E3D93">
          <w:rPr>
            <w:rStyle w:val="Hyperlink"/>
          </w:rPr>
          <w:t>OBJETIVOS</w:t>
        </w:r>
        <w:r>
          <w:rPr>
            <w:webHidden/>
          </w:rPr>
          <w:tab/>
        </w:r>
        <w:r>
          <w:rPr>
            <w:webHidden/>
          </w:rPr>
          <w:fldChar w:fldCharType="begin"/>
        </w:r>
        <w:r>
          <w:rPr>
            <w:webHidden/>
          </w:rPr>
          <w:instrText xml:space="preserve"> PAGEREF _Toc215565482 \h </w:instrText>
        </w:r>
        <w:r>
          <w:rPr>
            <w:webHidden/>
          </w:rPr>
        </w:r>
        <w:r>
          <w:rPr>
            <w:webHidden/>
          </w:rPr>
          <w:fldChar w:fldCharType="separate"/>
        </w:r>
        <w:r>
          <w:rPr>
            <w:webHidden/>
          </w:rPr>
          <w:t>15</w:t>
        </w:r>
        <w:r>
          <w:rPr>
            <w:webHidden/>
          </w:rPr>
          <w:fldChar w:fldCharType="end"/>
        </w:r>
      </w:hyperlink>
    </w:p>
    <w:p w14:paraId="4E939863" w14:textId="342BEF6C" w:rsidR="005B6BA0" w:rsidRDefault="005B6BA0">
      <w:pPr>
        <w:pStyle w:val="Sumrio2"/>
        <w:rPr>
          <w:rFonts w:asciiTheme="minorHAnsi" w:eastAsiaTheme="minorEastAsia" w:hAnsiTheme="minorHAnsi" w:cstheme="minorBidi"/>
          <w:caps w:val="0"/>
          <w:color w:val="auto"/>
          <w:kern w:val="2"/>
          <w:szCs w:val="24"/>
          <w14:ligatures w14:val="standardContextual"/>
        </w:rPr>
      </w:pPr>
      <w:hyperlink w:anchor="_Toc215565483" w:history="1">
        <w:r w:rsidRPr="004E3D93">
          <w:rPr>
            <w:rStyle w:val="Hyperlink"/>
          </w:rPr>
          <w:t>1.2</w:t>
        </w:r>
        <w:r>
          <w:rPr>
            <w:rFonts w:asciiTheme="minorHAnsi" w:eastAsiaTheme="minorEastAsia" w:hAnsiTheme="minorHAnsi" w:cstheme="minorBidi"/>
            <w:caps w:val="0"/>
            <w:color w:val="auto"/>
            <w:kern w:val="2"/>
            <w:szCs w:val="24"/>
            <w14:ligatures w14:val="standardContextual"/>
          </w:rPr>
          <w:tab/>
        </w:r>
        <w:r w:rsidRPr="004E3D93">
          <w:rPr>
            <w:rStyle w:val="Hyperlink"/>
          </w:rPr>
          <w:t>estrutura</w:t>
        </w:r>
        <w:r>
          <w:rPr>
            <w:webHidden/>
          </w:rPr>
          <w:tab/>
        </w:r>
        <w:r>
          <w:rPr>
            <w:webHidden/>
          </w:rPr>
          <w:fldChar w:fldCharType="begin"/>
        </w:r>
        <w:r>
          <w:rPr>
            <w:webHidden/>
          </w:rPr>
          <w:instrText xml:space="preserve"> PAGEREF _Toc215565483 \h </w:instrText>
        </w:r>
        <w:r>
          <w:rPr>
            <w:webHidden/>
          </w:rPr>
        </w:r>
        <w:r>
          <w:rPr>
            <w:webHidden/>
          </w:rPr>
          <w:fldChar w:fldCharType="separate"/>
        </w:r>
        <w:r>
          <w:rPr>
            <w:webHidden/>
          </w:rPr>
          <w:t>15</w:t>
        </w:r>
        <w:r>
          <w:rPr>
            <w:webHidden/>
          </w:rPr>
          <w:fldChar w:fldCharType="end"/>
        </w:r>
      </w:hyperlink>
    </w:p>
    <w:p w14:paraId="0F49EB07" w14:textId="78D2AE5E" w:rsidR="005B6BA0" w:rsidRDefault="005B6BA0">
      <w:pPr>
        <w:pStyle w:val="Sumrio1"/>
        <w:rPr>
          <w:rFonts w:asciiTheme="minorHAnsi" w:eastAsiaTheme="minorEastAsia" w:hAnsiTheme="minorHAnsi" w:cstheme="minorBidi"/>
          <w:b w:val="0"/>
          <w:caps w:val="0"/>
          <w:color w:val="auto"/>
          <w:kern w:val="2"/>
          <w:szCs w:val="24"/>
          <w14:ligatures w14:val="standardContextual"/>
        </w:rPr>
      </w:pPr>
      <w:hyperlink w:anchor="_Toc215565484" w:history="1">
        <w:r w:rsidRPr="004E3D93">
          <w:rPr>
            <w:rStyle w:val="Hyperlink"/>
          </w:rPr>
          <w:t>2</w:t>
        </w:r>
        <w:r>
          <w:rPr>
            <w:rFonts w:asciiTheme="minorHAnsi" w:eastAsiaTheme="minorEastAsia" w:hAnsiTheme="minorHAnsi" w:cstheme="minorBidi"/>
            <w:b w:val="0"/>
            <w:caps w:val="0"/>
            <w:color w:val="auto"/>
            <w:kern w:val="2"/>
            <w:szCs w:val="24"/>
            <w14:ligatures w14:val="standardContextual"/>
          </w:rPr>
          <w:tab/>
        </w:r>
        <w:r w:rsidRPr="004E3D93">
          <w:rPr>
            <w:rStyle w:val="Hyperlink"/>
          </w:rPr>
          <w:t>FUNDAMENTAÇÃO TEÓRICA</w:t>
        </w:r>
        <w:r>
          <w:rPr>
            <w:webHidden/>
          </w:rPr>
          <w:tab/>
        </w:r>
        <w:r>
          <w:rPr>
            <w:webHidden/>
          </w:rPr>
          <w:fldChar w:fldCharType="begin"/>
        </w:r>
        <w:r>
          <w:rPr>
            <w:webHidden/>
          </w:rPr>
          <w:instrText xml:space="preserve"> PAGEREF _Toc215565484 \h </w:instrText>
        </w:r>
        <w:r>
          <w:rPr>
            <w:webHidden/>
          </w:rPr>
        </w:r>
        <w:r>
          <w:rPr>
            <w:webHidden/>
          </w:rPr>
          <w:fldChar w:fldCharType="separate"/>
        </w:r>
        <w:r>
          <w:rPr>
            <w:webHidden/>
          </w:rPr>
          <w:t>16</w:t>
        </w:r>
        <w:r>
          <w:rPr>
            <w:webHidden/>
          </w:rPr>
          <w:fldChar w:fldCharType="end"/>
        </w:r>
      </w:hyperlink>
    </w:p>
    <w:p w14:paraId="21CA35F3" w14:textId="31ABBABD" w:rsidR="005B6BA0" w:rsidRDefault="005B6BA0">
      <w:pPr>
        <w:pStyle w:val="Sumrio2"/>
        <w:rPr>
          <w:rFonts w:asciiTheme="minorHAnsi" w:eastAsiaTheme="minorEastAsia" w:hAnsiTheme="minorHAnsi" w:cstheme="minorBidi"/>
          <w:caps w:val="0"/>
          <w:color w:val="auto"/>
          <w:kern w:val="2"/>
          <w:szCs w:val="24"/>
          <w14:ligatures w14:val="standardContextual"/>
        </w:rPr>
      </w:pPr>
      <w:hyperlink w:anchor="_Toc215565485" w:history="1">
        <w:r w:rsidRPr="004E3D93">
          <w:rPr>
            <w:rStyle w:val="Hyperlink"/>
          </w:rPr>
          <w:t>2.1</w:t>
        </w:r>
        <w:r>
          <w:rPr>
            <w:rFonts w:asciiTheme="minorHAnsi" w:eastAsiaTheme="minorEastAsia" w:hAnsiTheme="minorHAnsi" w:cstheme="minorBidi"/>
            <w:caps w:val="0"/>
            <w:color w:val="auto"/>
            <w:kern w:val="2"/>
            <w:szCs w:val="24"/>
            <w14:ligatures w14:val="standardContextual"/>
          </w:rPr>
          <w:tab/>
        </w:r>
        <w:r w:rsidRPr="004E3D93">
          <w:rPr>
            <w:rStyle w:val="Hyperlink"/>
          </w:rPr>
          <w:t>NEURÔNIOS</w:t>
        </w:r>
        <w:r>
          <w:rPr>
            <w:webHidden/>
          </w:rPr>
          <w:tab/>
        </w:r>
        <w:r>
          <w:rPr>
            <w:webHidden/>
          </w:rPr>
          <w:fldChar w:fldCharType="begin"/>
        </w:r>
        <w:r>
          <w:rPr>
            <w:webHidden/>
          </w:rPr>
          <w:instrText xml:space="preserve"> PAGEREF _Toc215565485 \h </w:instrText>
        </w:r>
        <w:r>
          <w:rPr>
            <w:webHidden/>
          </w:rPr>
        </w:r>
        <w:r>
          <w:rPr>
            <w:webHidden/>
          </w:rPr>
          <w:fldChar w:fldCharType="separate"/>
        </w:r>
        <w:r>
          <w:rPr>
            <w:webHidden/>
          </w:rPr>
          <w:t>16</w:t>
        </w:r>
        <w:r>
          <w:rPr>
            <w:webHidden/>
          </w:rPr>
          <w:fldChar w:fldCharType="end"/>
        </w:r>
      </w:hyperlink>
    </w:p>
    <w:p w14:paraId="65846CEA" w14:textId="2211F9B4" w:rsidR="005B6BA0" w:rsidRDefault="005B6BA0">
      <w:pPr>
        <w:pStyle w:val="Sumrio2"/>
        <w:rPr>
          <w:rFonts w:asciiTheme="minorHAnsi" w:eastAsiaTheme="minorEastAsia" w:hAnsiTheme="minorHAnsi" w:cstheme="minorBidi"/>
          <w:caps w:val="0"/>
          <w:color w:val="auto"/>
          <w:kern w:val="2"/>
          <w:szCs w:val="24"/>
          <w14:ligatures w14:val="standardContextual"/>
        </w:rPr>
      </w:pPr>
      <w:hyperlink w:anchor="_Toc215565486" w:history="1">
        <w:r w:rsidRPr="004E3D93">
          <w:rPr>
            <w:rStyle w:val="Hyperlink"/>
          </w:rPr>
          <w:t>2.2</w:t>
        </w:r>
        <w:r>
          <w:rPr>
            <w:rFonts w:asciiTheme="minorHAnsi" w:eastAsiaTheme="minorEastAsia" w:hAnsiTheme="minorHAnsi" w:cstheme="minorBidi"/>
            <w:caps w:val="0"/>
            <w:color w:val="auto"/>
            <w:kern w:val="2"/>
            <w:szCs w:val="24"/>
            <w14:ligatures w14:val="standardContextual"/>
          </w:rPr>
          <w:tab/>
        </w:r>
        <w:r w:rsidRPr="004E3D93">
          <w:rPr>
            <w:rStyle w:val="Hyperlink"/>
          </w:rPr>
          <w:t>REDES NEURAIS CONVOLUCIONAIS</w:t>
        </w:r>
        <w:r>
          <w:rPr>
            <w:webHidden/>
          </w:rPr>
          <w:tab/>
        </w:r>
        <w:r>
          <w:rPr>
            <w:webHidden/>
          </w:rPr>
          <w:fldChar w:fldCharType="begin"/>
        </w:r>
        <w:r>
          <w:rPr>
            <w:webHidden/>
          </w:rPr>
          <w:instrText xml:space="preserve"> PAGEREF _Toc215565486 \h </w:instrText>
        </w:r>
        <w:r>
          <w:rPr>
            <w:webHidden/>
          </w:rPr>
        </w:r>
        <w:r>
          <w:rPr>
            <w:webHidden/>
          </w:rPr>
          <w:fldChar w:fldCharType="separate"/>
        </w:r>
        <w:r>
          <w:rPr>
            <w:webHidden/>
          </w:rPr>
          <w:t>19</w:t>
        </w:r>
        <w:r>
          <w:rPr>
            <w:webHidden/>
          </w:rPr>
          <w:fldChar w:fldCharType="end"/>
        </w:r>
      </w:hyperlink>
    </w:p>
    <w:p w14:paraId="24532B58" w14:textId="2944A57C" w:rsidR="005B6BA0" w:rsidRDefault="005B6BA0">
      <w:pPr>
        <w:pStyle w:val="Sumrio2"/>
        <w:rPr>
          <w:rFonts w:asciiTheme="minorHAnsi" w:eastAsiaTheme="minorEastAsia" w:hAnsiTheme="minorHAnsi" w:cstheme="minorBidi"/>
          <w:caps w:val="0"/>
          <w:color w:val="auto"/>
          <w:kern w:val="2"/>
          <w:szCs w:val="24"/>
          <w14:ligatures w14:val="standardContextual"/>
        </w:rPr>
      </w:pPr>
      <w:hyperlink w:anchor="_Toc215565487" w:history="1">
        <w:r w:rsidRPr="004E3D93">
          <w:rPr>
            <w:rStyle w:val="Hyperlink"/>
          </w:rPr>
          <w:t>2.3</w:t>
        </w:r>
        <w:r>
          <w:rPr>
            <w:rFonts w:asciiTheme="minorHAnsi" w:eastAsiaTheme="minorEastAsia" w:hAnsiTheme="minorHAnsi" w:cstheme="minorBidi"/>
            <w:caps w:val="0"/>
            <w:color w:val="auto"/>
            <w:kern w:val="2"/>
            <w:szCs w:val="24"/>
            <w14:ligatures w14:val="standardContextual"/>
          </w:rPr>
          <w:tab/>
        </w:r>
        <w:r w:rsidRPr="004E3D93">
          <w:rPr>
            <w:rStyle w:val="Hyperlink"/>
          </w:rPr>
          <w:t>YOLO</w:t>
        </w:r>
        <w:r>
          <w:rPr>
            <w:webHidden/>
          </w:rPr>
          <w:tab/>
        </w:r>
        <w:r>
          <w:rPr>
            <w:webHidden/>
          </w:rPr>
          <w:fldChar w:fldCharType="begin"/>
        </w:r>
        <w:r>
          <w:rPr>
            <w:webHidden/>
          </w:rPr>
          <w:instrText xml:space="preserve"> PAGEREF _Toc215565487 \h </w:instrText>
        </w:r>
        <w:r>
          <w:rPr>
            <w:webHidden/>
          </w:rPr>
        </w:r>
        <w:r>
          <w:rPr>
            <w:webHidden/>
          </w:rPr>
          <w:fldChar w:fldCharType="separate"/>
        </w:r>
        <w:r>
          <w:rPr>
            <w:webHidden/>
          </w:rPr>
          <w:t>21</w:t>
        </w:r>
        <w:r>
          <w:rPr>
            <w:webHidden/>
          </w:rPr>
          <w:fldChar w:fldCharType="end"/>
        </w:r>
      </w:hyperlink>
    </w:p>
    <w:p w14:paraId="25B29CBF" w14:textId="4CBBDAA2" w:rsidR="005B6BA0" w:rsidRDefault="005B6BA0">
      <w:pPr>
        <w:pStyle w:val="Sumrio2"/>
        <w:rPr>
          <w:rFonts w:asciiTheme="minorHAnsi" w:eastAsiaTheme="minorEastAsia" w:hAnsiTheme="minorHAnsi" w:cstheme="minorBidi"/>
          <w:caps w:val="0"/>
          <w:color w:val="auto"/>
          <w:kern w:val="2"/>
          <w:szCs w:val="24"/>
          <w14:ligatures w14:val="standardContextual"/>
        </w:rPr>
      </w:pPr>
      <w:hyperlink w:anchor="_Toc215565488" w:history="1">
        <w:r w:rsidRPr="004E3D93">
          <w:rPr>
            <w:rStyle w:val="Hyperlink"/>
          </w:rPr>
          <w:t>2.4</w:t>
        </w:r>
        <w:r>
          <w:rPr>
            <w:rFonts w:asciiTheme="minorHAnsi" w:eastAsiaTheme="minorEastAsia" w:hAnsiTheme="minorHAnsi" w:cstheme="minorBidi"/>
            <w:caps w:val="0"/>
            <w:color w:val="auto"/>
            <w:kern w:val="2"/>
            <w:szCs w:val="24"/>
            <w14:ligatures w14:val="standardContextual"/>
          </w:rPr>
          <w:tab/>
        </w:r>
        <w:r w:rsidRPr="004E3D93">
          <w:rPr>
            <w:rStyle w:val="Hyperlink"/>
          </w:rPr>
          <w:t>TRABALHOS CORRELATOS</w:t>
        </w:r>
        <w:r>
          <w:rPr>
            <w:webHidden/>
          </w:rPr>
          <w:tab/>
        </w:r>
        <w:r>
          <w:rPr>
            <w:webHidden/>
          </w:rPr>
          <w:fldChar w:fldCharType="begin"/>
        </w:r>
        <w:r>
          <w:rPr>
            <w:webHidden/>
          </w:rPr>
          <w:instrText xml:space="preserve"> PAGEREF _Toc215565488 \h </w:instrText>
        </w:r>
        <w:r>
          <w:rPr>
            <w:webHidden/>
          </w:rPr>
        </w:r>
        <w:r>
          <w:rPr>
            <w:webHidden/>
          </w:rPr>
          <w:fldChar w:fldCharType="separate"/>
        </w:r>
        <w:r>
          <w:rPr>
            <w:webHidden/>
          </w:rPr>
          <w:t>24</w:t>
        </w:r>
        <w:r>
          <w:rPr>
            <w:webHidden/>
          </w:rPr>
          <w:fldChar w:fldCharType="end"/>
        </w:r>
      </w:hyperlink>
    </w:p>
    <w:p w14:paraId="503413B1" w14:textId="0EBD4E85" w:rsidR="005B6BA0" w:rsidRDefault="005B6BA0">
      <w:pPr>
        <w:pStyle w:val="Sumrio2"/>
        <w:rPr>
          <w:rFonts w:asciiTheme="minorHAnsi" w:eastAsiaTheme="minorEastAsia" w:hAnsiTheme="minorHAnsi" w:cstheme="minorBidi"/>
          <w:caps w:val="0"/>
          <w:color w:val="auto"/>
          <w:kern w:val="2"/>
          <w:szCs w:val="24"/>
          <w14:ligatures w14:val="standardContextual"/>
        </w:rPr>
      </w:pPr>
      <w:hyperlink w:anchor="_Toc215565489" w:history="1">
        <w:r w:rsidRPr="004E3D93">
          <w:rPr>
            <w:rStyle w:val="Hyperlink"/>
          </w:rPr>
          <w:t>2.5</w:t>
        </w:r>
        <w:r>
          <w:rPr>
            <w:rFonts w:asciiTheme="minorHAnsi" w:eastAsiaTheme="minorEastAsia" w:hAnsiTheme="minorHAnsi" w:cstheme="minorBidi"/>
            <w:caps w:val="0"/>
            <w:color w:val="auto"/>
            <w:kern w:val="2"/>
            <w:szCs w:val="24"/>
            <w14:ligatures w14:val="standardContextual"/>
          </w:rPr>
          <w:tab/>
        </w:r>
        <w:r w:rsidRPr="004E3D93">
          <w:rPr>
            <w:rStyle w:val="Hyperlink"/>
          </w:rPr>
          <w:t>MODELO ATUAL</w:t>
        </w:r>
        <w:r>
          <w:rPr>
            <w:webHidden/>
          </w:rPr>
          <w:tab/>
        </w:r>
        <w:r>
          <w:rPr>
            <w:webHidden/>
          </w:rPr>
          <w:fldChar w:fldCharType="begin"/>
        </w:r>
        <w:r>
          <w:rPr>
            <w:webHidden/>
          </w:rPr>
          <w:instrText xml:space="preserve"> PAGEREF _Toc215565489 \h </w:instrText>
        </w:r>
        <w:r>
          <w:rPr>
            <w:webHidden/>
          </w:rPr>
        </w:r>
        <w:r>
          <w:rPr>
            <w:webHidden/>
          </w:rPr>
          <w:fldChar w:fldCharType="separate"/>
        </w:r>
        <w:r>
          <w:rPr>
            <w:webHidden/>
          </w:rPr>
          <w:t>27</w:t>
        </w:r>
        <w:r>
          <w:rPr>
            <w:webHidden/>
          </w:rPr>
          <w:fldChar w:fldCharType="end"/>
        </w:r>
      </w:hyperlink>
    </w:p>
    <w:p w14:paraId="78E45200" w14:textId="577CBD63" w:rsidR="005B6BA0" w:rsidRDefault="005B6BA0">
      <w:pPr>
        <w:pStyle w:val="Sumrio1"/>
        <w:rPr>
          <w:rFonts w:asciiTheme="minorHAnsi" w:eastAsiaTheme="minorEastAsia" w:hAnsiTheme="minorHAnsi" w:cstheme="minorBidi"/>
          <w:b w:val="0"/>
          <w:caps w:val="0"/>
          <w:color w:val="auto"/>
          <w:kern w:val="2"/>
          <w:szCs w:val="24"/>
          <w14:ligatures w14:val="standardContextual"/>
        </w:rPr>
      </w:pPr>
      <w:hyperlink w:anchor="_Toc215565490" w:history="1">
        <w:r w:rsidRPr="004E3D93">
          <w:rPr>
            <w:rStyle w:val="Hyperlink"/>
          </w:rPr>
          <w:t>3</w:t>
        </w:r>
        <w:r>
          <w:rPr>
            <w:rFonts w:asciiTheme="minorHAnsi" w:eastAsiaTheme="minorEastAsia" w:hAnsiTheme="minorHAnsi" w:cstheme="minorBidi"/>
            <w:b w:val="0"/>
            <w:caps w:val="0"/>
            <w:color w:val="auto"/>
            <w:kern w:val="2"/>
            <w:szCs w:val="24"/>
            <w14:ligatures w14:val="standardContextual"/>
          </w:rPr>
          <w:tab/>
        </w:r>
        <w:r w:rsidRPr="004E3D93">
          <w:rPr>
            <w:rStyle w:val="Hyperlink"/>
          </w:rPr>
          <w:t>DESENVOLVIMENTO</w:t>
        </w:r>
        <w:r>
          <w:rPr>
            <w:webHidden/>
          </w:rPr>
          <w:tab/>
        </w:r>
        <w:r>
          <w:rPr>
            <w:webHidden/>
          </w:rPr>
          <w:fldChar w:fldCharType="begin"/>
        </w:r>
        <w:r>
          <w:rPr>
            <w:webHidden/>
          </w:rPr>
          <w:instrText xml:space="preserve"> PAGEREF _Toc215565490 \h </w:instrText>
        </w:r>
        <w:r>
          <w:rPr>
            <w:webHidden/>
          </w:rPr>
        </w:r>
        <w:r>
          <w:rPr>
            <w:webHidden/>
          </w:rPr>
          <w:fldChar w:fldCharType="separate"/>
        </w:r>
        <w:r>
          <w:rPr>
            <w:webHidden/>
          </w:rPr>
          <w:t>30</w:t>
        </w:r>
        <w:r>
          <w:rPr>
            <w:webHidden/>
          </w:rPr>
          <w:fldChar w:fldCharType="end"/>
        </w:r>
      </w:hyperlink>
    </w:p>
    <w:p w14:paraId="6A2ACEFF" w14:textId="5EC424F1" w:rsidR="005B6BA0" w:rsidRDefault="005B6BA0">
      <w:pPr>
        <w:pStyle w:val="Sumrio2"/>
        <w:rPr>
          <w:rFonts w:asciiTheme="minorHAnsi" w:eastAsiaTheme="minorEastAsia" w:hAnsiTheme="minorHAnsi" w:cstheme="minorBidi"/>
          <w:caps w:val="0"/>
          <w:color w:val="auto"/>
          <w:kern w:val="2"/>
          <w:szCs w:val="24"/>
          <w14:ligatures w14:val="standardContextual"/>
        </w:rPr>
      </w:pPr>
      <w:hyperlink w:anchor="_Toc215565491" w:history="1">
        <w:r w:rsidRPr="004E3D93">
          <w:rPr>
            <w:rStyle w:val="Hyperlink"/>
          </w:rPr>
          <w:t>3.1</w:t>
        </w:r>
        <w:r>
          <w:rPr>
            <w:rFonts w:asciiTheme="minorHAnsi" w:eastAsiaTheme="minorEastAsia" w:hAnsiTheme="minorHAnsi" w:cstheme="minorBidi"/>
            <w:caps w:val="0"/>
            <w:color w:val="auto"/>
            <w:kern w:val="2"/>
            <w:szCs w:val="24"/>
            <w14:ligatures w14:val="standardContextual"/>
          </w:rPr>
          <w:tab/>
        </w:r>
        <w:r w:rsidRPr="004E3D93">
          <w:rPr>
            <w:rStyle w:val="Hyperlink"/>
          </w:rPr>
          <w:t>requisitos</w:t>
        </w:r>
        <w:r>
          <w:rPr>
            <w:webHidden/>
          </w:rPr>
          <w:tab/>
        </w:r>
        <w:r>
          <w:rPr>
            <w:webHidden/>
          </w:rPr>
          <w:fldChar w:fldCharType="begin"/>
        </w:r>
        <w:r>
          <w:rPr>
            <w:webHidden/>
          </w:rPr>
          <w:instrText xml:space="preserve"> PAGEREF _Toc215565491 \h </w:instrText>
        </w:r>
        <w:r>
          <w:rPr>
            <w:webHidden/>
          </w:rPr>
        </w:r>
        <w:r>
          <w:rPr>
            <w:webHidden/>
          </w:rPr>
          <w:fldChar w:fldCharType="separate"/>
        </w:r>
        <w:r>
          <w:rPr>
            <w:webHidden/>
          </w:rPr>
          <w:t>30</w:t>
        </w:r>
        <w:r>
          <w:rPr>
            <w:webHidden/>
          </w:rPr>
          <w:fldChar w:fldCharType="end"/>
        </w:r>
      </w:hyperlink>
    </w:p>
    <w:p w14:paraId="0753F65D" w14:textId="55B60F62" w:rsidR="005B6BA0" w:rsidRDefault="005B6BA0">
      <w:pPr>
        <w:pStyle w:val="Sumrio2"/>
        <w:rPr>
          <w:rFonts w:asciiTheme="minorHAnsi" w:eastAsiaTheme="minorEastAsia" w:hAnsiTheme="minorHAnsi" w:cstheme="minorBidi"/>
          <w:caps w:val="0"/>
          <w:color w:val="auto"/>
          <w:kern w:val="2"/>
          <w:szCs w:val="24"/>
          <w14:ligatures w14:val="standardContextual"/>
        </w:rPr>
      </w:pPr>
      <w:hyperlink w:anchor="_Toc215565492" w:history="1">
        <w:r w:rsidRPr="004E3D93">
          <w:rPr>
            <w:rStyle w:val="Hyperlink"/>
          </w:rPr>
          <w:t>3.2</w:t>
        </w:r>
        <w:r>
          <w:rPr>
            <w:rFonts w:asciiTheme="minorHAnsi" w:eastAsiaTheme="minorEastAsia" w:hAnsiTheme="minorHAnsi" w:cstheme="minorBidi"/>
            <w:caps w:val="0"/>
            <w:color w:val="auto"/>
            <w:kern w:val="2"/>
            <w:szCs w:val="24"/>
            <w14:ligatures w14:val="standardContextual"/>
          </w:rPr>
          <w:tab/>
        </w:r>
        <w:r w:rsidRPr="004E3D93">
          <w:rPr>
            <w:rStyle w:val="Hyperlink"/>
          </w:rPr>
          <w:t>DESCRIÇÃO DO MODELO</w:t>
        </w:r>
        <w:r>
          <w:rPr>
            <w:webHidden/>
          </w:rPr>
          <w:tab/>
        </w:r>
        <w:r>
          <w:rPr>
            <w:webHidden/>
          </w:rPr>
          <w:fldChar w:fldCharType="begin"/>
        </w:r>
        <w:r>
          <w:rPr>
            <w:webHidden/>
          </w:rPr>
          <w:instrText xml:space="preserve"> PAGEREF _Toc215565492 \h </w:instrText>
        </w:r>
        <w:r>
          <w:rPr>
            <w:webHidden/>
          </w:rPr>
        </w:r>
        <w:r>
          <w:rPr>
            <w:webHidden/>
          </w:rPr>
          <w:fldChar w:fldCharType="separate"/>
        </w:r>
        <w:r>
          <w:rPr>
            <w:webHidden/>
          </w:rPr>
          <w:t>31</w:t>
        </w:r>
        <w:r>
          <w:rPr>
            <w:webHidden/>
          </w:rPr>
          <w:fldChar w:fldCharType="end"/>
        </w:r>
      </w:hyperlink>
    </w:p>
    <w:p w14:paraId="3B1F0C93" w14:textId="72B552FC" w:rsidR="005B6BA0" w:rsidRDefault="005B6BA0">
      <w:pPr>
        <w:pStyle w:val="Sumrio2"/>
        <w:rPr>
          <w:rFonts w:asciiTheme="minorHAnsi" w:eastAsiaTheme="minorEastAsia" w:hAnsiTheme="minorHAnsi" w:cstheme="minorBidi"/>
          <w:caps w:val="0"/>
          <w:color w:val="auto"/>
          <w:kern w:val="2"/>
          <w:szCs w:val="24"/>
          <w14:ligatures w14:val="standardContextual"/>
        </w:rPr>
      </w:pPr>
      <w:hyperlink w:anchor="_Toc215565493" w:history="1">
        <w:r w:rsidRPr="004E3D93">
          <w:rPr>
            <w:rStyle w:val="Hyperlink"/>
          </w:rPr>
          <w:t>3.3</w:t>
        </w:r>
        <w:r>
          <w:rPr>
            <w:rFonts w:asciiTheme="minorHAnsi" w:eastAsiaTheme="minorEastAsia" w:hAnsiTheme="minorHAnsi" w:cstheme="minorBidi"/>
            <w:caps w:val="0"/>
            <w:color w:val="auto"/>
            <w:kern w:val="2"/>
            <w:szCs w:val="24"/>
            <w14:ligatures w14:val="standardContextual"/>
          </w:rPr>
          <w:tab/>
        </w:r>
        <w:r w:rsidRPr="004E3D93">
          <w:rPr>
            <w:rStyle w:val="Hyperlink"/>
          </w:rPr>
          <w:t>BUSCA E PREPARAÇÃO DA BASE DE DADOS</w:t>
        </w:r>
        <w:r>
          <w:rPr>
            <w:webHidden/>
          </w:rPr>
          <w:tab/>
        </w:r>
        <w:r>
          <w:rPr>
            <w:webHidden/>
          </w:rPr>
          <w:fldChar w:fldCharType="begin"/>
        </w:r>
        <w:r>
          <w:rPr>
            <w:webHidden/>
          </w:rPr>
          <w:instrText xml:space="preserve"> PAGEREF _Toc215565493 \h </w:instrText>
        </w:r>
        <w:r>
          <w:rPr>
            <w:webHidden/>
          </w:rPr>
        </w:r>
        <w:r>
          <w:rPr>
            <w:webHidden/>
          </w:rPr>
          <w:fldChar w:fldCharType="separate"/>
        </w:r>
        <w:r>
          <w:rPr>
            <w:webHidden/>
          </w:rPr>
          <w:t>33</w:t>
        </w:r>
        <w:r>
          <w:rPr>
            <w:webHidden/>
          </w:rPr>
          <w:fldChar w:fldCharType="end"/>
        </w:r>
      </w:hyperlink>
    </w:p>
    <w:p w14:paraId="3132457C" w14:textId="1F37CA29" w:rsidR="005B6BA0" w:rsidRDefault="005B6BA0">
      <w:pPr>
        <w:pStyle w:val="Sumrio2"/>
        <w:rPr>
          <w:rFonts w:asciiTheme="minorHAnsi" w:eastAsiaTheme="minorEastAsia" w:hAnsiTheme="minorHAnsi" w:cstheme="minorBidi"/>
          <w:caps w:val="0"/>
          <w:color w:val="auto"/>
          <w:kern w:val="2"/>
          <w:szCs w:val="24"/>
          <w14:ligatures w14:val="standardContextual"/>
        </w:rPr>
      </w:pPr>
      <w:hyperlink w:anchor="_Toc215565494" w:history="1">
        <w:r w:rsidRPr="004E3D93">
          <w:rPr>
            <w:rStyle w:val="Hyperlink"/>
          </w:rPr>
          <w:t>3.4</w:t>
        </w:r>
        <w:r>
          <w:rPr>
            <w:rFonts w:asciiTheme="minorHAnsi" w:eastAsiaTheme="minorEastAsia" w:hAnsiTheme="minorHAnsi" w:cstheme="minorBidi"/>
            <w:caps w:val="0"/>
            <w:color w:val="auto"/>
            <w:kern w:val="2"/>
            <w:szCs w:val="24"/>
            <w14:ligatures w14:val="standardContextual"/>
          </w:rPr>
          <w:tab/>
        </w:r>
        <w:r w:rsidRPr="004E3D93">
          <w:rPr>
            <w:rStyle w:val="Hyperlink"/>
          </w:rPr>
          <w:t>CONFIGURAÇÃO DOS EXPERIMENTOS</w:t>
        </w:r>
        <w:r>
          <w:rPr>
            <w:webHidden/>
          </w:rPr>
          <w:tab/>
        </w:r>
        <w:r>
          <w:rPr>
            <w:webHidden/>
          </w:rPr>
          <w:fldChar w:fldCharType="begin"/>
        </w:r>
        <w:r>
          <w:rPr>
            <w:webHidden/>
          </w:rPr>
          <w:instrText xml:space="preserve"> PAGEREF _Toc215565494 \h </w:instrText>
        </w:r>
        <w:r>
          <w:rPr>
            <w:webHidden/>
          </w:rPr>
        </w:r>
        <w:r>
          <w:rPr>
            <w:webHidden/>
          </w:rPr>
          <w:fldChar w:fldCharType="separate"/>
        </w:r>
        <w:r>
          <w:rPr>
            <w:webHidden/>
          </w:rPr>
          <w:t>36</w:t>
        </w:r>
        <w:r>
          <w:rPr>
            <w:webHidden/>
          </w:rPr>
          <w:fldChar w:fldCharType="end"/>
        </w:r>
      </w:hyperlink>
    </w:p>
    <w:p w14:paraId="70A076F7" w14:textId="280CA800" w:rsidR="005B6BA0" w:rsidRDefault="005B6BA0">
      <w:pPr>
        <w:pStyle w:val="Sumrio2"/>
        <w:rPr>
          <w:rFonts w:asciiTheme="minorHAnsi" w:eastAsiaTheme="minorEastAsia" w:hAnsiTheme="minorHAnsi" w:cstheme="minorBidi"/>
          <w:caps w:val="0"/>
          <w:color w:val="auto"/>
          <w:kern w:val="2"/>
          <w:szCs w:val="24"/>
          <w14:ligatures w14:val="standardContextual"/>
        </w:rPr>
      </w:pPr>
      <w:hyperlink w:anchor="_Toc215565495" w:history="1">
        <w:r w:rsidRPr="004E3D93">
          <w:rPr>
            <w:rStyle w:val="Hyperlink"/>
          </w:rPr>
          <w:t>3.5</w:t>
        </w:r>
        <w:r>
          <w:rPr>
            <w:rFonts w:asciiTheme="minorHAnsi" w:eastAsiaTheme="minorEastAsia" w:hAnsiTheme="minorHAnsi" w:cstheme="minorBidi"/>
            <w:caps w:val="0"/>
            <w:color w:val="auto"/>
            <w:kern w:val="2"/>
            <w:szCs w:val="24"/>
            <w14:ligatures w14:val="standardContextual"/>
          </w:rPr>
          <w:tab/>
        </w:r>
        <w:r w:rsidRPr="004E3D93">
          <w:rPr>
            <w:rStyle w:val="Hyperlink"/>
          </w:rPr>
          <w:t>EXECUÇÃO do experimento</w:t>
        </w:r>
        <w:r>
          <w:rPr>
            <w:webHidden/>
          </w:rPr>
          <w:tab/>
        </w:r>
        <w:r>
          <w:rPr>
            <w:webHidden/>
          </w:rPr>
          <w:fldChar w:fldCharType="begin"/>
        </w:r>
        <w:r>
          <w:rPr>
            <w:webHidden/>
          </w:rPr>
          <w:instrText xml:space="preserve"> PAGEREF _Toc215565495 \h </w:instrText>
        </w:r>
        <w:r>
          <w:rPr>
            <w:webHidden/>
          </w:rPr>
        </w:r>
        <w:r>
          <w:rPr>
            <w:webHidden/>
          </w:rPr>
          <w:fldChar w:fldCharType="separate"/>
        </w:r>
        <w:r>
          <w:rPr>
            <w:webHidden/>
          </w:rPr>
          <w:t>39</w:t>
        </w:r>
        <w:r>
          <w:rPr>
            <w:webHidden/>
          </w:rPr>
          <w:fldChar w:fldCharType="end"/>
        </w:r>
      </w:hyperlink>
    </w:p>
    <w:p w14:paraId="5700E886" w14:textId="78732D5F" w:rsidR="005B6BA0" w:rsidRDefault="005B6BA0">
      <w:pPr>
        <w:pStyle w:val="Sumrio3"/>
        <w:rPr>
          <w:rFonts w:asciiTheme="minorHAnsi" w:eastAsiaTheme="minorEastAsia" w:hAnsiTheme="minorHAnsi" w:cstheme="minorBidi"/>
          <w:color w:val="auto"/>
          <w:kern w:val="2"/>
          <w:szCs w:val="24"/>
          <w14:ligatures w14:val="standardContextual"/>
        </w:rPr>
      </w:pPr>
      <w:hyperlink w:anchor="_Toc215565496" w:history="1">
        <w:r w:rsidRPr="004E3D93">
          <w:rPr>
            <w:rStyle w:val="Hyperlink"/>
          </w:rPr>
          <w:t>3.5.1</w:t>
        </w:r>
        <w:r>
          <w:rPr>
            <w:rFonts w:asciiTheme="minorHAnsi" w:eastAsiaTheme="minorEastAsia" w:hAnsiTheme="minorHAnsi" w:cstheme="minorBidi"/>
            <w:color w:val="auto"/>
            <w:kern w:val="2"/>
            <w:szCs w:val="24"/>
            <w14:ligatures w14:val="standardContextual"/>
          </w:rPr>
          <w:tab/>
        </w:r>
        <w:r w:rsidRPr="004E3D93">
          <w:rPr>
            <w:rStyle w:val="Hyperlink"/>
          </w:rPr>
          <w:t>Criação da estrutura de pastas para o experimento</w:t>
        </w:r>
        <w:r>
          <w:rPr>
            <w:webHidden/>
          </w:rPr>
          <w:tab/>
        </w:r>
        <w:r>
          <w:rPr>
            <w:webHidden/>
          </w:rPr>
          <w:fldChar w:fldCharType="begin"/>
        </w:r>
        <w:r>
          <w:rPr>
            <w:webHidden/>
          </w:rPr>
          <w:instrText xml:space="preserve"> PAGEREF _Toc215565496 \h </w:instrText>
        </w:r>
        <w:r>
          <w:rPr>
            <w:webHidden/>
          </w:rPr>
        </w:r>
        <w:r>
          <w:rPr>
            <w:webHidden/>
          </w:rPr>
          <w:fldChar w:fldCharType="separate"/>
        </w:r>
        <w:r>
          <w:rPr>
            <w:webHidden/>
          </w:rPr>
          <w:t>40</w:t>
        </w:r>
        <w:r>
          <w:rPr>
            <w:webHidden/>
          </w:rPr>
          <w:fldChar w:fldCharType="end"/>
        </w:r>
      </w:hyperlink>
    </w:p>
    <w:p w14:paraId="58E55430" w14:textId="298BA29C" w:rsidR="005B6BA0" w:rsidRDefault="005B6BA0">
      <w:pPr>
        <w:pStyle w:val="Sumrio3"/>
        <w:rPr>
          <w:rFonts w:asciiTheme="minorHAnsi" w:eastAsiaTheme="minorEastAsia" w:hAnsiTheme="minorHAnsi" w:cstheme="minorBidi"/>
          <w:color w:val="auto"/>
          <w:kern w:val="2"/>
          <w:szCs w:val="24"/>
          <w14:ligatures w14:val="standardContextual"/>
        </w:rPr>
      </w:pPr>
      <w:hyperlink w:anchor="_Toc215565497" w:history="1">
        <w:r w:rsidRPr="004E3D93">
          <w:rPr>
            <w:rStyle w:val="Hyperlink"/>
          </w:rPr>
          <w:t>3.5.2</w:t>
        </w:r>
        <w:r>
          <w:rPr>
            <w:rFonts w:asciiTheme="minorHAnsi" w:eastAsiaTheme="minorEastAsia" w:hAnsiTheme="minorHAnsi" w:cstheme="minorBidi"/>
            <w:color w:val="auto"/>
            <w:kern w:val="2"/>
            <w:szCs w:val="24"/>
            <w14:ligatures w14:val="standardContextual"/>
          </w:rPr>
          <w:tab/>
        </w:r>
        <w:r w:rsidRPr="004E3D93">
          <w:rPr>
            <w:rStyle w:val="Hyperlink"/>
          </w:rPr>
          <w:t xml:space="preserve">Construção do </w:t>
        </w:r>
        <w:r w:rsidRPr="004E3D93">
          <w:rPr>
            <w:rStyle w:val="Hyperlink"/>
            <w:i/>
            <w:iCs/>
          </w:rPr>
          <w:t>dataset</w:t>
        </w:r>
        <w:r>
          <w:rPr>
            <w:webHidden/>
          </w:rPr>
          <w:tab/>
        </w:r>
        <w:r>
          <w:rPr>
            <w:webHidden/>
          </w:rPr>
          <w:fldChar w:fldCharType="begin"/>
        </w:r>
        <w:r>
          <w:rPr>
            <w:webHidden/>
          </w:rPr>
          <w:instrText xml:space="preserve"> PAGEREF _Toc215565497 \h </w:instrText>
        </w:r>
        <w:r>
          <w:rPr>
            <w:webHidden/>
          </w:rPr>
        </w:r>
        <w:r>
          <w:rPr>
            <w:webHidden/>
          </w:rPr>
          <w:fldChar w:fldCharType="separate"/>
        </w:r>
        <w:r>
          <w:rPr>
            <w:webHidden/>
          </w:rPr>
          <w:t>41</w:t>
        </w:r>
        <w:r>
          <w:rPr>
            <w:webHidden/>
          </w:rPr>
          <w:fldChar w:fldCharType="end"/>
        </w:r>
      </w:hyperlink>
    </w:p>
    <w:p w14:paraId="70DBAAC6" w14:textId="694A4C78" w:rsidR="005B6BA0" w:rsidRDefault="005B6BA0">
      <w:pPr>
        <w:pStyle w:val="Sumrio3"/>
        <w:rPr>
          <w:rFonts w:asciiTheme="minorHAnsi" w:eastAsiaTheme="minorEastAsia" w:hAnsiTheme="minorHAnsi" w:cstheme="minorBidi"/>
          <w:color w:val="auto"/>
          <w:kern w:val="2"/>
          <w:szCs w:val="24"/>
          <w14:ligatures w14:val="standardContextual"/>
        </w:rPr>
      </w:pPr>
      <w:hyperlink w:anchor="_Toc215565498" w:history="1">
        <w:r w:rsidRPr="004E3D93">
          <w:rPr>
            <w:rStyle w:val="Hyperlink"/>
          </w:rPr>
          <w:t>3.5.3</w:t>
        </w:r>
        <w:r>
          <w:rPr>
            <w:rFonts w:asciiTheme="minorHAnsi" w:eastAsiaTheme="minorEastAsia" w:hAnsiTheme="minorHAnsi" w:cstheme="minorBidi"/>
            <w:color w:val="auto"/>
            <w:kern w:val="2"/>
            <w:szCs w:val="24"/>
            <w14:ligatures w14:val="standardContextual"/>
          </w:rPr>
          <w:tab/>
        </w:r>
        <w:r w:rsidRPr="004E3D93">
          <w:rPr>
            <w:rStyle w:val="Hyperlink"/>
          </w:rPr>
          <w:t>Treinamento do modelo</w:t>
        </w:r>
        <w:r>
          <w:rPr>
            <w:webHidden/>
          </w:rPr>
          <w:tab/>
        </w:r>
        <w:r>
          <w:rPr>
            <w:webHidden/>
          </w:rPr>
          <w:fldChar w:fldCharType="begin"/>
        </w:r>
        <w:r>
          <w:rPr>
            <w:webHidden/>
          </w:rPr>
          <w:instrText xml:space="preserve"> PAGEREF _Toc215565498 \h </w:instrText>
        </w:r>
        <w:r>
          <w:rPr>
            <w:webHidden/>
          </w:rPr>
        </w:r>
        <w:r>
          <w:rPr>
            <w:webHidden/>
          </w:rPr>
          <w:fldChar w:fldCharType="separate"/>
        </w:r>
        <w:r>
          <w:rPr>
            <w:webHidden/>
          </w:rPr>
          <w:t>43</w:t>
        </w:r>
        <w:r>
          <w:rPr>
            <w:webHidden/>
          </w:rPr>
          <w:fldChar w:fldCharType="end"/>
        </w:r>
      </w:hyperlink>
    </w:p>
    <w:p w14:paraId="36335901" w14:textId="45E158A5" w:rsidR="005B6BA0" w:rsidRDefault="005B6BA0">
      <w:pPr>
        <w:pStyle w:val="Sumrio3"/>
        <w:rPr>
          <w:rFonts w:asciiTheme="minorHAnsi" w:eastAsiaTheme="minorEastAsia" w:hAnsiTheme="minorHAnsi" w:cstheme="minorBidi"/>
          <w:color w:val="auto"/>
          <w:kern w:val="2"/>
          <w:szCs w:val="24"/>
          <w14:ligatures w14:val="standardContextual"/>
        </w:rPr>
      </w:pPr>
      <w:hyperlink w:anchor="_Toc215565499" w:history="1">
        <w:r w:rsidRPr="004E3D93">
          <w:rPr>
            <w:rStyle w:val="Hyperlink"/>
          </w:rPr>
          <w:t>3.5.4</w:t>
        </w:r>
        <w:r>
          <w:rPr>
            <w:rFonts w:asciiTheme="minorHAnsi" w:eastAsiaTheme="minorEastAsia" w:hAnsiTheme="minorHAnsi" w:cstheme="minorBidi"/>
            <w:color w:val="auto"/>
            <w:kern w:val="2"/>
            <w:szCs w:val="24"/>
            <w14:ligatures w14:val="standardContextual"/>
          </w:rPr>
          <w:tab/>
        </w:r>
        <w:r w:rsidRPr="004E3D93">
          <w:rPr>
            <w:rStyle w:val="Hyperlink"/>
          </w:rPr>
          <w:t>Geração de relatórios e execução do teste do modelo</w:t>
        </w:r>
        <w:r>
          <w:rPr>
            <w:webHidden/>
          </w:rPr>
          <w:tab/>
        </w:r>
        <w:r>
          <w:rPr>
            <w:webHidden/>
          </w:rPr>
          <w:fldChar w:fldCharType="begin"/>
        </w:r>
        <w:r>
          <w:rPr>
            <w:webHidden/>
          </w:rPr>
          <w:instrText xml:space="preserve"> PAGEREF _Toc215565499 \h </w:instrText>
        </w:r>
        <w:r>
          <w:rPr>
            <w:webHidden/>
          </w:rPr>
        </w:r>
        <w:r>
          <w:rPr>
            <w:webHidden/>
          </w:rPr>
          <w:fldChar w:fldCharType="separate"/>
        </w:r>
        <w:r>
          <w:rPr>
            <w:webHidden/>
          </w:rPr>
          <w:t>46</w:t>
        </w:r>
        <w:r>
          <w:rPr>
            <w:webHidden/>
          </w:rPr>
          <w:fldChar w:fldCharType="end"/>
        </w:r>
      </w:hyperlink>
    </w:p>
    <w:p w14:paraId="6AEA4491" w14:textId="7240EA07" w:rsidR="005B6BA0" w:rsidRDefault="005B6BA0">
      <w:pPr>
        <w:pStyle w:val="Sumrio2"/>
        <w:rPr>
          <w:rFonts w:asciiTheme="minorHAnsi" w:eastAsiaTheme="minorEastAsia" w:hAnsiTheme="minorHAnsi" w:cstheme="minorBidi"/>
          <w:caps w:val="0"/>
          <w:color w:val="auto"/>
          <w:kern w:val="2"/>
          <w:szCs w:val="24"/>
          <w14:ligatures w14:val="standardContextual"/>
        </w:rPr>
      </w:pPr>
      <w:hyperlink w:anchor="_Toc215565500" w:history="1">
        <w:r w:rsidRPr="004E3D93">
          <w:rPr>
            <w:rStyle w:val="Hyperlink"/>
          </w:rPr>
          <w:t>3.6</w:t>
        </w:r>
        <w:r>
          <w:rPr>
            <w:rFonts w:asciiTheme="minorHAnsi" w:eastAsiaTheme="minorEastAsia" w:hAnsiTheme="minorHAnsi" w:cstheme="minorBidi"/>
            <w:caps w:val="0"/>
            <w:color w:val="auto"/>
            <w:kern w:val="2"/>
            <w:szCs w:val="24"/>
            <w14:ligatures w14:val="standardContextual"/>
          </w:rPr>
          <w:tab/>
        </w:r>
        <w:r w:rsidRPr="004E3D93">
          <w:rPr>
            <w:rStyle w:val="Hyperlink"/>
          </w:rPr>
          <w:t>CONFIGURAÇÕES Dos EXPERIMENTOs</w:t>
        </w:r>
        <w:r>
          <w:rPr>
            <w:webHidden/>
          </w:rPr>
          <w:tab/>
        </w:r>
        <w:r>
          <w:rPr>
            <w:webHidden/>
          </w:rPr>
          <w:fldChar w:fldCharType="begin"/>
        </w:r>
        <w:r>
          <w:rPr>
            <w:webHidden/>
          </w:rPr>
          <w:instrText xml:space="preserve"> PAGEREF _Toc215565500 \h </w:instrText>
        </w:r>
        <w:r>
          <w:rPr>
            <w:webHidden/>
          </w:rPr>
        </w:r>
        <w:r>
          <w:rPr>
            <w:webHidden/>
          </w:rPr>
          <w:fldChar w:fldCharType="separate"/>
        </w:r>
        <w:r>
          <w:rPr>
            <w:webHidden/>
          </w:rPr>
          <w:t>47</w:t>
        </w:r>
        <w:r>
          <w:rPr>
            <w:webHidden/>
          </w:rPr>
          <w:fldChar w:fldCharType="end"/>
        </w:r>
      </w:hyperlink>
    </w:p>
    <w:p w14:paraId="38555A46" w14:textId="3CBA07A7" w:rsidR="005B6BA0" w:rsidRDefault="005B6BA0">
      <w:pPr>
        <w:pStyle w:val="Sumrio2"/>
        <w:rPr>
          <w:rFonts w:asciiTheme="minorHAnsi" w:eastAsiaTheme="minorEastAsia" w:hAnsiTheme="minorHAnsi" w:cstheme="minorBidi"/>
          <w:caps w:val="0"/>
          <w:color w:val="auto"/>
          <w:kern w:val="2"/>
          <w:szCs w:val="24"/>
          <w14:ligatures w14:val="standardContextual"/>
        </w:rPr>
      </w:pPr>
      <w:hyperlink w:anchor="_Toc215565501" w:history="1">
        <w:r w:rsidRPr="004E3D93">
          <w:rPr>
            <w:rStyle w:val="Hyperlink"/>
          </w:rPr>
          <w:t>3.7</w:t>
        </w:r>
        <w:r>
          <w:rPr>
            <w:rFonts w:asciiTheme="minorHAnsi" w:eastAsiaTheme="minorEastAsia" w:hAnsiTheme="minorHAnsi" w:cstheme="minorBidi"/>
            <w:caps w:val="0"/>
            <w:color w:val="auto"/>
            <w:kern w:val="2"/>
            <w:szCs w:val="24"/>
            <w14:ligatures w14:val="standardContextual"/>
          </w:rPr>
          <w:tab/>
        </w:r>
        <w:r w:rsidRPr="004E3D93">
          <w:rPr>
            <w:rStyle w:val="Hyperlink"/>
          </w:rPr>
          <w:t>RESULTADOS E DISCUSSÕES</w:t>
        </w:r>
        <w:r>
          <w:rPr>
            <w:webHidden/>
          </w:rPr>
          <w:tab/>
        </w:r>
        <w:r>
          <w:rPr>
            <w:webHidden/>
          </w:rPr>
          <w:fldChar w:fldCharType="begin"/>
        </w:r>
        <w:r>
          <w:rPr>
            <w:webHidden/>
          </w:rPr>
          <w:instrText xml:space="preserve"> PAGEREF _Toc215565501 \h </w:instrText>
        </w:r>
        <w:r>
          <w:rPr>
            <w:webHidden/>
          </w:rPr>
        </w:r>
        <w:r>
          <w:rPr>
            <w:webHidden/>
          </w:rPr>
          <w:fldChar w:fldCharType="separate"/>
        </w:r>
        <w:r>
          <w:rPr>
            <w:webHidden/>
          </w:rPr>
          <w:t>50</w:t>
        </w:r>
        <w:r>
          <w:rPr>
            <w:webHidden/>
          </w:rPr>
          <w:fldChar w:fldCharType="end"/>
        </w:r>
      </w:hyperlink>
    </w:p>
    <w:p w14:paraId="3D7502FA" w14:textId="530FE669" w:rsidR="005B6BA0" w:rsidRDefault="005B6BA0">
      <w:pPr>
        <w:pStyle w:val="Sumrio1"/>
        <w:rPr>
          <w:rFonts w:asciiTheme="minorHAnsi" w:eastAsiaTheme="minorEastAsia" w:hAnsiTheme="minorHAnsi" w:cstheme="minorBidi"/>
          <w:b w:val="0"/>
          <w:caps w:val="0"/>
          <w:color w:val="auto"/>
          <w:kern w:val="2"/>
          <w:szCs w:val="24"/>
          <w14:ligatures w14:val="standardContextual"/>
        </w:rPr>
      </w:pPr>
      <w:hyperlink w:anchor="_Toc215565502" w:history="1">
        <w:r w:rsidRPr="004E3D93">
          <w:rPr>
            <w:rStyle w:val="Hyperlink"/>
          </w:rPr>
          <w:t>4</w:t>
        </w:r>
        <w:r>
          <w:rPr>
            <w:rFonts w:asciiTheme="minorHAnsi" w:eastAsiaTheme="minorEastAsia" w:hAnsiTheme="minorHAnsi" w:cstheme="minorBidi"/>
            <w:b w:val="0"/>
            <w:caps w:val="0"/>
            <w:color w:val="auto"/>
            <w:kern w:val="2"/>
            <w:szCs w:val="24"/>
            <w14:ligatures w14:val="standardContextual"/>
          </w:rPr>
          <w:tab/>
        </w:r>
        <w:r w:rsidRPr="004E3D93">
          <w:rPr>
            <w:rStyle w:val="Hyperlink"/>
          </w:rPr>
          <w:t>CONCLUSÕES</w:t>
        </w:r>
        <w:r>
          <w:rPr>
            <w:webHidden/>
          </w:rPr>
          <w:tab/>
        </w:r>
        <w:r>
          <w:rPr>
            <w:webHidden/>
          </w:rPr>
          <w:fldChar w:fldCharType="begin"/>
        </w:r>
        <w:r>
          <w:rPr>
            <w:webHidden/>
          </w:rPr>
          <w:instrText xml:space="preserve"> PAGEREF _Toc215565502 \h </w:instrText>
        </w:r>
        <w:r>
          <w:rPr>
            <w:webHidden/>
          </w:rPr>
        </w:r>
        <w:r>
          <w:rPr>
            <w:webHidden/>
          </w:rPr>
          <w:fldChar w:fldCharType="separate"/>
        </w:r>
        <w:r>
          <w:rPr>
            <w:webHidden/>
          </w:rPr>
          <w:t>59</w:t>
        </w:r>
        <w:r>
          <w:rPr>
            <w:webHidden/>
          </w:rPr>
          <w:fldChar w:fldCharType="end"/>
        </w:r>
      </w:hyperlink>
    </w:p>
    <w:p w14:paraId="4CFFF89A" w14:textId="410AAB93" w:rsidR="005B6BA0" w:rsidRDefault="005B6BA0">
      <w:pPr>
        <w:pStyle w:val="Sumrio1"/>
        <w:rPr>
          <w:rFonts w:asciiTheme="minorHAnsi" w:eastAsiaTheme="minorEastAsia" w:hAnsiTheme="minorHAnsi" w:cstheme="minorBidi"/>
          <w:b w:val="0"/>
          <w:caps w:val="0"/>
          <w:color w:val="auto"/>
          <w:kern w:val="2"/>
          <w:szCs w:val="24"/>
          <w14:ligatures w14:val="standardContextual"/>
        </w:rPr>
      </w:pPr>
      <w:hyperlink w:anchor="_Toc215565503" w:history="1">
        <w:r w:rsidRPr="004E3D93">
          <w:rPr>
            <w:rStyle w:val="Hyperlink"/>
            <w:lang w:val="en-US"/>
          </w:rPr>
          <w:t>Referências</w:t>
        </w:r>
        <w:r>
          <w:rPr>
            <w:webHidden/>
          </w:rPr>
          <w:tab/>
        </w:r>
        <w:r>
          <w:rPr>
            <w:webHidden/>
          </w:rPr>
          <w:fldChar w:fldCharType="begin"/>
        </w:r>
        <w:r>
          <w:rPr>
            <w:webHidden/>
          </w:rPr>
          <w:instrText xml:space="preserve"> PAGEREF _Toc215565503 \h </w:instrText>
        </w:r>
        <w:r>
          <w:rPr>
            <w:webHidden/>
          </w:rPr>
        </w:r>
        <w:r>
          <w:rPr>
            <w:webHidden/>
          </w:rPr>
          <w:fldChar w:fldCharType="separate"/>
        </w:r>
        <w:r>
          <w:rPr>
            <w:webHidden/>
          </w:rPr>
          <w:t>62</w:t>
        </w:r>
        <w:r>
          <w:rPr>
            <w:webHidden/>
          </w:rPr>
          <w:fldChar w:fldCharType="end"/>
        </w:r>
      </w:hyperlink>
    </w:p>
    <w:p w14:paraId="3DEB2FC5" w14:textId="12F1063D" w:rsidR="00F255FC" w:rsidRPr="000E2B1E" w:rsidRDefault="00062602" w:rsidP="001B2F1E">
      <w:pPr>
        <w:pStyle w:val="TF-TEXTO"/>
        <w:sectPr w:rsidR="00F255FC" w:rsidRPr="000E2B1E" w:rsidSect="000F77E3">
          <w:headerReference w:type="default" r:id="rId13"/>
          <w:footerReference w:type="default" r:id="rId14"/>
          <w:pgSz w:w="11907" w:h="16840" w:code="9"/>
          <w:pgMar w:top="1701" w:right="1134" w:bottom="1134" w:left="1701" w:header="720" w:footer="720" w:gutter="0"/>
          <w:pgNumType w:start="1"/>
          <w:cols w:space="708"/>
          <w:docGrid w:linePitch="360"/>
        </w:sectPr>
      </w:pPr>
      <w:r>
        <w:rPr>
          <w:b/>
          <w:caps/>
          <w:noProof/>
          <w:color w:val="000000"/>
        </w:rPr>
        <w:fldChar w:fldCharType="end"/>
      </w:r>
    </w:p>
    <w:p w14:paraId="02947E2C" w14:textId="77777777" w:rsidR="00F255FC" w:rsidRPr="007D10F2" w:rsidRDefault="00F255FC" w:rsidP="007D10F2">
      <w:pPr>
        <w:pStyle w:val="Ttulo1"/>
      </w:pPr>
      <w:bookmarkStart w:id="8" w:name="_Toc215565481"/>
      <w:bookmarkStart w:id="9" w:name="_Toc96491849"/>
      <w:r w:rsidRPr="007D10F2">
        <w:lastRenderedPageBreak/>
        <w:t>Introdução</w:t>
      </w:r>
      <w:bookmarkEnd w:id="8"/>
      <w:r w:rsidRPr="007D10F2">
        <w:t xml:space="preserve"> </w:t>
      </w:r>
      <w:bookmarkEnd w:id="1"/>
      <w:bookmarkEnd w:id="2"/>
      <w:bookmarkEnd w:id="3"/>
      <w:bookmarkEnd w:id="4"/>
      <w:bookmarkEnd w:id="5"/>
      <w:bookmarkEnd w:id="6"/>
      <w:bookmarkEnd w:id="7"/>
      <w:bookmarkEnd w:id="9"/>
    </w:p>
    <w:p w14:paraId="1442A18A" w14:textId="3C97171F" w:rsidR="002944EB" w:rsidRDefault="002944EB" w:rsidP="002944EB">
      <w:pPr>
        <w:pStyle w:val="TF-TEXTO"/>
      </w:pPr>
      <w:r>
        <w:t>As doenças neurológicas representam um dos maiores desafios da saúde pública global, impactando bilhões de pessoas em todo o mundo e sendo a principal causa de morbidade e incapacidade em escala internacional. Estima-se que mais de 3 bilhões de indivíduos convivam com condições como</w:t>
      </w:r>
      <w:r w:rsidR="00001F3B">
        <w:t xml:space="preserve"> Acidente Vascular Cerebral</w:t>
      </w:r>
      <w:r>
        <w:t xml:space="preserve"> </w:t>
      </w:r>
      <w:r w:rsidR="00001F3B">
        <w:t>(</w:t>
      </w:r>
      <w:r>
        <w:t>AVCs</w:t>
      </w:r>
      <w:r w:rsidR="00001F3B">
        <w:t>)</w:t>
      </w:r>
      <w:r>
        <w:t>, enxaquecas, meningite, demências e lesões cerebrais neonatais. Desde 1990, a carga dessas doenças cresceu 18%, impulsionada pelo envelhecimento populacional, maior expectativa de vida e fatores como poluição, obesidade e dietas inadequadas. Além disso, cerca de 80% das mortes relacionadas ocorrem em países de baixa e média renda, evidenciando graves desigualdades no acesso a cuidados de saúde e na implementação de estratégias preventivas (GBD 2021 Nervous System Disorders Collaborators, 2024).</w:t>
      </w:r>
    </w:p>
    <w:p w14:paraId="23C94D7B" w14:textId="49A3028A" w:rsidR="002944EB" w:rsidRDefault="002944EB" w:rsidP="002944EB">
      <w:pPr>
        <w:pStyle w:val="TF-TEXTO"/>
      </w:pPr>
      <w:r>
        <w:t>Diante desse cenário, segundo Moreira (2013), a neurociência tem buscado compreender os mecanismos subjacentes às doenças neurológicas, e a morfologia neuronal desempenha um papel central, especialmente no contexto de estruturas críticas como o hipocampo. Alterações morfológicas, que se referem a mudanças na forma e estrutura dos neurônios, podem refletir disfunções no processamento de informações e na conectividade cerebral, afetando diretamente funções cognitivas como memória e aprendizado. Ainda de acordo com o autor, essas funções dependem fortemente da integridade estrutural e funcional do hipocampo, o que torna essa região especialmente relevante no estudo de condições neurológicas e transtornos do desenvolvimento.</w:t>
      </w:r>
    </w:p>
    <w:p w14:paraId="43E0C5AE" w14:textId="0DA5322B" w:rsidR="002944EB" w:rsidRDefault="002944EB" w:rsidP="002944EB">
      <w:pPr>
        <w:pStyle w:val="TF-TEXTO"/>
      </w:pPr>
      <w:r>
        <w:t xml:space="preserve">Para Amaral e Lavenex (2007), o hipocampo se destaca como uma estrutura crucial para funções cognitivas como a memória episódica e espacial. Ele abriga diferentes tipos de neurônios, incluindo os piramidais, granulares e interneurônios, que desempenham papéis específicos e complementares no processamento de informações. Esses neurônios possuem estruturas fundamentais para sua função, como dendritos e axônios: os dendritos são projeções ramificadas que recebem informações de outros neurônios, enquanto os axônios são prolongamentos que transmitem sinais elétricos para células vizinhas. Em condições normais, esses componentes apresentam características bem definidas, como dendritos organizados e axônios integrados, garantindo a transmissão eficiente de impulsos nervosos e a conectividade funcional do hipocampo. Essas características são observadas nos chamados neurônios típicos, cuja integridade estrutural é essencial para a manutenção das funções cognitivas. Por outro lado, Cervantes (2019), destaca que os neurônios atípicos podem apresentar alterações morfológicas significativas, como dendritos desorganizados ou axônios danificados, que comprometem sua </w:t>
      </w:r>
      <w:r>
        <w:lastRenderedPageBreak/>
        <w:t>capacidade funcional. Essas alterações estruturais frequentemente estão associadas a condições neurológicas graves, como epilepsia, demência e lesões cerebrais traumáticas. A relação entre os diferentes tipos de neurônios e a ocorrência de morfologias atípicas no hipocampo reforça a importância de estudar essas alterações para compreender os mecanismos subjacentes às disfunções cognitivas e neurológicas.</w:t>
      </w:r>
    </w:p>
    <w:p w14:paraId="210C7B0E" w14:textId="77777777" w:rsidR="002944EB" w:rsidRDefault="002944EB" w:rsidP="002944EB">
      <w:pPr>
        <w:pStyle w:val="TF-TEXTO"/>
      </w:pPr>
      <w:r>
        <w:t>Segundo Cervantes (2019), a identificação de neurônios atípicos, no entanto, representa um grande desafio para a neurociência. Tradicionalmente, essa tarefa é realizada manualmente por especialistas utilizando microscópios, um processo que é trabalhoso, demorado e suscetível a falhas humanas. Além disso, a subjetividade inerente ao método manual dificulta a padronização e a reprodutibilidade das análises, especialmente em cenários com grandes volumes de dados.</w:t>
      </w:r>
    </w:p>
    <w:p w14:paraId="13659275" w14:textId="638BD1E2" w:rsidR="002944EB" w:rsidRDefault="002944EB" w:rsidP="002944EB">
      <w:pPr>
        <w:pStyle w:val="TF-TEXTO"/>
      </w:pPr>
      <w:r>
        <w:t xml:space="preserve">Troullinou </w:t>
      </w:r>
      <w:r w:rsidRPr="00CE5EF0">
        <w:rPr>
          <w:i/>
          <w:iCs/>
        </w:rPr>
        <w:t>et al</w:t>
      </w:r>
      <w:r>
        <w:t>. (2021) destacam que avanços em aprendizado de máquina têm oferecido soluções promissoras para superar essas limitações. Técnicas baseadas em redes neurais profundas (</w:t>
      </w:r>
      <w:r w:rsidRPr="00EE306F">
        <w:rPr>
          <w:i/>
          <w:iCs/>
        </w:rPr>
        <w:t>Deep Neural Networks</w:t>
      </w:r>
      <w:r>
        <w:t>, DNNs) demonstraram capacidade de automatizar a análise morfológica de neurônios, alcançando alta precisão na identificação de diferentes tipos celulares. Por exemplo, DNNs baseadas em sinais de cálcio identificaram padrões específicos de atividade neural em experimentos in vivo. Modelos aplicados à classificação de células tumorais também apresentaram resultados significativos, destacando a eficácia do aprendizado de máquina na detecção de padrões celulares complexos. Além de DNNs e Faster R-CNN, outras abordagens, como Máquinas de Vetores de Suporte (</w:t>
      </w:r>
      <w:ins w:id="10" w:author="Dalton Solano dos Reis" w:date="2025-12-16T09:47:00Z" w16du:dateUtc="2025-12-16T12:47:00Z">
        <w:r w:rsidR="00656469" w:rsidRPr="00656469">
          <w:t>Support Vector Machines</w:t>
        </w:r>
        <w:r w:rsidR="00656469">
          <w:t xml:space="preserve"> - </w:t>
        </w:r>
      </w:ins>
      <w:r>
        <w:t>SVM) e Florestas Aleatórias, ampliam as possibilidades de análise automatizada, explorando diferentes arquiteturas para atender a variados cenários (Angonezi, 2022).</w:t>
      </w:r>
    </w:p>
    <w:p w14:paraId="193FAB6D" w14:textId="437A5FBF" w:rsidR="002944EB" w:rsidRDefault="002944EB" w:rsidP="002944EB">
      <w:pPr>
        <w:pStyle w:val="TF-TEXTO"/>
      </w:pPr>
      <w:r>
        <w:t>Krzizanowski e Carvalho (2024) utilizaram a arquitetura Faster R-CNN, uma metodologia avançada de detecção de objetos, para a identificação automatizada de neurônios atípicos em imagens obtidas por microscópios e dispositivos móveis. Os autores relataram que o modelo acelerou significativamente as análises, permitindo uma melhor compreensão das alterações morfológicas associadas a diferentes condições neurológicas. Segundo os autores, a identificação automatizada e precisa de neurônios atípicos pode contribuir para diagnósticos mais precoces, maior padronização analítica e o desenvolvimento de intervenções terapêuticas mais eficazes.</w:t>
      </w:r>
    </w:p>
    <w:p w14:paraId="5D9EA58C" w14:textId="3AA028AC" w:rsidR="002944EB" w:rsidRDefault="002944EB" w:rsidP="002944EB">
      <w:pPr>
        <w:pStyle w:val="TF-TEXTO"/>
      </w:pPr>
      <w:r>
        <w:t xml:space="preserve">A partir deste cenário, esta pesquisa busca responder à seguinte questão: “Quais técnicas de aprendizado de máquina apresentam melhor desempenho na identificação de neurônios atípicos em imagens microscópicas?” Para isso, serão realizados experimentos comparativos </w:t>
      </w:r>
      <w:r>
        <w:lastRenderedPageBreak/>
        <w:t>utilizando a base de dados do estudo de Krzizanowski e Carvalho (2024), com o objetivo de contribuir para o avanço das abordagens diagnósticas e terapêuticas em neurociência.</w:t>
      </w:r>
    </w:p>
    <w:p w14:paraId="79A0195D" w14:textId="77777777" w:rsidR="00F255FC" w:rsidRDefault="00F255FC" w:rsidP="006727A4">
      <w:pPr>
        <w:pStyle w:val="Ttulo2"/>
      </w:pPr>
      <w:bookmarkStart w:id="11" w:name="_Toc215565482"/>
      <w:bookmarkStart w:id="12" w:name="_Toc419598576"/>
      <w:bookmarkStart w:id="13" w:name="_Toc420721317"/>
      <w:bookmarkStart w:id="14" w:name="_Toc420721467"/>
      <w:bookmarkStart w:id="15" w:name="_Toc420721562"/>
      <w:bookmarkStart w:id="16" w:name="_Toc420721768"/>
      <w:bookmarkStart w:id="17" w:name="_Toc420723209"/>
      <w:bookmarkStart w:id="18" w:name="_Toc482682370"/>
      <w:bookmarkStart w:id="19" w:name="_Toc54164904"/>
      <w:bookmarkStart w:id="20" w:name="_Toc54165664"/>
      <w:bookmarkStart w:id="21" w:name="_Toc54169316"/>
      <w:bookmarkStart w:id="22" w:name="_Toc96347426"/>
      <w:bookmarkStart w:id="23" w:name="_Toc96357710"/>
      <w:bookmarkStart w:id="24" w:name="_Toc96491850"/>
      <w:r w:rsidRPr="007D10F2">
        <w:t>OBJETIVOS</w:t>
      </w:r>
      <w:bookmarkEnd w:id="11"/>
      <w:r w:rsidRPr="007D10F2">
        <w:t xml:space="preserve"> </w:t>
      </w:r>
      <w:bookmarkEnd w:id="12"/>
      <w:bookmarkEnd w:id="13"/>
      <w:bookmarkEnd w:id="14"/>
      <w:bookmarkEnd w:id="15"/>
      <w:bookmarkEnd w:id="16"/>
      <w:bookmarkEnd w:id="17"/>
      <w:bookmarkEnd w:id="18"/>
      <w:bookmarkEnd w:id="19"/>
      <w:bookmarkEnd w:id="20"/>
      <w:bookmarkEnd w:id="21"/>
      <w:bookmarkEnd w:id="22"/>
      <w:bookmarkEnd w:id="23"/>
      <w:bookmarkEnd w:id="24"/>
    </w:p>
    <w:p w14:paraId="14A64409" w14:textId="68170809" w:rsidR="00C21514" w:rsidRDefault="002944EB" w:rsidP="002944EB">
      <w:pPr>
        <w:pStyle w:val="TF-TEXTO"/>
      </w:pPr>
      <w:r w:rsidRPr="002944EB">
        <w:t>O objetivo principal deste trabalho é dar continuidade ao desenvolvimento do aplicativo proposto por Krzizanowski e Carvalho (2024) para a contagem e identificação automática de neurônios atípicos, utilizando técnicas avançadas de processamento de imagens e aprendizado de máquina, como</w:t>
      </w:r>
      <w:r w:rsidR="000F7D18">
        <w:t xml:space="preserve"> a</w:t>
      </w:r>
      <w:r w:rsidRPr="002944EB">
        <w:t xml:space="preserve"> </w:t>
      </w:r>
      <w:r w:rsidRPr="00746268">
        <w:rPr>
          <w:i/>
          <w:iCs/>
        </w:rPr>
        <w:t>Convolutional Neural Network</w:t>
      </w:r>
      <w:r w:rsidRPr="002944EB">
        <w:t xml:space="preserve"> (CNN)</w:t>
      </w:r>
      <w:r w:rsidR="000F7D18">
        <w:t xml:space="preserve"> </w:t>
      </w:r>
      <w:r w:rsidR="00E433DA">
        <w:t>YOLO</w:t>
      </w:r>
      <w:r w:rsidRPr="002944EB">
        <w:t>, visando aprimorar a automação, a precisão e a eficiência na análise da morfologia neuronal.</w:t>
      </w:r>
      <w:r w:rsidR="000A02E6">
        <w:t xml:space="preserve"> </w:t>
      </w:r>
    </w:p>
    <w:p w14:paraId="498CBAE7" w14:textId="77777777" w:rsidR="00C21514" w:rsidRDefault="00C21514" w:rsidP="00C21514">
      <w:pPr>
        <w:pStyle w:val="TF-TEXTO"/>
      </w:pPr>
      <w:r>
        <w:t>Os objetivos específicos são:</w:t>
      </w:r>
    </w:p>
    <w:p w14:paraId="36EAFB26" w14:textId="2D47B0EC" w:rsidR="00C21514" w:rsidRDefault="002944EB" w:rsidP="00C21514">
      <w:pPr>
        <w:pStyle w:val="TF-ALNEA"/>
      </w:pPr>
      <w:r w:rsidRPr="002944EB">
        <w:t>aplicar novas técnicas de pré-processamento de imagens para aprimorar a qualidade das imagens de lâminas, com o objetivo de otimizar a segmentação e a extração de características morfológicas dos neurônios;</w:t>
      </w:r>
    </w:p>
    <w:p w14:paraId="6FB1A25D" w14:textId="5DF453A5" w:rsidR="00C21514" w:rsidRDefault="002944EB" w:rsidP="00C21514">
      <w:pPr>
        <w:pStyle w:val="TF-ALNEA"/>
      </w:pPr>
      <w:r w:rsidRPr="002944EB">
        <w:t>aperfeiçoar a classificação de neurônios atípicos utilizando CNNs, explorando novas abordagens de aprendizado de máquina para melhorar a acurácia e robustez do modelo;</w:t>
      </w:r>
    </w:p>
    <w:p w14:paraId="0CAEC785" w14:textId="1BD50528" w:rsidR="00C21514" w:rsidRDefault="002944EB" w:rsidP="00C21514">
      <w:pPr>
        <w:pStyle w:val="TF-ALNEA"/>
      </w:pPr>
      <w:r w:rsidRPr="002944EB">
        <w:t>validar o desempenho do sistema automatizado, comparando-o ao método manual e ao aplicativo desenvolvido por Krzizanowski e Carvalho (2024), com base em métricas como tempo de processamento, taxa de acerto e precisão, a fim de avaliar sua viabilidade e superioridade na análise de neurônios atípicos</w:t>
      </w:r>
      <w:r>
        <w:t>.</w:t>
      </w:r>
    </w:p>
    <w:p w14:paraId="43E606DE" w14:textId="77777777" w:rsidR="00F255FC" w:rsidRDefault="00F255FC" w:rsidP="006727A4">
      <w:pPr>
        <w:pStyle w:val="Ttulo2"/>
      </w:pPr>
      <w:bookmarkStart w:id="25" w:name="_Toc419598584"/>
      <w:bookmarkStart w:id="26" w:name="_Toc420721325"/>
      <w:bookmarkStart w:id="27" w:name="_Toc420721475"/>
      <w:bookmarkStart w:id="28" w:name="_Toc420721570"/>
      <w:bookmarkStart w:id="29" w:name="_Toc420721776"/>
      <w:bookmarkStart w:id="30" w:name="_Toc420723217"/>
      <w:bookmarkStart w:id="31" w:name="_Toc482682380"/>
      <w:bookmarkStart w:id="32" w:name="_Toc54164912"/>
      <w:bookmarkStart w:id="33" w:name="_Toc54165666"/>
      <w:bookmarkStart w:id="34" w:name="_Toc54169324"/>
      <w:bookmarkStart w:id="35" w:name="_Toc96347430"/>
      <w:bookmarkStart w:id="36" w:name="_Toc96357714"/>
      <w:bookmarkStart w:id="37" w:name="_Toc96491851"/>
      <w:bookmarkStart w:id="38" w:name="_Toc215565483"/>
      <w:r>
        <w:t>estrutura</w:t>
      </w:r>
      <w:bookmarkEnd w:id="25"/>
      <w:bookmarkEnd w:id="26"/>
      <w:bookmarkEnd w:id="27"/>
      <w:bookmarkEnd w:id="28"/>
      <w:bookmarkEnd w:id="29"/>
      <w:bookmarkEnd w:id="30"/>
      <w:bookmarkEnd w:id="31"/>
      <w:bookmarkEnd w:id="32"/>
      <w:bookmarkEnd w:id="33"/>
      <w:bookmarkEnd w:id="34"/>
      <w:bookmarkEnd w:id="35"/>
      <w:bookmarkEnd w:id="36"/>
      <w:bookmarkEnd w:id="37"/>
      <w:bookmarkEnd w:id="38"/>
    </w:p>
    <w:p w14:paraId="431E61DA" w14:textId="78063702" w:rsidR="00F255FC" w:rsidRDefault="002944EB" w:rsidP="00657BF2">
      <w:pPr>
        <w:pStyle w:val="TF-TEXTO"/>
      </w:pPr>
      <w:r w:rsidRPr="002944EB">
        <w:t xml:space="preserve">A estrutura do trabalho está divido em quatro capítulos. No primeiro capítulo está descrita a introdução do trabalho juntamente com </w:t>
      </w:r>
      <w:r>
        <w:t>o objetivo principal</w:t>
      </w:r>
      <w:r w:rsidRPr="002944EB">
        <w:t xml:space="preserve"> e objetivos específicos. No segundo capítulo está detalhada a fundamentação teórica, contendo os principais tópicos do trabalho e os trabalhos correlatos encontrados. O terceiro capítulo descreve o desenvolvimento </w:t>
      </w:r>
      <w:r>
        <w:t>do modelo</w:t>
      </w:r>
      <w:r w:rsidRPr="002944EB">
        <w:t xml:space="preserve">, contendo as especificações funcionais e não funcionais </w:t>
      </w:r>
      <w:r>
        <w:t>do modelo desenvolvido</w:t>
      </w:r>
      <w:r w:rsidRPr="002944EB">
        <w:t xml:space="preserve">, técnicas e bibliotecas utilizadas em cada etapa, implementação do </w:t>
      </w:r>
      <w:r w:rsidR="006A5446">
        <w:t>modelo</w:t>
      </w:r>
      <w:r w:rsidRPr="002944EB">
        <w:t xml:space="preserve"> e apresentação dos resultados encontrados. Por fim, o quarto e último capítulo descreve a conclusão do trabalho, alinhando as expectativas e resultados, juntamente com as limitações e sugestões de trabalhos futuros.</w:t>
      </w:r>
    </w:p>
    <w:p w14:paraId="7F9CCAA6" w14:textId="77777777" w:rsidR="00F255FC" w:rsidRDefault="00F255FC" w:rsidP="007D10F2">
      <w:pPr>
        <w:pStyle w:val="Ttulo1"/>
      </w:pPr>
      <w:bookmarkStart w:id="39" w:name="_Toc54164913"/>
      <w:bookmarkStart w:id="40" w:name="_Toc54165667"/>
      <w:bookmarkStart w:id="41" w:name="_Toc54169325"/>
      <w:bookmarkStart w:id="42" w:name="_Toc96347431"/>
      <w:bookmarkStart w:id="43" w:name="_Toc96357715"/>
      <w:bookmarkStart w:id="44" w:name="_Toc96491858"/>
      <w:bookmarkStart w:id="45" w:name="_Toc215565484"/>
      <w:bookmarkStart w:id="46" w:name="_Toc419598587"/>
      <w:r>
        <w:lastRenderedPageBreak/>
        <w:t>FUNDAMENTAÇÃO TEÓRICA</w:t>
      </w:r>
      <w:bookmarkEnd w:id="39"/>
      <w:bookmarkEnd w:id="40"/>
      <w:bookmarkEnd w:id="41"/>
      <w:bookmarkEnd w:id="42"/>
      <w:bookmarkEnd w:id="43"/>
      <w:bookmarkEnd w:id="44"/>
      <w:bookmarkEnd w:id="45"/>
    </w:p>
    <w:p w14:paraId="2089F4F8" w14:textId="04487352" w:rsidR="00F255FC" w:rsidRPr="00845270" w:rsidRDefault="00657BF2" w:rsidP="00BB1810">
      <w:pPr>
        <w:pStyle w:val="TF-TEXTO"/>
      </w:pPr>
      <w:r w:rsidRPr="00657BF2">
        <w:t>Este capítulo apresenta uma visão geral dos tópicos que servem como base para o estudo a ser desenvolvido. A seção 2.</w:t>
      </w:r>
      <w:r w:rsidR="00BC166C">
        <w:t>1</w:t>
      </w:r>
      <w:r w:rsidRPr="00657BF2">
        <w:t xml:space="preserve"> aborda os neurônios</w:t>
      </w:r>
      <w:r w:rsidR="00BC166C">
        <w:t>, enquanto</w:t>
      </w:r>
      <w:r w:rsidRPr="00657BF2">
        <w:t xml:space="preserve"> </w:t>
      </w:r>
      <w:r w:rsidR="00BC166C">
        <w:t>a</w:t>
      </w:r>
      <w:r w:rsidRPr="00657BF2">
        <w:t xml:space="preserve"> seção 2.</w:t>
      </w:r>
      <w:r w:rsidR="00BC166C">
        <w:t>2</w:t>
      </w:r>
      <w:r w:rsidRPr="00657BF2">
        <w:t xml:space="preserve"> trata </w:t>
      </w:r>
      <w:r w:rsidR="00BB1810">
        <w:t>das redes neurais convolucionais e a seção 2.</w:t>
      </w:r>
      <w:r w:rsidR="00BC166C">
        <w:t>3</w:t>
      </w:r>
      <w:r w:rsidR="00BB1810">
        <w:t xml:space="preserve"> discute o modelo YOLO</w:t>
      </w:r>
      <w:r w:rsidRPr="00657BF2">
        <w:t xml:space="preserve">. </w:t>
      </w:r>
      <w:r w:rsidR="00C54967">
        <w:t>A</w:t>
      </w:r>
      <w:r w:rsidRPr="00657BF2">
        <w:t xml:space="preserve"> seção 2.</w:t>
      </w:r>
      <w:r w:rsidR="00BC166C">
        <w:t>4</w:t>
      </w:r>
      <w:r w:rsidRPr="00657BF2">
        <w:t xml:space="preserve"> apresenta uma revisão dos trabalhos correlatos, que são considerados similares ao projeto proposto</w:t>
      </w:r>
      <w:r w:rsidR="00C54967">
        <w:t xml:space="preserve"> e, por último, a seção 2.</w:t>
      </w:r>
      <w:r w:rsidR="00BC166C">
        <w:t>5</w:t>
      </w:r>
      <w:r w:rsidR="00C54967">
        <w:t xml:space="preserve"> detalha o modelo atual.</w:t>
      </w:r>
    </w:p>
    <w:p w14:paraId="36D972A5" w14:textId="1988E955" w:rsidR="00657BF2" w:rsidRDefault="00657BF2" w:rsidP="00657BF2">
      <w:pPr>
        <w:pStyle w:val="Ttulo2"/>
      </w:pPr>
      <w:bookmarkStart w:id="47" w:name="_Toc215565485"/>
      <w:bookmarkStart w:id="48" w:name="_Toc54164914"/>
      <w:bookmarkStart w:id="49" w:name="_Toc54165668"/>
      <w:bookmarkStart w:id="50" w:name="_Toc54169326"/>
      <w:bookmarkStart w:id="51" w:name="_Toc96347432"/>
      <w:bookmarkStart w:id="52" w:name="_Toc96357716"/>
      <w:bookmarkStart w:id="53" w:name="_Toc96491859"/>
      <w:bookmarkEnd w:id="46"/>
      <w:r>
        <w:t>NEURÔNIOS</w:t>
      </w:r>
      <w:bookmarkEnd w:id="47"/>
    </w:p>
    <w:p w14:paraId="1F76A902" w14:textId="2DBC5F37" w:rsidR="00657BF2" w:rsidRDefault="00657BF2" w:rsidP="00657BF2">
      <w:pPr>
        <w:pStyle w:val="TF-TEXTO"/>
      </w:pPr>
      <w:r w:rsidRPr="00657BF2">
        <w:t xml:space="preserve">No contexto </w:t>
      </w:r>
      <w:r w:rsidR="00984B5E">
        <w:t xml:space="preserve">de </w:t>
      </w:r>
      <w:r w:rsidRPr="00657BF2">
        <w:t>doenças</w:t>
      </w:r>
      <w:r w:rsidR="00984B5E">
        <w:t xml:space="preserve"> neuronais</w:t>
      </w:r>
      <w:r w:rsidRPr="00657BF2">
        <w:t>, compreender a estrutura e o funcionamento dos neurônios é essencial, uma vez que esses são as unidades funcionais básicas do sistema nervoso. De acordo com Moreira (2013), o neurônio é uma célula altamente excitável que transmite informações por meio de impulsos eletroquímicos. Essa célula é composta por três regiões fundamentais: o corpo celular (soma), onde ocorrem funções metabólicas; os dendritos, que recebem estímulos externos; e o axônio, responsável pela condução do impulso nervoso até outras células (</w:t>
      </w:r>
      <w:r w:rsidR="004469E4">
        <w:fldChar w:fldCharType="begin"/>
      </w:r>
      <w:r w:rsidR="004469E4">
        <w:instrText xml:space="preserve"> REF _Ref215557333 \h </w:instrText>
      </w:r>
      <w:r w:rsidR="004469E4">
        <w:fldChar w:fldCharType="separate"/>
      </w:r>
      <w:r w:rsidR="005B6BA0">
        <w:t xml:space="preserve">Figura </w:t>
      </w:r>
      <w:r w:rsidR="005B6BA0">
        <w:rPr>
          <w:noProof/>
        </w:rPr>
        <w:t>1</w:t>
      </w:r>
      <w:r w:rsidR="004469E4">
        <w:fldChar w:fldCharType="end"/>
      </w:r>
      <w:r w:rsidRPr="00657BF2">
        <w:t>). As terminações do axônio formam sinapses, estruturas especializadas nas quais neurotransmissores</w:t>
      </w:r>
      <w:bookmarkStart w:id="54" w:name="_Hlk215298395"/>
      <w:r w:rsidRPr="00657BF2">
        <w:t xml:space="preserve"> são liberados, possibilitando a comunicação entre os neurônios ou com células efetoras.</w:t>
      </w:r>
    </w:p>
    <w:p w14:paraId="6BE5A865" w14:textId="51ACA3D5" w:rsidR="00657BF2" w:rsidRPr="0087140F" w:rsidRDefault="004469E4" w:rsidP="004469E4">
      <w:pPr>
        <w:pStyle w:val="TF-LEGENDA"/>
      </w:pPr>
      <w:bookmarkStart w:id="55" w:name="_Ref215557333"/>
      <w:bookmarkStart w:id="56" w:name="_Toc184283846"/>
      <w:bookmarkStart w:id="57" w:name="_Toc215565439"/>
      <w:r>
        <w:t xml:space="preserve">Figura </w:t>
      </w:r>
      <w:fldSimple w:instr=" SEQ Figura \* ARABIC ">
        <w:r w:rsidR="005B6BA0">
          <w:rPr>
            <w:noProof/>
          </w:rPr>
          <w:t>1</w:t>
        </w:r>
      </w:fldSimple>
      <w:bookmarkEnd w:id="55"/>
      <w:r>
        <w:t xml:space="preserve"> </w:t>
      </w:r>
      <w:r w:rsidR="00657BF2" w:rsidRPr="0087140F">
        <w:t>– Representação do neurônio</w:t>
      </w:r>
      <w:bookmarkEnd w:id="56"/>
      <w:bookmarkEnd w:id="57"/>
    </w:p>
    <w:p w14:paraId="647A2353" w14:textId="0631002E" w:rsidR="00657BF2" w:rsidRPr="0087140F" w:rsidRDefault="004F42B0" w:rsidP="00657BF2">
      <w:pPr>
        <w:pStyle w:val="TF-FIGURA"/>
        <w:rPr>
          <w:color w:val="0D0D0D"/>
        </w:rPr>
      </w:pPr>
      <w:r>
        <w:rPr>
          <w:noProof/>
        </w:rPr>
        <w:drawing>
          <wp:inline distT="0" distB="0" distL="0" distR="0" wp14:anchorId="19EBFD09" wp14:editId="17504258">
            <wp:extent cx="4327762" cy="2609800"/>
            <wp:effectExtent l="19050" t="19050" r="15875" b="19685"/>
            <wp:docPr id="1" name="Imagem 4" descr="Diagra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 descr="Diagrama"/>
                    <pic:cNvPicPr>
                      <a:picLocks noChangeAspect="1" noChangeArrowheads="1"/>
                    </pic:cNvPicPr>
                  </pic:nvPicPr>
                  <pic:blipFill>
                    <a:blip r:embed="rId15" cstate="print">
                      <a:clrChange>
                        <a:clrFrom>
                          <a:srgbClr val="FEFEFE"/>
                        </a:clrFrom>
                        <a:clrTo>
                          <a:srgbClr val="FEFEFE">
                            <a:alpha val="0"/>
                          </a:srgbClr>
                        </a:clrTo>
                      </a:clrChange>
                      <a:extLst>
                        <a:ext uri="{28A0092B-C50C-407E-A947-70E740481C1C}">
                          <a14:useLocalDpi xmlns:a14="http://schemas.microsoft.com/office/drawing/2010/main" val="0"/>
                        </a:ext>
                      </a:extLst>
                    </a:blip>
                    <a:srcRect t="1949" b="1949"/>
                    <a:stretch>
                      <a:fillRect/>
                    </a:stretch>
                  </pic:blipFill>
                  <pic:spPr bwMode="auto">
                    <a:xfrm>
                      <a:off x="0" y="0"/>
                      <a:ext cx="4330879" cy="2611679"/>
                    </a:xfrm>
                    <a:prstGeom prst="rect">
                      <a:avLst/>
                    </a:prstGeom>
                    <a:noFill/>
                    <a:ln w="6350" cmpd="sng">
                      <a:solidFill>
                        <a:srgbClr val="000000"/>
                      </a:solidFill>
                      <a:miter lim="800000"/>
                      <a:headEnd/>
                      <a:tailEnd/>
                    </a:ln>
                    <a:effectLst/>
                  </pic:spPr>
                </pic:pic>
              </a:graphicData>
            </a:graphic>
          </wp:inline>
        </w:drawing>
      </w:r>
    </w:p>
    <w:p w14:paraId="3CAA1213" w14:textId="77777777" w:rsidR="00657BF2" w:rsidRPr="0087140F" w:rsidRDefault="00657BF2" w:rsidP="00657BF2">
      <w:pPr>
        <w:pStyle w:val="TF-FONTE"/>
      </w:pPr>
      <w:r w:rsidRPr="0087140F">
        <w:t xml:space="preserve">Fonte: </w:t>
      </w:r>
      <w:r>
        <w:t>Valeso</w:t>
      </w:r>
      <w:r w:rsidRPr="0087140F">
        <w:t xml:space="preserve"> (20</w:t>
      </w:r>
      <w:r>
        <w:t>21</w:t>
      </w:r>
      <w:r w:rsidRPr="0087140F">
        <w:t>).</w:t>
      </w:r>
    </w:p>
    <w:p w14:paraId="167990F7" w14:textId="798F8C93" w:rsidR="00BB1810" w:rsidRDefault="00BB1810" w:rsidP="00BB1810">
      <w:pPr>
        <w:pStyle w:val="TF-TEXTO"/>
      </w:pPr>
      <w:r>
        <w:t xml:space="preserve">Machado (2013) complementa essa definição ao </w:t>
      </w:r>
      <w:bookmarkEnd w:id="54"/>
      <w:r>
        <w:t xml:space="preserve">destacar que os neurônios possuem estruturas celulares típicas, como núcleo, retículo endoplasmático rugoso e liso, aparelho de Golgi e mitocôndrias. Em neurônios saudáveis, o núcleo caracteriza-se por ser claro, com cromatina frouxa, conforme descrito por Montanari (2006). O citoplasma abriga organelas </w:t>
      </w:r>
      <w:r>
        <w:lastRenderedPageBreak/>
        <w:t>essenciais para o metabolismo celular, desempenhando um papel crucial na manutenção da integridade e funcionalidade das células nervosas.</w:t>
      </w:r>
    </w:p>
    <w:p w14:paraId="32132DCC" w14:textId="1310CCAE" w:rsidR="00BB1810" w:rsidRDefault="00BB1810" w:rsidP="00BB1810">
      <w:pPr>
        <w:pStyle w:val="TF-TEXTO"/>
      </w:pPr>
      <w:r>
        <w:t xml:space="preserve">A integridade estrutural dos neurônios é um marcador fundamental para avaliar o estado de saúde neural. Neurônios típicos apresentam membranas intactas, núcleo esférico e claro, e uma organização eficiente de organelas. Em contraste, neurônios atípicos, frequentemente associados a condições patológicas, podem exibir sinais de degeneração, como picnose nuclear (condensação da cromatina) e vacuolização citoplasmática (Goel </w:t>
      </w:r>
      <w:r w:rsidRPr="001A3857">
        <w:rPr>
          <w:i/>
          <w:iCs/>
        </w:rPr>
        <w:t>et al.</w:t>
      </w:r>
      <w:r>
        <w:t xml:space="preserve"> 2022). Segundo Ma </w:t>
      </w:r>
      <w:r w:rsidRPr="001A3857">
        <w:rPr>
          <w:i/>
          <w:iCs/>
        </w:rPr>
        <w:t>et al.</w:t>
      </w:r>
      <w:r>
        <w:t xml:space="preserve"> (2011), células submetidas a estresses irreversíveis, que superam a capacidade de reparo dos seus sistemas, podem entrar em apoptose, ou seja, morte celular programada. Durante esse processo, os neurônios podem apresentar núcleos picnóticos, com cromatina condensada e em forma de corpúsculo heterocromático. Além disso, as organelas podem ser englobadas pelo sistema de endomembranas da célula, formando vacuolizações citoplasmáticas (Aljarari, 2023).</w:t>
      </w:r>
    </w:p>
    <w:p w14:paraId="24213369" w14:textId="600A6F55" w:rsidR="00961603" w:rsidRDefault="00961603" w:rsidP="00961603">
      <w:pPr>
        <w:pStyle w:val="TF-TEXTO"/>
      </w:pPr>
      <w:r w:rsidRPr="00961603">
        <w:t xml:space="preserve">Nos estágios finais da degeneração celular, observa-se a formação de um espaço pericelular — um disco branco ao redor da célula </w:t>
      </w:r>
      <w:r w:rsidR="00E71519" w:rsidRPr="00961603">
        <w:t>—</w:t>
      </w:r>
      <w:r w:rsidRPr="00961603">
        <w:t xml:space="preserve"> indicando a iminência da morte celular. Essa característica morfológica, juntamente com outras alterações estruturais, permite distinguir um neurônio saudável (típico) de um neurônio em degeneração ou morto (atípico). Essas distinções são fundamentais para avaliar o impacto de condições patológicas na saúde do indivíduo. Na </w:t>
      </w:r>
      <w:r w:rsidR="004469E4">
        <w:fldChar w:fldCharType="begin"/>
      </w:r>
      <w:r w:rsidR="004469E4">
        <w:instrText xml:space="preserve"> REF _Ref215557558 \h </w:instrText>
      </w:r>
      <w:r w:rsidR="004469E4">
        <w:fldChar w:fldCharType="separate"/>
      </w:r>
      <w:r w:rsidR="005B6BA0">
        <w:t xml:space="preserve">Figura </w:t>
      </w:r>
      <w:r w:rsidR="005B6BA0">
        <w:rPr>
          <w:noProof/>
        </w:rPr>
        <w:t>2</w:t>
      </w:r>
      <w:r w:rsidR="004469E4">
        <w:fldChar w:fldCharType="end"/>
      </w:r>
      <w:r w:rsidRPr="00961603">
        <w:t>, observa-se essa diferença entre os grupos: enquanto o painel A representa o tecido saudável, sem espaços claros ao redor, os painéis B, C e D exibem áreas claras pericelulares — os discos brancos — caracterizando a formação do espaço perineuronal típico de processos degenerativos.</w:t>
      </w:r>
    </w:p>
    <w:p w14:paraId="5D0B8039" w14:textId="1E9E395F" w:rsidR="00BB1810" w:rsidRPr="0087140F" w:rsidRDefault="004469E4" w:rsidP="004469E4">
      <w:pPr>
        <w:pStyle w:val="TF-LEGENDA"/>
      </w:pPr>
      <w:bookmarkStart w:id="58" w:name="_Ref215557558"/>
      <w:bookmarkStart w:id="59" w:name="_Toc215565440"/>
      <w:r>
        <w:t xml:space="preserve">Figura </w:t>
      </w:r>
      <w:fldSimple w:instr=" SEQ Figura \* ARABIC ">
        <w:r w:rsidR="005B6BA0">
          <w:rPr>
            <w:noProof/>
          </w:rPr>
          <w:t>2</w:t>
        </w:r>
      </w:fldSimple>
      <w:bookmarkEnd w:id="58"/>
      <w:r>
        <w:t xml:space="preserve"> </w:t>
      </w:r>
      <w:r w:rsidR="00BB1810" w:rsidRPr="0087140F">
        <w:t xml:space="preserve">– </w:t>
      </w:r>
      <w:r w:rsidR="00FE38D4">
        <w:t>Formação do espaço pericelular</w:t>
      </w:r>
      <w:bookmarkEnd w:id="59"/>
    </w:p>
    <w:p w14:paraId="1D42FF86" w14:textId="448F1E06" w:rsidR="00BB1810" w:rsidRPr="00BB1810" w:rsidRDefault="004F42B0" w:rsidP="00FE38D4">
      <w:pPr>
        <w:pStyle w:val="TF-FIGURA"/>
        <w:rPr>
          <w:noProof/>
        </w:rPr>
      </w:pPr>
      <w:r>
        <w:rPr>
          <w:noProof/>
        </w:rPr>
        <w:drawing>
          <wp:inline distT="0" distB="0" distL="0" distR="0" wp14:anchorId="275E3679" wp14:editId="539489A9">
            <wp:extent cx="3879151" cy="2863850"/>
            <wp:effectExtent l="19050" t="19050" r="26670" b="12700"/>
            <wp:docPr id="2"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6">
                      <a:clrChange>
                        <a:clrFrom>
                          <a:srgbClr val="FEFEFE"/>
                        </a:clrFrom>
                        <a:clrTo>
                          <a:srgbClr val="FEFEFE">
                            <a:alpha val="0"/>
                          </a:srgbClr>
                        </a:clrTo>
                      </a:clrChange>
                      <a:extLst>
                        <a:ext uri="{28A0092B-C50C-407E-A947-70E740481C1C}">
                          <a14:useLocalDpi xmlns:a14="http://schemas.microsoft.com/office/drawing/2010/main" val="0"/>
                        </a:ext>
                      </a:extLst>
                    </a:blip>
                    <a:srcRect l="1578" t="2094" r="1229" b="2745"/>
                    <a:stretch>
                      <a:fillRect/>
                    </a:stretch>
                  </pic:blipFill>
                  <pic:spPr bwMode="auto">
                    <a:xfrm>
                      <a:off x="0" y="0"/>
                      <a:ext cx="3882529" cy="2866344"/>
                    </a:xfrm>
                    <a:prstGeom prst="rect">
                      <a:avLst/>
                    </a:prstGeom>
                    <a:noFill/>
                    <a:ln w="6350" cap="flat"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extLst>
                      <a:ext uri="{53640926-AAD7-44D8-BBD7-CCE9431645EC}">
                        <a14:shadowObscured xmlns:a14="http://schemas.microsoft.com/office/drawing/2010/main"/>
                      </a:ext>
                    </a:extLst>
                  </pic:spPr>
                </pic:pic>
              </a:graphicData>
            </a:graphic>
          </wp:inline>
        </w:drawing>
      </w:r>
    </w:p>
    <w:p w14:paraId="2E5171FA" w14:textId="79118905" w:rsidR="00BB1810" w:rsidRPr="0087140F" w:rsidRDefault="00BB1810" w:rsidP="00BB1810">
      <w:pPr>
        <w:pStyle w:val="TF-FONTE"/>
      </w:pPr>
      <w:r w:rsidRPr="0087140F">
        <w:t xml:space="preserve">Fonte: </w:t>
      </w:r>
      <w:r w:rsidR="0099613C" w:rsidRPr="0099613C">
        <w:t xml:space="preserve">Ali </w:t>
      </w:r>
      <w:r w:rsidR="0099613C" w:rsidRPr="0099613C">
        <w:rPr>
          <w:i/>
          <w:iCs/>
        </w:rPr>
        <w:t>et al.</w:t>
      </w:r>
      <w:r w:rsidR="0099613C" w:rsidRPr="0099613C">
        <w:t xml:space="preserve"> (2020)</w:t>
      </w:r>
      <w:r w:rsidR="0099613C">
        <w:t>.</w:t>
      </w:r>
    </w:p>
    <w:p w14:paraId="2AB3C312" w14:textId="0FE78840" w:rsidR="00BB1810" w:rsidRDefault="00BB1810" w:rsidP="00BB1810">
      <w:pPr>
        <w:pStyle w:val="TF-TEXTO"/>
      </w:pPr>
      <w:r>
        <w:lastRenderedPageBreak/>
        <w:t xml:space="preserve">Dentre as doenças neurodegenerativas, a Doença de Alzheimer (DA) é uma das principais causas de demência em idosos. Sua fisiopatologia envolve o acúmulo extracelular de placas de beta-amiloide e a formação de emaranhados neurofibrilares intracelulares compostos por proteína Tau hiperfosforilada, levando à neuroinflamação, disfunção sináptica e morte progressiva de neurônios, sobretudo no hipocampo e no córtex cerebral (Machado </w:t>
      </w:r>
      <w:r w:rsidRPr="00F737EA">
        <w:rPr>
          <w:i/>
          <w:iCs/>
        </w:rPr>
        <w:t>et al.</w:t>
      </w:r>
      <w:r>
        <w:t>, 2020). Esses processos culminam em atrofia cerebral e prejuízo cognitivo acentuado. Estudos histológicos ilustram que neurônios afetados podem apresentar alterações morfológicas visíveis, como núcleos retraídos e organelas degradadas (Matanó</w:t>
      </w:r>
      <w:r w:rsidR="000C141C">
        <w:t>;</w:t>
      </w:r>
      <w:r w:rsidR="008A7E60">
        <w:t xml:space="preserve"> Pacheco</w:t>
      </w:r>
      <w:r w:rsidR="000C141C">
        <w:t>;</w:t>
      </w:r>
      <w:r w:rsidR="008A7E60">
        <w:t xml:space="preserve"> Zemlenoi</w:t>
      </w:r>
      <w:r w:rsidRPr="00F737EA">
        <w:rPr>
          <w:i/>
          <w:iCs/>
        </w:rPr>
        <w:t>,</w:t>
      </w:r>
      <w:r>
        <w:t xml:space="preserve"> 2023)</w:t>
      </w:r>
      <w:r w:rsidR="00F64EE3">
        <w:t>.</w:t>
      </w:r>
    </w:p>
    <w:p w14:paraId="1F298B1F" w14:textId="7E03A565" w:rsidR="00BB1810" w:rsidRDefault="00BB1810" w:rsidP="00BB1810">
      <w:pPr>
        <w:pStyle w:val="TF-TEXTO"/>
      </w:pPr>
      <w:r>
        <w:t>A diferenciação entre neurônios típicos e atípicos é, portanto, essencial para a identificação de padrões morfológicos associados a diferentes doenças neurológicas. Essa análise possibilita inferências sobre o grau de comprometimento funcional das células, sendo um dos pilares no diagnóstico de doenças neurodegenerativas. Além disso, ela serve de base para modelos computacionais de detecção automática de anomalias, como os que utilizam técnicas de aprendizado de máquina, ampliando as possibilidades de diagnóstico precoce e apoio à pesquisa em neurociência computacional (Krzizanowski</w:t>
      </w:r>
      <w:r w:rsidR="000C141C">
        <w:t>;</w:t>
      </w:r>
      <w:r>
        <w:t xml:space="preserve"> Carvalho, 2024).</w:t>
      </w:r>
    </w:p>
    <w:p w14:paraId="63A2BA78" w14:textId="30D017E1" w:rsidR="00BF20C7" w:rsidRDefault="00BF20C7" w:rsidP="00BF20C7">
      <w:pPr>
        <w:pStyle w:val="TF-TEXTO"/>
      </w:pPr>
      <w:r>
        <w:t>Nesse contexto, estudos como o de Matan</w:t>
      </w:r>
      <w:r w:rsidR="00B37B34">
        <w:t>ó</w:t>
      </w:r>
      <w:r>
        <w:t>, Pacheco e Zemlenoi (2022) reforçam que a progressão da Doença de Alzheimer está intimamente relacionada ao acúmulo de peptídeos β-amiloides no meio extracelular e à formação de emaranhados neurofibrilares de Tau hiperfosforilada no interior do neurônio, conforme ilustrado na</w:t>
      </w:r>
      <w:r w:rsidR="004469E4">
        <w:t xml:space="preserve"> </w:t>
      </w:r>
      <w:r w:rsidR="004469E4">
        <w:fldChar w:fldCharType="begin"/>
      </w:r>
      <w:r w:rsidR="004469E4">
        <w:instrText xml:space="preserve"> REF _Ref215557655 \h </w:instrText>
      </w:r>
      <w:r w:rsidR="004469E4">
        <w:fldChar w:fldCharType="separate"/>
      </w:r>
      <w:r w:rsidR="005B6BA0">
        <w:t xml:space="preserve">Figura </w:t>
      </w:r>
      <w:r w:rsidR="005B6BA0">
        <w:rPr>
          <w:noProof/>
        </w:rPr>
        <w:t>3</w:t>
      </w:r>
      <w:r w:rsidR="004469E4">
        <w:fldChar w:fldCharType="end"/>
      </w:r>
      <w:r>
        <w:t>. Esses depósitos patológicos alteram profundamente a organização estrutural da célula, comprometendo o transporte axonal, a estabilidade do citoesqueleto e, consequentemente, a manutenção da morfologia neuronal. A presença simultânea de inflamação crônica, desregulação metabólica e perda de sinapses contribui de forma progressiva para o declínio funcional observado nos estágios iniciais e avançados da doença (Krzizanowski</w:t>
      </w:r>
      <w:r w:rsidR="000C141C">
        <w:t xml:space="preserve">; </w:t>
      </w:r>
      <w:r>
        <w:t>Carvalho, 2024). Assim, a visualização dessas alterações morfológicas torna-se um elemento chave para compreender a deterioração celular associada à DA.</w:t>
      </w:r>
    </w:p>
    <w:p w14:paraId="6224E772" w14:textId="0472A82F" w:rsidR="00081BBB" w:rsidRPr="0087140F" w:rsidRDefault="004469E4" w:rsidP="004469E4">
      <w:pPr>
        <w:pStyle w:val="TF-LEGENDA"/>
      </w:pPr>
      <w:bookmarkStart w:id="60" w:name="_Ref215557655"/>
      <w:bookmarkStart w:id="61" w:name="_Toc184283848"/>
      <w:bookmarkStart w:id="62" w:name="_Toc215565441"/>
      <w:r>
        <w:lastRenderedPageBreak/>
        <w:t xml:space="preserve">Figura </w:t>
      </w:r>
      <w:fldSimple w:instr=" SEQ Figura \* ARABIC ">
        <w:r w:rsidR="005B6BA0">
          <w:rPr>
            <w:noProof/>
          </w:rPr>
          <w:t>3</w:t>
        </w:r>
      </w:fldSimple>
      <w:bookmarkEnd w:id="60"/>
      <w:r>
        <w:t xml:space="preserve"> </w:t>
      </w:r>
      <w:r w:rsidR="00081BBB" w:rsidRPr="0087140F">
        <w:t>– Neurônio</w:t>
      </w:r>
      <w:r w:rsidR="00081BBB">
        <w:t xml:space="preserve"> sofrendo morte celular devido a doença de Alzheimer.</w:t>
      </w:r>
      <w:bookmarkEnd w:id="61"/>
      <w:bookmarkEnd w:id="62"/>
    </w:p>
    <w:p w14:paraId="3CCFE8DD" w14:textId="70BD2B22" w:rsidR="00081BBB" w:rsidRPr="0087140F" w:rsidRDefault="004F42B0" w:rsidP="00081BBB">
      <w:pPr>
        <w:spacing w:line="276" w:lineRule="auto"/>
        <w:jc w:val="center"/>
      </w:pPr>
      <w:r>
        <w:rPr>
          <w:noProof/>
        </w:rPr>
        <w:drawing>
          <wp:inline distT="0" distB="0" distL="0" distR="0" wp14:anchorId="32E2101A" wp14:editId="1E2DC16B">
            <wp:extent cx="3181350" cy="3248025"/>
            <wp:effectExtent l="19050" t="19050" r="19050" b="28575"/>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grayscl/>
                      <a:extLst>
                        <a:ext uri="{28A0092B-C50C-407E-A947-70E740481C1C}">
                          <a14:useLocalDpi xmlns:a14="http://schemas.microsoft.com/office/drawing/2010/main" val="0"/>
                        </a:ext>
                      </a:extLst>
                    </a:blip>
                    <a:srcRect/>
                    <a:stretch>
                      <a:fillRect/>
                    </a:stretch>
                  </pic:blipFill>
                  <pic:spPr bwMode="auto">
                    <a:xfrm>
                      <a:off x="0" y="0"/>
                      <a:ext cx="3181350" cy="3248025"/>
                    </a:xfrm>
                    <a:prstGeom prst="rect">
                      <a:avLst/>
                    </a:prstGeom>
                    <a:solidFill>
                      <a:srgbClr val="4472C4"/>
                    </a:solidFill>
                    <a:ln w="6350" cmpd="sng">
                      <a:solidFill>
                        <a:srgbClr val="000000"/>
                      </a:solidFill>
                      <a:miter lim="800000"/>
                      <a:headEnd/>
                      <a:tailEnd/>
                    </a:ln>
                    <a:effectLst/>
                  </pic:spPr>
                </pic:pic>
              </a:graphicData>
            </a:graphic>
          </wp:inline>
        </w:drawing>
      </w:r>
    </w:p>
    <w:p w14:paraId="45CCF020" w14:textId="48BA911D" w:rsidR="00081BBB" w:rsidRDefault="00081BBB" w:rsidP="00081BBB">
      <w:pPr>
        <w:pStyle w:val="TF-FONTE"/>
        <w:spacing w:line="360" w:lineRule="auto"/>
      </w:pPr>
      <w:r w:rsidRPr="0087140F">
        <w:t xml:space="preserve">Fonte: </w:t>
      </w:r>
      <w:r>
        <w:t>Matano</w:t>
      </w:r>
      <w:r w:rsidR="000C141C">
        <w:t>,</w:t>
      </w:r>
      <w:r>
        <w:t xml:space="preserve"> Pacheco</w:t>
      </w:r>
      <w:r w:rsidR="000C141C">
        <w:t xml:space="preserve"> e</w:t>
      </w:r>
      <w:r>
        <w:t xml:space="preserve"> Zemlenoi</w:t>
      </w:r>
      <w:r w:rsidRPr="0087140F">
        <w:t xml:space="preserve"> (2022). </w:t>
      </w:r>
    </w:p>
    <w:p w14:paraId="64BF6969" w14:textId="74D88C5F" w:rsidR="00BF20C7" w:rsidRDefault="00BF20C7" w:rsidP="00BF20C7">
      <w:pPr>
        <w:pStyle w:val="TF-TEXTO"/>
      </w:pPr>
      <w:r>
        <w:t>A partir dessas observações histopatológicas, torna-se evidente a importância de distinguir, de maneira sistemática, neurônios estruturalmente íntegros daqueles que exibem sinais de degeneração. Tal como destacado por Krzizanowski e Carvalho (2024), características como retração do corpo celular, condensação de cromatina, rompimento de membranas, vacuolização e aumento do espaço pericelular configuram marcadores consistentes de comprometimento morfológico. Essa diferenciação não apenas permite compreender o impacto das alterações celulares sobre o tecido nervoso como também estabelece bases sólidas para abordagens computacionais de análise neurobiológica. Em especial, a identificação automática desses padrões por meio de modelos de aprendizado profundo pode auxiliar na quantificação objetiva de danos neuronais, contribuindo para estudos diagnósticos, prognósticos e de pesquisa experimental — perspectiva que alinha diretamente com a proposta deste trabalho.</w:t>
      </w:r>
    </w:p>
    <w:p w14:paraId="450AF842" w14:textId="5574AD34" w:rsidR="00BB1810" w:rsidRDefault="00BB1810" w:rsidP="00BB1810">
      <w:pPr>
        <w:pStyle w:val="Ttulo2"/>
      </w:pPr>
      <w:bookmarkStart w:id="63" w:name="_Toc215565486"/>
      <w:r>
        <w:t>REDES NEURAIS CONVOLUCIONAIS</w:t>
      </w:r>
      <w:bookmarkEnd w:id="63"/>
    </w:p>
    <w:p w14:paraId="2EA2382E" w14:textId="47BFB185" w:rsidR="00BB1810" w:rsidRDefault="00BB1810" w:rsidP="00BB1810">
      <w:pPr>
        <w:pStyle w:val="TF-TEXTO"/>
      </w:pPr>
      <w:r>
        <w:t xml:space="preserve">As </w:t>
      </w:r>
      <w:r w:rsidR="00E2063C">
        <w:t>CNNs</w:t>
      </w:r>
      <w:r>
        <w:t xml:space="preserve"> são modelos de aprendizado profundo projetados especificamente para analisar imagens, extraindo automaticamente padrões visuais. De acordo com LeCun </w:t>
      </w:r>
      <w:r w:rsidRPr="002F6E02">
        <w:rPr>
          <w:i/>
          <w:iCs/>
        </w:rPr>
        <w:t>et al</w:t>
      </w:r>
      <w:r>
        <w:t xml:space="preserve">. (1998), essas redes foram inspiradas no funcionamento do córtex visual humano, onde neurônios especializados respondem a pequenas estruturas como linhas e curvas, que posteriormente são combinadas para formar representações mais complexas. </w:t>
      </w:r>
      <w:r w:rsidR="002F6E02">
        <w:t>O</w:t>
      </w:r>
      <w:r>
        <w:t xml:space="preserve">s autores </w:t>
      </w:r>
      <w:r>
        <w:lastRenderedPageBreak/>
        <w:t>afirmam que as redes convolucionais foram inspiradas pela organização do córtex visual animal, demonstrando a inspiração biológica do método.</w:t>
      </w:r>
    </w:p>
    <w:p w14:paraId="09368554" w14:textId="3BEE3C1E" w:rsidR="00784BF9" w:rsidRDefault="00784BF9" w:rsidP="00784BF9">
      <w:pPr>
        <w:pStyle w:val="TF-TEXTO"/>
      </w:pPr>
      <w:r>
        <w:t xml:space="preserve">Segundo Rosa (2018), uma CNN consiste em múltiplas camadas com funções diferentes. É comum inicialmente aplicar sobre o dado de entradas as camadas que dão o nome à rede neural artificial, chamadas de convolução. Uma camada de convolução é composta por diversos neurônios, cada uma com o trabalho de aplicar um filtro em uma região da imagem. Cada neurônio é conectado a um conjunto de </w:t>
      </w:r>
      <w:r w:rsidRPr="00006840">
        <w:rPr>
          <w:i/>
          <w:iCs/>
        </w:rPr>
        <w:t>pixels</w:t>
      </w:r>
      <w:r>
        <w:t xml:space="preserve"> da camada anterior e a cada uma dessas conexões é atribuído um peso. A combinação das entradas de um neurônio, utilizando os pesos respectivos de cada uma de suas conexões, produz um resultado que será passado para a camada seguinte. O filtro de </w:t>
      </w:r>
      <w:r w:rsidRPr="008A5551">
        <w:t>convolução é representado por uma matriz que contém os pesos atribuídos as conexões de um neurônio.</w:t>
      </w:r>
      <w:r>
        <w:t xml:space="preserve"> </w:t>
      </w:r>
      <w:r w:rsidRPr="00B12F14">
        <w:t>As camadas são organizadas de forma a detectar padrões mais simples primeiro (linhas, curvas etc.) e padrões mais complexos (faces, objetos etc.)</w:t>
      </w:r>
      <w:r>
        <w:t xml:space="preserve"> </w:t>
      </w:r>
      <w:r w:rsidRPr="00B12F14">
        <w:t>(</w:t>
      </w:r>
      <w:r w:rsidR="004469E4" w:rsidRPr="00B12F14">
        <w:t>Mishra</w:t>
      </w:r>
      <w:r w:rsidRPr="00B12F14">
        <w:t>, 2020).</w:t>
      </w:r>
      <w:r w:rsidRPr="008A5551">
        <w:t xml:space="preserve"> </w:t>
      </w:r>
      <w:r>
        <w:t xml:space="preserve">A </w:t>
      </w:r>
      <w:r w:rsidR="004469E4">
        <w:fldChar w:fldCharType="begin"/>
      </w:r>
      <w:r w:rsidR="004469E4">
        <w:instrText xml:space="preserve"> REF _Ref215557770 \h </w:instrText>
      </w:r>
      <w:r w:rsidR="004469E4">
        <w:fldChar w:fldCharType="separate"/>
      </w:r>
      <w:r w:rsidR="005B6BA0">
        <w:t xml:space="preserve">Figura </w:t>
      </w:r>
      <w:r w:rsidR="005B6BA0">
        <w:rPr>
          <w:noProof/>
        </w:rPr>
        <w:t>4</w:t>
      </w:r>
      <w:r w:rsidR="004469E4">
        <w:fldChar w:fldCharType="end"/>
      </w:r>
      <w:r>
        <w:t xml:space="preserve"> apresenta a arquitetura básica de uma rede neural convolucional.</w:t>
      </w:r>
    </w:p>
    <w:p w14:paraId="5284D359" w14:textId="198412D3" w:rsidR="00784BF9" w:rsidRDefault="004469E4" w:rsidP="004469E4">
      <w:pPr>
        <w:pStyle w:val="TF-LEGENDA"/>
      </w:pPr>
      <w:bookmarkStart w:id="64" w:name="_Ref215557770"/>
      <w:bookmarkStart w:id="65" w:name="_Toc215565442"/>
      <w:r>
        <w:t xml:space="preserve">Figura </w:t>
      </w:r>
      <w:fldSimple w:instr=" SEQ Figura \* ARABIC ">
        <w:r w:rsidR="005B6BA0">
          <w:rPr>
            <w:noProof/>
          </w:rPr>
          <w:t>4</w:t>
        </w:r>
      </w:fldSimple>
      <w:bookmarkEnd w:id="64"/>
      <w:r w:rsidR="00784BF9">
        <w:t xml:space="preserve"> </w:t>
      </w:r>
      <w:r w:rsidR="00784BF9" w:rsidRPr="00F5124A">
        <w:t>–</w:t>
      </w:r>
      <w:r w:rsidR="00784BF9">
        <w:t xml:space="preserve"> Arquitetura de uma Rede Neural Convolucional</w:t>
      </w:r>
      <w:bookmarkEnd w:id="65"/>
    </w:p>
    <w:p w14:paraId="4CACE46F" w14:textId="6D39875A" w:rsidR="00784BF9" w:rsidRDefault="004F42B0" w:rsidP="00784BF9">
      <w:pPr>
        <w:pStyle w:val="TF-FIGURA"/>
      </w:pPr>
      <w:r>
        <w:rPr>
          <w:noProof/>
        </w:rPr>
        <w:drawing>
          <wp:inline distT="0" distB="0" distL="0" distR="0" wp14:anchorId="16B9B08A" wp14:editId="3D547C83">
            <wp:extent cx="5748655" cy="1847850"/>
            <wp:effectExtent l="19050" t="19050" r="4445" b="0"/>
            <wp:docPr id="4" name="Imagem 2" descr="Diagrama, Esquemát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 descr="Diagrama, Esquemático&#10;&#10;Descrição gerada automaticamente"/>
                    <pic:cNvPicPr>
                      <a:picLocks noChangeAspect="1" noChangeArrowheads="1"/>
                    </pic:cNvPicPr>
                  </pic:nvPicPr>
                  <pic:blipFill>
                    <a:blip r:embed="rId18">
                      <a:extLst>
                        <a:ext uri="{28A0092B-C50C-407E-A947-70E740481C1C}">
                          <a14:useLocalDpi xmlns:a14="http://schemas.microsoft.com/office/drawing/2010/main" val="0"/>
                        </a:ext>
                      </a:extLst>
                    </a:blip>
                    <a:srcRect l="893" t="12743" r="1199" b="9178"/>
                    <a:stretch>
                      <a:fillRect/>
                    </a:stretch>
                  </pic:blipFill>
                  <pic:spPr bwMode="auto">
                    <a:xfrm>
                      <a:off x="0" y="0"/>
                      <a:ext cx="5748655" cy="1847850"/>
                    </a:xfrm>
                    <a:prstGeom prst="rect">
                      <a:avLst/>
                    </a:prstGeom>
                    <a:noFill/>
                    <a:ln w="3175" cmpd="sng">
                      <a:solidFill>
                        <a:srgbClr val="000000"/>
                      </a:solidFill>
                      <a:miter lim="800000"/>
                      <a:headEnd/>
                      <a:tailEnd/>
                    </a:ln>
                    <a:effectLst/>
                  </pic:spPr>
                </pic:pic>
              </a:graphicData>
            </a:graphic>
          </wp:inline>
        </w:drawing>
      </w:r>
    </w:p>
    <w:p w14:paraId="1FC44DC5" w14:textId="77777777" w:rsidR="00784BF9" w:rsidRDefault="00784BF9" w:rsidP="00784BF9">
      <w:pPr>
        <w:pStyle w:val="TF-FONTE"/>
      </w:pPr>
      <w:r w:rsidRPr="00BE7790">
        <w:t xml:space="preserve">Fonte: </w:t>
      </w:r>
      <w:r>
        <w:t xml:space="preserve">adaptado de </w:t>
      </w:r>
      <w:r w:rsidRPr="003651C9">
        <w:t>Soares</w:t>
      </w:r>
      <w:r w:rsidRPr="00BE7790">
        <w:t xml:space="preserve"> e Carmo</w:t>
      </w:r>
      <w:r w:rsidRPr="00BE7790">
        <w:rPr>
          <w:i/>
          <w:iCs/>
        </w:rPr>
        <w:t xml:space="preserve"> </w:t>
      </w:r>
      <w:r w:rsidRPr="00BE7790">
        <w:t>(2020).</w:t>
      </w:r>
    </w:p>
    <w:p w14:paraId="7B19C013" w14:textId="7A25EBB6" w:rsidR="00784BF9" w:rsidRPr="00532264" w:rsidRDefault="00BB1810" w:rsidP="00784BF9">
      <w:pPr>
        <w:pStyle w:val="TF-TEXTO"/>
      </w:pPr>
      <w:r>
        <w:t xml:space="preserve">Outra parte fundamental da arquitetura das CNNs são as camadas de </w:t>
      </w:r>
      <w:r w:rsidRPr="002F6E02">
        <w:rPr>
          <w:i/>
          <w:iCs/>
        </w:rPr>
        <w:t>pooling</w:t>
      </w:r>
      <w:r>
        <w:t xml:space="preserve">, responsáveis por reduzir a dimensão espacial dos mapas de características. Isso torna o processo mais eficiente e ajuda o modelo a se tornar menos sensível a pequenas variações na posição dos objetos. Conforme descrito em Goodfellow </w:t>
      </w:r>
      <w:r w:rsidRPr="002F6E02">
        <w:rPr>
          <w:i/>
          <w:iCs/>
        </w:rPr>
        <w:t>et al.</w:t>
      </w:r>
      <w:r>
        <w:t xml:space="preserve"> (2016), o </w:t>
      </w:r>
      <w:r w:rsidRPr="002F6E02">
        <w:rPr>
          <w:i/>
          <w:iCs/>
        </w:rPr>
        <w:t>max pooling</w:t>
      </w:r>
      <w:r>
        <w:t xml:space="preserve"> é o método mais comum. </w:t>
      </w:r>
      <w:r w:rsidR="00784BF9">
        <w:t>O</w:t>
      </w:r>
      <w:r w:rsidR="00784BF9" w:rsidRPr="00BE7790">
        <w:t xml:space="preserve"> </w:t>
      </w:r>
      <w:r w:rsidR="00784BF9" w:rsidRPr="00BE7790">
        <w:rPr>
          <w:i/>
          <w:iCs/>
        </w:rPr>
        <w:t>max-pooling</w:t>
      </w:r>
      <w:r w:rsidR="00784BF9" w:rsidRPr="00BE7790">
        <w:t xml:space="preserve"> é uma camada d</w:t>
      </w:r>
      <w:r w:rsidR="00784BF9">
        <w:t>e</w:t>
      </w:r>
      <w:r w:rsidR="00784BF9" w:rsidRPr="00BE7790">
        <w:t xml:space="preserve"> </w:t>
      </w:r>
      <w:r w:rsidR="00784BF9" w:rsidRPr="00BE7790">
        <w:rPr>
          <w:i/>
          <w:iCs/>
        </w:rPr>
        <w:t>pooling</w:t>
      </w:r>
      <w:r w:rsidR="00784BF9" w:rsidRPr="00BE7790">
        <w:t xml:space="preserve"> que computa o máximo local de uma determinada região do mapa de atributos, eliminando valores não máximos conforme pode-se observar n</w:t>
      </w:r>
      <w:r w:rsidR="004469E4">
        <w:t xml:space="preserve">a </w:t>
      </w:r>
      <w:r w:rsidR="004469E4">
        <w:fldChar w:fldCharType="begin"/>
      </w:r>
      <w:r w:rsidR="004469E4">
        <w:instrText xml:space="preserve"> REF _Ref215557814 \h </w:instrText>
      </w:r>
      <w:r w:rsidR="004469E4">
        <w:fldChar w:fldCharType="separate"/>
      </w:r>
      <w:r w:rsidR="005B6BA0">
        <w:t xml:space="preserve">Figura </w:t>
      </w:r>
      <w:r w:rsidR="005B6BA0">
        <w:rPr>
          <w:noProof/>
        </w:rPr>
        <w:t>5</w:t>
      </w:r>
      <w:r w:rsidR="004469E4">
        <w:fldChar w:fldCharType="end"/>
      </w:r>
      <w:r w:rsidR="00784BF9" w:rsidRPr="00BE7790">
        <w:t>. Ribeiro (2020) destaca</w:t>
      </w:r>
      <w:r w:rsidR="00784BF9">
        <w:t xml:space="preserve"> que a</w:t>
      </w:r>
      <w:r w:rsidR="00784BF9" w:rsidRPr="00F5124A">
        <w:t>lém de reduzir o tamanho da imagem e o processamento para a próxima camada, esta técnica auxilia no tratamento de invariâncias locais.</w:t>
      </w:r>
    </w:p>
    <w:p w14:paraId="25EAA22C" w14:textId="659AF60E" w:rsidR="00784BF9" w:rsidRDefault="004469E4" w:rsidP="004469E4">
      <w:pPr>
        <w:pStyle w:val="TF-LEGENDA"/>
      </w:pPr>
      <w:bookmarkStart w:id="66" w:name="_Ref215557814"/>
      <w:bookmarkStart w:id="67" w:name="_Toc215565443"/>
      <w:r>
        <w:lastRenderedPageBreak/>
        <w:t xml:space="preserve">Figura </w:t>
      </w:r>
      <w:fldSimple w:instr=" SEQ Figura \* ARABIC ">
        <w:r w:rsidR="005B6BA0">
          <w:rPr>
            <w:noProof/>
          </w:rPr>
          <w:t>5</w:t>
        </w:r>
      </w:fldSimple>
      <w:bookmarkEnd w:id="66"/>
      <w:r>
        <w:t xml:space="preserve"> </w:t>
      </w:r>
      <w:r w:rsidR="00784BF9" w:rsidRPr="00F5124A">
        <w:t xml:space="preserve">– Aplicação de </w:t>
      </w:r>
      <w:r w:rsidR="00784BF9" w:rsidRPr="00F5124A">
        <w:rPr>
          <w:i/>
          <w:iCs/>
        </w:rPr>
        <w:t>max-pooling</w:t>
      </w:r>
      <w:r w:rsidR="00784BF9" w:rsidRPr="00F5124A">
        <w:t xml:space="preserve"> 2x2 em uma imagem 4x4</w:t>
      </w:r>
      <w:bookmarkEnd w:id="67"/>
    </w:p>
    <w:tbl>
      <w:tblPr>
        <w:tblW w:w="0" w:type="auto"/>
        <w:jc w:val="center"/>
        <w:tblLook w:val="04A0" w:firstRow="1" w:lastRow="0" w:firstColumn="1" w:lastColumn="0" w:noHBand="0" w:noVBand="1"/>
      </w:tblPr>
      <w:tblGrid>
        <w:gridCol w:w="454"/>
        <w:gridCol w:w="454"/>
        <w:gridCol w:w="456"/>
        <w:gridCol w:w="456"/>
        <w:gridCol w:w="456"/>
        <w:gridCol w:w="454"/>
        <w:gridCol w:w="454"/>
        <w:gridCol w:w="456"/>
        <w:gridCol w:w="456"/>
        <w:gridCol w:w="456"/>
      </w:tblGrid>
      <w:tr w:rsidR="009F1417" w14:paraId="55ADF4A4" w14:textId="77777777" w:rsidTr="004469E4">
        <w:trPr>
          <w:trHeight w:val="155"/>
          <w:jc w:val="center"/>
        </w:trPr>
        <w:tc>
          <w:tcPr>
            <w:tcW w:w="454" w:type="dxa"/>
            <w:tcBorders>
              <w:top w:val="single" w:sz="4" w:space="0" w:color="auto"/>
              <w:left w:val="single" w:sz="4" w:space="0" w:color="auto"/>
            </w:tcBorders>
            <w:shd w:val="clear" w:color="auto" w:fill="FFFFFF"/>
          </w:tcPr>
          <w:p w14:paraId="355C42D5" w14:textId="77777777" w:rsidR="00784BF9" w:rsidRDefault="00784BF9">
            <w:pPr>
              <w:jc w:val="center"/>
              <w:rPr>
                <w:sz w:val="22"/>
                <w:szCs w:val="22"/>
              </w:rPr>
            </w:pPr>
          </w:p>
        </w:tc>
        <w:tc>
          <w:tcPr>
            <w:tcW w:w="454" w:type="dxa"/>
            <w:tcBorders>
              <w:top w:val="single" w:sz="4" w:space="0" w:color="auto"/>
              <w:bottom w:val="single" w:sz="4" w:space="0" w:color="auto"/>
            </w:tcBorders>
            <w:shd w:val="clear" w:color="auto" w:fill="FFFFFF"/>
            <w:vAlign w:val="center"/>
          </w:tcPr>
          <w:p w14:paraId="2F7CBED8" w14:textId="77777777" w:rsidR="00784BF9" w:rsidRDefault="00784BF9">
            <w:pPr>
              <w:jc w:val="center"/>
              <w:rPr>
                <w:sz w:val="22"/>
                <w:szCs w:val="22"/>
              </w:rPr>
            </w:pPr>
          </w:p>
        </w:tc>
        <w:tc>
          <w:tcPr>
            <w:tcW w:w="456" w:type="dxa"/>
            <w:tcBorders>
              <w:top w:val="single" w:sz="4" w:space="0" w:color="auto"/>
              <w:bottom w:val="single" w:sz="4" w:space="0" w:color="auto"/>
            </w:tcBorders>
            <w:shd w:val="clear" w:color="auto" w:fill="FFFFFF"/>
            <w:vAlign w:val="center"/>
          </w:tcPr>
          <w:p w14:paraId="5FB239A9" w14:textId="77777777" w:rsidR="00784BF9" w:rsidRDefault="00784BF9">
            <w:pPr>
              <w:jc w:val="center"/>
              <w:rPr>
                <w:sz w:val="22"/>
                <w:szCs w:val="22"/>
              </w:rPr>
            </w:pPr>
          </w:p>
        </w:tc>
        <w:tc>
          <w:tcPr>
            <w:tcW w:w="456" w:type="dxa"/>
            <w:tcBorders>
              <w:top w:val="single" w:sz="4" w:space="0" w:color="auto"/>
              <w:bottom w:val="single" w:sz="4" w:space="0" w:color="auto"/>
            </w:tcBorders>
            <w:shd w:val="clear" w:color="auto" w:fill="FFFFFF"/>
            <w:vAlign w:val="center"/>
          </w:tcPr>
          <w:p w14:paraId="535AF663" w14:textId="77777777" w:rsidR="00784BF9" w:rsidRDefault="00784BF9">
            <w:pPr>
              <w:jc w:val="center"/>
              <w:rPr>
                <w:sz w:val="22"/>
                <w:szCs w:val="22"/>
              </w:rPr>
            </w:pPr>
          </w:p>
        </w:tc>
        <w:tc>
          <w:tcPr>
            <w:tcW w:w="456" w:type="dxa"/>
            <w:tcBorders>
              <w:top w:val="single" w:sz="4" w:space="0" w:color="auto"/>
              <w:bottom w:val="single" w:sz="4" w:space="0" w:color="auto"/>
            </w:tcBorders>
            <w:shd w:val="clear" w:color="auto" w:fill="FFFFFF"/>
            <w:vAlign w:val="center"/>
          </w:tcPr>
          <w:p w14:paraId="63AB26AE" w14:textId="77777777" w:rsidR="00784BF9" w:rsidRDefault="00784BF9">
            <w:pPr>
              <w:jc w:val="center"/>
              <w:rPr>
                <w:sz w:val="22"/>
                <w:szCs w:val="22"/>
              </w:rPr>
            </w:pPr>
          </w:p>
        </w:tc>
        <w:tc>
          <w:tcPr>
            <w:tcW w:w="454" w:type="dxa"/>
            <w:tcBorders>
              <w:top w:val="single" w:sz="4" w:space="0" w:color="auto"/>
            </w:tcBorders>
            <w:vAlign w:val="center"/>
          </w:tcPr>
          <w:p w14:paraId="37F7BE93" w14:textId="77777777" w:rsidR="00784BF9" w:rsidRDefault="00784BF9">
            <w:pPr>
              <w:jc w:val="center"/>
              <w:rPr>
                <w:sz w:val="22"/>
                <w:szCs w:val="22"/>
              </w:rPr>
            </w:pPr>
          </w:p>
        </w:tc>
        <w:tc>
          <w:tcPr>
            <w:tcW w:w="454" w:type="dxa"/>
            <w:tcBorders>
              <w:top w:val="single" w:sz="4" w:space="0" w:color="auto"/>
            </w:tcBorders>
            <w:vAlign w:val="center"/>
          </w:tcPr>
          <w:p w14:paraId="3656CD51" w14:textId="77777777" w:rsidR="00784BF9" w:rsidRDefault="00784BF9">
            <w:pPr>
              <w:jc w:val="center"/>
              <w:rPr>
                <w:sz w:val="22"/>
                <w:szCs w:val="22"/>
              </w:rPr>
            </w:pPr>
          </w:p>
        </w:tc>
        <w:tc>
          <w:tcPr>
            <w:tcW w:w="456" w:type="dxa"/>
            <w:tcBorders>
              <w:top w:val="single" w:sz="4" w:space="0" w:color="auto"/>
            </w:tcBorders>
            <w:vAlign w:val="center"/>
          </w:tcPr>
          <w:p w14:paraId="3B0F73F1" w14:textId="77777777" w:rsidR="00784BF9" w:rsidRDefault="00784BF9">
            <w:pPr>
              <w:jc w:val="center"/>
              <w:rPr>
                <w:sz w:val="22"/>
                <w:szCs w:val="22"/>
              </w:rPr>
            </w:pPr>
          </w:p>
        </w:tc>
        <w:tc>
          <w:tcPr>
            <w:tcW w:w="456" w:type="dxa"/>
            <w:tcBorders>
              <w:top w:val="single" w:sz="4" w:space="0" w:color="auto"/>
            </w:tcBorders>
            <w:vAlign w:val="center"/>
          </w:tcPr>
          <w:p w14:paraId="5ADFC462" w14:textId="77777777" w:rsidR="00784BF9" w:rsidRDefault="00784BF9">
            <w:pPr>
              <w:jc w:val="center"/>
              <w:rPr>
                <w:sz w:val="22"/>
                <w:szCs w:val="22"/>
              </w:rPr>
            </w:pPr>
          </w:p>
        </w:tc>
        <w:tc>
          <w:tcPr>
            <w:tcW w:w="456" w:type="dxa"/>
            <w:tcBorders>
              <w:top w:val="single" w:sz="4" w:space="0" w:color="auto"/>
              <w:right w:val="single" w:sz="4" w:space="0" w:color="auto"/>
            </w:tcBorders>
          </w:tcPr>
          <w:p w14:paraId="557DC9A7" w14:textId="77777777" w:rsidR="00784BF9" w:rsidRDefault="00784BF9">
            <w:pPr>
              <w:jc w:val="center"/>
              <w:rPr>
                <w:sz w:val="22"/>
                <w:szCs w:val="22"/>
              </w:rPr>
            </w:pPr>
          </w:p>
        </w:tc>
      </w:tr>
      <w:tr w:rsidR="009F1417" w14:paraId="12862F4E" w14:textId="77777777" w:rsidTr="004469E4">
        <w:trPr>
          <w:trHeight w:val="340"/>
          <w:jc w:val="center"/>
        </w:trPr>
        <w:tc>
          <w:tcPr>
            <w:tcW w:w="454" w:type="dxa"/>
            <w:tcBorders>
              <w:left w:val="single" w:sz="4" w:space="0" w:color="auto"/>
              <w:right w:val="single" w:sz="4" w:space="0" w:color="auto"/>
            </w:tcBorders>
            <w:shd w:val="clear" w:color="auto" w:fill="FFFFFF"/>
          </w:tcPr>
          <w:p w14:paraId="0D8F23C7" w14:textId="77777777" w:rsidR="00784BF9" w:rsidRDefault="00784BF9">
            <w:pPr>
              <w:jc w:val="center"/>
              <w:rPr>
                <w:sz w:val="22"/>
                <w:szCs w:val="22"/>
              </w:rPr>
            </w:pPr>
          </w:p>
        </w:tc>
        <w:tc>
          <w:tcPr>
            <w:tcW w:w="454" w:type="dxa"/>
            <w:tcBorders>
              <w:top w:val="single" w:sz="4" w:space="0" w:color="auto"/>
              <w:left w:val="single" w:sz="4" w:space="0" w:color="auto"/>
              <w:bottom w:val="single" w:sz="4" w:space="0" w:color="auto"/>
              <w:right w:val="single" w:sz="4" w:space="0" w:color="auto"/>
            </w:tcBorders>
            <w:shd w:val="clear" w:color="auto" w:fill="F2F2F2"/>
            <w:vAlign w:val="center"/>
          </w:tcPr>
          <w:p w14:paraId="475C47DC" w14:textId="77777777" w:rsidR="00784BF9" w:rsidRDefault="00784BF9">
            <w:pPr>
              <w:jc w:val="center"/>
              <w:rPr>
                <w:sz w:val="22"/>
                <w:szCs w:val="22"/>
              </w:rPr>
            </w:pPr>
            <w:r>
              <w:rPr>
                <w:sz w:val="22"/>
                <w:szCs w:val="22"/>
              </w:rPr>
              <w:t>1</w:t>
            </w:r>
          </w:p>
        </w:tc>
        <w:tc>
          <w:tcPr>
            <w:tcW w:w="456" w:type="dxa"/>
            <w:tcBorders>
              <w:top w:val="single" w:sz="4" w:space="0" w:color="auto"/>
              <w:left w:val="single" w:sz="4" w:space="0" w:color="auto"/>
              <w:bottom w:val="single" w:sz="4" w:space="0" w:color="auto"/>
              <w:right w:val="single" w:sz="4" w:space="0" w:color="auto"/>
            </w:tcBorders>
            <w:shd w:val="clear" w:color="auto" w:fill="F2F2F2"/>
            <w:vAlign w:val="center"/>
          </w:tcPr>
          <w:p w14:paraId="3A3D9019" w14:textId="77777777" w:rsidR="00784BF9" w:rsidRDefault="00784BF9">
            <w:pPr>
              <w:jc w:val="center"/>
              <w:rPr>
                <w:sz w:val="22"/>
                <w:szCs w:val="22"/>
              </w:rPr>
            </w:pPr>
            <w:r>
              <w:rPr>
                <w:sz w:val="22"/>
                <w:szCs w:val="22"/>
              </w:rPr>
              <w:t>12</w:t>
            </w:r>
          </w:p>
        </w:tc>
        <w:tc>
          <w:tcPr>
            <w:tcW w:w="456" w:type="dxa"/>
            <w:tcBorders>
              <w:top w:val="single" w:sz="4" w:space="0" w:color="auto"/>
              <w:left w:val="single" w:sz="4" w:space="0" w:color="auto"/>
              <w:bottom w:val="single" w:sz="4" w:space="0" w:color="auto"/>
              <w:right w:val="single" w:sz="4" w:space="0" w:color="auto"/>
            </w:tcBorders>
            <w:shd w:val="clear" w:color="auto" w:fill="BFBFBF"/>
            <w:vAlign w:val="center"/>
          </w:tcPr>
          <w:p w14:paraId="66CDEC5E" w14:textId="77777777" w:rsidR="00784BF9" w:rsidRDefault="00784BF9">
            <w:pPr>
              <w:jc w:val="center"/>
              <w:rPr>
                <w:sz w:val="22"/>
                <w:szCs w:val="22"/>
              </w:rPr>
            </w:pPr>
            <w:r>
              <w:rPr>
                <w:sz w:val="22"/>
                <w:szCs w:val="22"/>
              </w:rPr>
              <w:t>10</w:t>
            </w:r>
          </w:p>
        </w:tc>
        <w:tc>
          <w:tcPr>
            <w:tcW w:w="456" w:type="dxa"/>
            <w:tcBorders>
              <w:top w:val="single" w:sz="4" w:space="0" w:color="auto"/>
              <w:left w:val="single" w:sz="4" w:space="0" w:color="auto"/>
              <w:bottom w:val="single" w:sz="4" w:space="0" w:color="auto"/>
              <w:right w:val="single" w:sz="4" w:space="0" w:color="auto"/>
            </w:tcBorders>
            <w:shd w:val="clear" w:color="auto" w:fill="BFBFBF"/>
            <w:vAlign w:val="center"/>
          </w:tcPr>
          <w:p w14:paraId="04F1B176" w14:textId="77777777" w:rsidR="00784BF9" w:rsidRDefault="00784BF9">
            <w:pPr>
              <w:jc w:val="center"/>
              <w:rPr>
                <w:sz w:val="22"/>
                <w:szCs w:val="22"/>
              </w:rPr>
            </w:pPr>
            <w:r>
              <w:rPr>
                <w:sz w:val="22"/>
                <w:szCs w:val="22"/>
              </w:rPr>
              <w:t>5</w:t>
            </w:r>
          </w:p>
        </w:tc>
        <w:tc>
          <w:tcPr>
            <w:tcW w:w="454" w:type="dxa"/>
            <w:tcBorders>
              <w:left w:val="single" w:sz="4" w:space="0" w:color="auto"/>
            </w:tcBorders>
            <w:vAlign w:val="center"/>
          </w:tcPr>
          <w:p w14:paraId="4731B124" w14:textId="77777777" w:rsidR="00784BF9" w:rsidRDefault="00784BF9">
            <w:pPr>
              <w:jc w:val="center"/>
              <w:rPr>
                <w:sz w:val="22"/>
                <w:szCs w:val="22"/>
              </w:rPr>
            </w:pPr>
          </w:p>
        </w:tc>
        <w:tc>
          <w:tcPr>
            <w:tcW w:w="454" w:type="dxa"/>
            <w:vAlign w:val="center"/>
          </w:tcPr>
          <w:p w14:paraId="58659189" w14:textId="77777777" w:rsidR="00784BF9" w:rsidRDefault="00784BF9">
            <w:pPr>
              <w:jc w:val="center"/>
              <w:rPr>
                <w:sz w:val="22"/>
                <w:szCs w:val="22"/>
              </w:rPr>
            </w:pPr>
          </w:p>
        </w:tc>
        <w:tc>
          <w:tcPr>
            <w:tcW w:w="456" w:type="dxa"/>
            <w:tcBorders>
              <w:bottom w:val="single" w:sz="4" w:space="0" w:color="auto"/>
            </w:tcBorders>
            <w:vAlign w:val="center"/>
          </w:tcPr>
          <w:p w14:paraId="4B8D1E58" w14:textId="77777777" w:rsidR="00784BF9" w:rsidRDefault="00784BF9">
            <w:pPr>
              <w:jc w:val="center"/>
              <w:rPr>
                <w:sz w:val="22"/>
                <w:szCs w:val="22"/>
              </w:rPr>
            </w:pPr>
          </w:p>
        </w:tc>
        <w:tc>
          <w:tcPr>
            <w:tcW w:w="456" w:type="dxa"/>
            <w:tcBorders>
              <w:bottom w:val="single" w:sz="4" w:space="0" w:color="auto"/>
            </w:tcBorders>
            <w:vAlign w:val="center"/>
          </w:tcPr>
          <w:p w14:paraId="7FD1ED2F" w14:textId="77777777" w:rsidR="00784BF9" w:rsidRDefault="00784BF9">
            <w:pPr>
              <w:jc w:val="center"/>
              <w:rPr>
                <w:sz w:val="22"/>
                <w:szCs w:val="22"/>
              </w:rPr>
            </w:pPr>
          </w:p>
        </w:tc>
        <w:tc>
          <w:tcPr>
            <w:tcW w:w="456" w:type="dxa"/>
            <w:tcBorders>
              <w:right w:val="single" w:sz="4" w:space="0" w:color="auto"/>
            </w:tcBorders>
          </w:tcPr>
          <w:p w14:paraId="33850E66" w14:textId="77777777" w:rsidR="00784BF9" w:rsidRDefault="00784BF9">
            <w:pPr>
              <w:jc w:val="center"/>
              <w:rPr>
                <w:sz w:val="22"/>
                <w:szCs w:val="22"/>
              </w:rPr>
            </w:pPr>
          </w:p>
        </w:tc>
      </w:tr>
      <w:tr w:rsidR="009F1417" w14:paraId="2EC998A7" w14:textId="77777777" w:rsidTr="004469E4">
        <w:trPr>
          <w:trHeight w:val="340"/>
          <w:jc w:val="center"/>
        </w:trPr>
        <w:tc>
          <w:tcPr>
            <w:tcW w:w="454" w:type="dxa"/>
            <w:tcBorders>
              <w:left w:val="single" w:sz="4" w:space="0" w:color="auto"/>
              <w:right w:val="single" w:sz="4" w:space="0" w:color="auto"/>
            </w:tcBorders>
            <w:shd w:val="clear" w:color="auto" w:fill="FFFFFF"/>
          </w:tcPr>
          <w:p w14:paraId="40D18B6B" w14:textId="77777777" w:rsidR="00784BF9" w:rsidRDefault="00784BF9">
            <w:pPr>
              <w:jc w:val="center"/>
              <w:rPr>
                <w:sz w:val="22"/>
                <w:szCs w:val="22"/>
              </w:rPr>
            </w:pPr>
          </w:p>
        </w:tc>
        <w:tc>
          <w:tcPr>
            <w:tcW w:w="454" w:type="dxa"/>
            <w:tcBorders>
              <w:top w:val="single" w:sz="4" w:space="0" w:color="auto"/>
              <w:left w:val="single" w:sz="4" w:space="0" w:color="auto"/>
              <w:bottom w:val="single" w:sz="4" w:space="0" w:color="auto"/>
              <w:right w:val="single" w:sz="4" w:space="0" w:color="auto"/>
            </w:tcBorders>
            <w:shd w:val="clear" w:color="auto" w:fill="F2F2F2"/>
            <w:vAlign w:val="center"/>
          </w:tcPr>
          <w:p w14:paraId="41DE57AC" w14:textId="77777777" w:rsidR="00784BF9" w:rsidRDefault="00784BF9">
            <w:pPr>
              <w:jc w:val="center"/>
              <w:rPr>
                <w:sz w:val="22"/>
                <w:szCs w:val="22"/>
              </w:rPr>
            </w:pPr>
            <w:r>
              <w:rPr>
                <w:sz w:val="22"/>
                <w:szCs w:val="22"/>
              </w:rPr>
              <w:t>8</w:t>
            </w:r>
          </w:p>
        </w:tc>
        <w:tc>
          <w:tcPr>
            <w:tcW w:w="456" w:type="dxa"/>
            <w:tcBorders>
              <w:top w:val="single" w:sz="4" w:space="0" w:color="auto"/>
              <w:left w:val="single" w:sz="4" w:space="0" w:color="auto"/>
              <w:bottom w:val="single" w:sz="4" w:space="0" w:color="auto"/>
              <w:right w:val="single" w:sz="4" w:space="0" w:color="auto"/>
            </w:tcBorders>
            <w:shd w:val="clear" w:color="auto" w:fill="F2F2F2"/>
            <w:vAlign w:val="center"/>
          </w:tcPr>
          <w:p w14:paraId="09D6261F" w14:textId="77777777" w:rsidR="00784BF9" w:rsidRDefault="00784BF9">
            <w:pPr>
              <w:jc w:val="center"/>
              <w:rPr>
                <w:sz w:val="22"/>
                <w:szCs w:val="22"/>
              </w:rPr>
            </w:pPr>
            <w:r>
              <w:rPr>
                <w:sz w:val="22"/>
                <w:szCs w:val="22"/>
              </w:rPr>
              <w:t>6</w:t>
            </w:r>
          </w:p>
        </w:tc>
        <w:tc>
          <w:tcPr>
            <w:tcW w:w="456" w:type="dxa"/>
            <w:tcBorders>
              <w:top w:val="single" w:sz="4" w:space="0" w:color="auto"/>
              <w:left w:val="single" w:sz="4" w:space="0" w:color="auto"/>
              <w:bottom w:val="single" w:sz="4" w:space="0" w:color="auto"/>
              <w:right w:val="single" w:sz="4" w:space="0" w:color="auto"/>
            </w:tcBorders>
            <w:shd w:val="clear" w:color="auto" w:fill="BFBFBF"/>
            <w:vAlign w:val="center"/>
          </w:tcPr>
          <w:p w14:paraId="7781356C" w14:textId="77777777" w:rsidR="00784BF9" w:rsidRDefault="00784BF9">
            <w:pPr>
              <w:jc w:val="center"/>
              <w:rPr>
                <w:sz w:val="22"/>
                <w:szCs w:val="22"/>
              </w:rPr>
            </w:pPr>
            <w:r>
              <w:rPr>
                <w:sz w:val="22"/>
                <w:szCs w:val="22"/>
              </w:rPr>
              <w:t>3</w:t>
            </w:r>
          </w:p>
        </w:tc>
        <w:tc>
          <w:tcPr>
            <w:tcW w:w="456" w:type="dxa"/>
            <w:tcBorders>
              <w:top w:val="single" w:sz="4" w:space="0" w:color="auto"/>
              <w:left w:val="single" w:sz="4" w:space="0" w:color="auto"/>
              <w:bottom w:val="single" w:sz="4" w:space="0" w:color="auto"/>
              <w:right w:val="single" w:sz="4" w:space="0" w:color="auto"/>
            </w:tcBorders>
            <w:shd w:val="clear" w:color="auto" w:fill="BFBFBF"/>
            <w:vAlign w:val="center"/>
          </w:tcPr>
          <w:p w14:paraId="32EB58FC" w14:textId="77777777" w:rsidR="00784BF9" w:rsidRDefault="00784BF9">
            <w:pPr>
              <w:jc w:val="center"/>
              <w:rPr>
                <w:sz w:val="22"/>
                <w:szCs w:val="22"/>
              </w:rPr>
            </w:pPr>
            <w:r>
              <w:rPr>
                <w:sz w:val="22"/>
                <w:szCs w:val="22"/>
              </w:rPr>
              <w:t>21</w:t>
            </w:r>
          </w:p>
        </w:tc>
        <w:tc>
          <w:tcPr>
            <w:tcW w:w="454" w:type="dxa"/>
            <w:tcBorders>
              <w:left w:val="single" w:sz="4" w:space="0" w:color="auto"/>
            </w:tcBorders>
            <w:vAlign w:val="center"/>
          </w:tcPr>
          <w:p w14:paraId="09C192FE" w14:textId="77777777" w:rsidR="00784BF9" w:rsidRDefault="00784BF9">
            <w:pPr>
              <w:jc w:val="center"/>
              <w:rPr>
                <w:sz w:val="22"/>
                <w:szCs w:val="22"/>
              </w:rPr>
            </w:pPr>
          </w:p>
        </w:tc>
        <w:tc>
          <w:tcPr>
            <w:tcW w:w="454" w:type="dxa"/>
            <w:tcBorders>
              <w:right w:val="single" w:sz="4" w:space="0" w:color="auto"/>
            </w:tcBorders>
            <w:vAlign w:val="center"/>
          </w:tcPr>
          <w:p w14:paraId="6230CCC6" w14:textId="77777777" w:rsidR="00784BF9" w:rsidRDefault="00784BF9">
            <w:pPr>
              <w:jc w:val="center"/>
              <w:rPr>
                <w:sz w:val="22"/>
                <w:szCs w:val="22"/>
              </w:rPr>
            </w:pPr>
          </w:p>
        </w:tc>
        <w:tc>
          <w:tcPr>
            <w:tcW w:w="456" w:type="dxa"/>
            <w:tcBorders>
              <w:top w:val="single" w:sz="4" w:space="0" w:color="auto"/>
              <w:left w:val="single" w:sz="4" w:space="0" w:color="auto"/>
              <w:bottom w:val="single" w:sz="4" w:space="0" w:color="auto"/>
              <w:right w:val="single" w:sz="4" w:space="0" w:color="auto"/>
            </w:tcBorders>
            <w:shd w:val="clear" w:color="auto" w:fill="F2F2F2"/>
            <w:vAlign w:val="center"/>
          </w:tcPr>
          <w:p w14:paraId="052CB21B" w14:textId="77777777" w:rsidR="00784BF9" w:rsidRDefault="00784BF9">
            <w:pPr>
              <w:jc w:val="center"/>
              <w:rPr>
                <w:sz w:val="22"/>
                <w:szCs w:val="22"/>
              </w:rPr>
            </w:pPr>
            <w:r>
              <w:rPr>
                <w:sz w:val="22"/>
                <w:szCs w:val="22"/>
              </w:rPr>
              <w:t>12</w:t>
            </w:r>
          </w:p>
        </w:tc>
        <w:tc>
          <w:tcPr>
            <w:tcW w:w="456" w:type="dxa"/>
            <w:tcBorders>
              <w:top w:val="single" w:sz="4" w:space="0" w:color="auto"/>
              <w:left w:val="single" w:sz="4" w:space="0" w:color="auto"/>
              <w:bottom w:val="single" w:sz="4" w:space="0" w:color="auto"/>
              <w:right w:val="single" w:sz="4" w:space="0" w:color="auto"/>
            </w:tcBorders>
            <w:shd w:val="clear" w:color="auto" w:fill="D9D9D9"/>
            <w:vAlign w:val="center"/>
          </w:tcPr>
          <w:p w14:paraId="1EB9780C" w14:textId="77777777" w:rsidR="00784BF9" w:rsidRDefault="00784BF9">
            <w:pPr>
              <w:jc w:val="center"/>
              <w:rPr>
                <w:sz w:val="22"/>
                <w:szCs w:val="22"/>
              </w:rPr>
            </w:pPr>
            <w:r>
              <w:rPr>
                <w:sz w:val="22"/>
                <w:szCs w:val="22"/>
              </w:rPr>
              <w:t>21</w:t>
            </w:r>
          </w:p>
        </w:tc>
        <w:tc>
          <w:tcPr>
            <w:tcW w:w="456" w:type="dxa"/>
            <w:tcBorders>
              <w:left w:val="single" w:sz="4" w:space="0" w:color="auto"/>
              <w:right w:val="single" w:sz="4" w:space="0" w:color="auto"/>
            </w:tcBorders>
            <w:shd w:val="clear" w:color="auto" w:fill="FFFFFF"/>
          </w:tcPr>
          <w:p w14:paraId="4C3F2DB7" w14:textId="77777777" w:rsidR="00784BF9" w:rsidRDefault="00784BF9">
            <w:pPr>
              <w:jc w:val="center"/>
              <w:rPr>
                <w:sz w:val="22"/>
                <w:szCs w:val="22"/>
              </w:rPr>
            </w:pPr>
          </w:p>
        </w:tc>
      </w:tr>
      <w:tr w:rsidR="009F1417" w14:paraId="49794AF7" w14:textId="77777777" w:rsidTr="004469E4">
        <w:trPr>
          <w:trHeight w:val="340"/>
          <w:jc w:val="center"/>
        </w:trPr>
        <w:tc>
          <w:tcPr>
            <w:tcW w:w="454" w:type="dxa"/>
            <w:tcBorders>
              <w:left w:val="single" w:sz="4" w:space="0" w:color="auto"/>
              <w:right w:val="single" w:sz="4" w:space="0" w:color="auto"/>
            </w:tcBorders>
            <w:shd w:val="clear" w:color="auto" w:fill="FFFFFF"/>
          </w:tcPr>
          <w:p w14:paraId="06F209FA" w14:textId="77777777" w:rsidR="00784BF9" w:rsidRDefault="00784BF9">
            <w:pPr>
              <w:jc w:val="center"/>
              <w:rPr>
                <w:sz w:val="22"/>
                <w:szCs w:val="22"/>
              </w:rPr>
            </w:pPr>
          </w:p>
        </w:tc>
        <w:tc>
          <w:tcPr>
            <w:tcW w:w="454" w:type="dxa"/>
            <w:tcBorders>
              <w:top w:val="single" w:sz="4" w:space="0" w:color="auto"/>
              <w:left w:val="single" w:sz="4" w:space="0" w:color="auto"/>
              <w:bottom w:val="single" w:sz="4" w:space="0" w:color="auto"/>
              <w:right w:val="single" w:sz="4" w:space="0" w:color="auto"/>
            </w:tcBorders>
            <w:shd w:val="clear" w:color="auto" w:fill="A6A6A6"/>
            <w:vAlign w:val="center"/>
          </w:tcPr>
          <w:p w14:paraId="0E755DFE" w14:textId="77777777" w:rsidR="00784BF9" w:rsidRDefault="00784BF9">
            <w:pPr>
              <w:jc w:val="center"/>
              <w:rPr>
                <w:sz w:val="22"/>
                <w:szCs w:val="22"/>
              </w:rPr>
            </w:pPr>
            <w:r>
              <w:rPr>
                <w:sz w:val="22"/>
                <w:szCs w:val="22"/>
              </w:rPr>
              <w:t>7</w:t>
            </w:r>
          </w:p>
        </w:tc>
        <w:tc>
          <w:tcPr>
            <w:tcW w:w="456" w:type="dxa"/>
            <w:tcBorders>
              <w:top w:val="single" w:sz="4" w:space="0" w:color="auto"/>
              <w:left w:val="single" w:sz="4" w:space="0" w:color="auto"/>
              <w:bottom w:val="single" w:sz="4" w:space="0" w:color="auto"/>
              <w:right w:val="single" w:sz="4" w:space="0" w:color="auto"/>
            </w:tcBorders>
            <w:shd w:val="clear" w:color="auto" w:fill="A6A6A6"/>
            <w:vAlign w:val="center"/>
          </w:tcPr>
          <w:p w14:paraId="47A38628" w14:textId="77777777" w:rsidR="00784BF9" w:rsidRDefault="00784BF9">
            <w:pPr>
              <w:jc w:val="center"/>
              <w:rPr>
                <w:sz w:val="22"/>
                <w:szCs w:val="22"/>
              </w:rPr>
            </w:pPr>
            <w:r>
              <w:rPr>
                <w:sz w:val="22"/>
                <w:szCs w:val="22"/>
              </w:rPr>
              <w:t>0</w:t>
            </w:r>
          </w:p>
        </w:tc>
        <w:tc>
          <w:tcPr>
            <w:tcW w:w="456" w:type="dxa"/>
            <w:tcBorders>
              <w:top w:val="single" w:sz="4" w:space="0" w:color="auto"/>
              <w:left w:val="single" w:sz="4" w:space="0" w:color="auto"/>
              <w:bottom w:val="single" w:sz="4" w:space="0" w:color="auto"/>
              <w:right w:val="single" w:sz="4" w:space="0" w:color="auto"/>
            </w:tcBorders>
            <w:shd w:val="clear" w:color="auto" w:fill="808080"/>
            <w:vAlign w:val="center"/>
          </w:tcPr>
          <w:p w14:paraId="675E7ECD" w14:textId="77777777" w:rsidR="00784BF9" w:rsidRDefault="00784BF9">
            <w:pPr>
              <w:jc w:val="center"/>
              <w:rPr>
                <w:sz w:val="22"/>
                <w:szCs w:val="22"/>
              </w:rPr>
            </w:pPr>
            <w:r>
              <w:rPr>
                <w:sz w:val="22"/>
                <w:szCs w:val="22"/>
              </w:rPr>
              <w:t>5</w:t>
            </w:r>
          </w:p>
        </w:tc>
        <w:tc>
          <w:tcPr>
            <w:tcW w:w="456" w:type="dxa"/>
            <w:tcBorders>
              <w:top w:val="single" w:sz="4" w:space="0" w:color="auto"/>
              <w:left w:val="single" w:sz="4" w:space="0" w:color="auto"/>
              <w:bottom w:val="single" w:sz="4" w:space="0" w:color="auto"/>
              <w:right w:val="single" w:sz="4" w:space="0" w:color="auto"/>
            </w:tcBorders>
            <w:shd w:val="clear" w:color="auto" w:fill="808080"/>
            <w:vAlign w:val="center"/>
          </w:tcPr>
          <w:p w14:paraId="2F33693F" w14:textId="77777777" w:rsidR="00784BF9" w:rsidRDefault="00784BF9">
            <w:pPr>
              <w:jc w:val="center"/>
              <w:rPr>
                <w:sz w:val="22"/>
                <w:szCs w:val="22"/>
              </w:rPr>
            </w:pPr>
            <w:r>
              <w:rPr>
                <w:sz w:val="22"/>
                <w:szCs w:val="22"/>
              </w:rPr>
              <w:t>9</w:t>
            </w:r>
          </w:p>
        </w:tc>
        <w:tc>
          <w:tcPr>
            <w:tcW w:w="454" w:type="dxa"/>
            <w:tcBorders>
              <w:left w:val="single" w:sz="4" w:space="0" w:color="auto"/>
            </w:tcBorders>
            <w:vAlign w:val="center"/>
          </w:tcPr>
          <w:p w14:paraId="62596981" w14:textId="77777777" w:rsidR="00784BF9" w:rsidRDefault="00784BF9">
            <w:pPr>
              <w:jc w:val="center"/>
              <w:rPr>
                <w:sz w:val="22"/>
                <w:szCs w:val="22"/>
              </w:rPr>
            </w:pPr>
          </w:p>
        </w:tc>
        <w:tc>
          <w:tcPr>
            <w:tcW w:w="454" w:type="dxa"/>
            <w:tcBorders>
              <w:right w:val="single" w:sz="4" w:space="0" w:color="auto"/>
            </w:tcBorders>
            <w:vAlign w:val="center"/>
          </w:tcPr>
          <w:p w14:paraId="1B316EFB" w14:textId="69596BB9" w:rsidR="00784BF9" w:rsidRDefault="004F42B0">
            <w:pPr>
              <w:jc w:val="center"/>
              <w:rPr>
                <w:sz w:val="22"/>
                <w:szCs w:val="22"/>
              </w:rPr>
            </w:pPr>
            <w:r>
              <w:rPr>
                <w:noProof/>
              </w:rPr>
              <mc:AlternateContent>
                <mc:Choice Requires="wps">
                  <w:drawing>
                    <wp:anchor distT="0" distB="0" distL="114300" distR="114300" simplePos="0" relativeHeight="251657728" behindDoc="0" locked="0" layoutInCell="1" allowOverlap="1" wp14:anchorId="24D5064A" wp14:editId="5DCF00AA">
                      <wp:simplePos x="0" y="0"/>
                      <wp:positionH relativeFrom="column">
                        <wp:posOffset>-189230</wp:posOffset>
                      </wp:positionH>
                      <wp:positionV relativeFrom="paragraph">
                        <wp:posOffset>-85090</wp:posOffset>
                      </wp:positionV>
                      <wp:extent cx="245110" cy="156845"/>
                      <wp:effectExtent l="0" t="19050" r="21590" b="14605"/>
                      <wp:wrapNone/>
                      <wp:docPr id="1733558743" name="Seta: para a Direita 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5110" cy="156845"/>
                              </a:xfrm>
                              <a:prstGeom prst="rightArrow">
                                <a:avLst/>
                              </a:prstGeom>
                              <a:solidFill>
                                <a:sysClr val="window" lastClr="FFFFFF">
                                  <a:lumMod val="85000"/>
                                </a:sysClr>
                              </a:solidFill>
                              <a:ln w="12700" cap="flat" cmpd="sng" algn="ctr">
                                <a:solidFill>
                                  <a:srgbClr val="4472C4">
                                    <a:shade val="1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D1274F1"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Seta: para a Direita 24" o:spid="_x0000_s1026" type="#_x0000_t13" style="position:absolute;margin-left:-14.9pt;margin-top:-6.7pt;width:19.3pt;height:12.3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" adj="14689" fillcolor="#d9d9d9" strokecolor="#172c51" strokeweight="1pt">
                      <v:path arrowok="t"/>
                    </v:shape>
                  </w:pict>
                </mc:Fallback>
              </mc:AlternateContent>
            </w:r>
          </w:p>
        </w:tc>
        <w:tc>
          <w:tcPr>
            <w:tcW w:w="456" w:type="dxa"/>
            <w:tcBorders>
              <w:top w:val="single" w:sz="4" w:space="0" w:color="auto"/>
              <w:left w:val="single" w:sz="4" w:space="0" w:color="auto"/>
              <w:bottom w:val="single" w:sz="4" w:space="0" w:color="auto"/>
              <w:right w:val="single" w:sz="4" w:space="0" w:color="auto"/>
            </w:tcBorders>
            <w:shd w:val="clear" w:color="auto" w:fill="A6A6A6"/>
            <w:vAlign w:val="center"/>
          </w:tcPr>
          <w:p w14:paraId="527B42FD" w14:textId="77777777" w:rsidR="00784BF9" w:rsidRDefault="00784BF9">
            <w:pPr>
              <w:jc w:val="center"/>
              <w:rPr>
                <w:sz w:val="22"/>
                <w:szCs w:val="22"/>
              </w:rPr>
            </w:pPr>
            <w:r>
              <w:rPr>
                <w:sz w:val="22"/>
                <w:szCs w:val="22"/>
              </w:rPr>
              <w:t>7</w:t>
            </w:r>
          </w:p>
        </w:tc>
        <w:tc>
          <w:tcPr>
            <w:tcW w:w="456" w:type="dxa"/>
            <w:tcBorders>
              <w:top w:val="single" w:sz="4" w:space="0" w:color="auto"/>
              <w:left w:val="single" w:sz="4" w:space="0" w:color="auto"/>
              <w:bottom w:val="single" w:sz="4" w:space="0" w:color="auto"/>
              <w:right w:val="single" w:sz="4" w:space="0" w:color="auto"/>
            </w:tcBorders>
            <w:shd w:val="clear" w:color="auto" w:fill="808080"/>
            <w:vAlign w:val="center"/>
          </w:tcPr>
          <w:p w14:paraId="5DC5B967" w14:textId="77777777" w:rsidR="00784BF9" w:rsidRDefault="00784BF9">
            <w:pPr>
              <w:jc w:val="center"/>
              <w:rPr>
                <w:sz w:val="22"/>
                <w:szCs w:val="22"/>
              </w:rPr>
            </w:pPr>
            <w:r>
              <w:rPr>
                <w:sz w:val="22"/>
                <w:szCs w:val="22"/>
              </w:rPr>
              <w:t>9</w:t>
            </w:r>
          </w:p>
        </w:tc>
        <w:tc>
          <w:tcPr>
            <w:tcW w:w="456" w:type="dxa"/>
            <w:tcBorders>
              <w:left w:val="single" w:sz="4" w:space="0" w:color="auto"/>
              <w:right w:val="single" w:sz="4" w:space="0" w:color="auto"/>
            </w:tcBorders>
            <w:shd w:val="clear" w:color="auto" w:fill="FFFFFF"/>
          </w:tcPr>
          <w:p w14:paraId="056687ED" w14:textId="77777777" w:rsidR="00784BF9" w:rsidRDefault="00784BF9">
            <w:pPr>
              <w:jc w:val="center"/>
              <w:rPr>
                <w:sz w:val="22"/>
                <w:szCs w:val="22"/>
              </w:rPr>
            </w:pPr>
          </w:p>
        </w:tc>
      </w:tr>
      <w:tr w:rsidR="009F1417" w14:paraId="75352905" w14:textId="77777777" w:rsidTr="004469E4">
        <w:trPr>
          <w:trHeight w:val="340"/>
          <w:jc w:val="center"/>
        </w:trPr>
        <w:tc>
          <w:tcPr>
            <w:tcW w:w="454" w:type="dxa"/>
            <w:tcBorders>
              <w:left w:val="single" w:sz="4" w:space="0" w:color="auto"/>
              <w:right w:val="single" w:sz="4" w:space="0" w:color="auto"/>
            </w:tcBorders>
            <w:shd w:val="clear" w:color="auto" w:fill="FFFFFF"/>
          </w:tcPr>
          <w:p w14:paraId="4D3DC497" w14:textId="77777777" w:rsidR="00784BF9" w:rsidRDefault="00784BF9">
            <w:pPr>
              <w:jc w:val="center"/>
              <w:rPr>
                <w:sz w:val="22"/>
                <w:szCs w:val="22"/>
              </w:rPr>
            </w:pPr>
          </w:p>
        </w:tc>
        <w:tc>
          <w:tcPr>
            <w:tcW w:w="454" w:type="dxa"/>
            <w:tcBorders>
              <w:top w:val="single" w:sz="4" w:space="0" w:color="auto"/>
              <w:left w:val="single" w:sz="4" w:space="0" w:color="auto"/>
              <w:bottom w:val="single" w:sz="4" w:space="0" w:color="auto"/>
              <w:right w:val="single" w:sz="4" w:space="0" w:color="auto"/>
            </w:tcBorders>
            <w:shd w:val="clear" w:color="auto" w:fill="A6A6A6"/>
            <w:vAlign w:val="center"/>
          </w:tcPr>
          <w:p w14:paraId="55ABAD0C" w14:textId="77777777" w:rsidR="00784BF9" w:rsidRDefault="00784BF9">
            <w:pPr>
              <w:jc w:val="center"/>
              <w:rPr>
                <w:sz w:val="22"/>
                <w:szCs w:val="22"/>
              </w:rPr>
            </w:pPr>
            <w:r>
              <w:rPr>
                <w:sz w:val="22"/>
                <w:szCs w:val="22"/>
              </w:rPr>
              <w:t>4</w:t>
            </w:r>
          </w:p>
        </w:tc>
        <w:tc>
          <w:tcPr>
            <w:tcW w:w="456" w:type="dxa"/>
            <w:tcBorders>
              <w:top w:val="single" w:sz="4" w:space="0" w:color="auto"/>
              <w:left w:val="single" w:sz="4" w:space="0" w:color="auto"/>
              <w:bottom w:val="single" w:sz="4" w:space="0" w:color="auto"/>
              <w:right w:val="single" w:sz="4" w:space="0" w:color="auto"/>
            </w:tcBorders>
            <w:shd w:val="clear" w:color="auto" w:fill="A6A6A6"/>
            <w:vAlign w:val="center"/>
          </w:tcPr>
          <w:p w14:paraId="361A772F" w14:textId="77777777" w:rsidR="00784BF9" w:rsidRDefault="00784BF9">
            <w:pPr>
              <w:jc w:val="center"/>
              <w:rPr>
                <w:sz w:val="22"/>
                <w:szCs w:val="22"/>
              </w:rPr>
            </w:pPr>
            <w:r>
              <w:rPr>
                <w:sz w:val="22"/>
                <w:szCs w:val="22"/>
              </w:rPr>
              <w:t>2</w:t>
            </w:r>
          </w:p>
        </w:tc>
        <w:tc>
          <w:tcPr>
            <w:tcW w:w="456" w:type="dxa"/>
            <w:tcBorders>
              <w:top w:val="single" w:sz="4" w:space="0" w:color="auto"/>
              <w:left w:val="single" w:sz="4" w:space="0" w:color="auto"/>
              <w:bottom w:val="single" w:sz="4" w:space="0" w:color="auto"/>
              <w:right w:val="single" w:sz="4" w:space="0" w:color="auto"/>
            </w:tcBorders>
            <w:shd w:val="clear" w:color="auto" w:fill="808080"/>
            <w:vAlign w:val="center"/>
          </w:tcPr>
          <w:p w14:paraId="305B070A" w14:textId="77777777" w:rsidR="00784BF9" w:rsidRDefault="00784BF9">
            <w:pPr>
              <w:jc w:val="center"/>
              <w:rPr>
                <w:sz w:val="22"/>
                <w:szCs w:val="22"/>
              </w:rPr>
            </w:pPr>
            <w:r>
              <w:rPr>
                <w:sz w:val="22"/>
                <w:szCs w:val="22"/>
              </w:rPr>
              <w:t>4</w:t>
            </w:r>
          </w:p>
        </w:tc>
        <w:tc>
          <w:tcPr>
            <w:tcW w:w="456" w:type="dxa"/>
            <w:tcBorders>
              <w:top w:val="single" w:sz="4" w:space="0" w:color="auto"/>
              <w:left w:val="single" w:sz="4" w:space="0" w:color="auto"/>
              <w:bottom w:val="single" w:sz="4" w:space="0" w:color="auto"/>
              <w:right w:val="single" w:sz="4" w:space="0" w:color="auto"/>
            </w:tcBorders>
            <w:shd w:val="clear" w:color="auto" w:fill="808080"/>
            <w:vAlign w:val="center"/>
          </w:tcPr>
          <w:p w14:paraId="2F29D09E" w14:textId="77777777" w:rsidR="00784BF9" w:rsidRDefault="00784BF9">
            <w:pPr>
              <w:jc w:val="center"/>
              <w:rPr>
                <w:sz w:val="22"/>
                <w:szCs w:val="22"/>
              </w:rPr>
            </w:pPr>
            <w:r>
              <w:rPr>
                <w:sz w:val="22"/>
                <w:szCs w:val="22"/>
              </w:rPr>
              <w:t>0</w:t>
            </w:r>
          </w:p>
        </w:tc>
        <w:tc>
          <w:tcPr>
            <w:tcW w:w="454" w:type="dxa"/>
            <w:tcBorders>
              <w:left w:val="single" w:sz="4" w:space="0" w:color="auto"/>
            </w:tcBorders>
            <w:vAlign w:val="center"/>
          </w:tcPr>
          <w:p w14:paraId="723509E6" w14:textId="77777777" w:rsidR="00784BF9" w:rsidRDefault="00784BF9">
            <w:pPr>
              <w:jc w:val="center"/>
              <w:rPr>
                <w:sz w:val="22"/>
                <w:szCs w:val="22"/>
              </w:rPr>
            </w:pPr>
          </w:p>
        </w:tc>
        <w:tc>
          <w:tcPr>
            <w:tcW w:w="454" w:type="dxa"/>
            <w:vAlign w:val="center"/>
          </w:tcPr>
          <w:p w14:paraId="77C9A7D9" w14:textId="77777777" w:rsidR="00784BF9" w:rsidRDefault="00784BF9">
            <w:pPr>
              <w:jc w:val="center"/>
              <w:rPr>
                <w:sz w:val="22"/>
                <w:szCs w:val="22"/>
              </w:rPr>
            </w:pPr>
          </w:p>
        </w:tc>
        <w:tc>
          <w:tcPr>
            <w:tcW w:w="456" w:type="dxa"/>
            <w:tcBorders>
              <w:top w:val="single" w:sz="4" w:space="0" w:color="auto"/>
            </w:tcBorders>
            <w:vAlign w:val="center"/>
          </w:tcPr>
          <w:p w14:paraId="0E39343C" w14:textId="77777777" w:rsidR="00784BF9" w:rsidRDefault="00784BF9">
            <w:pPr>
              <w:jc w:val="center"/>
              <w:rPr>
                <w:sz w:val="22"/>
                <w:szCs w:val="22"/>
              </w:rPr>
            </w:pPr>
          </w:p>
        </w:tc>
        <w:tc>
          <w:tcPr>
            <w:tcW w:w="456" w:type="dxa"/>
            <w:tcBorders>
              <w:top w:val="single" w:sz="4" w:space="0" w:color="auto"/>
            </w:tcBorders>
            <w:vAlign w:val="center"/>
          </w:tcPr>
          <w:p w14:paraId="439593C6" w14:textId="77777777" w:rsidR="00784BF9" w:rsidRDefault="00784BF9">
            <w:pPr>
              <w:jc w:val="center"/>
              <w:rPr>
                <w:sz w:val="22"/>
                <w:szCs w:val="22"/>
              </w:rPr>
            </w:pPr>
          </w:p>
        </w:tc>
        <w:tc>
          <w:tcPr>
            <w:tcW w:w="456" w:type="dxa"/>
            <w:tcBorders>
              <w:right w:val="single" w:sz="4" w:space="0" w:color="auto"/>
            </w:tcBorders>
          </w:tcPr>
          <w:p w14:paraId="5C52F2B0" w14:textId="77777777" w:rsidR="00784BF9" w:rsidRDefault="00784BF9">
            <w:pPr>
              <w:jc w:val="center"/>
              <w:rPr>
                <w:sz w:val="22"/>
                <w:szCs w:val="22"/>
              </w:rPr>
            </w:pPr>
          </w:p>
        </w:tc>
      </w:tr>
      <w:tr w:rsidR="009F1417" w14:paraId="1E881066" w14:textId="77777777" w:rsidTr="004469E4">
        <w:trPr>
          <w:trHeight w:val="192"/>
          <w:jc w:val="center"/>
        </w:trPr>
        <w:tc>
          <w:tcPr>
            <w:tcW w:w="454" w:type="dxa"/>
            <w:tcBorders>
              <w:left w:val="single" w:sz="4" w:space="0" w:color="auto"/>
              <w:bottom w:val="single" w:sz="4" w:space="0" w:color="auto"/>
            </w:tcBorders>
            <w:shd w:val="clear" w:color="auto" w:fill="FFFFFF"/>
          </w:tcPr>
          <w:p w14:paraId="137391EA" w14:textId="77777777" w:rsidR="00784BF9" w:rsidRDefault="00784BF9">
            <w:pPr>
              <w:jc w:val="center"/>
              <w:rPr>
                <w:sz w:val="22"/>
                <w:szCs w:val="22"/>
              </w:rPr>
            </w:pPr>
          </w:p>
        </w:tc>
        <w:tc>
          <w:tcPr>
            <w:tcW w:w="454" w:type="dxa"/>
            <w:tcBorders>
              <w:top w:val="single" w:sz="4" w:space="0" w:color="auto"/>
              <w:bottom w:val="single" w:sz="4" w:space="0" w:color="auto"/>
            </w:tcBorders>
            <w:shd w:val="clear" w:color="auto" w:fill="FFFFFF"/>
            <w:vAlign w:val="center"/>
          </w:tcPr>
          <w:p w14:paraId="53B18377" w14:textId="77777777" w:rsidR="00784BF9" w:rsidRDefault="00784BF9">
            <w:pPr>
              <w:jc w:val="center"/>
              <w:rPr>
                <w:sz w:val="22"/>
                <w:szCs w:val="22"/>
              </w:rPr>
            </w:pPr>
          </w:p>
        </w:tc>
        <w:tc>
          <w:tcPr>
            <w:tcW w:w="456" w:type="dxa"/>
            <w:tcBorders>
              <w:top w:val="single" w:sz="4" w:space="0" w:color="auto"/>
              <w:bottom w:val="single" w:sz="4" w:space="0" w:color="auto"/>
            </w:tcBorders>
            <w:shd w:val="clear" w:color="auto" w:fill="FFFFFF"/>
            <w:vAlign w:val="center"/>
          </w:tcPr>
          <w:p w14:paraId="5C0D54AE" w14:textId="77777777" w:rsidR="00784BF9" w:rsidRDefault="00784BF9">
            <w:pPr>
              <w:jc w:val="center"/>
              <w:rPr>
                <w:sz w:val="22"/>
                <w:szCs w:val="22"/>
              </w:rPr>
            </w:pPr>
          </w:p>
        </w:tc>
        <w:tc>
          <w:tcPr>
            <w:tcW w:w="456" w:type="dxa"/>
            <w:tcBorders>
              <w:top w:val="single" w:sz="4" w:space="0" w:color="auto"/>
              <w:bottom w:val="single" w:sz="4" w:space="0" w:color="auto"/>
            </w:tcBorders>
            <w:shd w:val="clear" w:color="auto" w:fill="FFFFFF"/>
            <w:vAlign w:val="center"/>
          </w:tcPr>
          <w:p w14:paraId="067678FF" w14:textId="77777777" w:rsidR="00784BF9" w:rsidRDefault="00784BF9">
            <w:pPr>
              <w:jc w:val="center"/>
              <w:rPr>
                <w:sz w:val="22"/>
                <w:szCs w:val="22"/>
              </w:rPr>
            </w:pPr>
          </w:p>
        </w:tc>
        <w:tc>
          <w:tcPr>
            <w:tcW w:w="456" w:type="dxa"/>
            <w:tcBorders>
              <w:top w:val="single" w:sz="4" w:space="0" w:color="auto"/>
              <w:bottom w:val="single" w:sz="4" w:space="0" w:color="auto"/>
            </w:tcBorders>
            <w:shd w:val="clear" w:color="auto" w:fill="FFFFFF"/>
            <w:vAlign w:val="center"/>
          </w:tcPr>
          <w:p w14:paraId="0A0C83B1" w14:textId="77777777" w:rsidR="00784BF9" w:rsidRDefault="00784BF9">
            <w:pPr>
              <w:jc w:val="center"/>
              <w:rPr>
                <w:sz w:val="22"/>
                <w:szCs w:val="22"/>
              </w:rPr>
            </w:pPr>
          </w:p>
        </w:tc>
        <w:tc>
          <w:tcPr>
            <w:tcW w:w="454" w:type="dxa"/>
            <w:tcBorders>
              <w:bottom w:val="single" w:sz="4" w:space="0" w:color="auto"/>
            </w:tcBorders>
            <w:vAlign w:val="center"/>
          </w:tcPr>
          <w:p w14:paraId="1D24C17E" w14:textId="77777777" w:rsidR="00784BF9" w:rsidRDefault="00784BF9">
            <w:pPr>
              <w:jc w:val="center"/>
              <w:rPr>
                <w:sz w:val="22"/>
                <w:szCs w:val="22"/>
              </w:rPr>
            </w:pPr>
          </w:p>
        </w:tc>
        <w:tc>
          <w:tcPr>
            <w:tcW w:w="454" w:type="dxa"/>
            <w:tcBorders>
              <w:bottom w:val="single" w:sz="4" w:space="0" w:color="auto"/>
            </w:tcBorders>
            <w:vAlign w:val="center"/>
          </w:tcPr>
          <w:p w14:paraId="261FCE59" w14:textId="77777777" w:rsidR="00784BF9" w:rsidRDefault="00784BF9">
            <w:pPr>
              <w:jc w:val="center"/>
              <w:rPr>
                <w:sz w:val="22"/>
                <w:szCs w:val="22"/>
              </w:rPr>
            </w:pPr>
          </w:p>
        </w:tc>
        <w:tc>
          <w:tcPr>
            <w:tcW w:w="456" w:type="dxa"/>
            <w:tcBorders>
              <w:bottom w:val="single" w:sz="4" w:space="0" w:color="auto"/>
            </w:tcBorders>
            <w:vAlign w:val="center"/>
          </w:tcPr>
          <w:p w14:paraId="2D3C026D" w14:textId="77777777" w:rsidR="00784BF9" w:rsidRDefault="00784BF9">
            <w:pPr>
              <w:jc w:val="center"/>
              <w:rPr>
                <w:sz w:val="22"/>
                <w:szCs w:val="22"/>
              </w:rPr>
            </w:pPr>
          </w:p>
        </w:tc>
        <w:tc>
          <w:tcPr>
            <w:tcW w:w="456" w:type="dxa"/>
            <w:tcBorders>
              <w:bottom w:val="single" w:sz="4" w:space="0" w:color="auto"/>
            </w:tcBorders>
            <w:vAlign w:val="center"/>
          </w:tcPr>
          <w:p w14:paraId="7235DE1F" w14:textId="77777777" w:rsidR="00784BF9" w:rsidRDefault="00784BF9">
            <w:pPr>
              <w:jc w:val="center"/>
              <w:rPr>
                <w:sz w:val="22"/>
                <w:szCs w:val="22"/>
              </w:rPr>
            </w:pPr>
          </w:p>
        </w:tc>
        <w:tc>
          <w:tcPr>
            <w:tcW w:w="456" w:type="dxa"/>
            <w:tcBorders>
              <w:bottom w:val="single" w:sz="4" w:space="0" w:color="auto"/>
              <w:right w:val="single" w:sz="4" w:space="0" w:color="auto"/>
            </w:tcBorders>
          </w:tcPr>
          <w:p w14:paraId="179732E4" w14:textId="77777777" w:rsidR="00784BF9" w:rsidRDefault="00784BF9">
            <w:pPr>
              <w:jc w:val="center"/>
              <w:rPr>
                <w:sz w:val="22"/>
                <w:szCs w:val="22"/>
              </w:rPr>
            </w:pPr>
          </w:p>
        </w:tc>
      </w:tr>
    </w:tbl>
    <w:p w14:paraId="64E9DC0A" w14:textId="77777777" w:rsidR="00784BF9" w:rsidRPr="00BE7790" w:rsidRDefault="00784BF9" w:rsidP="00E0009D">
      <w:pPr>
        <w:pStyle w:val="TF-FONTE"/>
      </w:pPr>
      <w:r w:rsidRPr="00BE7790">
        <w:t xml:space="preserve">Fonte: </w:t>
      </w:r>
      <w:r>
        <w:t xml:space="preserve">adaptado de </w:t>
      </w:r>
      <w:r w:rsidRPr="00BE7790">
        <w:t>Ribeiro (2020).</w:t>
      </w:r>
    </w:p>
    <w:p w14:paraId="7AAB544E" w14:textId="19EFAE41" w:rsidR="00784BF9" w:rsidRPr="00C77EE0" w:rsidRDefault="00784BF9" w:rsidP="00784BF9">
      <w:pPr>
        <w:pStyle w:val="TF-TEXTO"/>
      </w:pPr>
      <w:r w:rsidRPr="00BE7790">
        <w:t xml:space="preserve">Segundo Ribeiro (2020), em níveis mais altos a saída das camadas convolucionais e </w:t>
      </w:r>
      <w:r w:rsidRPr="00BE7790">
        <w:rPr>
          <w:i/>
          <w:iCs/>
        </w:rPr>
        <w:t>pooling</w:t>
      </w:r>
      <w:r w:rsidRPr="00BE7790">
        <w:t xml:space="preserve"> representam características da imagem de entrada,</w:t>
      </w:r>
      <w:r w:rsidRPr="00C77EE0">
        <w:t xml:space="preserve"> e estas são passadas para as camadas totalmente conectadas para a classificação da imagem de acordo com as classes e conjuntos de treinamentos. As camadas totalmente conectadas possuem conexões com todos os neurônios da camada anterior e, estão ligadas a todos os neurônios da camada seguinte.</w:t>
      </w:r>
    </w:p>
    <w:p w14:paraId="1BBC0B3E" w14:textId="02CB2903" w:rsidR="00BB1810" w:rsidRDefault="00BB1810" w:rsidP="00BB1810">
      <w:pPr>
        <w:pStyle w:val="TF-TEXTO"/>
      </w:pPr>
      <w:r>
        <w:t xml:space="preserve">Diversas arquiteturas de CNN influenciaram o estado da arte da visão computacional. A VGG16, proposta por Simonyan e Zisserman (2015), utiliza uma sequência de convoluções 3×3 que simplifica a estrutura da rede. A família Inception (Szegedy </w:t>
      </w:r>
      <w:r w:rsidRPr="002F6E02">
        <w:rPr>
          <w:i/>
          <w:iCs/>
        </w:rPr>
        <w:t>et al</w:t>
      </w:r>
      <w:r>
        <w:t xml:space="preserve">., 2015) apresentou módulos capazes de combinar filtros de diferentes tamanhos dentro de uma mesma camada, permitindo capturar padrões em múltiplas escalas. Já a ResNet, proposta por He </w:t>
      </w:r>
      <w:r w:rsidRPr="002F6E02">
        <w:rPr>
          <w:i/>
          <w:iCs/>
        </w:rPr>
        <w:t>et al</w:t>
      </w:r>
      <w:r>
        <w:t xml:space="preserve">. (2016), introduziu as </w:t>
      </w:r>
      <w:r w:rsidRPr="002F6E02">
        <w:rPr>
          <w:i/>
          <w:iCs/>
        </w:rPr>
        <w:t>skip connections</w:t>
      </w:r>
      <w:r>
        <w:t>, que ajudam a evitar a degradação do desempenho em redes profundas. Na introdução do artigo, os autores afirmam que redes mais profundas são mais difíceis de treinar e propõem as conexões residuais como solução para esse problema (H</w:t>
      </w:r>
      <w:r w:rsidR="000C141C">
        <w:t>e</w:t>
      </w:r>
      <w:r>
        <w:t xml:space="preserve"> </w:t>
      </w:r>
      <w:r w:rsidRPr="002F6E02">
        <w:rPr>
          <w:i/>
          <w:iCs/>
        </w:rPr>
        <w:t>et al</w:t>
      </w:r>
      <w:r>
        <w:t>., 2016, p. 2).</w:t>
      </w:r>
    </w:p>
    <w:p w14:paraId="09D4B055" w14:textId="1807F7AF" w:rsidR="00BB1810" w:rsidRDefault="00BB1810" w:rsidP="00BB1810">
      <w:pPr>
        <w:pStyle w:val="TF-TEXTO"/>
      </w:pPr>
      <w:r>
        <w:t xml:space="preserve">Essas arquiteturas consolidaram as CNNs como base de inúmeros modelos modernos de classificação, detecção e segmentação. Devido à sua capacidade de extrair padrões sutis, elas são amplamente empregadas em aplicações biomédicas, incluindo a identificação de estruturas celulares em imagens microscópicas, como demonstram Angonezi (2022) e Santos </w:t>
      </w:r>
      <w:r w:rsidRPr="002F6E02">
        <w:rPr>
          <w:i/>
          <w:iCs/>
        </w:rPr>
        <w:t>et al</w:t>
      </w:r>
      <w:r>
        <w:t>. (2022) ao utilizarem CNNs para identificação de alterações morfológicas em tecidos biológicos.</w:t>
      </w:r>
    </w:p>
    <w:p w14:paraId="22F47DB2" w14:textId="48EA4550" w:rsidR="00BB1810" w:rsidRDefault="00BB1810" w:rsidP="00BB1810">
      <w:pPr>
        <w:pStyle w:val="Ttulo2"/>
      </w:pPr>
      <w:bookmarkStart w:id="68" w:name="_Toc215565487"/>
      <w:r>
        <w:t>YOLO</w:t>
      </w:r>
      <w:bookmarkEnd w:id="68"/>
    </w:p>
    <w:p w14:paraId="1F161394" w14:textId="45223CE0" w:rsidR="00BB1810" w:rsidRDefault="00BB1810" w:rsidP="00BB1810">
      <w:pPr>
        <w:pStyle w:val="TF-TEXTO"/>
      </w:pPr>
      <w:r>
        <w:t>A família de modelos You Only Look Once</w:t>
      </w:r>
      <w:r w:rsidR="00E0009D">
        <w:t xml:space="preserve"> (YOLO</w:t>
      </w:r>
      <w:r>
        <w:t xml:space="preserve">) representa uma das abordagens mais eficientes para detecção de objetos em tempo real. Diferentemente de métodos tradicionais, como o Faster R-CNN, que dividem o processo em duas etapas — geração de regiões propostas e posterior classificação — o YOLO realiza toda a detecção em uma única passagem pela rede. Conforme apresentado por Redmon </w:t>
      </w:r>
      <w:r w:rsidRPr="0021789A">
        <w:rPr>
          <w:i/>
          <w:iCs/>
        </w:rPr>
        <w:t>et al.</w:t>
      </w:r>
      <w:r>
        <w:t xml:space="preserve"> (2016), essa abordagem transforma a detecção em um problema de regressão direta, no qual a imagem é dividida em </w:t>
      </w:r>
      <w:r>
        <w:lastRenderedPageBreak/>
        <w:t xml:space="preserve">uma grade e cada célula dessa grade prevê as classes presentes e as caixas delimitadoras correspondentes. </w:t>
      </w:r>
    </w:p>
    <w:p w14:paraId="0A57CC97" w14:textId="2FFAB8B8" w:rsidR="00BB1810" w:rsidRDefault="00BB1810" w:rsidP="00BB1810">
      <w:pPr>
        <w:pStyle w:val="TF-TEXTO"/>
      </w:pPr>
      <w:r>
        <w:t xml:space="preserve">Essa unificação permite que a rede analise a imagem como um todo, evitando redundâncias presentes em modelos de duas etapas. Redmon </w:t>
      </w:r>
      <w:r w:rsidRPr="009B409D">
        <w:rPr>
          <w:i/>
          <w:iCs/>
        </w:rPr>
        <w:t>et al.</w:t>
      </w:r>
      <w:r>
        <w:t xml:space="preserve"> (2016) explicam que essa visão global reduz erros associados ao fundo da cena, além de gerar resultados muito mais rápidos que técnicas anteriores. Para muitas aplicações práticas, como vigilância, robótica, microscopia digital e sistemas embarcados, essa velocidade é determinante.</w:t>
      </w:r>
    </w:p>
    <w:p w14:paraId="58C74C00" w14:textId="4D862BF9" w:rsidR="00BB1810" w:rsidRDefault="00BB1810" w:rsidP="00BB1810">
      <w:pPr>
        <w:pStyle w:val="TF-TEXTO"/>
      </w:pPr>
      <w:r>
        <w:t>Com o tempo, versões mais avançadas da arquitetura foram sendo desenvolvidas. A versão YOLOv3 (Redmon</w:t>
      </w:r>
      <w:r w:rsidR="002F6E02">
        <w:t>;</w:t>
      </w:r>
      <w:r w:rsidR="00E0009D">
        <w:t xml:space="preserve"> </w:t>
      </w:r>
      <w:r>
        <w:t xml:space="preserve">Farhadi, 2018) introduziu o </w:t>
      </w:r>
      <w:r w:rsidRPr="002F6E02">
        <w:rPr>
          <w:i/>
          <w:iCs/>
        </w:rPr>
        <w:t>backbone</w:t>
      </w:r>
      <w:r>
        <w:t xml:space="preserve"> Darknet-53, combinando convoluções e conexões residuais. O YOLOv4 (Bochkovskiy </w:t>
      </w:r>
      <w:r w:rsidRPr="002F6E02">
        <w:rPr>
          <w:i/>
          <w:iCs/>
        </w:rPr>
        <w:t>et al</w:t>
      </w:r>
      <w:r>
        <w:t xml:space="preserve">., 2020) incorporou uma série de aperfeiçoamentos conhecidos como </w:t>
      </w:r>
      <w:r w:rsidRPr="002F6E02">
        <w:rPr>
          <w:i/>
          <w:iCs/>
        </w:rPr>
        <w:t>bag of freebies</w:t>
      </w:r>
      <w:r>
        <w:t xml:space="preserve"> e </w:t>
      </w:r>
      <w:r w:rsidRPr="002F6E02">
        <w:rPr>
          <w:i/>
          <w:iCs/>
        </w:rPr>
        <w:t>bag of specials</w:t>
      </w:r>
      <w:r>
        <w:t xml:space="preserve">, que aumentaram significativamente a precisão sem comprometer a velocidade. Mais recentemente, o YOLOv7 (Wang </w:t>
      </w:r>
      <w:r w:rsidRPr="002F6E02">
        <w:rPr>
          <w:i/>
          <w:iCs/>
        </w:rPr>
        <w:t>et al</w:t>
      </w:r>
      <w:r>
        <w:t>., 2022) otimizou o processo de treinamento, criando um conjunto de aprimoramentos que elevaram a precisão em tarefas de detecção densa.</w:t>
      </w:r>
      <w:r w:rsidR="00B40D80">
        <w:t xml:space="preserve"> </w:t>
      </w:r>
    </w:p>
    <w:p w14:paraId="007D3502" w14:textId="38A7C1D4" w:rsidR="00784BF9" w:rsidRDefault="00784BF9" w:rsidP="00784BF9">
      <w:pPr>
        <w:pStyle w:val="TF-TEXTO"/>
      </w:pPr>
      <w:r>
        <w:t xml:space="preserve">Baseado em aprendizado profundo e visão computacional, possui uma precisão considerável. O YOLOv8 é altamente adaptável, permitindo uma implementação eficiente em </w:t>
      </w:r>
      <w:r w:rsidRPr="00F306D4">
        <w:rPr>
          <w:i/>
          <w:iCs/>
        </w:rPr>
        <w:t>hardware</w:t>
      </w:r>
      <w:r>
        <w:t xml:space="preserve"> avançado e ambientes de nuvem, mantendo custos sob controle. Sua excepcional precisão é respaldada por avaliações em referências da indústria, como o conjunto de dados </w:t>
      </w:r>
      <w:r>
        <w:rPr>
          <w:i/>
          <w:iCs/>
        </w:rPr>
        <w:t>Common Objects in Context</w:t>
      </w:r>
      <w:r>
        <w:t xml:space="preserve"> (COCO) e Roboflow, estabelecendo um novo padrão para modelos de detecção de objetos (</w:t>
      </w:r>
      <w:r w:rsidR="00A03ED3">
        <w:t xml:space="preserve">Jocher </w:t>
      </w:r>
      <w:r>
        <w:rPr>
          <w:i/>
          <w:iCs/>
        </w:rPr>
        <w:t>et al</w:t>
      </w:r>
      <w:r>
        <w:t>., 2023).</w:t>
      </w:r>
    </w:p>
    <w:p w14:paraId="5E6731EA" w14:textId="1E60DE02" w:rsidR="00784BF9" w:rsidRDefault="00784BF9" w:rsidP="00784BF9">
      <w:pPr>
        <w:pStyle w:val="TF-TEXTO"/>
      </w:pPr>
      <w:r>
        <w:t>O detector de objetos YOLOv8</w:t>
      </w:r>
      <w:r w:rsidR="0017285A">
        <w:t xml:space="preserve"> </w:t>
      </w:r>
      <w:r>
        <w:t xml:space="preserve">faz uso de uma rede neural convolucional de ponta a ponta, ou seja, não existem camadas densas na arquitetura. Isso na prática permite que sejam utilizadas imagens de diferentes resoluções, </w:t>
      </w:r>
      <w:r w:rsidR="00625CFB">
        <w:t xml:space="preserve">mas com </w:t>
      </w:r>
      <w:r w:rsidR="00625CFB" w:rsidRPr="00625CFB">
        <w:t>dimensões iguais</w:t>
      </w:r>
      <w:r w:rsidRPr="00625CFB">
        <w:t>, o</w:t>
      </w:r>
      <w:r>
        <w:t xml:space="preserve"> que ajuda o modelo a ter uma maior precisão na detecção de objetos menores. A </w:t>
      </w:r>
      <w:r w:rsidR="00E0009D">
        <w:fldChar w:fldCharType="begin"/>
      </w:r>
      <w:r w:rsidR="00E0009D">
        <w:instrText xml:space="preserve"> REF _Ref215558222 \h </w:instrText>
      </w:r>
      <w:r w:rsidR="00E0009D">
        <w:fldChar w:fldCharType="separate"/>
      </w:r>
      <w:r w:rsidR="005B6BA0">
        <w:t xml:space="preserve">Figura </w:t>
      </w:r>
      <w:r w:rsidR="005B6BA0">
        <w:rPr>
          <w:noProof/>
        </w:rPr>
        <w:t>6</w:t>
      </w:r>
      <w:r w:rsidR="00E0009D">
        <w:fldChar w:fldCharType="end"/>
      </w:r>
      <w:r w:rsidR="00E0009D">
        <w:t xml:space="preserve"> </w:t>
      </w:r>
      <w:r>
        <w:t>apresenta a arquitetura do YOLOv8.</w:t>
      </w:r>
    </w:p>
    <w:p w14:paraId="37F2D3F2" w14:textId="6898D7CC" w:rsidR="00784BF9" w:rsidRPr="005E5D10" w:rsidRDefault="00E0009D" w:rsidP="00E0009D">
      <w:pPr>
        <w:pStyle w:val="TF-LEGENDA"/>
      </w:pPr>
      <w:bookmarkStart w:id="69" w:name="_Ref215558222"/>
      <w:bookmarkStart w:id="70" w:name="_Toc215565444"/>
      <w:r>
        <w:t xml:space="preserve">Figura </w:t>
      </w:r>
      <w:fldSimple w:instr=" SEQ Figura \* ARABIC ">
        <w:r w:rsidR="005B6BA0">
          <w:rPr>
            <w:noProof/>
          </w:rPr>
          <w:t>6</w:t>
        </w:r>
      </w:fldSimple>
      <w:bookmarkEnd w:id="69"/>
      <w:r>
        <w:t xml:space="preserve"> </w:t>
      </w:r>
      <w:r w:rsidR="00784BF9" w:rsidRPr="005E5D10">
        <w:t>– Arquitetura YOLOv8</w:t>
      </w:r>
      <w:bookmarkEnd w:id="70"/>
    </w:p>
    <w:p w14:paraId="79B9CC78" w14:textId="429F8A2F" w:rsidR="00784BF9" w:rsidRDefault="004F42B0" w:rsidP="00784BF9">
      <w:pPr>
        <w:pStyle w:val="TF-FIGURA"/>
      </w:pPr>
      <w:r>
        <w:rPr>
          <w:noProof/>
        </w:rPr>
        <w:drawing>
          <wp:inline distT="0" distB="0" distL="0" distR="0" wp14:anchorId="38BD0672" wp14:editId="7BD8AE31">
            <wp:extent cx="5753100" cy="1171575"/>
            <wp:effectExtent l="19050" t="19050" r="0" b="9525"/>
            <wp:docPr id="5" name="Imagem 8"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8" descr="Diagrama&#10;&#10;Descrição gerada automaticamente"/>
                    <pic:cNvPicPr>
                      <a:picLocks noChangeAspect="1" noChangeArrowheads="1"/>
                    </pic:cNvPicPr>
                  </pic:nvPicPr>
                  <pic:blipFill>
                    <a:blip r:embed="rId19">
                      <a:extLst>
                        <a:ext uri="{28A0092B-C50C-407E-A947-70E740481C1C}">
                          <a14:useLocalDpi xmlns:a14="http://schemas.microsoft.com/office/drawing/2010/main" val="0"/>
                        </a:ext>
                      </a:extLst>
                    </a:blip>
                    <a:srcRect l="580" t="2698" r="732" b="4128"/>
                    <a:stretch>
                      <a:fillRect/>
                    </a:stretch>
                  </pic:blipFill>
                  <pic:spPr bwMode="auto">
                    <a:xfrm>
                      <a:off x="0" y="0"/>
                      <a:ext cx="5753100" cy="1171575"/>
                    </a:xfrm>
                    <a:prstGeom prst="rect">
                      <a:avLst/>
                    </a:prstGeom>
                    <a:noFill/>
                    <a:ln w="3175" cmpd="sng">
                      <a:solidFill>
                        <a:srgbClr val="000000"/>
                      </a:solidFill>
                      <a:miter lim="800000"/>
                      <a:headEnd/>
                      <a:tailEnd/>
                    </a:ln>
                    <a:effectLst/>
                  </pic:spPr>
                </pic:pic>
              </a:graphicData>
            </a:graphic>
          </wp:inline>
        </w:drawing>
      </w:r>
    </w:p>
    <w:p w14:paraId="67E60476" w14:textId="515FA896" w:rsidR="00784BF9" w:rsidRDefault="00784BF9" w:rsidP="00784BF9">
      <w:pPr>
        <w:pStyle w:val="TF-FONTE"/>
        <w:tabs>
          <w:tab w:val="center" w:pos="4819"/>
          <w:tab w:val="left" w:pos="5628"/>
        </w:tabs>
        <w:jc w:val="left"/>
      </w:pPr>
      <w:r>
        <w:tab/>
      </w:r>
      <w:r w:rsidRPr="00E0009D">
        <w:t xml:space="preserve">Fonte: Solawetz </w:t>
      </w:r>
      <w:r w:rsidRPr="00E0009D">
        <w:rPr>
          <w:i/>
          <w:iCs/>
        </w:rPr>
        <w:t>et al</w:t>
      </w:r>
      <w:r w:rsidRPr="00E0009D">
        <w:t>. (2023).</w:t>
      </w:r>
    </w:p>
    <w:p w14:paraId="7E462038" w14:textId="259BD3D0" w:rsidR="00784BF9" w:rsidRDefault="00784BF9" w:rsidP="00784BF9">
      <w:pPr>
        <w:pStyle w:val="TF-TEXTO"/>
        <w:rPr>
          <w:highlight w:val="red"/>
        </w:rPr>
      </w:pPr>
      <w:r w:rsidRPr="00706E1D">
        <w:t xml:space="preserve">A arquitetura YOLO inicialmente recebe uma imagem de entrada, esta é processada através de uma rede neural convolucional chamada de </w:t>
      </w:r>
      <w:r w:rsidRPr="00706E1D">
        <w:rPr>
          <w:i/>
          <w:iCs/>
        </w:rPr>
        <w:t>backbone</w:t>
      </w:r>
      <w:r w:rsidRPr="00706E1D">
        <w:t>.</w:t>
      </w:r>
      <w:r>
        <w:t xml:space="preserve"> O </w:t>
      </w:r>
      <w:r w:rsidRPr="00A63417">
        <w:rPr>
          <w:i/>
          <w:iCs/>
        </w:rPr>
        <w:t>head</w:t>
      </w:r>
      <w:r w:rsidRPr="00706E1D">
        <w:t xml:space="preserve"> </w:t>
      </w:r>
      <w:r>
        <w:t xml:space="preserve">é a segunda parte da </w:t>
      </w:r>
      <w:r>
        <w:lastRenderedPageBreak/>
        <w:t xml:space="preserve">arquitetura, construída a partir das camadas desenvolvidas pelo </w:t>
      </w:r>
      <w:r w:rsidRPr="00A63417">
        <w:rPr>
          <w:i/>
          <w:iCs/>
        </w:rPr>
        <w:t>backbone</w:t>
      </w:r>
      <w:r>
        <w:rPr>
          <w:i/>
          <w:iCs/>
        </w:rPr>
        <w:t xml:space="preserve">, </w:t>
      </w:r>
      <w:r w:rsidRPr="00A63417">
        <w:t>que</w:t>
      </w:r>
      <w:r>
        <w:rPr>
          <w:i/>
          <w:iCs/>
        </w:rPr>
        <w:t xml:space="preserve"> </w:t>
      </w:r>
      <w:r>
        <w:t xml:space="preserve">desempenha um papel fundamental para a extração de características </w:t>
      </w:r>
      <w:r w:rsidRPr="00A63417">
        <w:t>juntamente com a previsão realizada na inferência exercida durante as tarefas de detecção de objeto</w:t>
      </w:r>
      <w:r>
        <w:t xml:space="preserve">s. </w:t>
      </w:r>
      <w:r w:rsidRPr="00706E1D">
        <w:t xml:space="preserve">Em casos de classificação de imagens, a saída final da rede é suficiente para fazer uma previsão. Em contrapartida, na detecção de objetos não somente é necessário identificar a classe do objeto, como também a área exata na imagem que ele ocupa, denominada </w:t>
      </w:r>
      <w:r w:rsidRPr="00706E1D">
        <w:rPr>
          <w:i/>
          <w:iCs/>
        </w:rPr>
        <w:t>bouding-box</w:t>
      </w:r>
      <w:r w:rsidRPr="00706E1D">
        <w:t xml:space="preserve"> (</w:t>
      </w:r>
      <w:r w:rsidR="00A03ED3" w:rsidRPr="008E11B4">
        <w:t xml:space="preserve">Bochkovskiy </w:t>
      </w:r>
      <w:r w:rsidRPr="008E11B4">
        <w:rPr>
          <w:i/>
          <w:iCs/>
        </w:rPr>
        <w:t>et al.</w:t>
      </w:r>
      <w:r w:rsidRPr="008E11B4">
        <w:t xml:space="preserve"> 2020). Em síntese, é necessário sortear cuidadosamente as camadas de recursos do </w:t>
      </w:r>
      <w:r w:rsidRPr="008E11B4">
        <w:rPr>
          <w:i/>
          <w:iCs/>
        </w:rPr>
        <w:t>backbone</w:t>
      </w:r>
      <w:r w:rsidRPr="008E11B4">
        <w:t xml:space="preserve">, isto acontece na parte do algoritmo denominada </w:t>
      </w:r>
      <w:r w:rsidRPr="008E11B4">
        <w:rPr>
          <w:i/>
          <w:iCs/>
        </w:rPr>
        <w:t>neck</w:t>
      </w:r>
      <w:r w:rsidRPr="008E11B4">
        <w:t>. Além disso, os algoritmos de detecção</w:t>
      </w:r>
      <w:r w:rsidRPr="00321030">
        <w:t xml:space="preserve"> de objetos podem ser categorizados em dois tipos: </w:t>
      </w:r>
      <w:r w:rsidRPr="00321030">
        <w:rPr>
          <w:i/>
          <w:iCs/>
        </w:rPr>
        <w:t>one-stage detectors</w:t>
      </w:r>
      <w:r w:rsidRPr="00321030">
        <w:t xml:space="preserve"> e </w:t>
      </w:r>
      <w:r w:rsidRPr="00321030">
        <w:rPr>
          <w:i/>
          <w:iCs/>
        </w:rPr>
        <w:t>two-stage detectors</w:t>
      </w:r>
      <w:r w:rsidRPr="00321030">
        <w:t xml:space="preserve">. </w:t>
      </w:r>
      <w:r w:rsidRPr="00321030">
        <w:rPr>
          <w:i/>
          <w:iCs/>
        </w:rPr>
        <w:t>Two-stage detectors</w:t>
      </w:r>
      <w:r w:rsidRPr="00321030">
        <w:t xml:space="preserve"> realizam a localização e classificação dos objetos separadamente para cada caixa delimitadora. Em contrapartida </w:t>
      </w:r>
      <w:r w:rsidRPr="00321030">
        <w:rPr>
          <w:i/>
          <w:iCs/>
        </w:rPr>
        <w:t>one-stage detectors</w:t>
      </w:r>
      <w:r w:rsidRPr="00321030">
        <w:t xml:space="preserve"> realizam essas duas tarefas simultaneamente. Assim, somente uma execução na rede se demonstra necessária para realizar a detecção dos objetos na imagem. A arquitetura YOLO é um exemplo de </w:t>
      </w:r>
      <w:r w:rsidRPr="00321030">
        <w:rPr>
          <w:i/>
          <w:iCs/>
        </w:rPr>
        <w:t>one-stage detectors</w:t>
      </w:r>
      <w:r w:rsidRPr="00321030">
        <w:t xml:space="preserve"> </w:t>
      </w:r>
      <w:r w:rsidRPr="00E0009D">
        <w:t>(</w:t>
      </w:r>
      <w:r w:rsidR="004606FB" w:rsidRPr="00E0009D">
        <w:t xml:space="preserve">Pham </w:t>
      </w:r>
      <w:r w:rsidRPr="00E0009D">
        <w:rPr>
          <w:i/>
          <w:iCs/>
        </w:rPr>
        <w:t>et al.</w:t>
      </w:r>
      <w:r w:rsidRPr="00E0009D">
        <w:t xml:space="preserve"> 2020).</w:t>
      </w:r>
      <w:r w:rsidRPr="00321030">
        <w:t xml:space="preserve"> </w:t>
      </w:r>
    </w:p>
    <w:p w14:paraId="634F0020" w14:textId="77777777" w:rsidR="00784BF9" w:rsidRPr="00A6779B" w:rsidRDefault="00784BF9" w:rsidP="00784BF9">
      <w:pPr>
        <w:pStyle w:val="TF-TEXTO"/>
      </w:pPr>
      <w:r w:rsidRPr="00CC345A">
        <w:t xml:space="preserve">De acordo com Bochkovskiy </w:t>
      </w:r>
      <w:r w:rsidRPr="00CC345A">
        <w:rPr>
          <w:i/>
          <w:iCs/>
        </w:rPr>
        <w:t>et al.</w:t>
      </w:r>
      <w:r w:rsidRPr="00CC345A">
        <w:t xml:space="preserve"> (2020), a YOLO </w:t>
      </w:r>
      <w:r w:rsidRPr="00CC345A">
        <w:rPr>
          <w:i/>
          <w:iCs/>
        </w:rPr>
        <w:t>head</w:t>
      </w:r>
      <w:r w:rsidRPr="00CC345A">
        <w:t xml:space="preserve"> é segunda parte da arquitetura, sendo construída a partir das camadas desenvolvidas pelo </w:t>
      </w:r>
      <w:r w:rsidRPr="00CC345A">
        <w:rPr>
          <w:i/>
          <w:iCs/>
        </w:rPr>
        <w:t xml:space="preserve">backbone, </w:t>
      </w:r>
      <w:r w:rsidRPr="00CC345A">
        <w:t xml:space="preserve">esta desempenha um papel fundamental para a extração de características juntamente com a previsão realizada na inferência exercida durante as tarefas de detecção </w:t>
      </w:r>
      <w:r w:rsidRPr="008E11B4">
        <w:t>de objetos. Esta parte da arquitetura foi estruturada na versão YOLOv3 e então consolidada na versão YOLOv4, e por conseguinte, permanecendo até a versão atual. Esta estrutura é utilizada inicialmente para a detecção dos objetos desejados, incorporando etapas de detecção baseadas</w:t>
      </w:r>
      <w:r w:rsidRPr="00CC345A">
        <w:t xml:space="preserve"> em âncoras e três níveis de granularidade. Redmon </w:t>
      </w:r>
      <w:r w:rsidRPr="00CC345A">
        <w:rPr>
          <w:i/>
          <w:iCs/>
        </w:rPr>
        <w:t>et al</w:t>
      </w:r>
      <w:r w:rsidRPr="00CC345A">
        <w:t xml:space="preserve">. (2018) demonstra que as detecções de objetos baseadas em âncoras se caracterizam por ser um método de detecção de objetos o qual utiliza </w:t>
      </w:r>
      <w:r w:rsidRPr="00CC345A">
        <w:rPr>
          <w:i/>
          <w:iCs/>
        </w:rPr>
        <w:t>deep learning</w:t>
      </w:r>
      <w:r w:rsidRPr="00CC345A">
        <w:t xml:space="preserve"> e </w:t>
      </w:r>
      <w:r w:rsidRPr="00CC345A">
        <w:rPr>
          <w:i/>
          <w:iCs/>
        </w:rPr>
        <w:t>bounding-boxes</w:t>
      </w:r>
      <w:r w:rsidRPr="00CC345A">
        <w:t xml:space="preserve"> pré-definidas (denominadas âncoras), como propostas para realizar a detecção. A ideia por traz </w:t>
      </w:r>
      <w:r w:rsidRPr="008E11B4">
        <w:t xml:space="preserve">de uma detecção de objetos utilizando âncoras consiste em referenciar e prever estas </w:t>
      </w:r>
      <w:r w:rsidRPr="008E11B4">
        <w:rPr>
          <w:i/>
          <w:iCs/>
        </w:rPr>
        <w:t>bounding-boxes</w:t>
      </w:r>
      <w:r w:rsidRPr="008E11B4">
        <w:t xml:space="preserve">. Portanto, cada objeto pode possuir um </w:t>
      </w:r>
      <w:r w:rsidRPr="008E11B4">
        <w:rPr>
          <w:i/>
          <w:iCs/>
        </w:rPr>
        <w:t xml:space="preserve">label </w:t>
      </w:r>
      <w:r w:rsidRPr="008E11B4">
        <w:t>caracterizando a ancora em questão, e cada imagem pode ter ou não</w:t>
      </w:r>
      <w:r w:rsidRPr="00CC345A">
        <w:t xml:space="preserve"> a presença destes, sendo que podem existir classes distintas de </w:t>
      </w:r>
      <w:r w:rsidRPr="00CC345A">
        <w:rPr>
          <w:i/>
          <w:iCs/>
        </w:rPr>
        <w:t>labels/</w:t>
      </w:r>
      <w:r>
        <w:t>â</w:t>
      </w:r>
      <w:r w:rsidRPr="000D1CB2">
        <w:t>ncoras</w:t>
      </w:r>
      <w:r w:rsidRPr="00CC345A">
        <w:rPr>
          <w:i/>
          <w:iCs/>
        </w:rPr>
        <w:t>.</w:t>
      </w:r>
    </w:p>
    <w:p w14:paraId="072579C9" w14:textId="70BB7BFB" w:rsidR="00BB1810" w:rsidRDefault="00BB1810" w:rsidP="00BB1810">
      <w:pPr>
        <w:pStyle w:val="TF-TEXTO"/>
      </w:pPr>
      <w:r>
        <w:t xml:space="preserve">A eficiência e a velocidade do YOLO fazem com que ele seja especialmente adequado a contextos nos quais a detecção precisa ocorrer rapidamente, mesmo em sistemas de hardware limitado. Trabalhos como o de Krzizanowski e Carvalho (2024) demonstram, por exemplo, o uso de smartphones acoplados a microscópios para captura e detecção de estruturas biológicas — um cenário onde modelos em tempo real como YOLO têm forte aplicabilidade. A </w:t>
      </w:r>
      <w:r>
        <w:lastRenderedPageBreak/>
        <w:t>capacidade de localizar objetos pequenos e distribuídos espacialmente, como neurônios em imagens microscópicas, reforça sua adequação para problemas semelhantes ao deste trabalho.</w:t>
      </w:r>
    </w:p>
    <w:p w14:paraId="47BD18E6" w14:textId="303E5B44" w:rsidR="00417EAF" w:rsidRDefault="00417EAF" w:rsidP="00417EAF">
      <w:pPr>
        <w:pStyle w:val="Ttulo2"/>
      </w:pPr>
      <w:bookmarkStart w:id="71" w:name="_Toc215565488"/>
      <w:r>
        <w:t>TRABALHOS CORRELATOS</w:t>
      </w:r>
      <w:bookmarkEnd w:id="71"/>
    </w:p>
    <w:p w14:paraId="1D2511EE" w14:textId="7538F316" w:rsidR="00B2141C" w:rsidRDefault="00B2141C" w:rsidP="00417EAF">
      <w:pPr>
        <w:pStyle w:val="TF-TEXTO"/>
      </w:pPr>
      <w:r w:rsidRPr="00B2141C">
        <w:t>Para realizar a busca por trabalhos correlatos, utilizou-se a ferramenta Google Acadêmico para encontrar artigos relacionados ao tema, abrangendo o período de 2018 a 2024, visando priorizar pesquisas recentes na área. Conforme demonstra o</w:t>
      </w:r>
      <w:r w:rsidR="004D75D4">
        <w:t xml:space="preserve"> </w:t>
      </w:r>
      <w:r w:rsidR="004D75D4">
        <w:fldChar w:fldCharType="begin"/>
      </w:r>
      <w:r w:rsidR="004D75D4">
        <w:instrText xml:space="preserve"> REF _Ref215559073 \h </w:instrText>
      </w:r>
      <w:r w:rsidR="004D75D4">
        <w:fldChar w:fldCharType="separate"/>
      </w:r>
      <w:r w:rsidR="005B6BA0">
        <w:t xml:space="preserve">Quadro </w:t>
      </w:r>
      <w:r w:rsidR="005B6BA0">
        <w:rPr>
          <w:noProof/>
        </w:rPr>
        <w:t>1</w:t>
      </w:r>
      <w:r w:rsidR="004D75D4">
        <w:fldChar w:fldCharType="end"/>
      </w:r>
      <w:r w:rsidRPr="00B2141C">
        <w:t xml:space="preserve">, as </w:t>
      </w:r>
      <w:r w:rsidRPr="00E0009D">
        <w:rPr>
          <w:i/>
          <w:iCs/>
        </w:rPr>
        <w:t>strings</w:t>
      </w:r>
      <w:r w:rsidRPr="00B2141C">
        <w:t xml:space="preserve"> de busca incluíram termos como “células”, “classificação”, “aprendizado de máquina”, “neurônios”, “</w:t>
      </w:r>
      <w:r w:rsidRPr="00E0009D">
        <w:rPr>
          <w:i/>
          <w:iCs/>
        </w:rPr>
        <w:t>deep learning</w:t>
      </w:r>
      <w:r w:rsidRPr="00B2141C">
        <w:t>”, “microscopia”, entre outros termos relevantes para o contexto da pesquisa. Todos os termos foram também traduzidos para o inglês, sendo as buscas replicadas com os mesmos conjuntos de palavras-chave nos portais mencionados, como pode ser observado no</w:t>
      </w:r>
      <w:r w:rsidR="004D75D4">
        <w:t xml:space="preserve"> </w:t>
      </w:r>
      <w:r w:rsidR="004D75D4">
        <w:fldChar w:fldCharType="begin"/>
      </w:r>
      <w:r w:rsidR="004D75D4">
        <w:instrText xml:space="preserve"> REF _Ref215559074 \h </w:instrText>
      </w:r>
      <w:r w:rsidR="004D75D4">
        <w:fldChar w:fldCharType="separate"/>
      </w:r>
      <w:r w:rsidR="005B6BA0">
        <w:t xml:space="preserve">Quadro </w:t>
      </w:r>
      <w:r w:rsidR="005B6BA0">
        <w:rPr>
          <w:noProof/>
        </w:rPr>
        <w:t>2</w:t>
      </w:r>
      <w:r w:rsidR="004D75D4">
        <w:fldChar w:fldCharType="end"/>
      </w:r>
      <w:r w:rsidRPr="00B2141C">
        <w:t>. Considera-se que esta abordagem garante uma ampla cobertura dos trabalhos disponíveis, identificando os que empregam diversas técnicas de aprendizado de máquina para a identificação e classificação de células, com foco especial em neurônios.</w:t>
      </w:r>
    </w:p>
    <w:p w14:paraId="03314995" w14:textId="2FF649A0" w:rsidR="00B2141C" w:rsidRPr="0087140F" w:rsidRDefault="004D75D4" w:rsidP="00AE385C">
      <w:pPr>
        <w:pStyle w:val="TF-LEGENDA"/>
      </w:pPr>
      <w:bookmarkStart w:id="72" w:name="_Ref215559073"/>
      <w:bookmarkStart w:id="73" w:name="_Toc184283869"/>
      <w:bookmarkStart w:id="74" w:name="_Toc215565460"/>
      <w:r>
        <w:t xml:space="preserve">Quadro </w:t>
      </w:r>
      <w:fldSimple w:instr=" SEQ Quadro \* ARABIC ">
        <w:r w:rsidR="005B6BA0">
          <w:rPr>
            <w:noProof/>
          </w:rPr>
          <w:t>1</w:t>
        </w:r>
      </w:fldSimple>
      <w:bookmarkEnd w:id="72"/>
      <w:r>
        <w:t xml:space="preserve"> </w:t>
      </w:r>
      <w:r w:rsidR="00B2141C" w:rsidRPr="0087140F">
        <w:t>– Resultado de buscas por termos contidos em artigos</w:t>
      </w:r>
      <w:bookmarkEnd w:id="73"/>
      <w:r w:rsidR="00B2141C">
        <w:t xml:space="preserve"> em língua portuguesa</w:t>
      </w:r>
      <w:bookmarkEnd w:id="74"/>
    </w:p>
    <w:tbl>
      <w:tblPr>
        <w:tblW w:w="9067"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7792"/>
        <w:gridCol w:w="1275"/>
      </w:tblGrid>
      <w:tr w:rsidR="00B2141C" w:rsidRPr="0087140F" w14:paraId="1E46C7C2" w14:textId="77777777" w:rsidTr="00B2141C">
        <w:trPr>
          <w:trHeight w:val="333"/>
          <w:jc w:val="center"/>
        </w:trPr>
        <w:tc>
          <w:tcPr>
            <w:tcW w:w="7792" w:type="dxa"/>
            <w:tcBorders>
              <w:top w:val="single" w:sz="4" w:space="0" w:color="000000"/>
              <w:left w:val="single" w:sz="4" w:space="0" w:color="000000"/>
              <w:bottom w:val="single" w:sz="4" w:space="0" w:color="000000"/>
              <w:right w:val="single" w:sz="4" w:space="0" w:color="000000"/>
            </w:tcBorders>
            <w:shd w:val="clear" w:color="auto" w:fill="D9D9D9"/>
            <w:vAlign w:val="center"/>
            <w:hideMark/>
          </w:tcPr>
          <w:p w14:paraId="14E07CB9" w14:textId="77777777" w:rsidR="00B2141C" w:rsidRPr="0087140F" w:rsidRDefault="00B2141C" w:rsidP="00207740">
            <w:pPr>
              <w:pStyle w:val="TF-TEXTO-QUADRO"/>
              <w:jc w:val="center"/>
              <w:rPr>
                <w:b/>
                <w:bCs/>
              </w:rPr>
            </w:pPr>
            <w:r w:rsidRPr="0087140F">
              <w:rPr>
                <w:b/>
                <w:bCs/>
              </w:rPr>
              <w:t>Termos de busca</w:t>
            </w:r>
          </w:p>
        </w:tc>
        <w:tc>
          <w:tcPr>
            <w:tcW w:w="1275" w:type="dxa"/>
            <w:tcBorders>
              <w:top w:val="single" w:sz="4" w:space="0" w:color="000000"/>
              <w:left w:val="single" w:sz="4" w:space="0" w:color="000000"/>
              <w:bottom w:val="single" w:sz="4" w:space="0" w:color="000000"/>
              <w:right w:val="single" w:sz="4" w:space="0" w:color="000000"/>
            </w:tcBorders>
            <w:shd w:val="clear" w:color="auto" w:fill="D9D9D9"/>
          </w:tcPr>
          <w:p w14:paraId="031D8367" w14:textId="77777777" w:rsidR="00B2141C" w:rsidRPr="0087140F" w:rsidRDefault="00B2141C" w:rsidP="00207740">
            <w:pPr>
              <w:pStyle w:val="TF-TEXTO-QUADRO"/>
              <w:jc w:val="center"/>
              <w:rPr>
                <w:b/>
                <w:bCs/>
              </w:rPr>
            </w:pPr>
            <w:r w:rsidRPr="0087140F">
              <w:rPr>
                <w:b/>
                <w:bCs/>
              </w:rPr>
              <w:t>Google Acadêmico</w:t>
            </w:r>
          </w:p>
        </w:tc>
      </w:tr>
      <w:tr w:rsidR="00B2141C" w:rsidRPr="0087140F" w14:paraId="082132E3" w14:textId="77777777" w:rsidTr="00207740">
        <w:trPr>
          <w:jc w:val="center"/>
        </w:trPr>
        <w:tc>
          <w:tcPr>
            <w:tcW w:w="7792" w:type="dxa"/>
            <w:tcBorders>
              <w:top w:val="single" w:sz="4" w:space="0" w:color="000000"/>
              <w:left w:val="single" w:sz="4" w:space="0" w:color="000000"/>
              <w:bottom w:val="single" w:sz="4" w:space="0" w:color="000000"/>
              <w:right w:val="single" w:sz="4" w:space="0" w:color="000000"/>
            </w:tcBorders>
            <w:hideMark/>
          </w:tcPr>
          <w:p w14:paraId="1C6A1FF1" w14:textId="1F82AEE9" w:rsidR="00B2141C" w:rsidRPr="0087140F" w:rsidRDefault="00B2141C" w:rsidP="00207740">
            <w:pPr>
              <w:pStyle w:val="TF-TEXTO-QUADRO"/>
            </w:pPr>
            <w:r>
              <w:t>“células anormais” AND “redes neurais”</w:t>
            </w:r>
          </w:p>
        </w:tc>
        <w:tc>
          <w:tcPr>
            <w:tcW w:w="1275" w:type="dxa"/>
            <w:tcBorders>
              <w:top w:val="single" w:sz="4" w:space="0" w:color="000000"/>
              <w:left w:val="single" w:sz="4" w:space="0" w:color="000000"/>
              <w:bottom w:val="single" w:sz="4" w:space="0" w:color="000000"/>
              <w:right w:val="single" w:sz="4" w:space="0" w:color="000000"/>
            </w:tcBorders>
            <w:vAlign w:val="center"/>
          </w:tcPr>
          <w:p w14:paraId="2E582F74" w14:textId="7D6B1D9E" w:rsidR="00B2141C" w:rsidRPr="0087140F" w:rsidRDefault="00B2141C">
            <w:pPr>
              <w:pStyle w:val="TF-TEXTO-QUADRO"/>
              <w:jc w:val="right"/>
              <w:pPrChange w:id="75" w:author="Dalton Solano dos Reis" w:date="2025-12-16T11:25:00Z" w16du:dateUtc="2025-12-16T14:25:00Z">
                <w:pPr>
                  <w:pStyle w:val="TF-TEXTO-QUADRO"/>
                  <w:jc w:val="center"/>
                </w:pPr>
              </w:pPrChange>
            </w:pPr>
            <w:r>
              <w:t>65</w:t>
            </w:r>
          </w:p>
        </w:tc>
      </w:tr>
      <w:tr w:rsidR="00B2141C" w:rsidRPr="0087140F" w14:paraId="0C9F629E" w14:textId="77777777" w:rsidTr="00207740">
        <w:trPr>
          <w:jc w:val="center"/>
        </w:trPr>
        <w:tc>
          <w:tcPr>
            <w:tcW w:w="7792" w:type="dxa"/>
            <w:tcBorders>
              <w:top w:val="single" w:sz="4" w:space="0" w:color="000000"/>
              <w:left w:val="single" w:sz="4" w:space="0" w:color="000000"/>
              <w:bottom w:val="single" w:sz="4" w:space="0" w:color="000000"/>
              <w:right w:val="single" w:sz="4" w:space="0" w:color="000000"/>
            </w:tcBorders>
            <w:hideMark/>
          </w:tcPr>
          <w:p w14:paraId="7CA9D559" w14:textId="3B65BA61" w:rsidR="00B2141C" w:rsidRPr="0087140F" w:rsidRDefault="00B2141C" w:rsidP="00207740">
            <w:pPr>
              <w:pStyle w:val="TF-TEXTO-QUADRO"/>
            </w:pPr>
            <w:r>
              <w:t>“redes neurais convolucionais” AND “imagens de microscópio” AND “neurônio”</w:t>
            </w:r>
          </w:p>
        </w:tc>
        <w:tc>
          <w:tcPr>
            <w:tcW w:w="1275" w:type="dxa"/>
            <w:tcBorders>
              <w:top w:val="single" w:sz="4" w:space="0" w:color="000000"/>
              <w:left w:val="single" w:sz="4" w:space="0" w:color="000000"/>
              <w:bottom w:val="single" w:sz="4" w:space="0" w:color="000000"/>
              <w:right w:val="single" w:sz="4" w:space="0" w:color="000000"/>
            </w:tcBorders>
            <w:vAlign w:val="center"/>
          </w:tcPr>
          <w:p w14:paraId="1A6AC1F4" w14:textId="421AF3DB" w:rsidR="00B2141C" w:rsidRPr="0087140F" w:rsidRDefault="00B2141C">
            <w:pPr>
              <w:pStyle w:val="TF-TEXTO-QUADRO"/>
              <w:jc w:val="right"/>
              <w:pPrChange w:id="76" w:author="Dalton Solano dos Reis" w:date="2025-12-16T11:25:00Z" w16du:dateUtc="2025-12-16T14:25:00Z">
                <w:pPr>
                  <w:pStyle w:val="TF-TEXTO-QUADRO"/>
                  <w:jc w:val="center"/>
                </w:pPr>
              </w:pPrChange>
            </w:pPr>
            <w:r>
              <w:t>13</w:t>
            </w:r>
          </w:p>
        </w:tc>
      </w:tr>
      <w:tr w:rsidR="00B2141C" w:rsidRPr="0087140F" w14:paraId="4ED9D53E" w14:textId="77777777" w:rsidTr="00207740">
        <w:trPr>
          <w:jc w:val="center"/>
        </w:trPr>
        <w:tc>
          <w:tcPr>
            <w:tcW w:w="7792" w:type="dxa"/>
            <w:tcBorders>
              <w:top w:val="single" w:sz="4" w:space="0" w:color="000000"/>
              <w:left w:val="single" w:sz="4" w:space="0" w:color="000000"/>
              <w:bottom w:val="single" w:sz="4" w:space="0" w:color="000000"/>
              <w:right w:val="single" w:sz="4" w:space="0" w:color="000000"/>
            </w:tcBorders>
          </w:tcPr>
          <w:p w14:paraId="59970AFC" w14:textId="407D0775" w:rsidR="00B2141C" w:rsidRPr="0087140F" w:rsidRDefault="00B2141C" w:rsidP="00207740">
            <w:pPr>
              <w:pStyle w:val="TF-TEXTOQUADRO"/>
              <w:pBdr>
                <w:top w:val="nil"/>
                <w:left w:val="nil"/>
                <w:bottom w:val="nil"/>
                <w:right w:val="nil"/>
                <w:between w:val="nil"/>
              </w:pBdr>
            </w:pPr>
            <w:r w:rsidRPr="00B2141C">
              <w:t>“aprendizado de máquina” AND “células” AND “microscopia”</w:t>
            </w:r>
          </w:p>
        </w:tc>
        <w:tc>
          <w:tcPr>
            <w:tcW w:w="1275" w:type="dxa"/>
            <w:tcBorders>
              <w:top w:val="single" w:sz="4" w:space="0" w:color="000000"/>
              <w:left w:val="single" w:sz="4" w:space="0" w:color="000000"/>
              <w:bottom w:val="single" w:sz="4" w:space="0" w:color="000000"/>
              <w:right w:val="single" w:sz="4" w:space="0" w:color="000000"/>
            </w:tcBorders>
            <w:vAlign w:val="center"/>
          </w:tcPr>
          <w:p w14:paraId="128D393F" w14:textId="22A88DA4" w:rsidR="00B2141C" w:rsidRPr="0087140F" w:rsidRDefault="00B2141C">
            <w:pPr>
              <w:pStyle w:val="TF-TEXTO-QUADRO"/>
              <w:jc w:val="right"/>
              <w:pPrChange w:id="77" w:author="Dalton Solano dos Reis" w:date="2025-12-16T11:25:00Z" w16du:dateUtc="2025-12-16T14:25:00Z">
                <w:pPr>
                  <w:pStyle w:val="TF-TEXTO-QUADRO"/>
                  <w:jc w:val="center"/>
                </w:pPr>
              </w:pPrChange>
            </w:pPr>
            <w:r>
              <w:t>282</w:t>
            </w:r>
          </w:p>
        </w:tc>
      </w:tr>
      <w:tr w:rsidR="00B2141C" w:rsidRPr="0087140F" w14:paraId="6080E743" w14:textId="77777777" w:rsidTr="00207740">
        <w:trPr>
          <w:jc w:val="center"/>
        </w:trPr>
        <w:tc>
          <w:tcPr>
            <w:tcW w:w="7792" w:type="dxa"/>
            <w:tcBorders>
              <w:top w:val="single" w:sz="4" w:space="0" w:color="000000"/>
              <w:left w:val="single" w:sz="4" w:space="0" w:color="000000"/>
              <w:bottom w:val="single" w:sz="4" w:space="0" w:color="000000"/>
              <w:right w:val="single" w:sz="4" w:space="0" w:color="000000"/>
            </w:tcBorders>
          </w:tcPr>
          <w:p w14:paraId="15D67D93" w14:textId="11E65E5A" w:rsidR="00B2141C" w:rsidRPr="0087140F" w:rsidRDefault="00B2141C" w:rsidP="00207740">
            <w:pPr>
              <w:pStyle w:val="TF-TEXTO-QUADRO"/>
            </w:pPr>
            <w:r w:rsidRPr="00B2141C">
              <w:t>“aprendizado de máquina” AND “células” AND “classificação”</w:t>
            </w:r>
          </w:p>
        </w:tc>
        <w:tc>
          <w:tcPr>
            <w:tcW w:w="1275" w:type="dxa"/>
            <w:tcBorders>
              <w:top w:val="single" w:sz="4" w:space="0" w:color="000000"/>
              <w:left w:val="single" w:sz="4" w:space="0" w:color="000000"/>
              <w:bottom w:val="single" w:sz="4" w:space="0" w:color="000000"/>
              <w:right w:val="single" w:sz="4" w:space="0" w:color="000000"/>
            </w:tcBorders>
            <w:vAlign w:val="center"/>
          </w:tcPr>
          <w:p w14:paraId="609C1FE8" w14:textId="1380235D" w:rsidR="00B2141C" w:rsidRPr="0087140F" w:rsidRDefault="00B2141C">
            <w:pPr>
              <w:pStyle w:val="TF-TEXTO-QUADRO"/>
              <w:jc w:val="right"/>
              <w:pPrChange w:id="78" w:author="Dalton Solano dos Reis" w:date="2025-12-16T11:25:00Z" w16du:dateUtc="2025-12-16T14:25:00Z">
                <w:pPr>
                  <w:pStyle w:val="TF-TEXTO-QUADRO"/>
                  <w:jc w:val="center"/>
                </w:pPr>
              </w:pPrChange>
            </w:pPr>
            <w:r>
              <w:t>3</w:t>
            </w:r>
            <w:ins w:id="79" w:author="Dalton Solano dos Reis" w:date="2025-12-16T11:25:00Z" w16du:dateUtc="2025-12-16T14:25:00Z">
              <w:r w:rsidR="004050B6">
                <w:t>.</w:t>
              </w:r>
            </w:ins>
            <w:r>
              <w:t>760</w:t>
            </w:r>
          </w:p>
        </w:tc>
      </w:tr>
      <w:tr w:rsidR="00B2141C" w:rsidRPr="0087140F" w14:paraId="779089D4" w14:textId="77777777" w:rsidTr="00207740">
        <w:trPr>
          <w:jc w:val="center"/>
        </w:trPr>
        <w:tc>
          <w:tcPr>
            <w:tcW w:w="7792" w:type="dxa"/>
            <w:tcBorders>
              <w:top w:val="single" w:sz="4" w:space="0" w:color="000000"/>
              <w:left w:val="single" w:sz="4" w:space="0" w:color="000000"/>
              <w:bottom w:val="single" w:sz="4" w:space="0" w:color="000000"/>
              <w:right w:val="single" w:sz="4" w:space="0" w:color="000000"/>
            </w:tcBorders>
          </w:tcPr>
          <w:p w14:paraId="4C34E954" w14:textId="63761A74" w:rsidR="00B2141C" w:rsidRPr="0087140F" w:rsidRDefault="00B2141C" w:rsidP="00207740">
            <w:pPr>
              <w:pStyle w:val="TF-TEXTO-QUADRO"/>
            </w:pPr>
            <w:r w:rsidRPr="00B2141C">
              <w:t>“classificação de neurônios” AND “aprendizado de máquina”</w:t>
            </w:r>
          </w:p>
        </w:tc>
        <w:tc>
          <w:tcPr>
            <w:tcW w:w="1275" w:type="dxa"/>
            <w:tcBorders>
              <w:top w:val="single" w:sz="4" w:space="0" w:color="000000"/>
              <w:left w:val="single" w:sz="4" w:space="0" w:color="000000"/>
              <w:bottom w:val="single" w:sz="4" w:space="0" w:color="000000"/>
              <w:right w:val="single" w:sz="4" w:space="0" w:color="000000"/>
            </w:tcBorders>
            <w:vAlign w:val="center"/>
          </w:tcPr>
          <w:p w14:paraId="24E81C40" w14:textId="45B4E7C2" w:rsidR="00B2141C" w:rsidRPr="0087140F" w:rsidRDefault="00B2141C">
            <w:pPr>
              <w:pStyle w:val="TF-TEXTO-QUADRO"/>
              <w:jc w:val="right"/>
              <w:pPrChange w:id="80" w:author="Dalton Solano dos Reis" w:date="2025-12-16T11:25:00Z" w16du:dateUtc="2025-12-16T14:25:00Z">
                <w:pPr>
                  <w:pStyle w:val="TF-TEXTO-QUADRO"/>
                  <w:jc w:val="center"/>
                </w:pPr>
              </w:pPrChange>
            </w:pPr>
            <w:r>
              <w:t>1</w:t>
            </w:r>
          </w:p>
        </w:tc>
      </w:tr>
      <w:tr w:rsidR="00B2141C" w:rsidRPr="00B2141C" w14:paraId="644736B0" w14:textId="77777777" w:rsidTr="00207740">
        <w:trPr>
          <w:jc w:val="center"/>
        </w:trPr>
        <w:tc>
          <w:tcPr>
            <w:tcW w:w="7792" w:type="dxa"/>
            <w:tcBorders>
              <w:top w:val="single" w:sz="4" w:space="0" w:color="000000"/>
              <w:left w:val="single" w:sz="4" w:space="0" w:color="000000"/>
              <w:bottom w:val="single" w:sz="4" w:space="0" w:color="000000"/>
              <w:right w:val="single" w:sz="4" w:space="0" w:color="000000"/>
            </w:tcBorders>
          </w:tcPr>
          <w:p w14:paraId="44DC91C7" w14:textId="47A6B335" w:rsidR="00B2141C" w:rsidRPr="00B2141C" w:rsidRDefault="00B2141C" w:rsidP="00207740">
            <w:pPr>
              <w:pStyle w:val="TF-TEXTO-QUADRO"/>
              <w:rPr>
                <w:lang w:val="en-US"/>
              </w:rPr>
            </w:pPr>
            <w:r w:rsidRPr="00B2141C">
              <w:rPr>
                <w:lang w:val="en-US"/>
              </w:rPr>
              <w:t>“neurônios atípicos” AND “deep learning”</w:t>
            </w:r>
          </w:p>
        </w:tc>
        <w:tc>
          <w:tcPr>
            <w:tcW w:w="1275" w:type="dxa"/>
            <w:tcBorders>
              <w:top w:val="single" w:sz="4" w:space="0" w:color="000000"/>
              <w:left w:val="single" w:sz="4" w:space="0" w:color="000000"/>
              <w:bottom w:val="single" w:sz="4" w:space="0" w:color="000000"/>
              <w:right w:val="single" w:sz="4" w:space="0" w:color="000000"/>
            </w:tcBorders>
            <w:vAlign w:val="center"/>
          </w:tcPr>
          <w:p w14:paraId="5CD14B6B" w14:textId="482BCF5F" w:rsidR="00B2141C" w:rsidRPr="00B2141C" w:rsidRDefault="00B2141C">
            <w:pPr>
              <w:pStyle w:val="TF-TEXTO-QUADRO"/>
              <w:jc w:val="right"/>
              <w:rPr>
                <w:lang w:val="en-US"/>
              </w:rPr>
              <w:pPrChange w:id="81" w:author="Dalton Solano dos Reis" w:date="2025-12-16T11:25:00Z" w16du:dateUtc="2025-12-16T14:25:00Z">
                <w:pPr>
                  <w:pStyle w:val="TF-TEXTO-QUADRO"/>
                  <w:jc w:val="center"/>
                </w:pPr>
              </w:pPrChange>
            </w:pPr>
            <w:r>
              <w:rPr>
                <w:lang w:val="en-US"/>
              </w:rPr>
              <w:t>0</w:t>
            </w:r>
          </w:p>
        </w:tc>
      </w:tr>
      <w:tr w:rsidR="00B2141C" w:rsidRPr="00B2141C" w14:paraId="70C670E4" w14:textId="77777777" w:rsidTr="00207740">
        <w:trPr>
          <w:jc w:val="center"/>
        </w:trPr>
        <w:tc>
          <w:tcPr>
            <w:tcW w:w="7792" w:type="dxa"/>
            <w:tcBorders>
              <w:top w:val="single" w:sz="4" w:space="0" w:color="000000"/>
              <w:left w:val="single" w:sz="4" w:space="0" w:color="000000"/>
              <w:bottom w:val="single" w:sz="4" w:space="0" w:color="000000"/>
              <w:right w:val="single" w:sz="4" w:space="0" w:color="000000"/>
            </w:tcBorders>
          </w:tcPr>
          <w:p w14:paraId="716FEBB5" w14:textId="23B98361" w:rsidR="00B2141C" w:rsidRPr="00B2141C" w:rsidRDefault="00B2141C" w:rsidP="00207740">
            <w:pPr>
              <w:pStyle w:val="TF-TEXTO-QUADRO"/>
            </w:pPr>
            <w:r w:rsidRPr="00B2141C">
              <w:t>“redes neurais” AND “classificação de tipo de célula”</w:t>
            </w:r>
          </w:p>
        </w:tc>
        <w:tc>
          <w:tcPr>
            <w:tcW w:w="1275" w:type="dxa"/>
            <w:tcBorders>
              <w:top w:val="single" w:sz="4" w:space="0" w:color="000000"/>
              <w:left w:val="single" w:sz="4" w:space="0" w:color="000000"/>
              <w:bottom w:val="single" w:sz="4" w:space="0" w:color="000000"/>
              <w:right w:val="single" w:sz="4" w:space="0" w:color="000000"/>
            </w:tcBorders>
            <w:vAlign w:val="center"/>
          </w:tcPr>
          <w:p w14:paraId="6DB26B2C" w14:textId="53BF5DCE" w:rsidR="00B2141C" w:rsidRPr="00B2141C" w:rsidRDefault="00B2141C">
            <w:pPr>
              <w:pStyle w:val="TF-TEXTO-QUADRO"/>
              <w:jc w:val="right"/>
              <w:pPrChange w:id="82" w:author="Dalton Solano dos Reis" w:date="2025-12-16T11:25:00Z" w16du:dateUtc="2025-12-16T14:25:00Z">
                <w:pPr>
                  <w:pStyle w:val="TF-TEXTO-QUADRO"/>
                  <w:jc w:val="center"/>
                </w:pPr>
              </w:pPrChange>
            </w:pPr>
            <w:r>
              <w:t>0</w:t>
            </w:r>
          </w:p>
        </w:tc>
      </w:tr>
      <w:tr w:rsidR="00B2141C" w:rsidRPr="00B2141C" w14:paraId="7F9EBFF2" w14:textId="77777777" w:rsidTr="00207740">
        <w:trPr>
          <w:jc w:val="center"/>
        </w:trPr>
        <w:tc>
          <w:tcPr>
            <w:tcW w:w="7792" w:type="dxa"/>
            <w:tcBorders>
              <w:top w:val="single" w:sz="4" w:space="0" w:color="000000"/>
              <w:left w:val="single" w:sz="4" w:space="0" w:color="000000"/>
              <w:bottom w:val="single" w:sz="4" w:space="0" w:color="000000"/>
              <w:right w:val="single" w:sz="4" w:space="0" w:color="000000"/>
            </w:tcBorders>
          </w:tcPr>
          <w:p w14:paraId="6CFA0844" w14:textId="6AA4AA15" w:rsidR="00B2141C" w:rsidRPr="00B2141C" w:rsidRDefault="00B2141C" w:rsidP="00207740">
            <w:pPr>
              <w:pStyle w:val="TF-TEXTO-QUADRO"/>
              <w:rPr>
                <w:lang w:val="en-US"/>
              </w:rPr>
            </w:pPr>
            <w:r w:rsidRPr="00B2141C">
              <w:rPr>
                <w:lang w:val="en-US"/>
              </w:rPr>
              <w:t>“deep learning” AND “atípico” AND “células”</w:t>
            </w:r>
          </w:p>
        </w:tc>
        <w:tc>
          <w:tcPr>
            <w:tcW w:w="1275" w:type="dxa"/>
            <w:tcBorders>
              <w:top w:val="single" w:sz="4" w:space="0" w:color="000000"/>
              <w:left w:val="single" w:sz="4" w:space="0" w:color="000000"/>
              <w:bottom w:val="single" w:sz="4" w:space="0" w:color="000000"/>
              <w:right w:val="single" w:sz="4" w:space="0" w:color="000000"/>
            </w:tcBorders>
            <w:vAlign w:val="center"/>
          </w:tcPr>
          <w:p w14:paraId="4F1BFBFC" w14:textId="1BC781DE" w:rsidR="00B2141C" w:rsidRPr="00B2141C" w:rsidRDefault="00B2141C">
            <w:pPr>
              <w:pStyle w:val="TF-TEXTO-QUADRO"/>
              <w:jc w:val="right"/>
              <w:rPr>
                <w:lang w:val="en-US"/>
              </w:rPr>
              <w:pPrChange w:id="83" w:author="Dalton Solano dos Reis" w:date="2025-12-16T11:25:00Z" w16du:dateUtc="2025-12-16T14:25:00Z">
                <w:pPr>
                  <w:pStyle w:val="TF-TEXTO-QUADRO"/>
                  <w:jc w:val="center"/>
                </w:pPr>
              </w:pPrChange>
            </w:pPr>
            <w:r>
              <w:rPr>
                <w:lang w:val="en-US"/>
              </w:rPr>
              <w:t>195</w:t>
            </w:r>
          </w:p>
        </w:tc>
      </w:tr>
      <w:tr w:rsidR="00B2141C" w:rsidRPr="00B2141C" w14:paraId="3D727E30" w14:textId="77777777" w:rsidTr="00207740">
        <w:trPr>
          <w:jc w:val="center"/>
        </w:trPr>
        <w:tc>
          <w:tcPr>
            <w:tcW w:w="7792" w:type="dxa"/>
            <w:tcBorders>
              <w:top w:val="single" w:sz="4" w:space="0" w:color="000000"/>
              <w:left w:val="single" w:sz="4" w:space="0" w:color="000000"/>
              <w:bottom w:val="single" w:sz="4" w:space="0" w:color="000000"/>
              <w:right w:val="single" w:sz="4" w:space="0" w:color="000000"/>
            </w:tcBorders>
          </w:tcPr>
          <w:p w14:paraId="5A118FE0" w14:textId="0FD3B337" w:rsidR="00B2141C" w:rsidRPr="00B2141C" w:rsidRDefault="00B2141C" w:rsidP="00207740">
            <w:pPr>
              <w:pStyle w:val="TF-TEXTO-QUADRO"/>
            </w:pPr>
            <w:r w:rsidRPr="00B2141C">
              <w:t>“redes neurais” AND “classificação de tipo de célula” AND “cérebro”</w:t>
            </w:r>
          </w:p>
        </w:tc>
        <w:tc>
          <w:tcPr>
            <w:tcW w:w="1275" w:type="dxa"/>
            <w:tcBorders>
              <w:top w:val="single" w:sz="4" w:space="0" w:color="000000"/>
              <w:left w:val="single" w:sz="4" w:space="0" w:color="000000"/>
              <w:bottom w:val="single" w:sz="4" w:space="0" w:color="000000"/>
              <w:right w:val="single" w:sz="4" w:space="0" w:color="000000"/>
            </w:tcBorders>
            <w:vAlign w:val="center"/>
          </w:tcPr>
          <w:p w14:paraId="6EC95944" w14:textId="6DC3088D" w:rsidR="00B2141C" w:rsidRPr="00B2141C" w:rsidRDefault="00B2141C">
            <w:pPr>
              <w:pStyle w:val="TF-TEXTO-QUADRO"/>
              <w:jc w:val="right"/>
              <w:pPrChange w:id="84" w:author="Dalton Solano dos Reis" w:date="2025-12-16T11:25:00Z" w16du:dateUtc="2025-12-16T14:25:00Z">
                <w:pPr>
                  <w:pStyle w:val="TF-TEXTO-QUADRO"/>
                  <w:jc w:val="center"/>
                </w:pPr>
              </w:pPrChange>
            </w:pPr>
            <w:r>
              <w:t>0</w:t>
            </w:r>
          </w:p>
        </w:tc>
      </w:tr>
      <w:tr w:rsidR="00B2141C" w:rsidRPr="0087140F" w14:paraId="6515A0E2" w14:textId="77777777" w:rsidTr="00207740">
        <w:trPr>
          <w:trHeight w:val="440"/>
          <w:jc w:val="center"/>
        </w:trPr>
        <w:tc>
          <w:tcPr>
            <w:tcW w:w="7792" w:type="dxa"/>
            <w:tcBorders>
              <w:top w:val="single" w:sz="4" w:space="0" w:color="000000"/>
              <w:left w:val="single" w:sz="4" w:space="0" w:color="000000"/>
              <w:bottom w:val="single" w:sz="4" w:space="0" w:color="000000"/>
              <w:right w:val="single" w:sz="4" w:space="0" w:color="000000"/>
            </w:tcBorders>
            <w:vAlign w:val="center"/>
          </w:tcPr>
          <w:p w14:paraId="7F048E43" w14:textId="77777777" w:rsidR="00B2141C" w:rsidRPr="0087140F" w:rsidRDefault="00B2141C" w:rsidP="00207740">
            <w:pPr>
              <w:pStyle w:val="TF-TEXTO-QUADRO"/>
              <w:jc w:val="right"/>
            </w:pPr>
            <w:r w:rsidRPr="0087140F">
              <w:rPr>
                <w:b/>
                <w:bCs/>
              </w:rPr>
              <w:t>Total</w:t>
            </w:r>
          </w:p>
        </w:tc>
        <w:tc>
          <w:tcPr>
            <w:tcW w:w="1275" w:type="dxa"/>
            <w:tcBorders>
              <w:top w:val="single" w:sz="4" w:space="0" w:color="000000"/>
              <w:left w:val="single" w:sz="4" w:space="0" w:color="000000"/>
              <w:bottom w:val="single" w:sz="4" w:space="0" w:color="000000"/>
              <w:right w:val="single" w:sz="4" w:space="0" w:color="000000"/>
            </w:tcBorders>
            <w:vAlign w:val="center"/>
          </w:tcPr>
          <w:p w14:paraId="6CD2911B" w14:textId="22328D9A" w:rsidR="00B2141C" w:rsidRPr="0087140F" w:rsidRDefault="00B2141C">
            <w:pPr>
              <w:pStyle w:val="TF-TEXTO-QUADRO"/>
              <w:jc w:val="right"/>
              <w:rPr>
                <w:b/>
                <w:bCs/>
              </w:rPr>
              <w:pPrChange w:id="85" w:author="Dalton Solano dos Reis" w:date="2025-12-16T11:25:00Z" w16du:dateUtc="2025-12-16T14:25:00Z">
                <w:pPr>
                  <w:pStyle w:val="TF-TEXTO-QUADRO"/>
                  <w:jc w:val="center"/>
                </w:pPr>
              </w:pPrChange>
            </w:pPr>
            <w:r>
              <w:rPr>
                <w:b/>
                <w:bCs/>
              </w:rPr>
              <w:t>4</w:t>
            </w:r>
            <w:ins w:id="86" w:author="Dalton Solano dos Reis" w:date="2025-12-16T11:25:00Z" w16du:dateUtc="2025-12-16T14:25:00Z">
              <w:r w:rsidR="004050B6">
                <w:rPr>
                  <w:b/>
                  <w:bCs/>
                </w:rPr>
                <w:t>.</w:t>
              </w:r>
            </w:ins>
            <w:r>
              <w:rPr>
                <w:b/>
                <w:bCs/>
              </w:rPr>
              <w:t>316</w:t>
            </w:r>
          </w:p>
        </w:tc>
      </w:tr>
    </w:tbl>
    <w:p w14:paraId="09C9E37C" w14:textId="73FA8CFC" w:rsidR="00B2141C" w:rsidRPr="0087140F" w:rsidRDefault="00B2141C" w:rsidP="00B2141C">
      <w:pPr>
        <w:pStyle w:val="TF-FONTE"/>
      </w:pPr>
      <w:r w:rsidRPr="0087140F">
        <w:t>Fonte: elaborado pelo</w:t>
      </w:r>
      <w:r>
        <w:t xml:space="preserve"> autor</w:t>
      </w:r>
      <w:r w:rsidRPr="0087140F">
        <w:t>.</w:t>
      </w:r>
    </w:p>
    <w:p w14:paraId="0B1629A4" w14:textId="56B643E7" w:rsidR="00B2141C" w:rsidRPr="0087140F" w:rsidRDefault="004D75D4" w:rsidP="00AE385C">
      <w:pPr>
        <w:pStyle w:val="TF-LEGENDA"/>
      </w:pPr>
      <w:bookmarkStart w:id="87" w:name="_Ref215559074"/>
      <w:bookmarkStart w:id="88" w:name="_Toc215565461"/>
      <w:r>
        <w:t xml:space="preserve">Quadro </w:t>
      </w:r>
      <w:fldSimple w:instr=" SEQ Quadro \* ARABIC ">
        <w:r w:rsidR="005B6BA0">
          <w:rPr>
            <w:noProof/>
          </w:rPr>
          <w:t>2</w:t>
        </w:r>
      </w:fldSimple>
      <w:bookmarkEnd w:id="87"/>
      <w:r>
        <w:t xml:space="preserve"> </w:t>
      </w:r>
      <w:r w:rsidR="00B2141C" w:rsidRPr="0087140F">
        <w:t>– Resultado de buscas por termos contidos em artigos</w:t>
      </w:r>
      <w:r w:rsidR="00B2141C">
        <w:t xml:space="preserve"> em língua inglesa</w:t>
      </w:r>
      <w:bookmarkEnd w:id="88"/>
    </w:p>
    <w:tbl>
      <w:tblPr>
        <w:tblW w:w="9067"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7792"/>
        <w:gridCol w:w="1275"/>
      </w:tblGrid>
      <w:tr w:rsidR="00B2141C" w:rsidRPr="0087140F" w14:paraId="6B09C344" w14:textId="77777777" w:rsidTr="00207740">
        <w:trPr>
          <w:trHeight w:val="333"/>
          <w:jc w:val="center"/>
        </w:trPr>
        <w:tc>
          <w:tcPr>
            <w:tcW w:w="7792" w:type="dxa"/>
            <w:tcBorders>
              <w:top w:val="single" w:sz="4" w:space="0" w:color="000000"/>
              <w:left w:val="single" w:sz="4" w:space="0" w:color="000000"/>
              <w:bottom w:val="single" w:sz="4" w:space="0" w:color="000000"/>
              <w:right w:val="single" w:sz="4" w:space="0" w:color="000000"/>
            </w:tcBorders>
            <w:shd w:val="clear" w:color="auto" w:fill="D9D9D9"/>
            <w:vAlign w:val="center"/>
            <w:hideMark/>
          </w:tcPr>
          <w:p w14:paraId="6C482708" w14:textId="77777777" w:rsidR="00B2141C" w:rsidRPr="0087140F" w:rsidRDefault="00B2141C" w:rsidP="00207740">
            <w:pPr>
              <w:pStyle w:val="TF-TEXTO-QUADRO"/>
              <w:jc w:val="center"/>
              <w:rPr>
                <w:b/>
                <w:bCs/>
              </w:rPr>
            </w:pPr>
            <w:r w:rsidRPr="0087140F">
              <w:rPr>
                <w:b/>
                <w:bCs/>
              </w:rPr>
              <w:t>Termos de busca</w:t>
            </w:r>
          </w:p>
        </w:tc>
        <w:tc>
          <w:tcPr>
            <w:tcW w:w="1275" w:type="dxa"/>
            <w:tcBorders>
              <w:top w:val="single" w:sz="4" w:space="0" w:color="000000"/>
              <w:left w:val="single" w:sz="4" w:space="0" w:color="000000"/>
              <w:bottom w:val="single" w:sz="4" w:space="0" w:color="000000"/>
              <w:right w:val="single" w:sz="4" w:space="0" w:color="000000"/>
            </w:tcBorders>
            <w:shd w:val="clear" w:color="auto" w:fill="D9D9D9"/>
          </w:tcPr>
          <w:p w14:paraId="270E4F6D" w14:textId="77777777" w:rsidR="00B2141C" w:rsidRPr="0087140F" w:rsidRDefault="00B2141C" w:rsidP="00207740">
            <w:pPr>
              <w:pStyle w:val="TF-TEXTO-QUADRO"/>
              <w:jc w:val="center"/>
              <w:rPr>
                <w:b/>
                <w:bCs/>
              </w:rPr>
            </w:pPr>
            <w:r w:rsidRPr="0087140F">
              <w:rPr>
                <w:b/>
                <w:bCs/>
              </w:rPr>
              <w:t>Google Acadêmico</w:t>
            </w:r>
          </w:p>
        </w:tc>
      </w:tr>
      <w:tr w:rsidR="00B2141C" w:rsidRPr="0087140F" w14:paraId="2C999341" w14:textId="77777777" w:rsidTr="00207740">
        <w:trPr>
          <w:jc w:val="center"/>
        </w:trPr>
        <w:tc>
          <w:tcPr>
            <w:tcW w:w="7792" w:type="dxa"/>
            <w:tcBorders>
              <w:top w:val="single" w:sz="4" w:space="0" w:color="000000"/>
              <w:left w:val="single" w:sz="4" w:space="0" w:color="000000"/>
              <w:bottom w:val="single" w:sz="4" w:space="0" w:color="000000"/>
              <w:right w:val="single" w:sz="4" w:space="0" w:color="000000"/>
            </w:tcBorders>
            <w:hideMark/>
          </w:tcPr>
          <w:p w14:paraId="7094EA28" w14:textId="4A1A22DC" w:rsidR="00B2141C" w:rsidRPr="00B2141C" w:rsidRDefault="00B2141C" w:rsidP="00207740">
            <w:pPr>
              <w:pStyle w:val="TF-TEXTO-QUADRO"/>
              <w:rPr>
                <w:lang w:val="en-US"/>
              </w:rPr>
            </w:pPr>
            <w:r w:rsidRPr="00B2141C">
              <w:rPr>
                <w:lang w:val="en-US"/>
              </w:rPr>
              <w:t>“abnormal cells” AND “neural networks”</w:t>
            </w:r>
          </w:p>
        </w:tc>
        <w:tc>
          <w:tcPr>
            <w:tcW w:w="1275" w:type="dxa"/>
            <w:tcBorders>
              <w:top w:val="single" w:sz="4" w:space="0" w:color="000000"/>
              <w:left w:val="single" w:sz="4" w:space="0" w:color="000000"/>
              <w:bottom w:val="single" w:sz="4" w:space="0" w:color="000000"/>
              <w:right w:val="single" w:sz="4" w:space="0" w:color="000000"/>
            </w:tcBorders>
            <w:vAlign w:val="center"/>
          </w:tcPr>
          <w:p w14:paraId="1BE7F473" w14:textId="199047AE" w:rsidR="00B2141C" w:rsidRPr="0087140F" w:rsidRDefault="00B2141C">
            <w:pPr>
              <w:pStyle w:val="TF-TEXTO-QUADRO"/>
              <w:jc w:val="right"/>
              <w:pPrChange w:id="89" w:author="Dalton Solano dos Reis" w:date="2025-12-16T11:25:00Z" w16du:dateUtc="2025-12-16T14:25:00Z">
                <w:pPr>
                  <w:pStyle w:val="TF-TEXTO-QUADRO"/>
                  <w:jc w:val="center"/>
                </w:pPr>
              </w:pPrChange>
            </w:pPr>
            <w:r>
              <w:t>5</w:t>
            </w:r>
            <w:ins w:id="90" w:author="Dalton Solano dos Reis" w:date="2025-12-16T11:25:00Z" w16du:dateUtc="2025-12-16T14:25:00Z">
              <w:r w:rsidR="004050B6">
                <w:t>.</w:t>
              </w:r>
            </w:ins>
            <w:r>
              <w:t>530</w:t>
            </w:r>
          </w:p>
        </w:tc>
      </w:tr>
      <w:tr w:rsidR="00B2141C" w:rsidRPr="0087140F" w14:paraId="1ACAE3DF" w14:textId="77777777" w:rsidTr="00207740">
        <w:trPr>
          <w:jc w:val="center"/>
        </w:trPr>
        <w:tc>
          <w:tcPr>
            <w:tcW w:w="7792" w:type="dxa"/>
            <w:tcBorders>
              <w:top w:val="single" w:sz="4" w:space="0" w:color="000000"/>
              <w:left w:val="single" w:sz="4" w:space="0" w:color="000000"/>
              <w:bottom w:val="single" w:sz="4" w:space="0" w:color="000000"/>
              <w:right w:val="single" w:sz="4" w:space="0" w:color="000000"/>
            </w:tcBorders>
            <w:hideMark/>
          </w:tcPr>
          <w:p w14:paraId="1AB2F64A" w14:textId="7F853B3D" w:rsidR="00B2141C" w:rsidRPr="00B2141C" w:rsidRDefault="00B2141C" w:rsidP="00207740">
            <w:pPr>
              <w:pStyle w:val="TF-TEXTO-QUADRO"/>
              <w:rPr>
                <w:lang w:val="en-US"/>
              </w:rPr>
            </w:pPr>
            <w:r w:rsidRPr="00B2141C">
              <w:rPr>
                <w:lang w:val="en-US"/>
              </w:rPr>
              <w:t>“convolutional neural networks” AND “microscope images” AND “neuron”</w:t>
            </w:r>
          </w:p>
        </w:tc>
        <w:tc>
          <w:tcPr>
            <w:tcW w:w="1275" w:type="dxa"/>
            <w:tcBorders>
              <w:top w:val="single" w:sz="4" w:space="0" w:color="000000"/>
              <w:left w:val="single" w:sz="4" w:space="0" w:color="000000"/>
              <w:bottom w:val="single" w:sz="4" w:space="0" w:color="000000"/>
              <w:right w:val="single" w:sz="4" w:space="0" w:color="000000"/>
            </w:tcBorders>
            <w:vAlign w:val="center"/>
          </w:tcPr>
          <w:p w14:paraId="5E9F27E8" w14:textId="24FD12A0" w:rsidR="00B2141C" w:rsidRPr="0087140F" w:rsidRDefault="00B2141C">
            <w:pPr>
              <w:pStyle w:val="TF-TEXTO-QUADRO"/>
              <w:jc w:val="right"/>
              <w:pPrChange w:id="91" w:author="Dalton Solano dos Reis" w:date="2025-12-16T11:25:00Z" w16du:dateUtc="2025-12-16T14:25:00Z">
                <w:pPr>
                  <w:pStyle w:val="TF-TEXTO-QUADRO"/>
                  <w:jc w:val="center"/>
                </w:pPr>
              </w:pPrChange>
            </w:pPr>
            <w:r>
              <w:t>829</w:t>
            </w:r>
          </w:p>
        </w:tc>
      </w:tr>
      <w:tr w:rsidR="00B2141C" w:rsidRPr="0087140F" w14:paraId="1B3C39BF" w14:textId="77777777" w:rsidTr="00207740">
        <w:trPr>
          <w:jc w:val="center"/>
        </w:trPr>
        <w:tc>
          <w:tcPr>
            <w:tcW w:w="7792" w:type="dxa"/>
            <w:tcBorders>
              <w:top w:val="single" w:sz="4" w:space="0" w:color="000000"/>
              <w:left w:val="single" w:sz="4" w:space="0" w:color="000000"/>
              <w:bottom w:val="single" w:sz="4" w:space="0" w:color="000000"/>
              <w:right w:val="single" w:sz="4" w:space="0" w:color="000000"/>
            </w:tcBorders>
          </w:tcPr>
          <w:p w14:paraId="7494ADC3" w14:textId="5ED8E614" w:rsidR="00B2141C" w:rsidRPr="00B2141C" w:rsidRDefault="00B2141C" w:rsidP="00207740">
            <w:pPr>
              <w:pStyle w:val="TF-TEXTOQUADRO"/>
              <w:pBdr>
                <w:top w:val="nil"/>
                <w:left w:val="nil"/>
                <w:bottom w:val="nil"/>
                <w:right w:val="nil"/>
                <w:between w:val="nil"/>
              </w:pBdr>
              <w:rPr>
                <w:lang w:val="en-US"/>
              </w:rPr>
            </w:pPr>
            <w:r w:rsidRPr="00B2141C">
              <w:rPr>
                <w:lang w:val="en-US"/>
              </w:rPr>
              <w:t>“machine learning” AND “cells” AND “microscopy”</w:t>
            </w:r>
          </w:p>
        </w:tc>
        <w:tc>
          <w:tcPr>
            <w:tcW w:w="1275" w:type="dxa"/>
            <w:tcBorders>
              <w:top w:val="single" w:sz="4" w:space="0" w:color="000000"/>
              <w:left w:val="single" w:sz="4" w:space="0" w:color="000000"/>
              <w:bottom w:val="single" w:sz="4" w:space="0" w:color="000000"/>
              <w:right w:val="single" w:sz="4" w:space="0" w:color="000000"/>
            </w:tcBorders>
            <w:vAlign w:val="center"/>
          </w:tcPr>
          <w:p w14:paraId="06DB042F" w14:textId="152CFC53" w:rsidR="00B2141C" w:rsidRPr="0087140F" w:rsidRDefault="00B2141C">
            <w:pPr>
              <w:pStyle w:val="TF-TEXTO-QUADRO"/>
              <w:jc w:val="right"/>
              <w:pPrChange w:id="92" w:author="Dalton Solano dos Reis" w:date="2025-12-16T11:25:00Z" w16du:dateUtc="2025-12-16T14:25:00Z">
                <w:pPr>
                  <w:pStyle w:val="TF-TEXTO-QUADRO"/>
                  <w:jc w:val="center"/>
                </w:pPr>
              </w:pPrChange>
            </w:pPr>
            <w:r>
              <w:t>52</w:t>
            </w:r>
            <w:ins w:id="93" w:author="Dalton Solano dos Reis" w:date="2025-12-16T11:25:00Z" w16du:dateUtc="2025-12-16T14:25:00Z">
              <w:r w:rsidR="004050B6">
                <w:t>.</w:t>
              </w:r>
            </w:ins>
            <w:r>
              <w:t>300</w:t>
            </w:r>
          </w:p>
        </w:tc>
      </w:tr>
      <w:tr w:rsidR="00B2141C" w:rsidRPr="0087140F" w14:paraId="68AD73E4" w14:textId="77777777" w:rsidTr="00207740">
        <w:trPr>
          <w:jc w:val="center"/>
        </w:trPr>
        <w:tc>
          <w:tcPr>
            <w:tcW w:w="7792" w:type="dxa"/>
            <w:tcBorders>
              <w:top w:val="single" w:sz="4" w:space="0" w:color="000000"/>
              <w:left w:val="single" w:sz="4" w:space="0" w:color="000000"/>
              <w:bottom w:val="single" w:sz="4" w:space="0" w:color="000000"/>
              <w:right w:val="single" w:sz="4" w:space="0" w:color="000000"/>
            </w:tcBorders>
          </w:tcPr>
          <w:p w14:paraId="7080107A" w14:textId="1C74BFEB" w:rsidR="00B2141C" w:rsidRPr="00B2141C" w:rsidRDefault="00B2141C" w:rsidP="00207740">
            <w:pPr>
              <w:pStyle w:val="TF-TEXTO-QUADRO"/>
              <w:rPr>
                <w:lang w:val="en-US"/>
              </w:rPr>
            </w:pPr>
            <w:r w:rsidRPr="00B2141C">
              <w:rPr>
                <w:lang w:val="en-US"/>
              </w:rPr>
              <w:t>“machine learning” AND “cells” AND “classification”</w:t>
            </w:r>
          </w:p>
        </w:tc>
        <w:tc>
          <w:tcPr>
            <w:tcW w:w="1275" w:type="dxa"/>
            <w:tcBorders>
              <w:top w:val="single" w:sz="4" w:space="0" w:color="000000"/>
              <w:left w:val="single" w:sz="4" w:space="0" w:color="000000"/>
              <w:bottom w:val="single" w:sz="4" w:space="0" w:color="000000"/>
              <w:right w:val="single" w:sz="4" w:space="0" w:color="000000"/>
            </w:tcBorders>
            <w:vAlign w:val="center"/>
          </w:tcPr>
          <w:p w14:paraId="7C050C15" w14:textId="2DAEE0B3" w:rsidR="00B2141C" w:rsidRPr="0087140F" w:rsidRDefault="00B2141C">
            <w:pPr>
              <w:pStyle w:val="TF-TEXTO-QUADRO"/>
              <w:jc w:val="right"/>
              <w:pPrChange w:id="94" w:author="Dalton Solano dos Reis" w:date="2025-12-16T11:25:00Z" w16du:dateUtc="2025-12-16T14:25:00Z">
                <w:pPr>
                  <w:pStyle w:val="TF-TEXTO-QUADRO"/>
                  <w:jc w:val="center"/>
                </w:pPr>
              </w:pPrChange>
            </w:pPr>
            <w:r>
              <w:t>351</w:t>
            </w:r>
            <w:ins w:id="95" w:author="Dalton Solano dos Reis" w:date="2025-12-16T11:25:00Z" w16du:dateUtc="2025-12-16T14:25:00Z">
              <w:r w:rsidR="004050B6">
                <w:t>.</w:t>
              </w:r>
            </w:ins>
            <w:r>
              <w:t>000</w:t>
            </w:r>
          </w:p>
        </w:tc>
      </w:tr>
      <w:tr w:rsidR="00B2141C" w:rsidRPr="0087140F" w14:paraId="766250EF" w14:textId="77777777" w:rsidTr="00207740">
        <w:trPr>
          <w:jc w:val="center"/>
        </w:trPr>
        <w:tc>
          <w:tcPr>
            <w:tcW w:w="7792" w:type="dxa"/>
            <w:tcBorders>
              <w:top w:val="single" w:sz="4" w:space="0" w:color="000000"/>
              <w:left w:val="single" w:sz="4" w:space="0" w:color="000000"/>
              <w:bottom w:val="single" w:sz="4" w:space="0" w:color="000000"/>
              <w:right w:val="single" w:sz="4" w:space="0" w:color="000000"/>
            </w:tcBorders>
          </w:tcPr>
          <w:p w14:paraId="6143F22E" w14:textId="61F26AEF" w:rsidR="00B2141C" w:rsidRPr="00B2141C" w:rsidRDefault="00B2141C" w:rsidP="00207740">
            <w:pPr>
              <w:pStyle w:val="TF-TEXTO-QUADRO"/>
              <w:rPr>
                <w:lang w:val="en-US"/>
              </w:rPr>
            </w:pPr>
            <w:r w:rsidRPr="00B2141C">
              <w:rPr>
                <w:lang w:val="en-US"/>
              </w:rPr>
              <w:t>“neuron classification” AND “machine learning”</w:t>
            </w:r>
          </w:p>
        </w:tc>
        <w:tc>
          <w:tcPr>
            <w:tcW w:w="1275" w:type="dxa"/>
            <w:tcBorders>
              <w:top w:val="single" w:sz="4" w:space="0" w:color="000000"/>
              <w:left w:val="single" w:sz="4" w:space="0" w:color="000000"/>
              <w:bottom w:val="single" w:sz="4" w:space="0" w:color="000000"/>
              <w:right w:val="single" w:sz="4" w:space="0" w:color="000000"/>
            </w:tcBorders>
            <w:vAlign w:val="center"/>
          </w:tcPr>
          <w:p w14:paraId="06AEAE53" w14:textId="2C100565" w:rsidR="00B2141C" w:rsidRPr="0087140F" w:rsidRDefault="00B2141C">
            <w:pPr>
              <w:pStyle w:val="TF-TEXTO-QUADRO"/>
              <w:jc w:val="right"/>
              <w:pPrChange w:id="96" w:author="Dalton Solano dos Reis" w:date="2025-12-16T11:25:00Z" w16du:dateUtc="2025-12-16T14:25:00Z">
                <w:pPr>
                  <w:pStyle w:val="TF-TEXTO-QUADRO"/>
                  <w:jc w:val="center"/>
                </w:pPr>
              </w:pPrChange>
            </w:pPr>
            <w:r>
              <w:t>384</w:t>
            </w:r>
          </w:p>
        </w:tc>
      </w:tr>
      <w:tr w:rsidR="00B2141C" w:rsidRPr="00B2141C" w14:paraId="69432BF7" w14:textId="77777777" w:rsidTr="00207740">
        <w:trPr>
          <w:jc w:val="center"/>
        </w:trPr>
        <w:tc>
          <w:tcPr>
            <w:tcW w:w="7792" w:type="dxa"/>
            <w:tcBorders>
              <w:top w:val="single" w:sz="4" w:space="0" w:color="000000"/>
              <w:left w:val="single" w:sz="4" w:space="0" w:color="000000"/>
              <w:bottom w:val="single" w:sz="4" w:space="0" w:color="000000"/>
              <w:right w:val="single" w:sz="4" w:space="0" w:color="000000"/>
            </w:tcBorders>
          </w:tcPr>
          <w:p w14:paraId="34C7D62A" w14:textId="6C3CABBD" w:rsidR="00B2141C" w:rsidRPr="00B2141C" w:rsidRDefault="00B2141C" w:rsidP="00207740">
            <w:pPr>
              <w:pStyle w:val="TF-TEXTO-QUADRO"/>
              <w:rPr>
                <w:lang w:val="en-US"/>
              </w:rPr>
            </w:pPr>
            <w:r w:rsidRPr="00B2141C">
              <w:rPr>
                <w:lang w:val="en-US"/>
              </w:rPr>
              <w:t>“atypical neurons” AND “deep learning”</w:t>
            </w:r>
          </w:p>
        </w:tc>
        <w:tc>
          <w:tcPr>
            <w:tcW w:w="1275" w:type="dxa"/>
            <w:tcBorders>
              <w:top w:val="single" w:sz="4" w:space="0" w:color="000000"/>
              <w:left w:val="single" w:sz="4" w:space="0" w:color="000000"/>
              <w:bottom w:val="single" w:sz="4" w:space="0" w:color="000000"/>
              <w:right w:val="single" w:sz="4" w:space="0" w:color="000000"/>
            </w:tcBorders>
            <w:vAlign w:val="center"/>
          </w:tcPr>
          <w:p w14:paraId="716FCE1D" w14:textId="3DE286AA" w:rsidR="00B2141C" w:rsidRPr="00B2141C" w:rsidRDefault="00B2141C">
            <w:pPr>
              <w:pStyle w:val="TF-TEXTO-QUADRO"/>
              <w:jc w:val="right"/>
              <w:rPr>
                <w:lang w:val="en-US"/>
              </w:rPr>
              <w:pPrChange w:id="97" w:author="Dalton Solano dos Reis" w:date="2025-12-16T11:25:00Z" w16du:dateUtc="2025-12-16T14:25:00Z">
                <w:pPr>
                  <w:pStyle w:val="TF-TEXTO-QUADRO"/>
                  <w:jc w:val="center"/>
                </w:pPr>
              </w:pPrChange>
            </w:pPr>
            <w:r>
              <w:rPr>
                <w:lang w:val="en-US"/>
              </w:rPr>
              <w:t>3</w:t>
            </w:r>
          </w:p>
        </w:tc>
      </w:tr>
      <w:tr w:rsidR="00B2141C" w:rsidRPr="00B2141C" w14:paraId="254D0993" w14:textId="77777777" w:rsidTr="00207740">
        <w:trPr>
          <w:jc w:val="center"/>
        </w:trPr>
        <w:tc>
          <w:tcPr>
            <w:tcW w:w="7792" w:type="dxa"/>
            <w:tcBorders>
              <w:top w:val="single" w:sz="4" w:space="0" w:color="000000"/>
              <w:left w:val="single" w:sz="4" w:space="0" w:color="000000"/>
              <w:bottom w:val="single" w:sz="4" w:space="0" w:color="000000"/>
              <w:right w:val="single" w:sz="4" w:space="0" w:color="000000"/>
            </w:tcBorders>
          </w:tcPr>
          <w:p w14:paraId="50FA7F44" w14:textId="408A4D4B" w:rsidR="00B2141C" w:rsidRPr="00B2141C" w:rsidRDefault="00B2141C" w:rsidP="00207740">
            <w:pPr>
              <w:pStyle w:val="TF-TEXTO-QUADRO"/>
              <w:rPr>
                <w:lang w:val="en-US"/>
              </w:rPr>
            </w:pPr>
            <w:r w:rsidRPr="00B2141C">
              <w:rPr>
                <w:lang w:val="en-US"/>
              </w:rPr>
              <w:t>“neural networks” AND “cell-type classification”</w:t>
            </w:r>
          </w:p>
        </w:tc>
        <w:tc>
          <w:tcPr>
            <w:tcW w:w="1275" w:type="dxa"/>
            <w:tcBorders>
              <w:top w:val="single" w:sz="4" w:space="0" w:color="000000"/>
              <w:left w:val="single" w:sz="4" w:space="0" w:color="000000"/>
              <w:bottom w:val="single" w:sz="4" w:space="0" w:color="000000"/>
              <w:right w:val="single" w:sz="4" w:space="0" w:color="000000"/>
            </w:tcBorders>
            <w:vAlign w:val="center"/>
          </w:tcPr>
          <w:p w14:paraId="34F13A0E" w14:textId="2AD4D392" w:rsidR="00B2141C" w:rsidRPr="00B2141C" w:rsidRDefault="00B2141C">
            <w:pPr>
              <w:pStyle w:val="TF-TEXTO-QUADRO"/>
              <w:jc w:val="right"/>
              <w:pPrChange w:id="98" w:author="Dalton Solano dos Reis" w:date="2025-12-16T11:25:00Z" w16du:dateUtc="2025-12-16T14:25:00Z">
                <w:pPr>
                  <w:pStyle w:val="TF-TEXTO-QUADRO"/>
                  <w:jc w:val="center"/>
                </w:pPr>
              </w:pPrChange>
            </w:pPr>
            <w:r>
              <w:t>1</w:t>
            </w:r>
            <w:ins w:id="99" w:author="Dalton Solano dos Reis" w:date="2025-12-16T11:25:00Z" w16du:dateUtc="2025-12-16T14:25:00Z">
              <w:r w:rsidR="004050B6">
                <w:t>.</w:t>
              </w:r>
            </w:ins>
            <w:r>
              <w:t>170</w:t>
            </w:r>
          </w:p>
        </w:tc>
      </w:tr>
      <w:tr w:rsidR="00B2141C" w:rsidRPr="00B2141C" w14:paraId="3459E8CD" w14:textId="77777777" w:rsidTr="00207740">
        <w:trPr>
          <w:jc w:val="center"/>
        </w:trPr>
        <w:tc>
          <w:tcPr>
            <w:tcW w:w="7792" w:type="dxa"/>
            <w:tcBorders>
              <w:top w:val="single" w:sz="4" w:space="0" w:color="000000"/>
              <w:left w:val="single" w:sz="4" w:space="0" w:color="000000"/>
              <w:bottom w:val="single" w:sz="4" w:space="0" w:color="000000"/>
              <w:right w:val="single" w:sz="4" w:space="0" w:color="000000"/>
            </w:tcBorders>
          </w:tcPr>
          <w:p w14:paraId="177501C1" w14:textId="173DBE6E" w:rsidR="00B2141C" w:rsidRPr="00B2141C" w:rsidRDefault="00B2141C" w:rsidP="00207740">
            <w:pPr>
              <w:pStyle w:val="TF-TEXTO-QUADRO"/>
              <w:rPr>
                <w:lang w:val="en-US"/>
              </w:rPr>
            </w:pPr>
            <w:r w:rsidRPr="00B2141C">
              <w:rPr>
                <w:lang w:val="en-US"/>
              </w:rPr>
              <w:t>“deep learning” AND “atypical" AND “cells”</w:t>
            </w:r>
          </w:p>
        </w:tc>
        <w:tc>
          <w:tcPr>
            <w:tcW w:w="1275" w:type="dxa"/>
            <w:tcBorders>
              <w:top w:val="single" w:sz="4" w:space="0" w:color="000000"/>
              <w:left w:val="single" w:sz="4" w:space="0" w:color="000000"/>
              <w:bottom w:val="single" w:sz="4" w:space="0" w:color="000000"/>
              <w:right w:val="single" w:sz="4" w:space="0" w:color="000000"/>
            </w:tcBorders>
            <w:vAlign w:val="center"/>
          </w:tcPr>
          <w:p w14:paraId="7ED1092C" w14:textId="71B76EDF" w:rsidR="00B2141C" w:rsidRPr="00B2141C" w:rsidRDefault="00B2141C">
            <w:pPr>
              <w:pStyle w:val="TF-TEXTO-QUADRO"/>
              <w:jc w:val="right"/>
              <w:rPr>
                <w:lang w:val="en-US"/>
              </w:rPr>
              <w:pPrChange w:id="100" w:author="Dalton Solano dos Reis" w:date="2025-12-16T11:25:00Z" w16du:dateUtc="2025-12-16T14:25:00Z">
                <w:pPr>
                  <w:pStyle w:val="TF-TEXTO-QUADRO"/>
                  <w:jc w:val="center"/>
                </w:pPr>
              </w:pPrChange>
            </w:pPr>
            <w:r>
              <w:rPr>
                <w:lang w:val="en-US"/>
              </w:rPr>
              <w:t>16</w:t>
            </w:r>
            <w:ins w:id="101" w:author="Dalton Solano dos Reis" w:date="2025-12-16T11:26:00Z" w16du:dateUtc="2025-12-16T14:26:00Z">
              <w:r w:rsidR="004050B6">
                <w:rPr>
                  <w:lang w:val="en-US"/>
                </w:rPr>
                <w:t>.</w:t>
              </w:r>
            </w:ins>
            <w:r>
              <w:rPr>
                <w:lang w:val="en-US"/>
              </w:rPr>
              <w:t>200</w:t>
            </w:r>
          </w:p>
        </w:tc>
      </w:tr>
      <w:tr w:rsidR="00B2141C" w:rsidRPr="00B2141C" w14:paraId="7B0D70E5" w14:textId="77777777" w:rsidTr="00207740">
        <w:trPr>
          <w:jc w:val="center"/>
        </w:trPr>
        <w:tc>
          <w:tcPr>
            <w:tcW w:w="7792" w:type="dxa"/>
            <w:tcBorders>
              <w:top w:val="single" w:sz="4" w:space="0" w:color="000000"/>
              <w:left w:val="single" w:sz="4" w:space="0" w:color="000000"/>
              <w:bottom w:val="single" w:sz="4" w:space="0" w:color="000000"/>
              <w:right w:val="single" w:sz="4" w:space="0" w:color="000000"/>
            </w:tcBorders>
          </w:tcPr>
          <w:p w14:paraId="7844D836" w14:textId="37EB3E02" w:rsidR="00B2141C" w:rsidRPr="00B2141C" w:rsidRDefault="00B2141C" w:rsidP="00207740">
            <w:pPr>
              <w:pStyle w:val="TF-TEXTO-QUADRO"/>
              <w:rPr>
                <w:lang w:val="en-US"/>
              </w:rPr>
            </w:pPr>
            <w:r w:rsidRPr="00B2141C">
              <w:rPr>
                <w:lang w:val="en-US"/>
              </w:rPr>
              <w:t>“neural networks” AND “cell-type classification” AND “brain”</w:t>
            </w:r>
          </w:p>
        </w:tc>
        <w:tc>
          <w:tcPr>
            <w:tcW w:w="1275" w:type="dxa"/>
            <w:tcBorders>
              <w:top w:val="single" w:sz="4" w:space="0" w:color="000000"/>
              <w:left w:val="single" w:sz="4" w:space="0" w:color="000000"/>
              <w:bottom w:val="single" w:sz="4" w:space="0" w:color="000000"/>
              <w:right w:val="single" w:sz="4" w:space="0" w:color="000000"/>
            </w:tcBorders>
            <w:vAlign w:val="center"/>
          </w:tcPr>
          <w:p w14:paraId="0427845C" w14:textId="05F6F529" w:rsidR="00B2141C" w:rsidRPr="00B2141C" w:rsidRDefault="00B2141C">
            <w:pPr>
              <w:pStyle w:val="TF-TEXTO-QUADRO"/>
              <w:jc w:val="right"/>
              <w:pPrChange w:id="102" w:author="Dalton Solano dos Reis" w:date="2025-12-16T11:25:00Z" w16du:dateUtc="2025-12-16T14:25:00Z">
                <w:pPr>
                  <w:pStyle w:val="TF-TEXTO-QUADRO"/>
                  <w:jc w:val="center"/>
                </w:pPr>
              </w:pPrChange>
            </w:pPr>
            <w:r>
              <w:t>1</w:t>
            </w:r>
            <w:ins w:id="103" w:author="Dalton Solano dos Reis" w:date="2025-12-16T11:26:00Z" w16du:dateUtc="2025-12-16T14:26:00Z">
              <w:r w:rsidR="004050B6">
                <w:t>.</w:t>
              </w:r>
            </w:ins>
            <w:r>
              <w:t>080</w:t>
            </w:r>
          </w:p>
        </w:tc>
      </w:tr>
      <w:tr w:rsidR="00B2141C" w:rsidRPr="0087140F" w14:paraId="133BDFD6" w14:textId="77777777" w:rsidTr="00207740">
        <w:trPr>
          <w:trHeight w:val="440"/>
          <w:jc w:val="center"/>
        </w:trPr>
        <w:tc>
          <w:tcPr>
            <w:tcW w:w="7792" w:type="dxa"/>
            <w:tcBorders>
              <w:top w:val="single" w:sz="4" w:space="0" w:color="000000"/>
              <w:left w:val="single" w:sz="4" w:space="0" w:color="000000"/>
              <w:bottom w:val="single" w:sz="4" w:space="0" w:color="000000"/>
              <w:right w:val="single" w:sz="4" w:space="0" w:color="000000"/>
            </w:tcBorders>
            <w:vAlign w:val="center"/>
          </w:tcPr>
          <w:p w14:paraId="4DB0F93A" w14:textId="77777777" w:rsidR="00B2141C" w:rsidRPr="0087140F" w:rsidRDefault="00B2141C" w:rsidP="00207740">
            <w:pPr>
              <w:pStyle w:val="TF-TEXTO-QUADRO"/>
              <w:jc w:val="right"/>
            </w:pPr>
            <w:r w:rsidRPr="0087140F">
              <w:rPr>
                <w:b/>
                <w:bCs/>
              </w:rPr>
              <w:t>Total</w:t>
            </w:r>
          </w:p>
        </w:tc>
        <w:tc>
          <w:tcPr>
            <w:tcW w:w="1275" w:type="dxa"/>
            <w:tcBorders>
              <w:top w:val="single" w:sz="4" w:space="0" w:color="000000"/>
              <w:left w:val="single" w:sz="4" w:space="0" w:color="000000"/>
              <w:bottom w:val="single" w:sz="4" w:space="0" w:color="000000"/>
              <w:right w:val="single" w:sz="4" w:space="0" w:color="000000"/>
            </w:tcBorders>
            <w:vAlign w:val="center"/>
          </w:tcPr>
          <w:p w14:paraId="1955FF9D" w14:textId="3DEE13F2" w:rsidR="00B2141C" w:rsidRPr="0087140F" w:rsidRDefault="00B2141C">
            <w:pPr>
              <w:pStyle w:val="TF-TEXTO-QUADRO"/>
              <w:jc w:val="right"/>
              <w:rPr>
                <w:b/>
                <w:bCs/>
              </w:rPr>
              <w:pPrChange w:id="104" w:author="Dalton Solano dos Reis" w:date="2025-12-16T11:25:00Z" w16du:dateUtc="2025-12-16T14:25:00Z">
                <w:pPr>
                  <w:pStyle w:val="TF-TEXTO-QUADRO"/>
                  <w:jc w:val="center"/>
                </w:pPr>
              </w:pPrChange>
            </w:pPr>
            <w:r>
              <w:rPr>
                <w:b/>
                <w:bCs/>
              </w:rPr>
              <w:t>428</w:t>
            </w:r>
            <w:ins w:id="105" w:author="Dalton Solano dos Reis" w:date="2025-12-16T11:26:00Z" w16du:dateUtc="2025-12-16T14:26:00Z">
              <w:r w:rsidR="004050B6">
                <w:rPr>
                  <w:b/>
                  <w:bCs/>
                </w:rPr>
                <w:t>.</w:t>
              </w:r>
            </w:ins>
            <w:r>
              <w:rPr>
                <w:b/>
                <w:bCs/>
              </w:rPr>
              <w:t>496</w:t>
            </w:r>
          </w:p>
        </w:tc>
      </w:tr>
    </w:tbl>
    <w:p w14:paraId="7B06D840" w14:textId="77777777" w:rsidR="00B2141C" w:rsidRPr="0087140F" w:rsidRDefault="00B2141C" w:rsidP="00B2141C">
      <w:pPr>
        <w:pStyle w:val="TF-FONTE"/>
      </w:pPr>
      <w:r w:rsidRPr="0087140F">
        <w:t>Fonte: elaborado pelo</w:t>
      </w:r>
      <w:r>
        <w:t xml:space="preserve"> autor</w:t>
      </w:r>
      <w:r w:rsidRPr="0087140F">
        <w:t>.</w:t>
      </w:r>
    </w:p>
    <w:p w14:paraId="0A49AD77" w14:textId="0B14F681" w:rsidR="00B2141C" w:rsidRDefault="00B2141C" w:rsidP="00B2141C">
      <w:pPr>
        <w:pStyle w:val="TF-TEXTO"/>
      </w:pPr>
      <w:r>
        <w:lastRenderedPageBreak/>
        <w:t xml:space="preserve">Inicialmente, realizou-se uma triagem exploratória com o objetivo de reduzir o número de artigos encontrados nas buscas iniciais, que ultrapassavam centenas de milhares, para um conjunto mais gerenciável e relevante ao escopo deste estudo. Foram considerados critérios como a quantidade de citações, a presença de termos relacionados à classificação celular e a aplicação de técnicas de aprendizado de máquina em dados biológicos, especialmente em imagens de microscopia. Durante a análise dos títulos e resumos, constatou-se que muitos trabalhos não estavam diretamente ligados à proposta deste estudo, abordando outras áreas da biomedicina, como diagnóstico de câncer, detecção de doenças infecciosas, entre outros. Como o número de estudos voltados especificamente à classificação de neurônios típicos e atípicos era bastante restrito, optou-se por incluir também trabalhos que tratassem da classificação de células em geral ou da contagem automática de neurônios e células em imagens microscópicas. </w:t>
      </w:r>
    </w:p>
    <w:p w14:paraId="60201F0F" w14:textId="1DC52B44" w:rsidR="00B2141C" w:rsidRDefault="00B2141C" w:rsidP="00B2141C">
      <w:pPr>
        <w:pStyle w:val="TF-TEXTO"/>
      </w:pPr>
      <w:r>
        <w:t xml:space="preserve">Foram priorizados os artigos que descreveram técnicas computacionais detalhadas, CNNs e modelos supervisionados, além de métodos comparativos aplicados à segmentação ou classificação celular. Dessa forma, os trabalhos selecionados representam abordagens complementares que contribuem para o entendimento e fundamentação metodológica do presente estudo, mesmo quando aplicados a tipos celulares distintos dos neurônios. Dessa forma, o </w:t>
      </w:r>
      <w:r w:rsidR="004D75D4">
        <w:fldChar w:fldCharType="begin"/>
      </w:r>
      <w:r w:rsidR="004D75D4">
        <w:instrText xml:space="preserve"> REF _Ref215559079 \h </w:instrText>
      </w:r>
      <w:r w:rsidR="004D75D4">
        <w:fldChar w:fldCharType="separate"/>
      </w:r>
      <w:r w:rsidR="005B6BA0">
        <w:t xml:space="preserve">Quadro </w:t>
      </w:r>
      <w:r w:rsidR="005B6BA0">
        <w:rPr>
          <w:noProof/>
        </w:rPr>
        <w:t>3</w:t>
      </w:r>
      <w:r w:rsidR="004D75D4">
        <w:fldChar w:fldCharType="end"/>
      </w:r>
      <w:r w:rsidR="004D75D4">
        <w:t xml:space="preserve"> </w:t>
      </w:r>
      <w:r>
        <w:t>apresenta os trabalhos selecionados que seguiram os critérios mencionados.</w:t>
      </w:r>
    </w:p>
    <w:p w14:paraId="073ADF04" w14:textId="4C5798A3" w:rsidR="00442BE3" w:rsidRPr="0082418E" w:rsidRDefault="004D75D4" w:rsidP="00AE385C">
      <w:pPr>
        <w:pStyle w:val="TF-LEGENDA"/>
        <w:rPr>
          <w:b/>
          <w:bCs/>
        </w:rPr>
      </w:pPr>
      <w:bookmarkStart w:id="106" w:name="_Ref215559079"/>
      <w:bookmarkStart w:id="107" w:name="_Toc201578114"/>
      <w:bookmarkStart w:id="108" w:name="_Toc215565462"/>
      <w:r>
        <w:t xml:space="preserve">Quadro </w:t>
      </w:r>
      <w:fldSimple w:instr=" SEQ Quadro \* ARABIC ">
        <w:r w:rsidR="005B6BA0">
          <w:rPr>
            <w:noProof/>
          </w:rPr>
          <w:t>3</w:t>
        </w:r>
      </w:fldSimple>
      <w:bookmarkEnd w:id="106"/>
      <w:r w:rsidR="00442BE3" w:rsidRPr="0082418E">
        <w:t xml:space="preserve"> – Síntese dos trabalhos correlatos selecionados</w:t>
      </w:r>
      <w:bookmarkEnd w:id="107"/>
      <w:bookmarkEnd w:id="108"/>
    </w:p>
    <w:tbl>
      <w:tblPr>
        <w:tblW w:w="90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786"/>
        <w:gridCol w:w="2582"/>
        <w:gridCol w:w="1671"/>
      </w:tblGrid>
      <w:tr w:rsidR="00442BE3" w:rsidRPr="0082418E" w14:paraId="2203EFC9" w14:textId="77777777" w:rsidTr="00AE385C">
        <w:trPr>
          <w:trHeight w:val="330"/>
        </w:trPr>
        <w:tc>
          <w:tcPr>
            <w:tcW w:w="4786" w:type="dxa"/>
            <w:shd w:val="clear" w:color="auto" w:fill="A6A6A6"/>
            <w:tcMar>
              <w:left w:w="108" w:type="dxa"/>
              <w:right w:w="108" w:type="dxa"/>
            </w:tcMar>
            <w:vAlign w:val="center"/>
          </w:tcPr>
          <w:p w14:paraId="788A6368" w14:textId="77777777" w:rsidR="00442BE3" w:rsidRPr="0082418E" w:rsidRDefault="00442BE3" w:rsidP="00207740">
            <w:pPr>
              <w:jc w:val="center"/>
              <w:rPr>
                <w:sz w:val="22"/>
                <w:szCs w:val="22"/>
              </w:rPr>
            </w:pPr>
            <w:r w:rsidRPr="0082418E">
              <w:rPr>
                <w:color w:val="000000"/>
                <w:sz w:val="22"/>
                <w:szCs w:val="22"/>
              </w:rPr>
              <w:t>Assunto</w:t>
            </w:r>
          </w:p>
        </w:tc>
        <w:tc>
          <w:tcPr>
            <w:tcW w:w="2582" w:type="dxa"/>
            <w:shd w:val="clear" w:color="auto" w:fill="A6A6A6"/>
            <w:tcMar>
              <w:left w:w="108" w:type="dxa"/>
              <w:right w:w="108" w:type="dxa"/>
            </w:tcMar>
            <w:vAlign w:val="center"/>
          </w:tcPr>
          <w:p w14:paraId="70148D81" w14:textId="77777777" w:rsidR="00442BE3" w:rsidRPr="0082418E" w:rsidRDefault="00442BE3" w:rsidP="00207740">
            <w:pPr>
              <w:jc w:val="center"/>
              <w:rPr>
                <w:sz w:val="22"/>
                <w:szCs w:val="22"/>
              </w:rPr>
            </w:pPr>
            <w:r w:rsidRPr="0082418E">
              <w:rPr>
                <w:color w:val="000000"/>
                <w:sz w:val="22"/>
                <w:szCs w:val="22"/>
              </w:rPr>
              <w:t>Filtro</w:t>
            </w:r>
          </w:p>
        </w:tc>
        <w:tc>
          <w:tcPr>
            <w:tcW w:w="1671" w:type="dxa"/>
            <w:shd w:val="clear" w:color="auto" w:fill="A6A6A6"/>
            <w:tcMar>
              <w:left w:w="108" w:type="dxa"/>
              <w:right w:w="108" w:type="dxa"/>
            </w:tcMar>
            <w:vAlign w:val="center"/>
          </w:tcPr>
          <w:p w14:paraId="5F859076" w14:textId="77777777" w:rsidR="00442BE3" w:rsidRPr="0082418E" w:rsidRDefault="00442BE3" w:rsidP="00207740">
            <w:pPr>
              <w:jc w:val="center"/>
              <w:rPr>
                <w:sz w:val="22"/>
                <w:szCs w:val="22"/>
              </w:rPr>
            </w:pPr>
            <w:r w:rsidRPr="0082418E">
              <w:rPr>
                <w:color w:val="000000"/>
                <w:sz w:val="22"/>
                <w:szCs w:val="22"/>
              </w:rPr>
              <w:t>Referência</w:t>
            </w:r>
          </w:p>
        </w:tc>
      </w:tr>
      <w:tr w:rsidR="00442BE3" w:rsidRPr="0082418E" w14:paraId="544C2B1E" w14:textId="77777777" w:rsidTr="000C141C">
        <w:trPr>
          <w:trHeight w:val="300"/>
        </w:trPr>
        <w:tc>
          <w:tcPr>
            <w:tcW w:w="4786" w:type="dxa"/>
            <w:tcMar>
              <w:left w:w="108" w:type="dxa"/>
              <w:right w:w="108" w:type="dxa"/>
            </w:tcMar>
            <w:vAlign w:val="center"/>
          </w:tcPr>
          <w:p w14:paraId="0C12C199" w14:textId="6F264A7F" w:rsidR="00442BE3" w:rsidRPr="0082418E" w:rsidRDefault="00442BE3" w:rsidP="000C141C">
            <w:pPr>
              <w:rPr>
                <w:sz w:val="22"/>
                <w:szCs w:val="22"/>
                <w:lang w:val="en-US"/>
              </w:rPr>
            </w:pPr>
            <w:r w:rsidRPr="00442BE3">
              <w:rPr>
                <w:sz w:val="22"/>
                <w:szCs w:val="22"/>
                <w:lang w:val="en-US"/>
              </w:rPr>
              <w:t>Artificial Neural Networks in Action for an Automated Cell-Type Classification of Biological Neural Networks</w:t>
            </w:r>
          </w:p>
        </w:tc>
        <w:tc>
          <w:tcPr>
            <w:tcW w:w="2582" w:type="dxa"/>
            <w:tcMar>
              <w:left w:w="108" w:type="dxa"/>
              <w:right w:w="108" w:type="dxa"/>
            </w:tcMar>
            <w:vAlign w:val="center"/>
          </w:tcPr>
          <w:p w14:paraId="4699BA50" w14:textId="339DCDBD" w:rsidR="00442BE3" w:rsidRPr="0082418E" w:rsidRDefault="00442BE3" w:rsidP="000C141C">
            <w:pPr>
              <w:rPr>
                <w:sz w:val="22"/>
                <w:szCs w:val="22"/>
                <w:lang w:val="en-US"/>
              </w:rPr>
            </w:pPr>
            <w:r w:rsidRPr="00442BE3">
              <w:rPr>
                <w:sz w:val="22"/>
                <w:szCs w:val="22"/>
                <w:lang w:val="en-US"/>
              </w:rPr>
              <w:t>“neural networks” AND “cell-type classification”</w:t>
            </w:r>
          </w:p>
        </w:tc>
        <w:tc>
          <w:tcPr>
            <w:tcW w:w="1671" w:type="dxa"/>
            <w:tcMar>
              <w:left w:w="108" w:type="dxa"/>
              <w:right w:w="108" w:type="dxa"/>
            </w:tcMar>
            <w:vAlign w:val="center"/>
          </w:tcPr>
          <w:p w14:paraId="128D5D97" w14:textId="676ACA41" w:rsidR="00442BE3" w:rsidRPr="0082418E" w:rsidRDefault="00442BE3" w:rsidP="000C141C">
            <w:pPr>
              <w:rPr>
                <w:sz w:val="22"/>
                <w:szCs w:val="22"/>
              </w:rPr>
            </w:pPr>
            <w:r w:rsidRPr="00442BE3">
              <w:rPr>
                <w:sz w:val="22"/>
                <w:szCs w:val="22"/>
                <w:lang w:val="en-US"/>
              </w:rPr>
              <w:t xml:space="preserve">Troullinou </w:t>
            </w:r>
            <w:r w:rsidRPr="000C141C">
              <w:rPr>
                <w:i/>
                <w:iCs/>
                <w:sz w:val="22"/>
                <w:szCs w:val="22"/>
                <w:lang w:val="en-US"/>
              </w:rPr>
              <w:t>et al.</w:t>
            </w:r>
            <w:r w:rsidRPr="00442BE3">
              <w:rPr>
                <w:sz w:val="22"/>
                <w:szCs w:val="22"/>
                <w:lang w:val="en-US"/>
              </w:rPr>
              <w:t xml:space="preserve"> (2021)</w:t>
            </w:r>
          </w:p>
        </w:tc>
      </w:tr>
      <w:tr w:rsidR="00442BE3" w:rsidRPr="0082418E" w14:paraId="23003FFD" w14:textId="77777777" w:rsidTr="000C141C">
        <w:trPr>
          <w:trHeight w:val="300"/>
        </w:trPr>
        <w:tc>
          <w:tcPr>
            <w:tcW w:w="4786" w:type="dxa"/>
            <w:tcMar>
              <w:left w:w="108" w:type="dxa"/>
              <w:right w:w="108" w:type="dxa"/>
            </w:tcMar>
            <w:vAlign w:val="center"/>
          </w:tcPr>
          <w:p w14:paraId="091EFFC2" w14:textId="7F331A20" w:rsidR="00442BE3" w:rsidRPr="0082418E" w:rsidRDefault="00442BE3" w:rsidP="000C141C">
            <w:pPr>
              <w:rPr>
                <w:sz w:val="22"/>
                <w:szCs w:val="22"/>
                <w:lang w:val="en-US"/>
              </w:rPr>
            </w:pPr>
            <w:r w:rsidRPr="00442BE3">
              <w:rPr>
                <w:sz w:val="22"/>
                <w:szCs w:val="22"/>
                <w:lang w:val="en-US"/>
              </w:rPr>
              <w:t>Deep Learning Models for Atypical Serotonergic Cells Recognition</w:t>
            </w:r>
          </w:p>
        </w:tc>
        <w:tc>
          <w:tcPr>
            <w:tcW w:w="2582" w:type="dxa"/>
            <w:tcMar>
              <w:left w:w="108" w:type="dxa"/>
              <w:right w:w="108" w:type="dxa"/>
            </w:tcMar>
            <w:vAlign w:val="center"/>
          </w:tcPr>
          <w:p w14:paraId="0546717F" w14:textId="3D1B3804" w:rsidR="00442BE3" w:rsidRPr="0082418E" w:rsidRDefault="00442BE3" w:rsidP="000C141C">
            <w:pPr>
              <w:rPr>
                <w:sz w:val="22"/>
                <w:szCs w:val="22"/>
                <w:lang w:val="en-US"/>
              </w:rPr>
            </w:pPr>
            <w:r w:rsidRPr="00442BE3">
              <w:rPr>
                <w:sz w:val="22"/>
                <w:szCs w:val="22"/>
                <w:lang w:val="en-US"/>
              </w:rPr>
              <w:t>“deep learning” AND “atypical” AND “cells”</w:t>
            </w:r>
          </w:p>
        </w:tc>
        <w:tc>
          <w:tcPr>
            <w:tcW w:w="1671" w:type="dxa"/>
            <w:tcMar>
              <w:left w:w="108" w:type="dxa"/>
              <w:right w:w="108" w:type="dxa"/>
            </w:tcMar>
            <w:vAlign w:val="center"/>
          </w:tcPr>
          <w:p w14:paraId="7A7CDB91" w14:textId="569BAAD8" w:rsidR="00442BE3" w:rsidRPr="0082418E" w:rsidRDefault="00442BE3" w:rsidP="000C141C">
            <w:pPr>
              <w:rPr>
                <w:sz w:val="22"/>
                <w:szCs w:val="22"/>
              </w:rPr>
            </w:pPr>
            <w:r w:rsidRPr="00442BE3">
              <w:rPr>
                <w:sz w:val="22"/>
                <w:szCs w:val="22"/>
                <w:lang w:val="en-US"/>
              </w:rPr>
              <w:t>Corradetti</w:t>
            </w:r>
            <w:r w:rsidR="00B70473">
              <w:rPr>
                <w:sz w:val="22"/>
                <w:szCs w:val="22"/>
                <w:lang w:val="en-US"/>
              </w:rPr>
              <w:t xml:space="preserve">, Bernardi e </w:t>
            </w:r>
            <w:r w:rsidR="00B70473" w:rsidRPr="00442BE3">
              <w:rPr>
                <w:sz w:val="22"/>
                <w:szCs w:val="22"/>
                <w:lang w:val="en-US"/>
              </w:rPr>
              <w:t>Corradetti</w:t>
            </w:r>
            <w:del w:id="109" w:author="Dalton Solano dos Reis" w:date="2025-12-16T11:27:00Z" w16du:dateUtc="2025-12-16T14:27:00Z">
              <w:r w:rsidRPr="00442BE3" w:rsidDel="004050B6">
                <w:rPr>
                  <w:sz w:val="22"/>
                  <w:szCs w:val="22"/>
                  <w:lang w:val="en-US"/>
                </w:rPr>
                <w:delText>.</w:delText>
              </w:r>
            </w:del>
            <w:r w:rsidRPr="00442BE3">
              <w:rPr>
                <w:sz w:val="22"/>
                <w:szCs w:val="22"/>
                <w:lang w:val="en-US"/>
              </w:rPr>
              <w:t xml:space="preserve"> (2024)</w:t>
            </w:r>
          </w:p>
        </w:tc>
      </w:tr>
      <w:tr w:rsidR="00442BE3" w:rsidRPr="0082418E" w14:paraId="2E4769E3" w14:textId="77777777" w:rsidTr="000C141C">
        <w:trPr>
          <w:trHeight w:val="300"/>
        </w:trPr>
        <w:tc>
          <w:tcPr>
            <w:tcW w:w="4786" w:type="dxa"/>
            <w:tcMar>
              <w:left w:w="108" w:type="dxa"/>
              <w:right w:w="108" w:type="dxa"/>
            </w:tcMar>
            <w:vAlign w:val="center"/>
          </w:tcPr>
          <w:p w14:paraId="5BA39F8E" w14:textId="2D5CD1CB" w:rsidR="00442BE3" w:rsidRPr="00442BE3" w:rsidRDefault="00442BE3" w:rsidP="000C141C">
            <w:pPr>
              <w:rPr>
                <w:sz w:val="22"/>
                <w:szCs w:val="22"/>
              </w:rPr>
            </w:pPr>
            <w:r w:rsidRPr="00442BE3">
              <w:rPr>
                <w:sz w:val="22"/>
                <w:szCs w:val="22"/>
              </w:rPr>
              <w:t>Uso de visão computacional para contagem automática de células em imagens obtidas por microscópios</w:t>
            </w:r>
          </w:p>
        </w:tc>
        <w:tc>
          <w:tcPr>
            <w:tcW w:w="2582" w:type="dxa"/>
            <w:tcMar>
              <w:left w:w="108" w:type="dxa"/>
              <w:right w:w="108" w:type="dxa"/>
            </w:tcMar>
            <w:vAlign w:val="center"/>
          </w:tcPr>
          <w:p w14:paraId="2F2CF1D7" w14:textId="5005E092" w:rsidR="00442BE3" w:rsidRPr="00442BE3" w:rsidRDefault="00442BE3" w:rsidP="000C141C">
            <w:pPr>
              <w:rPr>
                <w:sz w:val="22"/>
                <w:szCs w:val="22"/>
              </w:rPr>
            </w:pPr>
            <w:r w:rsidRPr="00442BE3">
              <w:rPr>
                <w:sz w:val="22"/>
                <w:szCs w:val="22"/>
              </w:rPr>
              <w:t>“redes neurais convolucionais” AND “imagens de microscópio” AND “neurônio”</w:t>
            </w:r>
          </w:p>
        </w:tc>
        <w:tc>
          <w:tcPr>
            <w:tcW w:w="1671" w:type="dxa"/>
            <w:tcMar>
              <w:left w:w="108" w:type="dxa"/>
              <w:right w:w="108" w:type="dxa"/>
            </w:tcMar>
            <w:vAlign w:val="center"/>
          </w:tcPr>
          <w:p w14:paraId="6A46841E" w14:textId="2DC805D2" w:rsidR="00442BE3" w:rsidRPr="0082418E" w:rsidRDefault="00442BE3" w:rsidP="000C141C">
            <w:pPr>
              <w:rPr>
                <w:sz w:val="22"/>
                <w:szCs w:val="22"/>
              </w:rPr>
            </w:pPr>
            <w:r w:rsidRPr="00442BE3">
              <w:rPr>
                <w:sz w:val="22"/>
                <w:szCs w:val="22"/>
                <w:lang w:val="en-US"/>
              </w:rPr>
              <w:t>Secretário e Pires (2018)</w:t>
            </w:r>
          </w:p>
        </w:tc>
      </w:tr>
      <w:tr w:rsidR="00442BE3" w:rsidRPr="0082418E" w14:paraId="58F14289" w14:textId="77777777" w:rsidTr="000C141C">
        <w:trPr>
          <w:trHeight w:val="300"/>
        </w:trPr>
        <w:tc>
          <w:tcPr>
            <w:tcW w:w="4786" w:type="dxa"/>
            <w:tcMar>
              <w:left w:w="108" w:type="dxa"/>
              <w:right w:w="108" w:type="dxa"/>
            </w:tcMar>
            <w:vAlign w:val="center"/>
          </w:tcPr>
          <w:p w14:paraId="04B5EE07" w14:textId="5C73B1B8" w:rsidR="00442BE3" w:rsidRPr="00442BE3" w:rsidRDefault="00442BE3" w:rsidP="000C141C">
            <w:pPr>
              <w:rPr>
                <w:sz w:val="22"/>
                <w:szCs w:val="22"/>
              </w:rPr>
            </w:pPr>
            <w:r w:rsidRPr="00442BE3">
              <w:rPr>
                <w:sz w:val="22"/>
                <w:szCs w:val="22"/>
              </w:rPr>
              <w:t>Aprendizado de máquina aplicado à detecção, classificação e análise de células tumorais em imagens de microscopia de luz visível</w:t>
            </w:r>
          </w:p>
        </w:tc>
        <w:tc>
          <w:tcPr>
            <w:tcW w:w="2582" w:type="dxa"/>
            <w:tcMar>
              <w:left w:w="108" w:type="dxa"/>
              <w:right w:w="108" w:type="dxa"/>
            </w:tcMar>
            <w:vAlign w:val="center"/>
          </w:tcPr>
          <w:p w14:paraId="52793DBC" w14:textId="1A024D68" w:rsidR="00442BE3" w:rsidRPr="00442BE3" w:rsidRDefault="00442BE3" w:rsidP="000C141C">
            <w:pPr>
              <w:rPr>
                <w:sz w:val="22"/>
                <w:szCs w:val="22"/>
              </w:rPr>
            </w:pPr>
            <w:r w:rsidRPr="00442BE3">
              <w:rPr>
                <w:sz w:val="22"/>
                <w:szCs w:val="22"/>
              </w:rPr>
              <w:t>“aprendizado de máquina” AND “células” AND “classificação”</w:t>
            </w:r>
          </w:p>
        </w:tc>
        <w:tc>
          <w:tcPr>
            <w:tcW w:w="1671" w:type="dxa"/>
            <w:tcMar>
              <w:left w:w="108" w:type="dxa"/>
              <w:right w:w="108" w:type="dxa"/>
            </w:tcMar>
            <w:vAlign w:val="center"/>
          </w:tcPr>
          <w:p w14:paraId="1042422C" w14:textId="2C455EB0" w:rsidR="00442BE3" w:rsidRPr="0082418E" w:rsidRDefault="00442BE3" w:rsidP="000C141C">
            <w:pPr>
              <w:rPr>
                <w:sz w:val="22"/>
                <w:szCs w:val="22"/>
              </w:rPr>
            </w:pPr>
            <w:r w:rsidRPr="00442BE3">
              <w:rPr>
                <w:sz w:val="22"/>
                <w:szCs w:val="22"/>
                <w:lang w:val="en-US"/>
              </w:rPr>
              <w:t>Angonezi (2022)</w:t>
            </w:r>
          </w:p>
        </w:tc>
      </w:tr>
      <w:tr w:rsidR="00442BE3" w:rsidRPr="0082418E" w14:paraId="477FAEA5" w14:textId="77777777" w:rsidTr="000C141C">
        <w:trPr>
          <w:trHeight w:val="300"/>
        </w:trPr>
        <w:tc>
          <w:tcPr>
            <w:tcW w:w="4786" w:type="dxa"/>
            <w:tcMar>
              <w:left w:w="108" w:type="dxa"/>
              <w:right w:w="108" w:type="dxa"/>
            </w:tcMar>
            <w:vAlign w:val="center"/>
          </w:tcPr>
          <w:p w14:paraId="3A927695" w14:textId="12D1579E" w:rsidR="00442BE3" w:rsidRPr="0082418E" w:rsidRDefault="00442BE3" w:rsidP="000C141C">
            <w:pPr>
              <w:rPr>
                <w:sz w:val="22"/>
                <w:szCs w:val="22"/>
              </w:rPr>
            </w:pPr>
            <w:r w:rsidRPr="00442BE3">
              <w:rPr>
                <w:sz w:val="22"/>
                <w:szCs w:val="22"/>
              </w:rPr>
              <w:t>Algoritmos de Aprendizado de Máquina para Classificação de Células Nucleadas do Sangue Periférico – Uma Experiência do Projeto Hemovision</w:t>
            </w:r>
          </w:p>
        </w:tc>
        <w:tc>
          <w:tcPr>
            <w:tcW w:w="2582" w:type="dxa"/>
            <w:tcMar>
              <w:left w:w="108" w:type="dxa"/>
              <w:right w:w="108" w:type="dxa"/>
            </w:tcMar>
            <w:vAlign w:val="center"/>
          </w:tcPr>
          <w:p w14:paraId="1FDC12CA" w14:textId="5166501B" w:rsidR="00442BE3" w:rsidRPr="0082418E" w:rsidRDefault="00442BE3" w:rsidP="000C141C">
            <w:pPr>
              <w:rPr>
                <w:sz w:val="22"/>
                <w:szCs w:val="22"/>
              </w:rPr>
            </w:pPr>
            <w:r w:rsidRPr="00442BE3">
              <w:rPr>
                <w:sz w:val="22"/>
                <w:szCs w:val="22"/>
              </w:rPr>
              <w:t>“aprendizado de máquina” AND “células” AND “microscopia”</w:t>
            </w:r>
          </w:p>
        </w:tc>
        <w:tc>
          <w:tcPr>
            <w:tcW w:w="1671" w:type="dxa"/>
            <w:tcMar>
              <w:left w:w="108" w:type="dxa"/>
              <w:right w:w="108" w:type="dxa"/>
            </w:tcMar>
            <w:vAlign w:val="center"/>
          </w:tcPr>
          <w:p w14:paraId="58C98EFF" w14:textId="18BB90A8" w:rsidR="00442BE3" w:rsidRPr="0082418E" w:rsidRDefault="00442BE3" w:rsidP="000C141C">
            <w:pPr>
              <w:rPr>
                <w:sz w:val="22"/>
                <w:szCs w:val="22"/>
              </w:rPr>
            </w:pPr>
            <w:r w:rsidRPr="00442BE3">
              <w:rPr>
                <w:sz w:val="22"/>
                <w:szCs w:val="22"/>
              </w:rPr>
              <w:t xml:space="preserve">Santos </w:t>
            </w:r>
            <w:r w:rsidRPr="000C141C">
              <w:rPr>
                <w:i/>
                <w:iCs/>
                <w:sz w:val="22"/>
                <w:szCs w:val="22"/>
              </w:rPr>
              <w:t>et al</w:t>
            </w:r>
            <w:r w:rsidRPr="00442BE3">
              <w:rPr>
                <w:sz w:val="22"/>
                <w:szCs w:val="22"/>
              </w:rPr>
              <w:t>. (2022)</w:t>
            </w:r>
          </w:p>
        </w:tc>
      </w:tr>
    </w:tbl>
    <w:p w14:paraId="55A7A030" w14:textId="67843957" w:rsidR="00442BE3" w:rsidRPr="0082418E" w:rsidRDefault="00442BE3" w:rsidP="00442BE3">
      <w:pPr>
        <w:pStyle w:val="TF-FONTE"/>
        <w:rPr>
          <w:sz w:val="28"/>
          <w:szCs w:val="28"/>
        </w:rPr>
      </w:pPr>
      <w:r w:rsidRPr="0082418E">
        <w:t>Fonte: elaborado pel</w:t>
      </w:r>
      <w:r>
        <w:t>o autor</w:t>
      </w:r>
      <w:r w:rsidRPr="0082418E">
        <w:t>.</w:t>
      </w:r>
    </w:p>
    <w:p w14:paraId="0E9FA73E" w14:textId="2D37D6B1" w:rsidR="00442BE3" w:rsidRDefault="00442BE3" w:rsidP="00442BE3">
      <w:pPr>
        <w:pStyle w:val="TF-TEXTO"/>
      </w:pPr>
      <w:r>
        <w:t>Conforme apresentado no</w:t>
      </w:r>
      <w:r w:rsidR="004D75D4">
        <w:t xml:space="preserve"> </w:t>
      </w:r>
      <w:r w:rsidR="00EF6FEE">
        <w:fldChar w:fldCharType="begin"/>
      </w:r>
      <w:r w:rsidR="00EF6FEE">
        <w:instrText xml:space="preserve"> REF _Ref215559079 \h </w:instrText>
      </w:r>
      <w:r w:rsidR="00EF6FEE">
        <w:fldChar w:fldCharType="separate"/>
      </w:r>
      <w:r w:rsidR="005B6BA0">
        <w:t xml:space="preserve">Quadro </w:t>
      </w:r>
      <w:r w:rsidR="005B6BA0">
        <w:rPr>
          <w:noProof/>
        </w:rPr>
        <w:t>3</w:t>
      </w:r>
      <w:r w:rsidR="00EF6FEE">
        <w:fldChar w:fldCharType="end"/>
      </w:r>
      <w:r>
        <w:t xml:space="preserve">, os trabalhos correlatos analisados neste estudo abordam diferentes estratégias para a classificação de células, com foco na aplicação de técnicas de aprendizado de máquina em imagens de microscopia ou dados biológicos relacionados à </w:t>
      </w:r>
      <w:r>
        <w:lastRenderedPageBreak/>
        <w:t>morfologia ou atividade celular. Devido à escassez de publicações especificamente voltadas à classificação de neurônios típicos e atípicos, foram incluídos também estudos que tratam da classificação ou detecção de outros tipos celulares, desde que compartilhem aspectos metodológicos e/ou técnicos com a proposta deste trabalho. A seleção priorizou artigos que aplicam modelos de aprendizado profundo e que apresentam resultados quantitativos relevantes para análise comparativa de desempenho entre diferentes arquiteturas</w:t>
      </w:r>
      <w:r w:rsidR="00E3711B">
        <w:t xml:space="preserve">. Os </w:t>
      </w:r>
      <w:r w:rsidR="003D41A2">
        <w:t>q</w:t>
      </w:r>
      <w:r w:rsidR="00E3711B">
        <w:t>uadros</w:t>
      </w:r>
      <w:r w:rsidR="00EF6FEE">
        <w:t xml:space="preserve"> </w:t>
      </w:r>
      <w:r w:rsidR="00EF6FEE">
        <w:fldChar w:fldCharType="begin"/>
      </w:r>
      <w:r w:rsidR="00EF6FEE">
        <w:instrText xml:space="preserve"> REF _Ref215559108 \h </w:instrText>
      </w:r>
      <w:r w:rsidR="00EF6FEE">
        <w:fldChar w:fldCharType="separate"/>
      </w:r>
      <w:r w:rsidR="005B6BA0">
        <w:t xml:space="preserve">Quadro </w:t>
      </w:r>
      <w:r w:rsidR="005B6BA0">
        <w:rPr>
          <w:noProof/>
        </w:rPr>
        <w:t>4</w:t>
      </w:r>
      <w:r w:rsidR="00EF6FEE">
        <w:fldChar w:fldCharType="end"/>
      </w:r>
      <w:r w:rsidR="00E3711B">
        <w:t xml:space="preserve">, </w:t>
      </w:r>
      <w:r w:rsidR="00EF6FEE">
        <w:fldChar w:fldCharType="begin"/>
      </w:r>
      <w:r w:rsidR="00EF6FEE">
        <w:instrText xml:space="preserve"> REF _Ref215559117 \h </w:instrText>
      </w:r>
      <w:r w:rsidR="00EF6FEE">
        <w:fldChar w:fldCharType="separate"/>
      </w:r>
      <w:r w:rsidR="005B6BA0">
        <w:t xml:space="preserve">Quadro </w:t>
      </w:r>
      <w:r w:rsidR="005B6BA0">
        <w:rPr>
          <w:noProof/>
        </w:rPr>
        <w:t>5</w:t>
      </w:r>
      <w:r w:rsidR="00EF6FEE">
        <w:fldChar w:fldCharType="end"/>
      </w:r>
      <w:r w:rsidR="00EF6FEE">
        <w:t xml:space="preserve"> </w:t>
      </w:r>
      <w:r w:rsidR="00E3711B">
        <w:t xml:space="preserve">e </w:t>
      </w:r>
      <w:r w:rsidR="00EF6FEE">
        <w:fldChar w:fldCharType="begin"/>
      </w:r>
      <w:r w:rsidR="00EF6FEE">
        <w:instrText xml:space="preserve"> REF _Ref215559128 \h </w:instrText>
      </w:r>
      <w:r w:rsidR="00EF6FEE">
        <w:fldChar w:fldCharType="separate"/>
      </w:r>
      <w:r w:rsidR="005B6BA0">
        <w:t xml:space="preserve">Quadro </w:t>
      </w:r>
      <w:r w:rsidR="005B6BA0">
        <w:rPr>
          <w:noProof/>
        </w:rPr>
        <w:t>6</w:t>
      </w:r>
      <w:r w:rsidR="00EF6FEE">
        <w:fldChar w:fldCharType="end"/>
      </w:r>
      <w:r w:rsidR="00EF6FEE">
        <w:t xml:space="preserve"> </w:t>
      </w:r>
      <w:r w:rsidR="00E3711B">
        <w:t>exibem os artigos selecionados e seus detalhamentos.</w:t>
      </w:r>
    </w:p>
    <w:p w14:paraId="381B6570" w14:textId="0B7A0684" w:rsidR="00E3711B" w:rsidRPr="005A16F7" w:rsidRDefault="004D75D4" w:rsidP="00AE385C">
      <w:pPr>
        <w:pStyle w:val="TF-LEGENDA"/>
        <w:rPr>
          <w:lang w:val="en-US"/>
        </w:rPr>
      </w:pPr>
      <w:bookmarkStart w:id="110" w:name="_Ref215559108"/>
      <w:bookmarkStart w:id="111" w:name="_Toc184283870"/>
      <w:bookmarkStart w:id="112" w:name="_Toc215565463"/>
      <w:r w:rsidRPr="00F829E0">
        <w:rPr>
          <w:lang w:val="en-US"/>
        </w:rPr>
        <w:t xml:space="preserve">Quadro </w:t>
      </w:r>
      <w:r w:rsidR="005B6BA0">
        <w:fldChar w:fldCharType="begin"/>
      </w:r>
      <w:r w:rsidR="005B6BA0" w:rsidRPr="00F829E0">
        <w:rPr>
          <w:lang w:val="en-US"/>
        </w:rPr>
        <w:instrText xml:space="preserve"> SEQ Quadro \* ARABIC </w:instrText>
      </w:r>
      <w:r w:rsidR="005B6BA0">
        <w:fldChar w:fldCharType="separate"/>
      </w:r>
      <w:r w:rsidR="005B6BA0" w:rsidRPr="00F829E0">
        <w:rPr>
          <w:noProof/>
          <w:lang w:val="en-US"/>
        </w:rPr>
        <w:t>4</w:t>
      </w:r>
      <w:r w:rsidR="005B6BA0">
        <w:rPr>
          <w:noProof/>
        </w:rPr>
        <w:fldChar w:fldCharType="end"/>
      </w:r>
      <w:bookmarkEnd w:id="110"/>
      <w:r w:rsidRPr="00F829E0">
        <w:rPr>
          <w:lang w:val="en-US"/>
        </w:rPr>
        <w:t xml:space="preserve"> </w:t>
      </w:r>
      <w:r w:rsidR="00E3711B" w:rsidRPr="005A16F7">
        <w:rPr>
          <w:lang w:val="en-US"/>
        </w:rPr>
        <w:t>–</w:t>
      </w:r>
      <w:bookmarkEnd w:id="111"/>
      <w:r w:rsidR="005A16F7" w:rsidRPr="005A16F7">
        <w:rPr>
          <w:lang w:val="en-US"/>
        </w:rPr>
        <w:t xml:space="preserve"> Artificial Neural Networks in Action for an Automated Cell-Type Classification of Biological Neural Networks</w:t>
      </w:r>
      <w:bookmarkEnd w:id="112"/>
    </w:p>
    <w:tbl>
      <w:tblPr>
        <w:tblpPr w:leftFromText="141" w:rightFromText="141" w:vertAnchor="text" w:horzAnchor="margin" w:tblpY="200"/>
        <w:tblW w:w="90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838"/>
        <w:gridCol w:w="7247"/>
      </w:tblGrid>
      <w:tr w:rsidR="00E3711B" w:rsidRPr="0087140F" w14:paraId="5274A79F" w14:textId="77777777" w:rsidTr="006404E2">
        <w:trPr>
          <w:trHeight w:val="340"/>
        </w:trPr>
        <w:tc>
          <w:tcPr>
            <w:tcW w:w="1838" w:type="dxa"/>
            <w:tcBorders>
              <w:top w:val="single" w:sz="4" w:space="0" w:color="000000"/>
              <w:left w:val="single" w:sz="4" w:space="0" w:color="000000"/>
              <w:bottom w:val="single" w:sz="4" w:space="0" w:color="000000"/>
              <w:right w:val="single" w:sz="4" w:space="0" w:color="000000"/>
            </w:tcBorders>
            <w:hideMark/>
          </w:tcPr>
          <w:p w14:paraId="0E0F5720" w14:textId="77777777" w:rsidR="00E3711B" w:rsidRPr="0087140F" w:rsidRDefault="00E3711B" w:rsidP="00207740">
            <w:pPr>
              <w:pStyle w:val="TF-TEXTO-QUADRO"/>
              <w:rPr>
                <w:szCs w:val="22"/>
              </w:rPr>
            </w:pPr>
            <w:r w:rsidRPr="0087140F">
              <w:rPr>
                <w:szCs w:val="22"/>
              </w:rPr>
              <w:t>Referência</w:t>
            </w:r>
          </w:p>
        </w:tc>
        <w:tc>
          <w:tcPr>
            <w:tcW w:w="7247" w:type="dxa"/>
            <w:tcBorders>
              <w:top w:val="single" w:sz="4" w:space="0" w:color="000000"/>
              <w:left w:val="single" w:sz="4" w:space="0" w:color="000000"/>
              <w:bottom w:val="single" w:sz="4" w:space="0" w:color="000000"/>
              <w:right w:val="single" w:sz="4" w:space="0" w:color="000000"/>
            </w:tcBorders>
          </w:tcPr>
          <w:p w14:paraId="7D8E2D81" w14:textId="280FF8EE" w:rsidR="00E3711B" w:rsidRPr="0087140F" w:rsidRDefault="005A16F7" w:rsidP="00207740">
            <w:pPr>
              <w:pStyle w:val="TF-TEXTO-QUADRO"/>
              <w:tabs>
                <w:tab w:val="center" w:pos="3267"/>
              </w:tabs>
              <w:rPr>
                <w:szCs w:val="22"/>
              </w:rPr>
            </w:pPr>
            <w:r w:rsidRPr="005A16F7">
              <w:t xml:space="preserve">Troullinou </w:t>
            </w:r>
            <w:r w:rsidRPr="003D41A2">
              <w:rPr>
                <w:i/>
                <w:iCs/>
              </w:rPr>
              <w:t>et al</w:t>
            </w:r>
            <w:r w:rsidRPr="005A16F7">
              <w:t>. (2021)</w:t>
            </w:r>
          </w:p>
        </w:tc>
      </w:tr>
      <w:tr w:rsidR="00E3711B" w:rsidRPr="0087140F" w14:paraId="31186263" w14:textId="77777777" w:rsidTr="006404E2">
        <w:tc>
          <w:tcPr>
            <w:tcW w:w="1838" w:type="dxa"/>
            <w:tcBorders>
              <w:top w:val="single" w:sz="4" w:space="0" w:color="000000"/>
              <w:left w:val="single" w:sz="4" w:space="0" w:color="000000"/>
              <w:bottom w:val="single" w:sz="4" w:space="0" w:color="000000"/>
              <w:right w:val="single" w:sz="4" w:space="0" w:color="000000"/>
            </w:tcBorders>
            <w:hideMark/>
          </w:tcPr>
          <w:p w14:paraId="604F5F0B" w14:textId="77777777" w:rsidR="00E3711B" w:rsidRPr="0087140F" w:rsidRDefault="00E3711B" w:rsidP="00207740">
            <w:pPr>
              <w:pStyle w:val="TF-TEXTO-QUADRO"/>
              <w:rPr>
                <w:szCs w:val="22"/>
              </w:rPr>
            </w:pPr>
            <w:r w:rsidRPr="0087140F">
              <w:rPr>
                <w:szCs w:val="22"/>
              </w:rPr>
              <w:t>Objetivos</w:t>
            </w:r>
          </w:p>
        </w:tc>
        <w:tc>
          <w:tcPr>
            <w:tcW w:w="7247" w:type="dxa"/>
            <w:tcBorders>
              <w:top w:val="single" w:sz="4" w:space="0" w:color="000000"/>
              <w:left w:val="single" w:sz="4" w:space="0" w:color="000000"/>
              <w:bottom w:val="single" w:sz="4" w:space="0" w:color="000000"/>
              <w:right w:val="single" w:sz="4" w:space="0" w:color="000000"/>
            </w:tcBorders>
          </w:tcPr>
          <w:p w14:paraId="5FFE127E" w14:textId="03BA6A10" w:rsidR="00E3711B" w:rsidRPr="0087140F" w:rsidRDefault="005A16F7" w:rsidP="00207740">
            <w:pPr>
              <w:pStyle w:val="TF-TEXTO-QUADRO"/>
              <w:rPr>
                <w:szCs w:val="22"/>
              </w:rPr>
            </w:pPr>
            <w:r w:rsidRPr="005A16F7">
              <w:rPr>
                <w:szCs w:val="22"/>
              </w:rPr>
              <w:t>Desenvolver e comparar arquiteturas de redes neurais profundas para a classificação automática de quatro tipos celulares neuronais, descritos a seguir: células piramidais, interneurônios positivos para parvalbumina (PV), interneurônios positivos para somatostatina (SOM) e interneurônios positivos para peptídeo intestinal vasoativo (VIP) com base em sinais de atividade de cálcio.</w:t>
            </w:r>
          </w:p>
        </w:tc>
      </w:tr>
      <w:tr w:rsidR="00E3711B" w:rsidRPr="0087140F" w14:paraId="70E88D87" w14:textId="77777777" w:rsidTr="006404E2">
        <w:tc>
          <w:tcPr>
            <w:tcW w:w="1838" w:type="dxa"/>
            <w:tcBorders>
              <w:top w:val="single" w:sz="4" w:space="0" w:color="000000"/>
              <w:left w:val="single" w:sz="4" w:space="0" w:color="000000"/>
              <w:bottom w:val="single" w:sz="4" w:space="0" w:color="000000"/>
              <w:right w:val="single" w:sz="4" w:space="0" w:color="000000"/>
            </w:tcBorders>
          </w:tcPr>
          <w:p w14:paraId="0F83380D" w14:textId="77777777" w:rsidR="00E3711B" w:rsidRPr="0087140F" w:rsidRDefault="00E3711B" w:rsidP="00207740">
            <w:pPr>
              <w:pStyle w:val="TF-TEXTOQUADRO"/>
              <w:pBdr>
                <w:top w:val="nil"/>
                <w:left w:val="nil"/>
                <w:bottom w:val="nil"/>
                <w:right w:val="nil"/>
                <w:between w:val="nil"/>
              </w:pBdr>
              <w:rPr>
                <w:szCs w:val="22"/>
              </w:rPr>
            </w:pPr>
            <w:r w:rsidRPr="0087140F">
              <w:rPr>
                <w:szCs w:val="22"/>
              </w:rPr>
              <w:t>Principais funcionalidades</w:t>
            </w:r>
          </w:p>
        </w:tc>
        <w:tc>
          <w:tcPr>
            <w:tcW w:w="7247" w:type="dxa"/>
            <w:tcBorders>
              <w:top w:val="single" w:sz="4" w:space="0" w:color="000000"/>
              <w:left w:val="single" w:sz="4" w:space="0" w:color="000000"/>
              <w:bottom w:val="single" w:sz="4" w:space="0" w:color="000000"/>
              <w:right w:val="single" w:sz="4" w:space="0" w:color="000000"/>
            </w:tcBorders>
          </w:tcPr>
          <w:p w14:paraId="3809F429" w14:textId="747A49D5" w:rsidR="00E3711B" w:rsidRPr="0087140F" w:rsidRDefault="005A16F7" w:rsidP="00207740">
            <w:pPr>
              <w:pStyle w:val="TF-TEXTO-QUADRO"/>
              <w:rPr>
                <w:szCs w:val="22"/>
              </w:rPr>
            </w:pPr>
            <w:r w:rsidRPr="005A16F7">
              <w:rPr>
                <w:szCs w:val="22"/>
              </w:rPr>
              <w:t>Classificação automática de tipos neuronais a partir de dados funcionais obtidos de redes biológicas. Eliminação da necessidade de extração manual de características. Avaliação comparativa entre arquiteturas.</w:t>
            </w:r>
          </w:p>
        </w:tc>
      </w:tr>
      <w:tr w:rsidR="00E3711B" w:rsidRPr="0087140F" w14:paraId="15757FC3" w14:textId="77777777" w:rsidTr="006404E2">
        <w:tc>
          <w:tcPr>
            <w:tcW w:w="1838" w:type="dxa"/>
            <w:tcBorders>
              <w:top w:val="single" w:sz="4" w:space="0" w:color="000000"/>
              <w:left w:val="single" w:sz="4" w:space="0" w:color="000000"/>
              <w:bottom w:val="single" w:sz="4" w:space="0" w:color="000000"/>
              <w:right w:val="single" w:sz="4" w:space="0" w:color="000000"/>
            </w:tcBorders>
          </w:tcPr>
          <w:p w14:paraId="248A5C92" w14:textId="77777777" w:rsidR="00E3711B" w:rsidRPr="0087140F" w:rsidRDefault="00E3711B" w:rsidP="00207740">
            <w:pPr>
              <w:pStyle w:val="TF-TEXTO-QUADRO"/>
              <w:rPr>
                <w:szCs w:val="22"/>
              </w:rPr>
            </w:pPr>
            <w:r w:rsidRPr="0087140F">
              <w:rPr>
                <w:szCs w:val="22"/>
              </w:rPr>
              <w:t>Ferramentas de desenvolvimento</w:t>
            </w:r>
          </w:p>
        </w:tc>
        <w:tc>
          <w:tcPr>
            <w:tcW w:w="7247" w:type="dxa"/>
            <w:tcBorders>
              <w:top w:val="single" w:sz="4" w:space="0" w:color="000000"/>
              <w:left w:val="single" w:sz="4" w:space="0" w:color="000000"/>
              <w:bottom w:val="single" w:sz="4" w:space="0" w:color="000000"/>
              <w:right w:val="single" w:sz="4" w:space="0" w:color="000000"/>
            </w:tcBorders>
          </w:tcPr>
          <w:p w14:paraId="6B0E0F80" w14:textId="466ADC42" w:rsidR="00E3711B" w:rsidRPr="0087140F" w:rsidRDefault="005A16F7" w:rsidP="00207740">
            <w:pPr>
              <w:pStyle w:val="TF-TEXTO-QUADRO"/>
              <w:rPr>
                <w:szCs w:val="22"/>
              </w:rPr>
            </w:pPr>
            <w:r w:rsidRPr="005A16F7">
              <w:rPr>
                <w:szCs w:val="22"/>
              </w:rPr>
              <w:t>Arquiteturas CNN, RNN e LSTM implementadas com TensorFlow e Keras. Utilização de séries temporais de fluorescência de cálcio como entrada. Aplicação de normalização e aumento de dados sintéticos.</w:t>
            </w:r>
          </w:p>
        </w:tc>
      </w:tr>
      <w:tr w:rsidR="00E3711B" w:rsidRPr="0087140F" w14:paraId="65ACEC0B" w14:textId="77777777" w:rsidTr="006404E2">
        <w:tc>
          <w:tcPr>
            <w:tcW w:w="1838" w:type="dxa"/>
            <w:tcBorders>
              <w:top w:val="single" w:sz="4" w:space="0" w:color="000000"/>
              <w:left w:val="single" w:sz="4" w:space="0" w:color="000000"/>
              <w:bottom w:val="single" w:sz="4" w:space="0" w:color="000000"/>
              <w:right w:val="single" w:sz="4" w:space="0" w:color="000000"/>
            </w:tcBorders>
          </w:tcPr>
          <w:p w14:paraId="57B322CC" w14:textId="77777777" w:rsidR="00E3711B" w:rsidRPr="0087140F" w:rsidRDefault="00E3711B" w:rsidP="00207740">
            <w:pPr>
              <w:pStyle w:val="TF-TEXTO-QUADRO"/>
              <w:rPr>
                <w:szCs w:val="22"/>
              </w:rPr>
            </w:pPr>
            <w:r w:rsidRPr="0087140F">
              <w:rPr>
                <w:szCs w:val="22"/>
              </w:rPr>
              <w:t>Resultados e conclusões</w:t>
            </w:r>
          </w:p>
        </w:tc>
        <w:tc>
          <w:tcPr>
            <w:tcW w:w="7247" w:type="dxa"/>
            <w:tcBorders>
              <w:top w:val="single" w:sz="4" w:space="0" w:color="000000"/>
              <w:left w:val="single" w:sz="4" w:space="0" w:color="000000"/>
              <w:bottom w:val="single" w:sz="4" w:space="0" w:color="000000"/>
              <w:right w:val="single" w:sz="4" w:space="0" w:color="000000"/>
            </w:tcBorders>
          </w:tcPr>
          <w:p w14:paraId="0E4AC67A" w14:textId="397C99C7" w:rsidR="00E3711B" w:rsidRPr="0087140F" w:rsidRDefault="005A16F7" w:rsidP="00207740">
            <w:pPr>
              <w:pStyle w:val="TF-TEXTO-QUADRO"/>
              <w:rPr>
                <w:szCs w:val="22"/>
              </w:rPr>
            </w:pPr>
            <w:r w:rsidRPr="005A16F7">
              <w:rPr>
                <w:szCs w:val="22"/>
              </w:rPr>
              <w:t>O modelo baseado em CNN apresentou o melhor desempenho, atingindo 88,67% de acurácia, com robustez frente a dados de sessões distintas. O estudo demonstrou que diferentes tipos neuronais podem ser classificados com alta precisão a partir de dados funcionais brutos, sem necessidade de marcação morfológica. A abordagem mostra potencial de uso em ambientes experimentais com redes neuronais biológicas reais.</w:t>
            </w:r>
          </w:p>
        </w:tc>
      </w:tr>
    </w:tbl>
    <w:p w14:paraId="35E844E7" w14:textId="2EC5268C" w:rsidR="00E3711B" w:rsidRPr="0087140F" w:rsidRDefault="00E3711B" w:rsidP="00E3711B">
      <w:pPr>
        <w:pStyle w:val="TF-FONTE"/>
      </w:pPr>
      <w:r w:rsidRPr="0087140F">
        <w:t>Fonte: elaborado pelo</w:t>
      </w:r>
      <w:r w:rsidR="005A16F7">
        <w:t xml:space="preserve"> autor</w:t>
      </w:r>
      <w:r w:rsidRPr="0087140F">
        <w:t>.</w:t>
      </w:r>
    </w:p>
    <w:p w14:paraId="2AA822C4" w14:textId="56ABCA7C" w:rsidR="00E3711B" w:rsidRPr="0087140F" w:rsidRDefault="004D75D4" w:rsidP="00AE385C">
      <w:pPr>
        <w:pStyle w:val="TF-LEGENDA"/>
      </w:pPr>
      <w:bookmarkStart w:id="113" w:name="_Ref215559117"/>
      <w:bookmarkStart w:id="114" w:name="_Toc184283871"/>
      <w:bookmarkStart w:id="115" w:name="_Toc215565464"/>
      <w:r>
        <w:t xml:space="preserve">Quadro </w:t>
      </w:r>
      <w:fldSimple w:instr=" SEQ Quadro \* ARABIC ">
        <w:r w:rsidR="005B6BA0">
          <w:rPr>
            <w:noProof/>
          </w:rPr>
          <w:t>5</w:t>
        </w:r>
      </w:fldSimple>
      <w:bookmarkEnd w:id="113"/>
      <w:r>
        <w:t xml:space="preserve"> </w:t>
      </w:r>
      <w:r w:rsidR="00E3711B" w:rsidRPr="0087140F">
        <w:t>–</w:t>
      </w:r>
      <w:bookmarkEnd w:id="114"/>
      <w:r w:rsidR="005A16F7" w:rsidRPr="005A16F7">
        <w:t xml:space="preserve"> Aprendizado de máquina aplicado à detecção, classificação e análise de células tumorais em imagens de microscopia de luz visível</w:t>
      </w:r>
      <w:bookmarkEnd w:id="115"/>
    </w:p>
    <w:tbl>
      <w:tblPr>
        <w:tblpPr w:leftFromText="141" w:rightFromText="141" w:vertAnchor="text" w:horzAnchor="margin" w:tblpY="200"/>
        <w:tblW w:w="90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838"/>
        <w:gridCol w:w="7247"/>
      </w:tblGrid>
      <w:tr w:rsidR="00E3711B" w:rsidRPr="0087140F" w14:paraId="2AC60E0F" w14:textId="77777777" w:rsidTr="006404E2">
        <w:trPr>
          <w:trHeight w:val="340"/>
        </w:trPr>
        <w:tc>
          <w:tcPr>
            <w:tcW w:w="1838" w:type="dxa"/>
            <w:tcBorders>
              <w:top w:val="single" w:sz="4" w:space="0" w:color="000000"/>
              <w:left w:val="single" w:sz="4" w:space="0" w:color="000000"/>
              <w:bottom w:val="single" w:sz="4" w:space="0" w:color="000000"/>
              <w:right w:val="single" w:sz="4" w:space="0" w:color="000000"/>
            </w:tcBorders>
            <w:shd w:val="clear" w:color="auto" w:fill="FFFFFF"/>
          </w:tcPr>
          <w:p w14:paraId="0F4A92AC" w14:textId="77777777" w:rsidR="00E3711B" w:rsidRPr="008E6FF2" w:rsidRDefault="00E3711B" w:rsidP="00207740">
            <w:pPr>
              <w:pStyle w:val="TF-TEXTO-QUADRO"/>
              <w:rPr>
                <w:b/>
                <w:bCs/>
                <w:szCs w:val="22"/>
              </w:rPr>
            </w:pPr>
            <w:r w:rsidRPr="008E6FF2">
              <w:rPr>
                <w:szCs w:val="22"/>
              </w:rPr>
              <w:t>Referência</w:t>
            </w:r>
          </w:p>
        </w:tc>
        <w:tc>
          <w:tcPr>
            <w:tcW w:w="7247" w:type="dxa"/>
            <w:tcBorders>
              <w:top w:val="single" w:sz="4" w:space="0" w:color="000000"/>
              <w:left w:val="single" w:sz="4" w:space="0" w:color="000000"/>
              <w:bottom w:val="single" w:sz="4" w:space="0" w:color="000000"/>
              <w:right w:val="single" w:sz="4" w:space="0" w:color="000000"/>
            </w:tcBorders>
            <w:shd w:val="clear" w:color="auto" w:fill="FFFFFF"/>
          </w:tcPr>
          <w:p w14:paraId="3AE97F51" w14:textId="79D65565" w:rsidR="00E3711B" w:rsidRPr="008E6FF2" w:rsidRDefault="005A16F7" w:rsidP="00207740">
            <w:pPr>
              <w:pStyle w:val="TF-TEXTO-QUADRO"/>
              <w:rPr>
                <w:b/>
                <w:bCs/>
                <w:szCs w:val="22"/>
              </w:rPr>
            </w:pPr>
            <w:r w:rsidRPr="005A16F7">
              <w:rPr>
                <w:szCs w:val="22"/>
              </w:rPr>
              <w:t>Angonezi (2022)</w:t>
            </w:r>
          </w:p>
        </w:tc>
      </w:tr>
      <w:tr w:rsidR="00E3711B" w:rsidRPr="0087140F" w14:paraId="1BDCDBA9" w14:textId="77777777" w:rsidTr="006404E2">
        <w:trPr>
          <w:trHeight w:val="440"/>
        </w:trPr>
        <w:tc>
          <w:tcPr>
            <w:tcW w:w="1838" w:type="dxa"/>
            <w:tcBorders>
              <w:top w:val="single" w:sz="4" w:space="0" w:color="000000"/>
              <w:left w:val="single" w:sz="4" w:space="0" w:color="000000"/>
              <w:bottom w:val="single" w:sz="4" w:space="0" w:color="000000"/>
              <w:right w:val="single" w:sz="4" w:space="0" w:color="000000"/>
            </w:tcBorders>
            <w:shd w:val="clear" w:color="auto" w:fill="FFFFFF"/>
          </w:tcPr>
          <w:p w14:paraId="0B1621CE" w14:textId="77777777" w:rsidR="00E3711B" w:rsidRPr="008E6FF2" w:rsidRDefault="00E3711B" w:rsidP="00207740">
            <w:pPr>
              <w:pStyle w:val="TF-TEXTO-QUADRO"/>
              <w:rPr>
                <w:szCs w:val="22"/>
              </w:rPr>
            </w:pPr>
            <w:r w:rsidRPr="008E6FF2">
              <w:rPr>
                <w:szCs w:val="22"/>
              </w:rPr>
              <w:t>Objetivos</w:t>
            </w:r>
          </w:p>
        </w:tc>
        <w:tc>
          <w:tcPr>
            <w:tcW w:w="7247" w:type="dxa"/>
            <w:tcBorders>
              <w:top w:val="single" w:sz="4" w:space="0" w:color="000000"/>
              <w:left w:val="single" w:sz="4" w:space="0" w:color="000000"/>
              <w:bottom w:val="single" w:sz="4" w:space="0" w:color="000000"/>
              <w:right w:val="single" w:sz="4" w:space="0" w:color="000000"/>
            </w:tcBorders>
            <w:shd w:val="clear" w:color="auto" w:fill="FFFFFF"/>
          </w:tcPr>
          <w:p w14:paraId="6B1B92D5" w14:textId="3CE9FF94" w:rsidR="00E3711B" w:rsidRPr="008E6FF2" w:rsidRDefault="005A16F7" w:rsidP="00207740">
            <w:pPr>
              <w:pStyle w:val="TF-TEXTO-QUADRO"/>
              <w:rPr>
                <w:szCs w:val="22"/>
              </w:rPr>
            </w:pPr>
            <w:r w:rsidRPr="005A16F7">
              <w:rPr>
                <w:szCs w:val="22"/>
              </w:rPr>
              <w:t>Construir um modelo de rede neural convolucional para classificar células tumorais com base em características morfológicas extraídas automaticamente de imagens de microscopia óptica.</w:t>
            </w:r>
          </w:p>
        </w:tc>
      </w:tr>
      <w:tr w:rsidR="00E3711B" w:rsidRPr="0087140F" w14:paraId="604B733F" w14:textId="77777777" w:rsidTr="006404E2">
        <w:trPr>
          <w:trHeight w:val="440"/>
        </w:trPr>
        <w:tc>
          <w:tcPr>
            <w:tcW w:w="1838" w:type="dxa"/>
            <w:tcBorders>
              <w:top w:val="single" w:sz="4" w:space="0" w:color="000000"/>
              <w:left w:val="single" w:sz="4" w:space="0" w:color="000000"/>
              <w:bottom w:val="single" w:sz="4" w:space="0" w:color="000000"/>
              <w:right w:val="single" w:sz="4" w:space="0" w:color="000000"/>
            </w:tcBorders>
            <w:shd w:val="clear" w:color="auto" w:fill="FFFFFF"/>
          </w:tcPr>
          <w:p w14:paraId="02E393A0" w14:textId="77777777" w:rsidR="00E3711B" w:rsidRPr="008E6FF2" w:rsidRDefault="00E3711B" w:rsidP="00207740">
            <w:pPr>
              <w:pStyle w:val="TF-TEXTO-QUADRO"/>
              <w:rPr>
                <w:szCs w:val="22"/>
              </w:rPr>
            </w:pPr>
            <w:r w:rsidRPr="008E6FF2">
              <w:rPr>
                <w:szCs w:val="22"/>
              </w:rPr>
              <w:t>Principais funcionalidades</w:t>
            </w:r>
          </w:p>
        </w:tc>
        <w:tc>
          <w:tcPr>
            <w:tcW w:w="7247" w:type="dxa"/>
            <w:tcBorders>
              <w:top w:val="single" w:sz="4" w:space="0" w:color="000000"/>
              <w:left w:val="single" w:sz="4" w:space="0" w:color="000000"/>
              <w:bottom w:val="single" w:sz="4" w:space="0" w:color="000000"/>
              <w:right w:val="single" w:sz="4" w:space="0" w:color="000000"/>
            </w:tcBorders>
            <w:shd w:val="clear" w:color="auto" w:fill="FFFFFF"/>
          </w:tcPr>
          <w:p w14:paraId="6FA32190" w14:textId="36A40D41" w:rsidR="00E3711B" w:rsidRPr="008E6FF2" w:rsidRDefault="005A16F7" w:rsidP="00207740">
            <w:pPr>
              <w:pStyle w:val="TF-TEXTO-QUADRO"/>
              <w:rPr>
                <w:szCs w:val="22"/>
              </w:rPr>
            </w:pPr>
            <w:r w:rsidRPr="005A16F7">
              <w:rPr>
                <w:szCs w:val="22"/>
              </w:rPr>
              <w:t>Reconhecimento automatizado de células com base em padrões morfológicos extraídos de imagens, com foco em contagem, localização e classificação entre mitótica e não mitótica.</w:t>
            </w:r>
          </w:p>
        </w:tc>
      </w:tr>
      <w:tr w:rsidR="00E3711B" w:rsidRPr="0087140F" w14:paraId="6B249DB1" w14:textId="77777777" w:rsidTr="006404E2">
        <w:trPr>
          <w:trHeight w:val="440"/>
        </w:trPr>
        <w:tc>
          <w:tcPr>
            <w:tcW w:w="1838" w:type="dxa"/>
            <w:tcBorders>
              <w:top w:val="single" w:sz="4" w:space="0" w:color="000000"/>
              <w:left w:val="single" w:sz="4" w:space="0" w:color="000000"/>
              <w:bottom w:val="single" w:sz="4" w:space="0" w:color="000000"/>
              <w:right w:val="single" w:sz="4" w:space="0" w:color="000000"/>
            </w:tcBorders>
            <w:shd w:val="clear" w:color="auto" w:fill="FFFFFF"/>
          </w:tcPr>
          <w:p w14:paraId="499111E0" w14:textId="77777777" w:rsidR="00E3711B" w:rsidRPr="008E6FF2" w:rsidRDefault="00E3711B" w:rsidP="00207740">
            <w:pPr>
              <w:pStyle w:val="TF-TEXTO-QUADRO"/>
              <w:rPr>
                <w:szCs w:val="22"/>
              </w:rPr>
            </w:pPr>
            <w:r w:rsidRPr="008E6FF2">
              <w:rPr>
                <w:szCs w:val="22"/>
              </w:rPr>
              <w:t>Ferramentas de desenvolvimento</w:t>
            </w:r>
          </w:p>
        </w:tc>
        <w:tc>
          <w:tcPr>
            <w:tcW w:w="7247" w:type="dxa"/>
            <w:tcBorders>
              <w:top w:val="single" w:sz="4" w:space="0" w:color="000000"/>
              <w:left w:val="single" w:sz="4" w:space="0" w:color="000000"/>
              <w:bottom w:val="single" w:sz="4" w:space="0" w:color="000000"/>
              <w:right w:val="single" w:sz="4" w:space="0" w:color="000000"/>
            </w:tcBorders>
            <w:shd w:val="clear" w:color="auto" w:fill="FFFFFF"/>
          </w:tcPr>
          <w:p w14:paraId="5D679DFB" w14:textId="1A8B5CEF" w:rsidR="00E3711B" w:rsidRPr="008E6FF2" w:rsidRDefault="005A16F7" w:rsidP="00207740">
            <w:pPr>
              <w:pStyle w:val="TF-TEXTO-QUADRO"/>
              <w:rPr>
                <w:szCs w:val="22"/>
              </w:rPr>
            </w:pPr>
            <w:r w:rsidRPr="005A16F7">
              <w:rPr>
                <w:szCs w:val="22"/>
              </w:rPr>
              <w:t>Avaliação de oito modelos diferentes (CSL, DCL, R3Det, RetinaNet, RSDet, Refine RetinaNet, R3Det-DCL e R2CNN. O processo envolveu técnicas de data augmentation, como rotação, espelhamento e variações de resolução, além do redimensionamento das imagens. Também foram aplicados ajustes nas funções de perda dos modelos, especialmente para lidar com a regressão de ângulos, utilizando codificações específicas que favorecem a detecção precisa da orientação celular.</w:t>
            </w:r>
          </w:p>
        </w:tc>
      </w:tr>
      <w:tr w:rsidR="00E3711B" w:rsidRPr="0087140F" w14:paraId="58EC3BD4" w14:textId="77777777" w:rsidTr="006404E2">
        <w:trPr>
          <w:trHeight w:val="440"/>
        </w:trPr>
        <w:tc>
          <w:tcPr>
            <w:tcW w:w="1838" w:type="dxa"/>
            <w:tcBorders>
              <w:top w:val="single" w:sz="4" w:space="0" w:color="000000"/>
              <w:left w:val="single" w:sz="4" w:space="0" w:color="000000"/>
              <w:bottom w:val="single" w:sz="4" w:space="0" w:color="000000"/>
              <w:right w:val="single" w:sz="4" w:space="0" w:color="000000"/>
            </w:tcBorders>
            <w:shd w:val="clear" w:color="auto" w:fill="FFFFFF"/>
          </w:tcPr>
          <w:p w14:paraId="76C284A3" w14:textId="77777777" w:rsidR="00E3711B" w:rsidRPr="008E6FF2" w:rsidRDefault="00E3711B" w:rsidP="00207740">
            <w:pPr>
              <w:pStyle w:val="TF-TEXTO-QUADRO"/>
              <w:rPr>
                <w:szCs w:val="22"/>
              </w:rPr>
            </w:pPr>
            <w:r w:rsidRPr="008E6FF2">
              <w:rPr>
                <w:szCs w:val="22"/>
              </w:rPr>
              <w:lastRenderedPageBreak/>
              <w:t>Resultados e conclusões</w:t>
            </w:r>
          </w:p>
        </w:tc>
        <w:tc>
          <w:tcPr>
            <w:tcW w:w="7247" w:type="dxa"/>
            <w:tcBorders>
              <w:top w:val="single" w:sz="4" w:space="0" w:color="000000"/>
              <w:left w:val="single" w:sz="4" w:space="0" w:color="000000"/>
              <w:bottom w:val="single" w:sz="4" w:space="0" w:color="000000"/>
              <w:right w:val="single" w:sz="4" w:space="0" w:color="000000"/>
            </w:tcBorders>
            <w:shd w:val="clear" w:color="auto" w:fill="FFFFFF"/>
          </w:tcPr>
          <w:p w14:paraId="1F674C71" w14:textId="3587473C" w:rsidR="00E3711B" w:rsidRPr="008E6FF2" w:rsidRDefault="005A16F7" w:rsidP="00207740">
            <w:pPr>
              <w:pStyle w:val="TF-TEXTO-QUADRO"/>
              <w:rPr>
                <w:szCs w:val="22"/>
              </w:rPr>
            </w:pPr>
            <w:r w:rsidRPr="005A16F7">
              <w:rPr>
                <w:szCs w:val="22"/>
              </w:rPr>
              <w:t>Todos os modelos apresentaram erros médios inferiores a 10% para contagem celular (</w:t>
            </w:r>
            <w:r w:rsidRPr="00F829E0">
              <w:rPr>
                <w:szCs w:val="22"/>
              </w:rPr>
              <w:t>MAPE</w:t>
            </w:r>
            <w:r w:rsidRPr="005A16F7">
              <w:rPr>
                <w:szCs w:val="22"/>
              </w:rPr>
              <w:t>), erro médio de posição abaixo de 1% (</w:t>
            </w:r>
            <w:r w:rsidRPr="00F829E0">
              <w:rPr>
                <w:szCs w:val="22"/>
              </w:rPr>
              <w:t>RMSE</w:t>
            </w:r>
            <w:r w:rsidRPr="005A16F7">
              <w:rPr>
                <w:szCs w:val="22"/>
              </w:rPr>
              <w:t>) e taxa de erro de classificação celular (mitótica vs. não mitótica) inferior a 8%.</w:t>
            </w:r>
          </w:p>
        </w:tc>
      </w:tr>
    </w:tbl>
    <w:p w14:paraId="79C0175E" w14:textId="39D5C028" w:rsidR="00E3711B" w:rsidRDefault="00E3711B" w:rsidP="00E3711B">
      <w:pPr>
        <w:pStyle w:val="TF-FONTE"/>
      </w:pPr>
      <w:r w:rsidRPr="0087140F">
        <w:t>Fonte: elaborado pel</w:t>
      </w:r>
      <w:r w:rsidR="005A16F7">
        <w:t>o autor</w:t>
      </w:r>
      <w:r w:rsidRPr="0087140F">
        <w:t>.</w:t>
      </w:r>
    </w:p>
    <w:p w14:paraId="4C39C008" w14:textId="47AF2817" w:rsidR="00D03664" w:rsidRPr="00DD0219" w:rsidRDefault="004D75D4" w:rsidP="00AE385C">
      <w:pPr>
        <w:pStyle w:val="TF-LEGENDA"/>
      </w:pPr>
      <w:bookmarkStart w:id="116" w:name="_Ref215559128"/>
      <w:bookmarkStart w:id="117" w:name="_Toc215565465"/>
      <w:r>
        <w:t xml:space="preserve">Quadro </w:t>
      </w:r>
      <w:fldSimple w:instr=" SEQ Quadro \* ARABIC ">
        <w:r w:rsidR="005B6BA0">
          <w:rPr>
            <w:noProof/>
          </w:rPr>
          <w:t>6</w:t>
        </w:r>
      </w:fldSimple>
      <w:bookmarkEnd w:id="116"/>
      <w:r>
        <w:t xml:space="preserve"> </w:t>
      </w:r>
      <w:r w:rsidR="00D03664" w:rsidRPr="00DD0219">
        <w:t>– Algoritmos de Aprendizado de Máquina para Classificação de Células Nucleadas do Sangue Periférico – Uma Experiência do Projeto Hemovision</w:t>
      </w:r>
      <w:bookmarkEnd w:id="117"/>
    </w:p>
    <w:tbl>
      <w:tblPr>
        <w:tblpPr w:leftFromText="141" w:rightFromText="141" w:vertAnchor="text" w:horzAnchor="margin" w:tblpY="200"/>
        <w:tblW w:w="90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838"/>
        <w:gridCol w:w="7247"/>
      </w:tblGrid>
      <w:tr w:rsidR="00D03664" w:rsidRPr="0087140F" w14:paraId="354D6477" w14:textId="77777777" w:rsidTr="006404E2">
        <w:trPr>
          <w:trHeight w:val="340"/>
        </w:trPr>
        <w:tc>
          <w:tcPr>
            <w:tcW w:w="1838" w:type="dxa"/>
            <w:tcBorders>
              <w:top w:val="single" w:sz="4" w:space="0" w:color="000000"/>
              <w:left w:val="single" w:sz="4" w:space="0" w:color="000000"/>
              <w:bottom w:val="single" w:sz="4" w:space="0" w:color="000000"/>
              <w:right w:val="single" w:sz="4" w:space="0" w:color="000000"/>
            </w:tcBorders>
            <w:shd w:val="clear" w:color="auto" w:fill="FFFFFF"/>
          </w:tcPr>
          <w:p w14:paraId="5E88CAF2" w14:textId="77777777" w:rsidR="00D03664" w:rsidRPr="008E6FF2" w:rsidRDefault="00D03664" w:rsidP="00241108">
            <w:pPr>
              <w:pStyle w:val="TF-TEXTO-QUADRO"/>
              <w:rPr>
                <w:b/>
                <w:bCs/>
                <w:szCs w:val="22"/>
              </w:rPr>
            </w:pPr>
            <w:r w:rsidRPr="008E6FF2">
              <w:rPr>
                <w:szCs w:val="22"/>
              </w:rPr>
              <w:t>Referência</w:t>
            </w:r>
          </w:p>
        </w:tc>
        <w:tc>
          <w:tcPr>
            <w:tcW w:w="7247" w:type="dxa"/>
            <w:tcBorders>
              <w:top w:val="single" w:sz="4" w:space="0" w:color="000000"/>
              <w:left w:val="single" w:sz="4" w:space="0" w:color="000000"/>
              <w:bottom w:val="single" w:sz="4" w:space="0" w:color="000000"/>
              <w:right w:val="single" w:sz="4" w:space="0" w:color="000000"/>
            </w:tcBorders>
            <w:shd w:val="clear" w:color="auto" w:fill="FFFFFF"/>
          </w:tcPr>
          <w:p w14:paraId="40DE902A" w14:textId="77777777" w:rsidR="00D03664" w:rsidRPr="008E6FF2" w:rsidRDefault="00D03664" w:rsidP="00241108">
            <w:pPr>
              <w:pStyle w:val="TF-TEXTO-QUADRO"/>
              <w:rPr>
                <w:b/>
                <w:bCs/>
                <w:szCs w:val="22"/>
              </w:rPr>
            </w:pPr>
            <w:r w:rsidRPr="00DD0219">
              <w:rPr>
                <w:szCs w:val="22"/>
              </w:rPr>
              <w:t xml:space="preserve">Santos </w:t>
            </w:r>
            <w:r w:rsidRPr="003D41A2">
              <w:rPr>
                <w:i/>
                <w:iCs/>
                <w:szCs w:val="22"/>
              </w:rPr>
              <w:t>et al</w:t>
            </w:r>
            <w:r w:rsidRPr="00DD0219">
              <w:rPr>
                <w:szCs w:val="22"/>
              </w:rPr>
              <w:t>. (2022)</w:t>
            </w:r>
          </w:p>
        </w:tc>
      </w:tr>
      <w:tr w:rsidR="00D03664" w:rsidRPr="0087140F" w14:paraId="37998026" w14:textId="77777777" w:rsidTr="006404E2">
        <w:trPr>
          <w:trHeight w:val="440"/>
        </w:trPr>
        <w:tc>
          <w:tcPr>
            <w:tcW w:w="1838" w:type="dxa"/>
            <w:tcBorders>
              <w:top w:val="single" w:sz="4" w:space="0" w:color="000000"/>
              <w:left w:val="single" w:sz="4" w:space="0" w:color="000000"/>
              <w:bottom w:val="single" w:sz="4" w:space="0" w:color="000000"/>
              <w:right w:val="single" w:sz="4" w:space="0" w:color="000000"/>
            </w:tcBorders>
            <w:shd w:val="clear" w:color="auto" w:fill="FFFFFF"/>
          </w:tcPr>
          <w:p w14:paraId="7513EE76" w14:textId="77777777" w:rsidR="00D03664" w:rsidRPr="008E6FF2" w:rsidRDefault="00D03664" w:rsidP="00241108">
            <w:pPr>
              <w:pStyle w:val="TF-TEXTO-QUADRO"/>
              <w:rPr>
                <w:szCs w:val="22"/>
              </w:rPr>
            </w:pPr>
            <w:r w:rsidRPr="008E6FF2">
              <w:rPr>
                <w:szCs w:val="22"/>
              </w:rPr>
              <w:t>Objetivos</w:t>
            </w:r>
          </w:p>
        </w:tc>
        <w:tc>
          <w:tcPr>
            <w:tcW w:w="7247" w:type="dxa"/>
            <w:tcBorders>
              <w:top w:val="single" w:sz="4" w:space="0" w:color="000000"/>
              <w:left w:val="single" w:sz="4" w:space="0" w:color="000000"/>
              <w:bottom w:val="single" w:sz="4" w:space="0" w:color="000000"/>
              <w:right w:val="single" w:sz="4" w:space="0" w:color="000000"/>
            </w:tcBorders>
            <w:shd w:val="clear" w:color="auto" w:fill="FFFFFF"/>
          </w:tcPr>
          <w:p w14:paraId="18B01EC7" w14:textId="77777777" w:rsidR="00D03664" w:rsidRPr="008E6FF2" w:rsidRDefault="00D03664" w:rsidP="00241108">
            <w:pPr>
              <w:pStyle w:val="TF-TEXTO-QUADRO"/>
              <w:rPr>
                <w:szCs w:val="22"/>
              </w:rPr>
            </w:pPr>
            <w:r w:rsidRPr="00DD0219">
              <w:rPr>
                <w:szCs w:val="22"/>
              </w:rPr>
              <w:t>Aplicar CNNs combinadas com SVM para classificar diferentes tipos de células sanguíneas em imagens de microscopia óptica.</w:t>
            </w:r>
          </w:p>
        </w:tc>
      </w:tr>
      <w:tr w:rsidR="00D03664" w:rsidRPr="0087140F" w14:paraId="58D27599" w14:textId="77777777" w:rsidTr="006404E2">
        <w:trPr>
          <w:trHeight w:val="440"/>
        </w:trPr>
        <w:tc>
          <w:tcPr>
            <w:tcW w:w="1838" w:type="dxa"/>
            <w:tcBorders>
              <w:top w:val="single" w:sz="4" w:space="0" w:color="000000"/>
              <w:left w:val="single" w:sz="4" w:space="0" w:color="000000"/>
              <w:bottom w:val="single" w:sz="4" w:space="0" w:color="000000"/>
              <w:right w:val="single" w:sz="4" w:space="0" w:color="000000"/>
            </w:tcBorders>
            <w:shd w:val="clear" w:color="auto" w:fill="FFFFFF"/>
          </w:tcPr>
          <w:p w14:paraId="16D61310" w14:textId="77777777" w:rsidR="00D03664" w:rsidRPr="008E6FF2" w:rsidRDefault="00D03664" w:rsidP="00241108">
            <w:pPr>
              <w:pStyle w:val="TF-TEXTO-QUADRO"/>
              <w:rPr>
                <w:szCs w:val="22"/>
              </w:rPr>
            </w:pPr>
            <w:r w:rsidRPr="008E6FF2">
              <w:rPr>
                <w:szCs w:val="22"/>
              </w:rPr>
              <w:t>Principais funcionalidades</w:t>
            </w:r>
          </w:p>
        </w:tc>
        <w:tc>
          <w:tcPr>
            <w:tcW w:w="7247" w:type="dxa"/>
            <w:tcBorders>
              <w:top w:val="single" w:sz="4" w:space="0" w:color="000000"/>
              <w:left w:val="single" w:sz="4" w:space="0" w:color="000000"/>
              <w:bottom w:val="single" w:sz="4" w:space="0" w:color="000000"/>
              <w:right w:val="single" w:sz="4" w:space="0" w:color="000000"/>
            </w:tcBorders>
            <w:shd w:val="clear" w:color="auto" w:fill="FFFFFF"/>
          </w:tcPr>
          <w:p w14:paraId="2DA61DD0" w14:textId="77777777" w:rsidR="00D03664" w:rsidRPr="008E6FF2" w:rsidRDefault="00D03664" w:rsidP="00241108">
            <w:pPr>
              <w:pStyle w:val="TF-TEXTO-QUADRO"/>
              <w:rPr>
                <w:szCs w:val="22"/>
              </w:rPr>
            </w:pPr>
            <w:r w:rsidRPr="00DD0219">
              <w:rPr>
                <w:szCs w:val="22"/>
              </w:rPr>
              <w:t>Classificação automática de células (leucócitos, plaquetas, eritrócitos nucleados). Redução de resolução e análise do impacto em ambientes com baixa capacidade computacional.</w:t>
            </w:r>
          </w:p>
        </w:tc>
      </w:tr>
      <w:tr w:rsidR="00D03664" w:rsidRPr="0087140F" w14:paraId="00C3C880" w14:textId="77777777" w:rsidTr="006404E2">
        <w:trPr>
          <w:trHeight w:val="440"/>
        </w:trPr>
        <w:tc>
          <w:tcPr>
            <w:tcW w:w="1838" w:type="dxa"/>
            <w:tcBorders>
              <w:top w:val="single" w:sz="4" w:space="0" w:color="000000"/>
              <w:left w:val="single" w:sz="4" w:space="0" w:color="000000"/>
              <w:bottom w:val="single" w:sz="4" w:space="0" w:color="000000"/>
              <w:right w:val="single" w:sz="4" w:space="0" w:color="000000"/>
            </w:tcBorders>
            <w:shd w:val="clear" w:color="auto" w:fill="FFFFFF"/>
          </w:tcPr>
          <w:p w14:paraId="1CF661E6" w14:textId="77777777" w:rsidR="00D03664" w:rsidRPr="008E6FF2" w:rsidRDefault="00D03664" w:rsidP="00241108">
            <w:pPr>
              <w:pStyle w:val="TF-TEXTO-QUADRO"/>
              <w:rPr>
                <w:szCs w:val="22"/>
              </w:rPr>
            </w:pPr>
            <w:r w:rsidRPr="008E6FF2">
              <w:rPr>
                <w:szCs w:val="22"/>
              </w:rPr>
              <w:t>Ferramentas de desenvolvimento</w:t>
            </w:r>
          </w:p>
        </w:tc>
        <w:tc>
          <w:tcPr>
            <w:tcW w:w="7247" w:type="dxa"/>
            <w:tcBorders>
              <w:top w:val="single" w:sz="4" w:space="0" w:color="000000"/>
              <w:left w:val="single" w:sz="4" w:space="0" w:color="000000"/>
              <w:bottom w:val="single" w:sz="4" w:space="0" w:color="000000"/>
              <w:right w:val="single" w:sz="4" w:space="0" w:color="000000"/>
            </w:tcBorders>
            <w:shd w:val="clear" w:color="auto" w:fill="FFFFFF"/>
          </w:tcPr>
          <w:p w14:paraId="33167CF0" w14:textId="77777777" w:rsidR="00D03664" w:rsidRPr="008E6FF2" w:rsidRDefault="00D03664" w:rsidP="00241108">
            <w:pPr>
              <w:pStyle w:val="TF-TEXTO-QUADRO"/>
              <w:rPr>
                <w:szCs w:val="22"/>
              </w:rPr>
            </w:pPr>
            <w:r w:rsidRPr="00DD0219">
              <w:rPr>
                <w:szCs w:val="22"/>
              </w:rPr>
              <w:t>CNN ResNet18 utilizada para extração automática de características das imagens, substituindo as camadas densas tradicionais por um classificador SVM configurado via Grid Search com abordagem One-vs-Rest para múltiplas classes. O modelo aplicou data augmentation para ampliar a diversidade do conjunto de treinamento e redução de resolução (de 360×363 para 64×64 pixels) para simular ambientes com restrições computacionais, como o uso de câmeras de celular em laboratórios com poucos recursos.</w:t>
            </w:r>
          </w:p>
        </w:tc>
      </w:tr>
      <w:tr w:rsidR="00D03664" w:rsidRPr="0087140F" w14:paraId="57C538CB" w14:textId="77777777" w:rsidTr="006404E2">
        <w:trPr>
          <w:trHeight w:val="440"/>
        </w:trPr>
        <w:tc>
          <w:tcPr>
            <w:tcW w:w="1838" w:type="dxa"/>
            <w:tcBorders>
              <w:top w:val="single" w:sz="4" w:space="0" w:color="000000"/>
              <w:left w:val="single" w:sz="4" w:space="0" w:color="000000"/>
              <w:bottom w:val="single" w:sz="4" w:space="0" w:color="000000"/>
              <w:right w:val="single" w:sz="4" w:space="0" w:color="000000"/>
            </w:tcBorders>
            <w:shd w:val="clear" w:color="auto" w:fill="FFFFFF"/>
          </w:tcPr>
          <w:p w14:paraId="71EF8AA6" w14:textId="77777777" w:rsidR="00D03664" w:rsidRPr="008E6FF2" w:rsidRDefault="00D03664" w:rsidP="00241108">
            <w:pPr>
              <w:pStyle w:val="TF-TEXTO-QUADRO"/>
              <w:rPr>
                <w:szCs w:val="22"/>
              </w:rPr>
            </w:pPr>
            <w:r w:rsidRPr="008E6FF2">
              <w:rPr>
                <w:szCs w:val="22"/>
              </w:rPr>
              <w:t>Resultados e conclusões</w:t>
            </w:r>
          </w:p>
        </w:tc>
        <w:tc>
          <w:tcPr>
            <w:tcW w:w="7247" w:type="dxa"/>
            <w:tcBorders>
              <w:top w:val="single" w:sz="4" w:space="0" w:color="000000"/>
              <w:left w:val="single" w:sz="4" w:space="0" w:color="000000"/>
              <w:bottom w:val="single" w:sz="4" w:space="0" w:color="000000"/>
              <w:right w:val="single" w:sz="4" w:space="0" w:color="000000"/>
            </w:tcBorders>
            <w:shd w:val="clear" w:color="auto" w:fill="FFFFFF"/>
          </w:tcPr>
          <w:p w14:paraId="0DA6EC55" w14:textId="77777777" w:rsidR="00D03664" w:rsidRPr="008E6FF2" w:rsidRDefault="00D03664" w:rsidP="00241108">
            <w:pPr>
              <w:pStyle w:val="TF-TEXTO-QUADRO"/>
              <w:rPr>
                <w:szCs w:val="22"/>
              </w:rPr>
            </w:pPr>
            <w:r w:rsidRPr="00DD0219">
              <w:rPr>
                <w:szCs w:val="22"/>
              </w:rPr>
              <w:t>O modelo alcançou acurácia média de 97,2% e F1-score de 97%. Os granulócitos imaturos, por apresentarem variações morfológicas internas, impactaram negativamente a classificação de monócitos e basófilos. Ainda assim, os altos índices de acerto e a robustez frente à redução de resolução indicam potencial para uso em ambientes educacionais e ao diagnóstico clínico.</w:t>
            </w:r>
          </w:p>
        </w:tc>
      </w:tr>
    </w:tbl>
    <w:p w14:paraId="6D5AB760" w14:textId="68DA08A8" w:rsidR="00D03664" w:rsidRPr="00D03664" w:rsidRDefault="00D03664" w:rsidP="00D03664">
      <w:pPr>
        <w:pStyle w:val="TF-FONTE"/>
      </w:pPr>
      <w:r w:rsidRPr="0087140F">
        <w:t>Fonte: elaborado pel</w:t>
      </w:r>
      <w:r>
        <w:t>o autor</w:t>
      </w:r>
      <w:r w:rsidRPr="0087140F">
        <w:t>.</w:t>
      </w:r>
    </w:p>
    <w:p w14:paraId="1AB2E1FD" w14:textId="3266BB1F" w:rsidR="00C54967" w:rsidRDefault="00C54967" w:rsidP="00C54967">
      <w:pPr>
        <w:pStyle w:val="Ttulo2"/>
      </w:pPr>
      <w:bookmarkStart w:id="118" w:name="_Toc215565489"/>
      <w:r>
        <w:t>MODELO ATUAL</w:t>
      </w:r>
      <w:bookmarkEnd w:id="118"/>
    </w:p>
    <w:p w14:paraId="67D9CA83" w14:textId="0DFF6C83" w:rsidR="002B3AC1" w:rsidRDefault="002B3AC1" w:rsidP="002B3AC1">
      <w:pPr>
        <w:pStyle w:val="TF-TEXTO"/>
      </w:pPr>
      <w:r>
        <w:t>O trabalho desenvolvido por Krzizanowski e Carvalho (2024) teve como principal objetivo automatizar a contagem e identificação de neurônios atípicos em imagens de microscopia óptica, utilizando técnicas de Visão Computacional e Machine Learning (ML). Para isso, adotou-se como modelo a arquitetura Faster R-CNN, amplamente utilizada para detecção de objetos em imagens, especialmente por sua eficiência e precisão em tarefas que envolvem localização e classificação simultânea. A proposta surgiu como uma alternativa promissora ao processo manual, que demanda tempo, conhecimento técnico especializado e está sujeito a variações subjetivas entre analistas humanos.</w:t>
      </w:r>
    </w:p>
    <w:p w14:paraId="53C065F3" w14:textId="081E707E" w:rsidR="002B3AC1" w:rsidRDefault="002B3AC1" w:rsidP="002B3AC1">
      <w:pPr>
        <w:pStyle w:val="TF-TEXTO"/>
      </w:pPr>
      <w:r>
        <w:t xml:space="preserve">A base de dados utilizada no projeto foi composta por 595 imagens obtidas por meio de captura com câmeras de celulares acopladas a microscópios ópticos. Essas imagens foram previamente anotadas utilizando a plataforma LabelBox, permitindo a identificação manual dos neurônios atípicos a serem utilizados como referência para o treinamento supervisionado. O conjunto de dados foi dividido em 80% para treinamento e 20% para validação, sendo complementado por técnicas de </w:t>
      </w:r>
      <w:r w:rsidRPr="006404E2">
        <w:rPr>
          <w:i/>
          <w:iCs/>
        </w:rPr>
        <w:t>Data Augmentation</w:t>
      </w:r>
      <w:r w:rsidRPr="00DC28A3">
        <w:t>,</w:t>
      </w:r>
      <w:r>
        <w:t xml:space="preserve"> como rotação, espelhamento e variação de tonalidade, para aumentar a robustez do modelo frente às variações naturais das imagens.</w:t>
      </w:r>
    </w:p>
    <w:p w14:paraId="746FE8E7" w14:textId="2DC372C6" w:rsidR="002B3AC1" w:rsidRDefault="002B3AC1" w:rsidP="002B3AC1">
      <w:pPr>
        <w:pStyle w:val="TF-TEXTO"/>
      </w:pPr>
      <w:r>
        <w:lastRenderedPageBreak/>
        <w:t xml:space="preserve">O treinamento da Faster R-CNN foi realizado na plataforma Google Colab, com implementação em PyTorch. O modelo foi treinado por 10 épocas, utilizando métricas como precisão, revocação e F1-score para avaliar seu desempenho. Os resultados obtidos demonstraram uma média de acerto superior a 90% nas imagens de teste, com desempenho promissor em muitos casos, embora ainda com presença de falsos positivos e limitações atribuídas ao tamanho reduzido do </w:t>
      </w:r>
      <w:r w:rsidRPr="00056C30">
        <w:rPr>
          <w:i/>
          <w:iCs/>
          <w:rPrChange w:id="119" w:author="Dalton Solano dos Reis" w:date="2025-12-16T11:33:00Z" w16du:dateUtc="2025-12-16T14:33:00Z">
            <w:rPr/>
          </w:rPrChange>
        </w:rPr>
        <w:t>dataset</w:t>
      </w:r>
      <w:r>
        <w:t xml:space="preserve"> e à complexidade morfológica dos neurônios.</w:t>
      </w:r>
    </w:p>
    <w:p w14:paraId="22F9FEF9" w14:textId="046B0F61" w:rsidR="002B3AC1" w:rsidRDefault="002B3AC1" w:rsidP="002B3AC1">
      <w:pPr>
        <w:pStyle w:val="TF-TEXTO"/>
      </w:pPr>
      <w:r>
        <w:t xml:space="preserve">A interface da ferramenta foi concebida como um aplicativo móvel desenvolvido em Flutter, com </w:t>
      </w:r>
      <w:r w:rsidRPr="00056C30">
        <w:rPr>
          <w:i/>
          <w:iCs/>
          <w:rPrChange w:id="120" w:author="Dalton Solano dos Reis" w:date="2025-12-16T11:33:00Z" w16du:dateUtc="2025-12-16T14:33:00Z">
            <w:rPr/>
          </w:rPrChange>
        </w:rPr>
        <w:t>backend</w:t>
      </w:r>
      <w:r>
        <w:t xml:space="preserve"> em Python (utilizando Flask) e banco de dados Firebase (</w:t>
      </w:r>
      <w:r w:rsidR="00EF6FEE">
        <w:fldChar w:fldCharType="begin"/>
      </w:r>
      <w:r w:rsidR="00EF6FEE">
        <w:instrText xml:space="preserve"> REF _Ref215559208 \h </w:instrText>
      </w:r>
      <w:r w:rsidR="00EF6FEE">
        <w:fldChar w:fldCharType="separate"/>
      </w:r>
      <w:r w:rsidR="005B6BA0">
        <w:t xml:space="preserve">Figura </w:t>
      </w:r>
      <w:r w:rsidR="005B6BA0">
        <w:rPr>
          <w:noProof/>
        </w:rPr>
        <w:t>7</w:t>
      </w:r>
      <w:r w:rsidR="00EF6FEE">
        <w:fldChar w:fldCharType="end"/>
      </w:r>
      <w:r>
        <w:t xml:space="preserve">). O aplicativo permite ao usuário realizar cadastro, upload de imagens e visualização dos resultados da análise, com as detecções sendo sobrepostas às imagens enviadas. A ferramenta ainda oferece funcionalidades de repositório de análises e histórico de exames, sendo testada por estudantes da área da saúde, que contribuíram com </w:t>
      </w:r>
      <w:r w:rsidRPr="006404E2">
        <w:rPr>
          <w:i/>
          <w:iCs/>
        </w:rPr>
        <w:t>feedbacks</w:t>
      </w:r>
      <w:r>
        <w:t xml:space="preserve"> positivos e sugestões de melhoria para usabilidade.</w:t>
      </w:r>
    </w:p>
    <w:p w14:paraId="27609D36" w14:textId="746C16BE" w:rsidR="000826E8" w:rsidRPr="0087140F" w:rsidRDefault="004D75D4" w:rsidP="00AE385C">
      <w:pPr>
        <w:pStyle w:val="TF-LEGENDA"/>
      </w:pPr>
      <w:bookmarkStart w:id="121" w:name="_Ref215559208"/>
      <w:bookmarkStart w:id="122" w:name="_Ref215559156"/>
      <w:bookmarkStart w:id="123" w:name="_Toc215565445"/>
      <w:r>
        <w:t xml:space="preserve">Figura </w:t>
      </w:r>
      <w:fldSimple w:instr=" SEQ Figura \* ARABIC ">
        <w:r w:rsidR="005B6BA0">
          <w:rPr>
            <w:noProof/>
          </w:rPr>
          <w:t>7</w:t>
        </w:r>
      </w:fldSimple>
      <w:bookmarkEnd w:id="121"/>
      <w:r>
        <w:t xml:space="preserve"> </w:t>
      </w:r>
      <w:r w:rsidR="000826E8" w:rsidRPr="0087140F">
        <w:t xml:space="preserve">– </w:t>
      </w:r>
      <w:r w:rsidR="000826E8">
        <w:t>Telas de listagem de informações do aplicativo</w:t>
      </w:r>
      <w:bookmarkEnd w:id="122"/>
      <w:bookmarkEnd w:id="123"/>
    </w:p>
    <w:p w14:paraId="407BDB36" w14:textId="7D110E6D" w:rsidR="000826E8" w:rsidRPr="00BB1810" w:rsidRDefault="00DC28A3" w:rsidP="006E0FF8">
      <w:pPr>
        <w:pStyle w:val="TF-FIGURA"/>
        <w:rPr>
          <w:noProof/>
        </w:rPr>
      </w:pPr>
      <w:r w:rsidRPr="0087140F">
        <w:rPr>
          <w:noProof/>
        </w:rPr>
        <w:drawing>
          <wp:inline distT="0" distB="0" distL="0" distR="0" wp14:anchorId="126364AF" wp14:editId="4C0C38B6">
            <wp:extent cx="4028505" cy="2838450"/>
            <wp:effectExtent l="19050" t="19050" r="10160" b="19050"/>
            <wp:docPr id="1166464870" name="Picture 1" descr="Screenshots of 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464870" name="Picture 1" descr="Screenshots of a screenshot of a cell phone&#10;&#10;Description automatically generated"/>
                    <pic:cNvPicPr/>
                  </pic:nvPicPr>
                  <pic:blipFill>
                    <a:blip r:embed="rId20"/>
                    <a:stretch>
                      <a:fillRect/>
                    </a:stretch>
                  </pic:blipFill>
                  <pic:spPr>
                    <a:xfrm>
                      <a:off x="0" y="0"/>
                      <a:ext cx="4059496" cy="2860286"/>
                    </a:xfrm>
                    <a:prstGeom prst="rect">
                      <a:avLst/>
                    </a:prstGeom>
                    <a:ln>
                      <a:solidFill>
                        <a:schemeClr val="tx1"/>
                      </a:solidFill>
                    </a:ln>
                  </pic:spPr>
                </pic:pic>
              </a:graphicData>
            </a:graphic>
          </wp:inline>
        </w:drawing>
      </w:r>
    </w:p>
    <w:p w14:paraId="6A95821A" w14:textId="7F189E6C" w:rsidR="000826E8" w:rsidRPr="0087140F" w:rsidRDefault="000826E8" w:rsidP="000826E8">
      <w:pPr>
        <w:pStyle w:val="TF-FONTE"/>
      </w:pPr>
      <w:r w:rsidRPr="0087140F">
        <w:t xml:space="preserve">Fonte: </w:t>
      </w:r>
      <w:r w:rsidR="006E0FF8">
        <w:t>Krzizanowski e Carvalho</w:t>
      </w:r>
      <w:r w:rsidRPr="0087140F">
        <w:t xml:space="preserve"> (20</w:t>
      </w:r>
      <w:r>
        <w:t>2</w:t>
      </w:r>
      <w:r w:rsidR="006E0FF8">
        <w:t>4</w:t>
      </w:r>
      <w:r w:rsidRPr="0087140F">
        <w:t>).</w:t>
      </w:r>
    </w:p>
    <w:p w14:paraId="7D5BAE44" w14:textId="18629157" w:rsidR="006E0FF8" w:rsidRDefault="006E0FF8" w:rsidP="006E0FF8">
      <w:pPr>
        <w:pStyle w:val="TF-TEXTO"/>
      </w:pPr>
      <w:r w:rsidRPr="006E0FF8">
        <w:t xml:space="preserve">Apesar dos avanços obtidos, Krzizanowski e Carvalho (2024) não realizaram comparações com outras arquiteturas de CNNs, nem </w:t>
      </w:r>
      <w:r>
        <w:t>abordaram</w:t>
      </w:r>
      <w:r w:rsidRPr="006E0FF8">
        <w:t xml:space="preserve"> ajustes mais avançados de hiperparâmetros, que são variáveis definidas antes do processo de treinamento e controlam o comportamento do modelo, como a taxa de aprendizado e o número de camadas, e influenciam diretamente sua performance e capacidade de generalização (Probst; Boulsteix; Bischl, 2019). Além disso, os testes com usuários foram limitados, e não houve a implementação de funcionalidades específicas para treinamento supervisionado contínuo ou refinamento da base de dados. A presente proposta de trabalho parte deste ponto, visando justamente expandir a </w:t>
      </w:r>
      <w:r w:rsidRPr="006E0FF8">
        <w:lastRenderedPageBreak/>
        <w:t>análise por meio da comparação com novas arquiteturas de CNNs e aprofundar a investigação sobre a aplicabilidade de modelos mais modernos e precisos para a classificação automática de neurônios atípicos</w:t>
      </w:r>
      <w:r>
        <w:t>.</w:t>
      </w:r>
    </w:p>
    <w:p w14:paraId="6787805E" w14:textId="53864B05" w:rsidR="00F255FC" w:rsidRDefault="00F255FC" w:rsidP="007D10F2">
      <w:pPr>
        <w:pStyle w:val="Ttulo1"/>
      </w:pPr>
      <w:bookmarkStart w:id="124" w:name="_Toc215565490"/>
      <w:r>
        <w:lastRenderedPageBreak/>
        <w:t>DESENVOLVIMENTO</w:t>
      </w:r>
      <w:bookmarkEnd w:id="48"/>
      <w:bookmarkEnd w:id="49"/>
      <w:bookmarkEnd w:id="50"/>
      <w:bookmarkEnd w:id="51"/>
      <w:bookmarkEnd w:id="52"/>
      <w:bookmarkEnd w:id="53"/>
      <w:bookmarkEnd w:id="124"/>
    </w:p>
    <w:p w14:paraId="6A4BABBA" w14:textId="4D05D5DD" w:rsidR="006A38A4" w:rsidRPr="006A38A4" w:rsidRDefault="00C41488" w:rsidP="006A38A4">
      <w:pPr>
        <w:pStyle w:val="TF-TEXTO"/>
      </w:pPr>
      <w:del w:id="125" w:author="Dalton Solano dos Reis" w:date="2025-12-16T11:34:00Z" w16du:dateUtc="2025-12-16T14:34:00Z">
        <w:r w:rsidDel="00056C30">
          <w:delText>Esta seção</w:delText>
        </w:r>
      </w:del>
      <w:ins w:id="126" w:author="Dalton Solano dos Reis" w:date="2025-12-16T11:34:00Z" w16du:dateUtc="2025-12-16T14:34:00Z">
        <w:r w:rsidR="00056C30">
          <w:t>Esse capítulo</w:t>
        </w:r>
      </w:ins>
      <w:r>
        <w:t xml:space="preserve"> está dividid</w:t>
      </w:r>
      <w:ins w:id="127" w:author="Dalton Solano dos Reis" w:date="2025-12-16T11:34:00Z" w16du:dateUtc="2025-12-16T14:34:00Z">
        <w:r w:rsidR="00056C30">
          <w:t>o</w:t>
        </w:r>
      </w:ins>
      <w:del w:id="128" w:author="Dalton Solano dos Reis" w:date="2025-12-16T11:34:00Z" w16du:dateUtc="2025-12-16T14:34:00Z">
        <w:r w:rsidDel="00056C30">
          <w:delText>a</w:delText>
        </w:r>
      </w:del>
      <w:r>
        <w:t xml:space="preserve"> </w:t>
      </w:r>
      <w:r w:rsidRPr="00466360">
        <w:t xml:space="preserve">em 3 </w:t>
      </w:r>
      <w:del w:id="129" w:author="Dalton Solano dos Reis" w:date="2025-12-16T11:34:00Z" w16du:dateUtc="2025-12-16T14:34:00Z">
        <w:r w:rsidDel="00056C30">
          <w:delText>sub</w:delText>
        </w:r>
      </w:del>
      <w:r w:rsidRPr="00466360">
        <w:t>seções.</w:t>
      </w:r>
      <w:r>
        <w:t xml:space="preserve"> A </w:t>
      </w:r>
      <w:del w:id="130" w:author="Dalton Solano dos Reis" w:date="2025-12-16T11:34:00Z" w16du:dateUtc="2025-12-16T14:34:00Z">
        <w:r w:rsidDel="00056C30">
          <w:delText>sub</w:delText>
        </w:r>
      </w:del>
      <w:r>
        <w:t xml:space="preserve">seção 3.1 trata sobre os </w:t>
      </w:r>
      <w:r w:rsidR="00643318">
        <w:t>R</w:t>
      </w:r>
      <w:r>
        <w:t xml:space="preserve">equisitos </w:t>
      </w:r>
      <w:r w:rsidR="00643318">
        <w:t>F</w:t>
      </w:r>
      <w:r>
        <w:t>uncionais</w:t>
      </w:r>
      <w:r w:rsidR="00643318">
        <w:t xml:space="preserve"> (RF)</w:t>
      </w:r>
      <w:r>
        <w:t xml:space="preserve"> e </w:t>
      </w:r>
      <w:r w:rsidR="00643318">
        <w:t>Requisitos N</w:t>
      </w:r>
      <w:r>
        <w:t xml:space="preserve">ão </w:t>
      </w:r>
      <w:r w:rsidR="00643318">
        <w:t>F</w:t>
      </w:r>
      <w:r>
        <w:t>uncionais</w:t>
      </w:r>
      <w:r w:rsidR="00643318">
        <w:t xml:space="preserve"> (RNF)</w:t>
      </w:r>
      <w:r>
        <w:t xml:space="preserve"> do modelo de classificação. A </w:t>
      </w:r>
      <w:del w:id="131" w:author="Dalton Solano dos Reis" w:date="2025-12-16T11:35:00Z" w16du:dateUtc="2025-12-16T14:35:00Z">
        <w:r w:rsidDel="00056C30">
          <w:delText>sub</w:delText>
        </w:r>
      </w:del>
      <w:r>
        <w:t xml:space="preserve">seção 3.2 detalha </w:t>
      </w:r>
      <w:r w:rsidR="00FF709A">
        <w:t>o modelo</w:t>
      </w:r>
      <w:r>
        <w:t>.</w:t>
      </w:r>
      <w:r w:rsidR="00FF709A">
        <w:t xml:space="preserve"> Depois, a </w:t>
      </w:r>
      <w:del w:id="132" w:author="Dalton Solano dos Reis" w:date="2025-12-16T11:35:00Z" w16du:dateUtc="2025-12-16T14:35:00Z">
        <w:r w:rsidR="00F52B0C" w:rsidDel="00056C30">
          <w:delText>sub</w:delText>
        </w:r>
      </w:del>
      <w:r w:rsidR="00FF709A">
        <w:t xml:space="preserve">seção 3.3 apresenta o processo de busca e preparação do </w:t>
      </w:r>
      <w:r w:rsidR="00FF709A" w:rsidRPr="00FF709A">
        <w:rPr>
          <w:i/>
          <w:iCs/>
        </w:rPr>
        <w:t>dataset</w:t>
      </w:r>
      <w:r w:rsidR="00FF709A">
        <w:t>.</w:t>
      </w:r>
      <w:r w:rsidR="00F52B0C">
        <w:t xml:space="preserve"> Após isso, a </w:t>
      </w:r>
      <w:del w:id="133" w:author="Dalton Solano dos Reis" w:date="2025-12-16T11:35:00Z" w16du:dateUtc="2025-12-16T14:35:00Z">
        <w:r w:rsidR="00F52B0C" w:rsidDel="00056C30">
          <w:delText>sub</w:delText>
        </w:r>
      </w:del>
      <w:r w:rsidR="00F52B0C">
        <w:t xml:space="preserve">seção 3.4 apresenta o funcionamento da configuração dos experimentos. A </w:t>
      </w:r>
      <w:del w:id="134" w:author="Dalton Solano dos Reis" w:date="2025-12-16T11:35:00Z" w16du:dateUtc="2025-12-16T14:35:00Z">
        <w:r w:rsidR="00F52B0C" w:rsidDel="00056C30">
          <w:delText>sub</w:delText>
        </w:r>
      </w:del>
      <w:r w:rsidR="00F52B0C">
        <w:t>seção</w:t>
      </w:r>
      <w:r>
        <w:t xml:space="preserve"> </w:t>
      </w:r>
      <w:r w:rsidR="00F52B0C">
        <w:t xml:space="preserve">3.5 explica o fluxo principal de execução do experimento, e a </w:t>
      </w:r>
      <w:del w:id="135" w:author="Dalton Solano dos Reis" w:date="2025-12-16T11:35:00Z" w16du:dateUtc="2025-12-16T14:35:00Z">
        <w:r w:rsidR="00F52B0C" w:rsidDel="00056C30">
          <w:delText>sub</w:delText>
        </w:r>
      </w:del>
      <w:r w:rsidR="00F52B0C">
        <w:t xml:space="preserve">seção 3.6 descreve as configurações de experimentos abordadas durante o estudo. </w:t>
      </w:r>
      <w:r>
        <w:t xml:space="preserve">Por fim, a </w:t>
      </w:r>
      <w:del w:id="136" w:author="Dalton Solano dos Reis" w:date="2025-12-16T11:35:00Z" w16du:dateUtc="2025-12-16T14:35:00Z">
        <w:r w:rsidDel="00056C30">
          <w:delText>sub</w:delText>
        </w:r>
      </w:del>
      <w:r>
        <w:t>seção 3.</w:t>
      </w:r>
      <w:r w:rsidR="00F52B0C">
        <w:t>7</w:t>
      </w:r>
      <w:r>
        <w:t xml:space="preserve"> </w:t>
      </w:r>
      <w:r w:rsidR="00F52B0C">
        <w:t>detalha os resultados do estudo</w:t>
      </w:r>
      <w:r w:rsidR="006A38A4">
        <w:t>.</w:t>
      </w:r>
    </w:p>
    <w:p w14:paraId="279DD036" w14:textId="77777777" w:rsidR="00F255FC" w:rsidRDefault="00F255FC" w:rsidP="006727A4">
      <w:pPr>
        <w:pStyle w:val="Ttulo2"/>
      </w:pPr>
      <w:bookmarkStart w:id="137" w:name="_Toc54164915"/>
      <w:bookmarkStart w:id="138" w:name="_Toc54165669"/>
      <w:bookmarkStart w:id="139" w:name="_Toc54169327"/>
      <w:bookmarkStart w:id="140" w:name="_Toc96347433"/>
      <w:bookmarkStart w:id="141" w:name="_Toc96357717"/>
      <w:bookmarkStart w:id="142" w:name="_Toc96491860"/>
      <w:bookmarkStart w:id="143" w:name="_Toc215565491"/>
      <w:r>
        <w:t>requisitos</w:t>
      </w:r>
      <w:bookmarkEnd w:id="137"/>
      <w:bookmarkEnd w:id="138"/>
      <w:bookmarkEnd w:id="139"/>
      <w:bookmarkEnd w:id="140"/>
      <w:bookmarkEnd w:id="141"/>
      <w:bookmarkEnd w:id="142"/>
      <w:bookmarkEnd w:id="143"/>
    </w:p>
    <w:p w14:paraId="60CE72A5" w14:textId="4FB247C9" w:rsidR="00284A2C" w:rsidRDefault="00284A2C" w:rsidP="00284A2C">
      <w:pPr>
        <w:pStyle w:val="TF-TEXTO"/>
      </w:pPr>
      <w:bookmarkStart w:id="144" w:name="_Hlk511931966"/>
      <w:r>
        <w:t xml:space="preserve">Inicialmente </w:t>
      </w:r>
      <w:r w:rsidRPr="00284A2C">
        <w:t>foram levantados os requisitos para o desenvolvimento do modelo de aprendizado de máquina</w:t>
      </w:r>
      <w:r w:rsidR="00FC1B26">
        <w:t xml:space="preserve">. </w:t>
      </w:r>
      <w:r w:rsidR="00C41488">
        <w:t xml:space="preserve">O </w:t>
      </w:r>
      <w:r w:rsidR="00AE385C">
        <w:fldChar w:fldCharType="begin"/>
      </w:r>
      <w:r w:rsidR="00AE385C">
        <w:instrText xml:space="preserve"> REF _Ref215559183 \h </w:instrText>
      </w:r>
      <w:r w:rsidR="00AE385C">
        <w:fldChar w:fldCharType="separate"/>
      </w:r>
      <w:r w:rsidR="005B6BA0">
        <w:t xml:space="preserve">Quadro </w:t>
      </w:r>
      <w:r w:rsidR="005B6BA0">
        <w:rPr>
          <w:noProof/>
        </w:rPr>
        <w:t>7</w:t>
      </w:r>
      <w:r w:rsidR="00AE385C">
        <w:fldChar w:fldCharType="end"/>
      </w:r>
      <w:r w:rsidR="00AE385C">
        <w:t xml:space="preserve"> </w:t>
      </w:r>
      <w:r w:rsidR="00C41488" w:rsidRPr="00FC1B26">
        <w:t xml:space="preserve">apresenta os </w:t>
      </w:r>
      <w:del w:id="145" w:author="Dalton Solano dos Reis" w:date="2025-12-16T11:36:00Z" w16du:dateUtc="2025-12-16T14:36:00Z">
        <w:r w:rsidR="00C41488" w:rsidRPr="00FC1B26" w:rsidDel="00056C30">
          <w:delText>requisitos funcionais</w:delText>
        </w:r>
      </w:del>
      <w:ins w:id="146" w:author="Dalton Solano dos Reis" w:date="2025-12-16T11:36:00Z" w16du:dateUtc="2025-12-16T14:36:00Z">
        <w:r w:rsidR="00056C30">
          <w:t>RFs</w:t>
        </w:r>
      </w:ins>
      <w:r w:rsidR="00C41488" w:rsidRPr="00FC1B26">
        <w:t xml:space="preserve"> que </w:t>
      </w:r>
      <w:r w:rsidR="00625CFB">
        <w:t>servem</w:t>
      </w:r>
      <w:r w:rsidR="00C41488" w:rsidRPr="00FC1B26">
        <w:t xml:space="preserve"> como base para o desenvolvimento do modelo proposto, descrevendo as capacidades mínimas necessárias para garantir </w:t>
      </w:r>
      <w:r w:rsidR="00625CFB">
        <w:t xml:space="preserve">o </w:t>
      </w:r>
      <w:r w:rsidR="00C41488" w:rsidRPr="00FC1B26">
        <w:t xml:space="preserve">seu funcionamento. Esses requisitos contemplam desde o carregamento e a preparação das imagens — incluindo normalização, redimensionamento, </w:t>
      </w:r>
      <w:r w:rsidR="00C41488" w:rsidRPr="00B600F4">
        <w:rPr>
          <w:i/>
          <w:iCs/>
        </w:rPr>
        <w:t>tiling</w:t>
      </w:r>
      <w:r w:rsidR="00C41488" w:rsidRPr="00FC1B26">
        <w:t xml:space="preserve"> e técnicas de </w:t>
      </w:r>
      <w:r w:rsidR="00C41488" w:rsidRPr="00B600F4">
        <w:rPr>
          <w:i/>
          <w:iCs/>
        </w:rPr>
        <w:t>data augmentation</w:t>
      </w:r>
      <w:r w:rsidR="00C41488" w:rsidRPr="00FC1B26">
        <w:t xml:space="preserve"> — até a possibilidade de configurar de forma flexível diferentes parâmetros do experimento, sem a necessidade de modificar o código-fonte. Também são descritas as funcionalidades essenciais relacionadas à etapa de detecção, como a utilização do modelo YOLOv8 aplicado diretamente nas imagens originais ou nos </w:t>
      </w:r>
      <w:r w:rsidR="00C41488" w:rsidRPr="00625CFB">
        <w:rPr>
          <w:i/>
          <w:iCs/>
        </w:rPr>
        <w:t>tiles</w:t>
      </w:r>
      <w:r w:rsidR="00C41488" w:rsidRPr="00FC1B26">
        <w:t xml:space="preserve"> gerados. Por fim, inclui-se a necessidade de registrar e armazenar os resultados obtidos, produzindo artefatos como </w:t>
      </w:r>
      <w:r w:rsidR="00C41488" w:rsidRPr="00625CFB">
        <w:rPr>
          <w:i/>
          <w:iCs/>
        </w:rPr>
        <w:t>bounding boxes</w:t>
      </w:r>
      <w:r w:rsidR="00C41488" w:rsidRPr="00FC1B26">
        <w:t>, imagens anotadas e métricas quantitativas, permitindo análises mais completas</w:t>
      </w:r>
      <w:r w:rsidR="00FC1B26">
        <w:t>.</w:t>
      </w:r>
    </w:p>
    <w:p w14:paraId="68245111" w14:textId="79FD649B" w:rsidR="00284A2C" w:rsidRPr="00192534" w:rsidRDefault="004D75D4" w:rsidP="00AE385C">
      <w:pPr>
        <w:pStyle w:val="TF-LEGENDA"/>
      </w:pPr>
      <w:bookmarkStart w:id="147" w:name="_Ref215559183"/>
      <w:bookmarkStart w:id="148" w:name="_Toc201578118"/>
      <w:bookmarkStart w:id="149" w:name="_Toc215565466"/>
      <w:r>
        <w:t xml:space="preserve">Quadro </w:t>
      </w:r>
      <w:fldSimple w:instr=" SEQ Quadro \* ARABIC ">
        <w:r w:rsidR="005B6BA0">
          <w:rPr>
            <w:noProof/>
          </w:rPr>
          <w:t>7</w:t>
        </w:r>
      </w:fldSimple>
      <w:bookmarkEnd w:id="147"/>
      <w:r>
        <w:t xml:space="preserve"> </w:t>
      </w:r>
      <w:r w:rsidR="00284A2C" w:rsidRPr="001C7C10">
        <w:t>–</w:t>
      </w:r>
      <w:r w:rsidR="00284A2C" w:rsidRPr="00192534">
        <w:t xml:space="preserve"> Requisitos Funcionais do modelo</w:t>
      </w:r>
      <w:bookmarkEnd w:id="148"/>
      <w:bookmarkEnd w:id="149"/>
    </w:p>
    <w:tbl>
      <w:tblPr>
        <w:tblW w:w="903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039"/>
      </w:tblGrid>
      <w:tr w:rsidR="00284A2C" w:rsidRPr="00CD7707" w14:paraId="412797EE" w14:textId="77777777" w:rsidTr="00207740">
        <w:trPr>
          <w:trHeight w:val="300"/>
        </w:trPr>
        <w:tc>
          <w:tcPr>
            <w:tcW w:w="9039" w:type="dxa"/>
          </w:tcPr>
          <w:p w14:paraId="5446F4BB" w14:textId="7A0B69B0" w:rsidR="00284A2C" w:rsidRPr="00116F74" w:rsidRDefault="00284A2C" w:rsidP="00207740">
            <w:pPr>
              <w:pStyle w:val="TF-TEXTO-QUADRO"/>
            </w:pPr>
            <w:r w:rsidRPr="00116F74">
              <w:t>RF0</w:t>
            </w:r>
            <w:r>
              <w:t>1</w:t>
            </w:r>
            <w:r w:rsidRPr="00116F74">
              <w:t xml:space="preserve"> </w:t>
            </w:r>
            <w:r>
              <w:t>–</w:t>
            </w:r>
            <w:r w:rsidRPr="00116F74">
              <w:t xml:space="preserve"> </w:t>
            </w:r>
            <w:r w:rsidR="001861FA" w:rsidRPr="001861FA">
              <w:t xml:space="preserve">Carregar as imagens e suas anotações a partir dos arquivos de </w:t>
            </w:r>
            <w:r w:rsidR="001861FA" w:rsidRPr="00625CFB">
              <w:rPr>
                <w:rFonts w:ascii="Courier New" w:hAnsi="Courier New" w:cs="Courier New"/>
                <w:sz w:val="20"/>
                <w:szCs w:val="18"/>
              </w:rPr>
              <w:t>data.ndjson</w:t>
            </w:r>
            <w:r w:rsidR="001861FA" w:rsidRPr="00625CFB">
              <w:rPr>
                <w:sz w:val="20"/>
                <w:szCs w:val="18"/>
              </w:rPr>
              <w:t xml:space="preserve"> </w:t>
            </w:r>
            <w:r w:rsidR="001861FA">
              <w:t>exportado da plataforma LabelBox</w:t>
            </w:r>
          </w:p>
        </w:tc>
      </w:tr>
      <w:tr w:rsidR="00284A2C" w:rsidRPr="00CD7707" w14:paraId="38DB75ED" w14:textId="77777777" w:rsidTr="00207740">
        <w:trPr>
          <w:trHeight w:val="300"/>
        </w:trPr>
        <w:tc>
          <w:tcPr>
            <w:tcW w:w="9039" w:type="dxa"/>
          </w:tcPr>
          <w:p w14:paraId="26FC51D1" w14:textId="6F57E297" w:rsidR="00284A2C" w:rsidRPr="00116F74" w:rsidRDefault="00284A2C" w:rsidP="00207740">
            <w:pPr>
              <w:pStyle w:val="TF-TEXTO-QUADRO"/>
            </w:pPr>
            <w:r w:rsidRPr="00116F74">
              <w:t>RF0</w:t>
            </w:r>
            <w:r>
              <w:t>2</w:t>
            </w:r>
            <w:r w:rsidRPr="00116F74">
              <w:t xml:space="preserve"> </w:t>
            </w:r>
            <w:r>
              <w:t>–</w:t>
            </w:r>
            <w:r w:rsidRPr="00116F74">
              <w:t xml:space="preserve"> </w:t>
            </w:r>
            <w:r w:rsidR="001861FA" w:rsidRPr="001861FA">
              <w:t xml:space="preserve">Realizar o pré-processamento das imagens, incluindo normalização, redimensionamento, </w:t>
            </w:r>
            <w:r w:rsidR="001861FA" w:rsidRPr="00625CFB">
              <w:rPr>
                <w:i/>
                <w:iCs/>
              </w:rPr>
              <w:t>tiling</w:t>
            </w:r>
            <w:r w:rsidR="001861FA" w:rsidRPr="001861FA">
              <w:t xml:space="preserve"> e técnicas de </w:t>
            </w:r>
            <w:r w:rsidR="00184E8C" w:rsidRPr="00625CFB">
              <w:rPr>
                <w:i/>
                <w:iCs/>
              </w:rPr>
              <w:t>data augmentation</w:t>
            </w:r>
          </w:p>
        </w:tc>
      </w:tr>
      <w:tr w:rsidR="00284A2C" w:rsidRPr="00CD7707" w14:paraId="1A5DDB9C" w14:textId="77777777" w:rsidTr="00207740">
        <w:trPr>
          <w:trHeight w:val="300"/>
        </w:trPr>
        <w:tc>
          <w:tcPr>
            <w:tcW w:w="9039" w:type="dxa"/>
          </w:tcPr>
          <w:p w14:paraId="5647C503" w14:textId="79B3C951" w:rsidR="00284A2C" w:rsidRPr="00116F74" w:rsidRDefault="00284A2C" w:rsidP="00207740">
            <w:pPr>
              <w:pStyle w:val="TF-TEXTO-QUADRO"/>
            </w:pPr>
            <w:r w:rsidRPr="00116F74">
              <w:t>RF0</w:t>
            </w:r>
            <w:r>
              <w:t>3</w:t>
            </w:r>
            <w:r w:rsidRPr="00116F74">
              <w:t xml:space="preserve"> </w:t>
            </w:r>
            <w:r>
              <w:t>–</w:t>
            </w:r>
            <w:r w:rsidRPr="00116F74">
              <w:t xml:space="preserve"> </w:t>
            </w:r>
            <w:r w:rsidR="001861FA" w:rsidRPr="001861FA">
              <w:t xml:space="preserve">Permitir a configuração customizada dos experimentos, possibilitando ajustar parâmetros como tamanho do </w:t>
            </w:r>
            <w:r w:rsidR="001861FA" w:rsidRPr="00625CFB">
              <w:rPr>
                <w:i/>
                <w:iCs/>
              </w:rPr>
              <w:t>tile, overlap, tresholds</w:t>
            </w:r>
            <w:r w:rsidR="001861FA" w:rsidRPr="001861FA">
              <w:t xml:space="preserve"> e diretórios sem necessidade de alterar o código-fonte</w:t>
            </w:r>
          </w:p>
        </w:tc>
      </w:tr>
      <w:tr w:rsidR="001861FA" w:rsidRPr="00CD7707" w14:paraId="6115BE2D" w14:textId="77777777" w:rsidTr="00207740">
        <w:trPr>
          <w:trHeight w:val="300"/>
        </w:trPr>
        <w:tc>
          <w:tcPr>
            <w:tcW w:w="9039" w:type="dxa"/>
          </w:tcPr>
          <w:p w14:paraId="6C5A5903" w14:textId="38BE5D32" w:rsidR="001861FA" w:rsidRPr="00116F74" w:rsidRDefault="001861FA" w:rsidP="00207740">
            <w:pPr>
              <w:pStyle w:val="TF-TEXTO-QUADRO"/>
            </w:pPr>
            <w:r w:rsidRPr="00116F74">
              <w:t>RF0</w:t>
            </w:r>
            <w:r>
              <w:t>4</w:t>
            </w:r>
            <w:r w:rsidRPr="00116F74">
              <w:t xml:space="preserve"> </w:t>
            </w:r>
            <w:r>
              <w:t>–</w:t>
            </w:r>
            <w:r w:rsidRPr="00116F74">
              <w:t xml:space="preserve"> </w:t>
            </w:r>
            <w:r w:rsidRPr="001861FA">
              <w:t xml:space="preserve">Identificar neurônios atípicos utilizando o modelo YOLOv8, aplicando a detecção sobre cada imagem ou </w:t>
            </w:r>
            <w:r w:rsidRPr="00625CFB">
              <w:rPr>
                <w:i/>
                <w:iCs/>
              </w:rPr>
              <w:t>tile</w:t>
            </w:r>
          </w:p>
        </w:tc>
      </w:tr>
      <w:tr w:rsidR="001861FA" w:rsidRPr="00CD7707" w14:paraId="315DD580" w14:textId="77777777" w:rsidTr="00207740">
        <w:trPr>
          <w:trHeight w:val="300"/>
        </w:trPr>
        <w:tc>
          <w:tcPr>
            <w:tcW w:w="9039" w:type="dxa"/>
          </w:tcPr>
          <w:p w14:paraId="70D4DE37" w14:textId="785558A1" w:rsidR="001861FA" w:rsidRPr="00116F74" w:rsidRDefault="001861FA" w:rsidP="001861FA">
            <w:pPr>
              <w:pStyle w:val="TF-TEXTO-QUADRO"/>
            </w:pPr>
            <w:r w:rsidRPr="00116F74">
              <w:t>RF0</w:t>
            </w:r>
            <w:r w:rsidR="00B14C7A">
              <w:t>5</w:t>
            </w:r>
            <w:r w:rsidRPr="00116F74">
              <w:t xml:space="preserve"> </w:t>
            </w:r>
            <w:r>
              <w:t>–</w:t>
            </w:r>
            <w:r w:rsidRPr="00116F74">
              <w:t xml:space="preserve"> </w:t>
            </w:r>
            <w:r w:rsidRPr="001861FA">
              <w:t xml:space="preserve">Gerar e salvar os resultados da análise, incluindo </w:t>
            </w:r>
            <w:r w:rsidRPr="00625CFB">
              <w:rPr>
                <w:i/>
                <w:iCs/>
              </w:rPr>
              <w:t>bounding boxes</w:t>
            </w:r>
            <w:r w:rsidRPr="001861FA">
              <w:t>, imagens anotadas, mosaicos, tiles processados e métricas de desempenho como precisão, recall e F1-score</w:t>
            </w:r>
          </w:p>
        </w:tc>
      </w:tr>
    </w:tbl>
    <w:p w14:paraId="0D5FCB3E" w14:textId="3D3E3069" w:rsidR="00FC1B26" w:rsidRDefault="00284A2C" w:rsidP="00FC1B26">
      <w:pPr>
        <w:pStyle w:val="TF-FONTE"/>
      </w:pPr>
      <w:r w:rsidRPr="00C01C47">
        <w:t>Fonte: elaborado pel</w:t>
      </w:r>
      <w:r w:rsidR="00184E8C">
        <w:t>o autor</w:t>
      </w:r>
      <w:r w:rsidRPr="00C01C47">
        <w:t>.</w:t>
      </w:r>
    </w:p>
    <w:p w14:paraId="03A2B2F4" w14:textId="36305AE6" w:rsidR="00FC1B26" w:rsidRPr="00FC1B26" w:rsidRDefault="00C41488" w:rsidP="00FC1B26">
      <w:pPr>
        <w:pStyle w:val="TF-TEXTO"/>
      </w:pPr>
      <w:r>
        <w:t xml:space="preserve">O </w:t>
      </w:r>
      <w:r w:rsidR="00AE385C">
        <w:fldChar w:fldCharType="begin"/>
      </w:r>
      <w:r w:rsidR="00AE385C">
        <w:instrText xml:space="preserve"> REF _Ref215560043 \h </w:instrText>
      </w:r>
      <w:r w:rsidR="00AE385C">
        <w:fldChar w:fldCharType="separate"/>
      </w:r>
      <w:r w:rsidR="005B6BA0">
        <w:t xml:space="preserve">Quadro </w:t>
      </w:r>
      <w:r w:rsidR="005B6BA0">
        <w:rPr>
          <w:noProof/>
        </w:rPr>
        <w:t>8</w:t>
      </w:r>
      <w:r w:rsidR="00AE385C">
        <w:fldChar w:fldCharType="end"/>
      </w:r>
      <w:r w:rsidR="00AE385C">
        <w:t xml:space="preserve"> </w:t>
      </w:r>
      <w:r w:rsidRPr="00FC1B26">
        <w:t xml:space="preserve">apresenta os </w:t>
      </w:r>
      <w:del w:id="150" w:author="Dalton Solano dos Reis" w:date="2025-12-16T11:38:00Z" w16du:dateUtc="2025-12-16T14:38:00Z">
        <w:r w:rsidRPr="00FC1B26" w:rsidDel="00056C30">
          <w:delText xml:space="preserve">requisitos não funcionais </w:delText>
        </w:r>
      </w:del>
      <w:ins w:id="151" w:author="Dalton Solano dos Reis" w:date="2025-12-16T11:38:00Z" w16du:dateUtc="2025-12-16T14:38:00Z">
        <w:r w:rsidR="00056C30">
          <w:t xml:space="preserve">RNFs </w:t>
        </w:r>
      </w:ins>
      <w:r w:rsidRPr="00FC1B26">
        <w:t>considerados no desenvolvimento do sistema, os quais complementam os aspectos técnicos e garantem sua qualidade operacional. Esses requisitos enfatizam o uso de ferramentas abertas, como a linguagem Python e bibliotecas como PyTorch</w:t>
      </w:r>
      <w:r>
        <w:t xml:space="preserve"> </w:t>
      </w:r>
      <w:r w:rsidRPr="00FC1B26">
        <w:t>e OpenCV, assegurando a facilidade de reprodução dos experimentos.</w:t>
      </w:r>
      <w:r>
        <w:t xml:space="preserve"> Além disso, também incluem a estruturação do código-fonte de forma modular. </w:t>
      </w:r>
      <w:r w:rsidRPr="00FC1B26">
        <w:t xml:space="preserve">Também incluem a organização </w:t>
      </w:r>
      <w:r w:rsidRPr="00FC1B26">
        <w:lastRenderedPageBreak/>
        <w:t xml:space="preserve">automática da estrutura de diretórios, permitindo rastrear de forma consistente imagens originais, </w:t>
      </w:r>
      <w:r w:rsidRPr="00625CFB">
        <w:rPr>
          <w:i/>
          <w:iCs/>
        </w:rPr>
        <w:t>tiles</w:t>
      </w:r>
      <w:r w:rsidRPr="00FC1B26">
        <w:t xml:space="preserve">, anotações, modelos, </w:t>
      </w:r>
      <w:r w:rsidRPr="00625CFB">
        <w:rPr>
          <w:i/>
          <w:iCs/>
        </w:rPr>
        <w:t>logs</w:t>
      </w:r>
      <w:r w:rsidRPr="00FC1B26">
        <w:t xml:space="preserve"> e resultados, o que é essencial para auditorias experimentais. Outro ponto relevante diz respeito ao desempenho: o processamento deve ocorrer de maneira eficiente, possibilitando a execução mesmo em máquinas convencionais, sem dependência de </w:t>
      </w:r>
      <w:r w:rsidRPr="00950C1D">
        <w:t>GPUs</w:t>
      </w:r>
      <w:r w:rsidRPr="00FC1B26">
        <w:t xml:space="preserve"> de alto desempenho. Por fim, estabelece-se a necessidade de disponibilizar visualizações claras e interpretáveis — como gráficos, imagens anotadas e relatórios — que auxiliem tanto na depuração quanto na apresentação e validação dos resultados obtidos ao longo dos experimentos</w:t>
      </w:r>
      <w:r w:rsidR="00FC1B26">
        <w:t>.</w:t>
      </w:r>
    </w:p>
    <w:p w14:paraId="366BB022" w14:textId="3DE850D2" w:rsidR="00284A2C" w:rsidRPr="00116F74" w:rsidRDefault="004D75D4" w:rsidP="00E648B0">
      <w:pPr>
        <w:pStyle w:val="TF-LEGENDA"/>
        <w:rPr>
          <w:b/>
          <w:bCs/>
        </w:rPr>
      </w:pPr>
      <w:bookmarkStart w:id="152" w:name="_Ref215560043"/>
      <w:bookmarkStart w:id="153" w:name="_Toc201578119"/>
      <w:bookmarkStart w:id="154" w:name="_Toc215565467"/>
      <w:r>
        <w:t xml:space="preserve">Quadro </w:t>
      </w:r>
      <w:fldSimple w:instr=" SEQ Quadro \* ARABIC ">
        <w:r w:rsidR="005B6BA0">
          <w:rPr>
            <w:noProof/>
          </w:rPr>
          <w:t>8</w:t>
        </w:r>
      </w:fldSimple>
      <w:bookmarkEnd w:id="152"/>
      <w:r>
        <w:t xml:space="preserve"> </w:t>
      </w:r>
      <w:r w:rsidR="00284A2C" w:rsidRPr="001C7C10">
        <w:t>–</w:t>
      </w:r>
      <w:r w:rsidR="00284A2C" w:rsidRPr="00116F74">
        <w:t xml:space="preserve"> Requisitos Não Funcionais do modelo</w:t>
      </w:r>
      <w:bookmarkEnd w:id="153"/>
      <w:bookmarkEnd w:id="154"/>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039"/>
      </w:tblGrid>
      <w:tr w:rsidR="00284A2C" w:rsidRPr="00CD7707" w14:paraId="22872B91" w14:textId="77777777" w:rsidTr="00207740">
        <w:tc>
          <w:tcPr>
            <w:tcW w:w="9039" w:type="dxa"/>
          </w:tcPr>
          <w:p w14:paraId="5C50CAF6" w14:textId="296219D2" w:rsidR="00284A2C" w:rsidRPr="00116F74" w:rsidRDefault="00284A2C" w:rsidP="00207740">
            <w:pPr>
              <w:pStyle w:val="TF-TEXTO-QUADRO"/>
            </w:pPr>
            <w:r w:rsidRPr="00116F74">
              <w:t xml:space="preserve">RNF01 </w:t>
            </w:r>
            <w:r>
              <w:t>–</w:t>
            </w:r>
            <w:r w:rsidRPr="00116F74">
              <w:t xml:space="preserve"> </w:t>
            </w:r>
            <w:r w:rsidR="00184E8C" w:rsidRPr="00184E8C">
              <w:t>Utilizar ferramentas de código aberto, como Python e as bibliotecas PyTorch</w:t>
            </w:r>
            <w:r w:rsidR="00184E8C">
              <w:t xml:space="preserve"> </w:t>
            </w:r>
            <w:r w:rsidR="00184E8C" w:rsidRPr="00184E8C">
              <w:t>e OpenCV, permitindo que todo o processo de desenvolvimento e teste possa ser acompanhado, repetido e aprimorado</w:t>
            </w:r>
          </w:p>
        </w:tc>
      </w:tr>
      <w:tr w:rsidR="00184E8C" w:rsidRPr="00CD7707" w14:paraId="55F78CBE" w14:textId="77777777" w:rsidTr="00207740">
        <w:tc>
          <w:tcPr>
            <w:tcW w:w="9039" w:type="dxa"/>
          </w:tcPr>
          <w:p w14:paraId="1CBE9219" w14:textId="4FFB662E" w:rsidR="00184E8C" w:rsidRPr="00116F74" w:rsidRDefault="00184E8C" w:rsidP="00207740">
            <w:pPr>
              <w:pStyle w:val="TF-TEXTO-QUADRO"/>
            </w:pPr>
            <w:r w:rsidRPr="00116F74">
              <w:t xml:space="preserve">RNF02 </w:t>
            </w:r>
            <w:r>
              <w:t>–</w:t>
            </w:r>
            <w:r w:rsidRPr="00116F74">
              <w:t xml:space="preserve"> </w:t>
            </w:r>
            <w:r w:rsidRPr="00184E8C">
              <w:t xml:space="preserve">Estruturar o código de forma modular, separando claramente as etapas de preparação dos dados, treinamento, avaliação e geração de artefatos de </w:t>
            </w:r>
            <w:r w:rsidRPr="009A2431">
              <w:rPr>
                <w:i/>
                <w:iCs/>
              </w:rPr>
              <w:t>debug</w:t>
            </w:r>
            <w:r w:rsidRPr="00184E8C">
              <w:t>, facilitando manutenção e reutilização</w:t>
            </w:r>
          </w:p>
        </w:tc>
      </w:tr>
      <w:tr w:rsidR="00284A2C" w:rsidRPr="00CD7707" w14:paraId="1071CFB4" w14:textId="77777777" w:rsidTr="00207740">
        <w:tc>
          <w:tcPr>
            <w:tcW w:w="9039" w:type="dxa"/>
          </w:tcPr>
          <w:p w14:paraId="369F183E" w14:textId="5747D2AF" w:rsidR="00284A2C" w:rsidRPr="00116F74" w:rsidRDefault="00284A2C" w:rsidP="00207740">
            <w:pPr>
              <w:pStyle w:val="TF-TEXTO-QUADRO"/>
            </w:pPr>
            <w:r w:rsidRPr="00116F74">
              <w:t>RNF0</w:t>
            </w:r>
            <w:r w:rsidR="00184E8C">
              <w:t>3</w:t>
            </w:r>
            <w:r w:rsidRPr="00116F74">
              <w:t xml:space="preserve"> </w:t>
            </w:r>
            <w:r>
              <w:t>–</w:t>
            </w:r>
            <w:r w:rsidRPr="00116F74">
              <w:t xml:space="preserve"> </w:t>
            </w:r>
            <w:r w:rsidR="00184E8C" w:rsidRPr="00184E8C">
              <w:t xml:space="preserve">Organizar automaticamente toda a estrutura de diretórios, garantindo rastreabilidade entre imagens originais, </w:t>
            </w:r>
            <w:r w:rsidR="00184E8C" w:rsidRPr="009A2431">
              <w:rPr>
                <w:i/>
                <w:iCs/>
              </w:rPr>
              <w:t>tiles</w:t>
            </w:r>
            <w:r w:rsidR="00184E8C" w:rsidRPr="00184E8C">
              <w:t xml:space="preserve">, anotações, modelos, </w:t>
            </w:r>
            <w:r w:rsidR="00184E8C" w:rsidRPr="009A2431">
              <w:rPr>
                <w:i/>
                <w:iCs/>
              </w:rPr>
              <w:t>logs</w:t>
            </w:r>
            <w:r w:rsidR="00184E8C" w:rsidRPr="00184E8C">
              <w:t xml:space="preserve"> e resultados</w:t>
            </w:r>
          </w:p>
        </w:tc>
      </w:tr>
      <w:tr w:rsidR="00284A2C" w:rsidRPr="00CD7707" w14:paraId="3CD2535F" w14:textId="77777777" w:rsidTr="00207740">
        <w:tc>
          <w:tcPr>
            <w:tcW w:w="9039" w:type="dxa"/>
          </w:tcPr>
          <w:p w14:paraId="7939E34F" w14:textId="788AA1D4" w:rsidR="00284A2C" w:rsidRPr="00116F74" w:rsidRDefault="00284A2C" w:rsidP="00207740">
            <w:pPr>
              <w:pStyle w:val="TF-TEXTO-QUADRO"/>
            </w:pPr>
            <w:r w:rsidRPr="00116F74">
              <w:t>RNF0</w:t>
            </w:r>
            <w:r w:rsidR="00184E8C">
              <w:t>4</w:t>
            </w:r>
            <w:r w:rsidRPr="00116F74">
              <w:t xml:space="preserve"> </w:t>
            </w:r>
            <w:r>
              <w:t>–</w:t>
            </w:r>
            <w:r w:rsidRPr="00116F74">
              <w:t xml:space="preserve"> </w:t>
            </w:r>
            <w:r w:rsidR="00184E8C" w:rsidRPr="00184E8C">
              <w:t xml:space="preserve">Manter desempenho adequado, processando imagens de forma eficiente, permitindo o uso em </w:t>
            </w:r>
            <w:r w:rsidR="00184E8C" w:rsidRPr="00625CFB">
              <w:rPr>
                <w:i/>
                <w:iCs/>
              </w:rPr>
              <w:t>hardware</w:t>
            </w:r>
            <w:r w:rsidR="00184E8C" w:rsidRPr="00184E8C">
              <w:t xml:space="preserve"> doméstico sem GPU de alta performance</w:t>
            </w:r>
          </w:p>
        </w:tc>
      </w:tr>
      <w:tr w:rsidR="00284A2C" w:rsidRPr="00CD7707" w14:paraId="6EE47443" w14:textId="77777777" w:rsidTr="00207740">
        <w:tc>
          <w:tcPr>
            <w:tcW w:w="9039" w:type="dxa"/>
          </w:tcPr>
          <w:p w14:paraId="6BD53F26" w14:textId="583E46F7" w:rsidR="00284A2C" w:rsidRPr="00116F74" w:rsidRDefault="00284A2C" w:rsidP="00207740">
            <w:pPr>
              <w:pStyle w:val="TF-TEXTO-QUADRO"/>
            </w:pPr>
            <w:r w:rsidRPr="00116F74">
              <w:t>RNF0</w:t>
            </w:r>
            <w:r w:rsidR="00184E8C">
              <w:t>5</w:t>
            </w:r>
            <w:r w:rsidRPr="00116F74">
              <w:t xml:space="preserve"> </w:t>
            </w:r>
            <w:r>
              <w:t>–</w:t>
            </w:r>
            <w:r w:rsidRPr="00116F74">
              <w:t xml:space="preserve"> </w:t>
            </w:r>
            <w:r w:rsidR="00184E8C" w:rsidRPr="00184E8C">
              <w:t>Oferecer visualizações claras e interpretáveis, utilizadas tanto para depuração quanto para apresentação dos resultados, facilitando a validação da detecção</w:t>
            </w:r>
          </w:p>
        </w:tc>
      </w:tr>
    </w:tbl>
    <w:p w14:paraId="33EAB3B1" w14:textId="7B5EEE49" w:rsidR="00FC1B26" w:rsidRDefault="00284A2C" w:rsidP="00C41488">
      <w:pPr>
        <w:pStyle w:val="TF-FONTE"/>
      </w:pPr>
      <w:r w:rsidRPr="00C01C47">
        <w:t>Fonte: elaborado pel</w:t>
      </w:r>
      <w:r w:rsidR="00184E8C">
        <w:t>o autor</w:t>
      </w:r>
      <w:r w:rsidRPr="00C01C47">
        <w:t>.</w:t>
      </w:r>
    </w:p>
    <w:p w14:paraId="59F1245C" w14:textId="10FEC62D" w:rsidR="00F255FC" w:rsidRDefault="00D11F8A" w:rsidP="00D11F8A">
      <w:pPr>
        <w:pStyle w:val="Ttulo2"/>
      </w:pPr>
      <w:bookmarkStart w:id="155" w:name="_Toc215565492"/>
      <w:bookmarkEnd w:id="144"/>
      <w:r>
        <w:t>DESCRIÇÃO DO MODELO</w:t>
      </w:r>
      <w:bookmarkEnd w:id="155"/>
    </w:p>
    <w:p w14:paraId="63452CFB" w14:textId="05DC69E1" w:rsidR="00204C6C" w:rsidRDefault="00D11F8A" w:rsidP="00204C6C">
      <w:pPr>
        <w:pStyle w:val="TF-TEXTO"/>
      </w:pPr>
      <w:r w:rsidRPr="00D11F8A">
        <w:t>O diagrama de atividades, apresentado na</w:t>
      </w:r>
      <w:r w:rsidR="00EF6FEE">
        <w:t xml:space="preserve"> </w:t>
      </w:r>
      <w:r w:rsidR="00EF6FEE">
        <w:fldChar w:fldCharType="begin"/>
      </w:r>
      <w:r w:rsidR="00EF6FEE">
        <w:instrText xml:space="preserve"> REF _Ref215559228 \h </w:instrText>
      </w:r>
      <w:r w:rsidR="00EF6FEE">
        <w:fldChar w:fldCharType="separate"/>
      </w:r>
      <w:r w:rsidR="005B6BA0">
        <w:t xml:space="preserve">Figura </w:t>
      </w:r>
      <w:r w:rsidR="005B6BA0">
        <w:rPr>
          <w:noProof/>
        </w:rPr>
        <w:t>8</w:t>
      </w:r>
      <w:r w:rsidR="00EF6FEE">
        <w:fldChar w:fldCharType="end"/>
      </w:r>
      <w:r w:rsidRPr="00D11F8A">
        <w:t xml:space="preserve">, </w:t>
      </w:r>
      <w:r w:rsidR="00625CFB">
        <w:t>representa</w:t>
      </w:r>
      <w:r w:rsidRPr="00D11F8A">
        <w:t xml:space="preserve"> as etapas realizadas para o desenvolvimento do modelo.</w:t>
      </w:r>
    </w:p>
    <w:p w14:paraId="3E58918C" w14:textId="24986F91" w:rsidR="00204C6C" w:rsidRDefault="004D75D4" w:rsidP="00E648B0">
      <w:pPr>
        <w:pStyle w:val="TF-LEGENDA"/>
      </w:pPr>
      <w:bookmarkStart w:id="156" w:name="_Ref215559228"/>
      <w:bookmarkStart w:id="157" w:name="_Toc215565446"/>
      <w:commentRangeStart w:id="158"/>
      <w:r>
        <w:t xml:space="preserve">Figura </w:t>
      </w:r>
      <w:fldSimple w:instr=" SEQ Figura \* ARABIC ">
        <w:r w:rsidR="005B6BA0">
          <w:rPr>
            <w:noProof/>
          </w:rPr>
          <w:t>8</w:t>
        </w:r>
      </w:fldSimple>
      <w:bookmarkEnd w:id="156"/>
      <w:commentRangeEnd w:id="158"/>
      <w:r w:rsidR="00056C30">
        <w:rPr>
          <w:rStyle w:val="Refdecomentrio"/>
          <w:sz w:val="24"/>
          <w:szCs w:val="20"/>
        </w:rPr>
        <w:commentReference w:id="158"/>
      </w:r>
      <w:r>
        <w:t xml:space="preserve"> </w:t>
      </w:r>
      <w:r w:rsidR="00204C6C" w:rsidRPr="0087140F">
        <w:t>–</w:t>
      </w:r>
      <w:r w:rsidR="00CB38EE">
        <w:t xml:space="preserve"> Etapas para detecção de neurônios atípicos</w:t>
      </w:r>
      <w:bookmarkEnd w:id="157"/>
    </w:p>
    <w:p w14:paraId="6A53CA94" w14:textId="29D2D503" w:rsidR="00204C6C" w:rsidRPr="00204C6C" w:rsidRDefault="004F42B0" w:rsidP="00204C6C">
      <w:pPr>
        <w:pStyle w:val="TF-FIGURA"/>
      </w:pPr>
      <w:r>
        <w:rPr>
          <w:noProof/>
        </w:rPr>
        <w:drawing>
          <wp:inline distT="0" distB="0" distL="0" distR="0" wp14:anchorId="116BA98A" wp14:editId="63E98918">
            <wp:extent cx="4953783" cy="2819298"/>
            <wp:effectExtent l="12700" t="12700" r="12065" b="13335"/>
            <wp:docPr id="7"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983556" cy="2836242"/>
                    </a:xfrm>
                    <a:prstGeom prst="rect">
                      <a:avLst/>
                    </a:prstGeom>
                    <a:noFill/>
                    <a:ln w="6350" cmpd="sng">
                      <a:solidFill>
                        <a:srgbClr val="000000"/>
                      </a:solidFill>
                      <a:miter lim="800000"/>
                      <a:headEnd/>
                      <a:tailEnd/>
                    </a:ln>
                    <a:effectLst/>
                  </pic:spPr>
                </pic:pic>
              </a:graphicData>
            </a:graphic>
          </wp:inline>
        </w:drawing>
      </w:r>
    </w:p>
    <w:p w14:paraId="27DBAA8F" w14:textId="1EB1725E" w:rsidR="00204C6C" w:rsidRPr="0087140F" w:rsidRDefault="00204C6C" w:rsidP="00204C6C">
      <w:pPr>
        <w:pStyle w:val="TF-FONTE"/>
      </w:pPr>
      <w:r w:rsidRPr="0087140F">
        <w:t xml:space="preserve">Fonte: </w:t>
      </w:r>
      <w:r>
        <w:t>elaborado pelo autor</w:t>
      </w:r>
      <w:r w:rsidRPr="0087140F">
        <w:t>.</w:t>
      </w:r>
    </w:p>
    <w:p w14:paraId="272CB625" w14:textId="4926C489" w:rsidR="00CB38EE" w:rsidRDefault="00CB38EE" w:rsidP="00CB38EE">
      <w:pPr>
        <w:pStyle w:val="TF-TEXTO"/>
      </w:pPr>
      <w:r>
        <w:lastRenderedPageBreak/>
        <w:t xml:space="preserve">Inicialmente, obteve-se o </w:t>
      </w:r>
      <w:r w:rsidRPr="004C3E48">
        <w:rPr>
          <w:i/>
          <w:iCs/>
        </w:rPr>
        <w:t>dataset</w:t>
      </w:r>
      <w:r>
        <w:t xml:space="preserve"> utilizado para o estudo, por meio do recebimento do arquivo </w:t>
      </w:r>
      <w:r w:rsidRPr="00625CFB">
        <w:rPr>
          <w:rFonts w:ascii="Courier New" w:hAnsi="Courier New" w:cs="Courier New"/>
          <w:sz w:val="20"/>
          <w:szCs w:val="16"/>
        </w:rPr>
        <w:t>data.ndjson</w:t>
      </w:r>
      <w:r w:rsidRPr="00625CFB">
        <w:rPr>
          <w:sz w:val="20"/>
          <w:szCs w:val="16"/>
        </w:rPr>
        <w:t xml:space="preserve"> </w:t>
      </w:r>
      <w:r>
        <w:t xml:space="preserve">contendo as URLs das imagens e as anotações fornecidas pela plataforma LabelBox. A partir desse arquivo, efetuou-se o </w:t>
      </w:r>
      <w:r w:rsidRPr="004C3E48">
        <w:rPr>
          <w:i/>
          <w:iCs/>
        </w:rPr>
        <w:t>download</w:t>
      </w:r>
      <w:r>
        <w:t xml:space="preserve"> automático das imagens e a geração do arquivo </w:t>
      </w:r>
      <w:r w:rsidRPr="00024F6C">
        <w:rPr>
          <w:rFonts w:ascii="Courier New" w:hAnsi="Courier New" w:cs="Courier New"/>
          <w:sz w:val="20"/>
          <w:szCs w:val="16"/>
        </w:rPr>
        <w:t>manifest.ndjson</w:t>
      </w:r>
      <w:r>
        <w:t xml:space="preserve">, com o objetivo de organizar e padronizar os dados necessários para o </w:t>
      </w:r>
      <w:r w:rsidRPr="004C3E48">
        <w:rPr>
          <w:i/>
          <w:iCs/>
        </w:rPr>
        <w:t>pipeline</w:t>
      </w:r>
      <w:r>
        <w:t xml:space="preserve">. Em seguida, iniciou-se a etapa de pré-processamento, na qual as anotações foram convertidas para o formato YOLO, e a estrutura completa do diretório do </w:t>
      </w:r>
      <w:r w:rsidRPr="00024F6C">
        <w:rPr>
          <w:i/>
          <w:iCs/>
        </w:rPr>
        <w:t>dataset</w:t>
      </w:r>
      <w:r>
        <w:t xml:space="preserve"> foi organizada de acordo com o padrão </w:t>
      </w:r>
      <w:r w:rsidR="00CC7117">
        <w:t>recomendado</w:t>
      </w:r>
      <w:r>
        <w:t xml:space="preserve"> pelo modelo. Nessa fase, também </w:t>
      </w:r>
      <w:del w:id="159" w:author="Dalton Solano dos Reis" w:date="2025-12-16T11:42:00Z" w16du:dateUtc="2025-12-16T14:42:00Z">
        <w:r w:rsidR="004C3E48" w:rsidDel="00502339">
          <w:delText>efetuou-se</w:delText>
        </w:r>
      </w:del>
      <w:ins w:id="160" w:author="Dalton Solano dos Reis" w:date="2025-12-16T11:42:00Z" w16du:dateUtc="2025-12-16T14:42:00Z">
        <w:r w:rsidR="00502339">
          <w:t>se efetuou</w:t>
        </w:r>
      </w:ins>
      <w:r>
        <w:t xml:space="preserve"> a divisão das imagens em subconjuntos de treino, validação e teste, preservando a integridade das distribuições originais.</w:t>
      </w:r>
    </w:p>
    <w:p w14:paraId="63E6FCEB" w14:textId="3F504F34" w:rsidR="00CB38EE" w:rsidRDefault="00CB38EE" w:rsidP="00CB38EE">
      <w:pPr>
        <w:pStyle w:val="TF-TEXTO"/>
      </w:pPr>
      <w:r>
        <w:t xml:space="preserve">Posteriormente, aplicou-se a etapa de </w:t>
      </w:r>
      <w:r w:rsidRPr="004C3E48">
        <w:rPr>
          <w:i/>
          <w:iCs/>
        </w:rPr>
        <w:t>tiling</w:t>
      </w:r>
      <w:r>
        <w:t xml:space="preserve">, dividindo cada imagem em </w:t>
      </w:r>
      <w:r w:rsidRPr="00502339">
        <w:rPr>
          <w:i/>
          <w:iCs/>
          <w:rPrChange w:id="161" w:author="Dalton Solano dos Reis" w:date="2025-12-16T11:42:00Z" w16du:dateUtc="2025-12-16T14:42:00Z">
            <w:rPr/>
          </w:rPrChange>
        </w:rPr>
        <w:t>tiles</w:t>
      </w:r>
      <w:r>
        <w:t xml:space="preserve"> menores, variando entre 512 e 1</w:t>
      </w:r>
      <w:ins w:id="162" w:author="Dalton Solano dos Reis" w:date="2025-12-16T11:42:00Z" w16du:dateUtc="2025-12-16T14:42:00Z">
        <w:r w:rsidR="00502339">
          <w:t>.</w:t>
        </w:r>
      </w:ins>
      <w:r>
        <w:t xml:space="preserve">280 </w:t>
      </w:r>
      <w:r w:rsidRPr="004C3E48">
        <w:rPr>
          <w:i/>
          <w:iCs/>
        </w:rPr>
        <w:t>pixels</w:t>
      </w:r>
      <w:r>
        <w:t xml:space="preserve">, de modo a facilitar a detecção de objetos extremamente pequenos, como os neurônios atípicos. Essa divisão utilizou um </w:t>
      </w:r>
      <w:r w:rsidRPr="004C3E48">
        <w:rPr>
          <w:i/>
          <w:iCs/>
        </w:rPr>
        <w:t>overlap</w:t>
      </w:r>
      <w:r>
        <w:t xml:space="preserve"> entre 20% e 50%, assegurando que os neurônios não fossem cortados de forma prejudicial ao treinamento. </w:t>
      </w:r>
      <w:r w:rsidRPr="004C3E48">
        <w:rPr>
          <w:i/>
          <w:iCs/>
        </w:rPr>
        <w:t>Tiles</w:t>
      </w:r>
      <w:r>
        <w:t xml:space="preserve"> que possuíam menos de 50% da área do </w:t>
      </w:r>
      <w:r w:rsidRPr="004C3E48">
        <w:rPr>
          <w:i/>
          <w:iCs/>
        </w:rPr>
        <w:t>bounding box</w:t>
      </w:r>
      <w:r>
        <w:t xml:space="preserve"> original foram descartados, garantindo a consistência das informações morfológicas. </w:t>
      </w:r>
      <w:r w:rsidR="00024F6C">
        <w:t>Posteriormente, realizou</w:t>
      </w:r>
      <w:r>
        <w:t xml:space="preserve">-se o treinamento do modelo YOLOv8 utilizando os </w:t>
      </w:r>
      <w:r w:rsidRPr="004C3E48">
        <w:rPr>
          <w:i/>
          <w:iCs/>
        </w:rPr>
        <w:t>tiles</w:t>
      </w:r>
      <w:r>
        <w:t xml:space="preserve"> gerados, seguido pelo processo de validação, que permitiu ajustar hiperparâmetros e analisar o comportamento do modelo ao longo das épocas. Por fim, foram realizados testes com o conjunto reservado de imagens, permitindo avaliar a eficácia final da arquitetura proposta e comparar seus resultados com os obtidos no estudo original.</w:t>
      </w:r>
    </w:p>
    <w:p w14:paraId="6042CFF6" w14:textId="7FE335A6" w:rsidR="0087607C" w:rsidRDefault="0087607C" w:rsidP="0087607C">
      <w:pPr>
        <w:pStyle w:val="Ttulo2"/>
      </w:pPr>
      <w:bookmarkStart w:id="163" w:name="_Toc215565493"/>
      <w:r>
        <w:t>BUSCA E PREPARAÇÃO DA BASE DE DADOS</w:t>
      </w:r>
      <w:bookmarkEnd w:id="163"/>
    </w:p>
    <w:p w14:paraId="3B842116" w14:textId="3356E47C" w:rsidR="0087607C" w:rsidRDefault="0087607C" w:rsidP="0087607C">
      <w:pPr>
        <w:pStyle w:val="TF-TEXTO"/>
      </w:pPr>
      <w:r w:rsidRPr="0087607C">
        <w:t>O estudo atual utilizou a mesma base de imagens construída no trabalho anterior</w:t>
      </w:r>
      <w:r>
        <w:t xml:space="preserve">, </w:t>
      </w:r>
      <w:r w:rsidRPr="0087607C">
        <w:t xml:space="preserve">desenvolvido por Krzizanowski e Carvalho (2024), na qual todo o processo de obtenção e anotação das imagens foi conduzido com apoio da equipe do curso de Medicina da FURB. As imagens foram capturadas ao longo de aproximadamente seis meses (maio a outubro de 2024), totalizando 595 registros obtidos diretamente das lâminas analisadas em microscópio. Esse conjunto inicial incluiu tanto as imagens originais quanto suas anotações manuais, que marcaram visualmente os neurônios avaliados como atípicos, servindo de referência para os experimentos posteriores. A </w:t>
      </w:r>
      <w:r w:rsidR="00EF6FEE">
        <w:fldChar w:fldCharType="begin"/>
      </w:r>
      <w:r w:rsidR="00EF6FEE">
        <w:instrText xml:space="preserve"> REF _Ref215559246 \h </w:instrText>
      </w:r>
      <w:r w:rsidR="00EF6FEE">
        <w:fldChar w:fldCharType="separate"/>
      </w:r>
      <w:r w:rsidR="005B6BA0">
        <w:t xml:space="preserve">Figura </w:t>
      </w:r>
      <w:r w:rsidR="005B6BA0">
        <w:rPr>
          <w:noProof/>
        </w:rPr>
        <w:t>9</w:t>
      </w:r>
      <w:r w:rsidR="00EF6FEE">
        <w:fldChar w:fldCharType="end"/>
      </w:r>
      <w:r w:rsidR="00EF6FEE">
        <w:t xml:space="preserve"> </w:t>
      </w:r>
      <w:r w:rsidRPr="0087607C">
        <w:t>ilustra o processo de captura das imagens.</w:t>
      </w:r>
    </w:p>
    <w:p w14:paraId="3DF88F5A" w14:textId="56B3168E" w:rsidR="0087607C" w:rsidRPr="0087140F" w:rsidRDefault="004D75D4" w:rsidP="00E648B0">
      <w:pPr>
        <w:pStyle w:val="TF-LEGENDA"/>
      </w:pPr>
      <w:bookmarkStart w:id="164" w:name="_Ref215559246"/>
      <w:bookmarkStart w:id="165" w:name="_Toc215565447"/>
      <w:r>
        <w:lastRenderedPageBreak/>
        <w:t xml:space="preserve">Figura </w:t>
      </w:r>
      <w:fldSimple w:instr=" SEQ Figura \* ARABIC ">
        <w:r w:rsidR="005B6BA0">
          <w:rPr>
            <w:noProof/>
          </w:rPr>
          <w:t>9</w:t>
        </w:r>
      </w:fldSimple>
      <w:bookmarkEnd w:id="164"/>
      <w:r>
        <w:t xml:space="preserve"> </w:t>
      </w:r>
      <w:r w:rsidR="0087607C" w:rsidRPr="0087140F">
        <w:t xml:space="preserve">– </w:t>
      </w:r>
      <w:r w:rsidR="0087607C">
        <w:t>Processo de captura das imagens</w:t>
      </w:r>
      <w:bookmarkEnd w:id="165"/>
    </w:p>
    <w:p w14:paraId="03A03E86" w14:textId="0072FBBB" w:rsidR="0087607C" w:rsidRPr="00BB1810" w:rsidRDefault="004F42B0" w:rsidP="0087607C">
      <w:pPr>
        <w:pStyle w:val="TF-FIGURA"/>
        <w:rPr>
          <w:noProof/>
        </w:rPr>
      </w:pPr>
      <w:r>
        <w:rPr>
          <w:noProof/>
        </w:rPr>
        <w:drawing>
          <wp:inline distT="0" distB="0" distL="0" distR="0" wp14:anchorId="6971EF26" wp14:editId="3642D9DE">
            <wp:extent cx="5806081" cy="2266950"/>
            <wp:effectExtent l="0" t="0" r="4445" b="0"/>
            <wp:docPr id="8"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809053" cy="2268110"/>
                    </a:xfrm>
                    <a:prstGeom prst="rect">
                      <a:avLst/>
                    </a:prstGeom>
                    <a:noFill/>
                    <a:ln>
                      <a:noFill/>
                    </a:ln>
                  </pic:spPr>
                </pic:pic>
              </a:graphicData>
            </a:graphic>
          </wp:inline>
        </w:drawing>
      </w:r>
    </w:p>
    <w:p w14:paraId="358B5174" w14:textId="77777777" w:rsidR="0087607C" w:rsidRPr="0087140F" w:rsidRDefault="0087607C" w:rsidP="0087607C">
      <w:pPr>
        <w:pStyle w:val="TF-FONTE"/>
      </w:pPr>
      <w:r w:rsidRPr="0087140F">
        <w:t xml:space="preserve">Fonte: </w:t>
      </w:r>
      <w:r>
        <w:t>Krzizanowski e Carvalho</w:t>
      </w:r>
      <w:r w:rsidRPr="0087140F">
        <w:t xml:space="preserve"> (20</w:t>
      </w:r>
      <w:r>
        <w:t>24</w:t>
      </w:r>
      <w:r w:rsidRPr="0087140F">
        <w:t>).</w:t>
      </w:r>
    </w:p>
    <w:p w14:paraId="49ADD3B1" w14:textId="2E3D8A4B" w:rsidR="00B04224" w:rsidRDefault="00B04224" w:rsidP="0087607C">
      <w:pPr>
        <w:pStyle w:val="TF-TEXTO"/>
      </w:pPr>
      <w:r w:rsidRPr="00B04224">
        <w:t xml:space="preserve">Para organização e padronização do </w:t>
      </w:r>
      <w:r w:rsidRPr="004C3E48">
        <w:rPr>
          <w:i/>
          <w:iCs/>
        </w:rPr>
        <w:t>dataset</w:t>
      </w:r>
      <w:r w:rsidRPr="00B04224">
        <w:t xml:space="preserve">, as imagens foram importadas para a plataforma LabelBox, onde foi criado o projeto TCC – Furb Neurônios Atípicos e um </w:t>
      </w:r>
      <w:r w:rsidRPr="004C3E48">
        <w:rPr>
          <w:i/>
          <w:iCs/>
        </w:rPr>
        <w:t>dataset</w:t>
      </w:r>
      <w:r w:rsidRPr="00B04224">
        <w:t xml:space="preserve"> dedicado denominado neurônios. No estudo anterior, todas as imagens passaram por um processo de rotulagem, no qual os alunos de Medicina identificaram e demarcaram os neurônios atípicos utilizando caixas delimitadoras (</w:t>
      </w:r>
      <w:r w:rsidRPr="004C3E48">
        <w:rPr>
          <w:i/>
          <w:iCs/>
        </w:rPr>
        <w:t>bounding boxes</w:t>
      </w:r>
      <w:r w:rsidRPr="00B04224">
        <w:t xml:space="preserve">). Cada imagem teve seu respectivo rótulo salvo com o mesmo nome, formando pares entre a imagem original e sua segmentação, o que facilitou a catalogação e permitiu a criação de um conjunto de dados padronizado para análises computacionais. A </w:t>
      </w:r>
      <w:r w:rsidR="00EF6FEE">
        <w:fldChar w:fldCharType="begin"/>
      </w:r>
      <w:r w:rsidR="00EF6FEE">
        <w:instrText xml:space="preserve"> REF _Ref215559256 \h </w:instrText>
      </w:r>
      <w:r w:rsidR="00EF6FEE">
        <w:fldChar w:fldCharType="separate"/>
      </w:r>
      <w:r w:rsidR="005B6BA0">
        <w:t xml:space="preserve">Figura </w:t>
      </w:r>
      <w:r w:rsidR="005B6BA0">
        <w:rPr>
          <w:noProof/>
        </w:rPr>
        <w:t>10</w:t>
      </w:r>
      <w:r w:rsidR="00EF6FEE">
        <w:fldChar w:fldCharType="end"/>
      </w:r>
      <w:r w:rsidR="00EF6FEE">
        <w:t xml:space="preserve"> </w:t>
      </w:r>
      <w:r w:rsidRPr="00B04224">
        <w:t>mostra um exemplo de anotação feita através da ferramenta LabelBox.</w:t>
      </w:r>
    </w:p>
    <w:p w14:paraId="1CC12AF0" w14:textId="39B92943" w:rsidR="00B04224" w:rsidRPr="0087140F" w:rsidRDefault="004D75D4" w:rsidP="00E648B0">
      <w:pPr>
        <w:pStyle w:val="TF-LEGENDA"/>
      </w:pPr>
      <w:bookmarkStart w:id="166" w:name="_Ref215559256"/>
      <w:bookmarkStart w:id="167" w:name="_Toc215565448"/>
      <w:r>
        <w:t xml:space="preserve">Figura </w:t>
      </w:r>
      <w:fldSimple w:instr=" SEQ Figura \* ARABIC ">
        <w:r w:rsidR="005B6BA0">
          <w:rPr>
            <w:noProof/>
          </w:rPr>
          <w:t>10</w:t>
        </w:r>
      </w:fldSimple>
      <w:bookmarkEnd w:id="166"/>
      <w:r>
        <w:t xml:space="preserve"> </w:t>
      </w:r>
      <w:r w:rsidR="00B04224" w:rsidRPr="0087140F">
        <w:t xml:space="preserve">– </w:t>
      </w:r>
      <w:r w:rsidR="00B04224">
        <w:t>Exemplo do resultado das anotações na ferramenta LabelBox</w:t>
      </w:r>
      <w:bookmarkEnd w:id="167"/>
    </w:p>
    <w:p w14:paraId="3998F548" w14:textId="7B2E2ED9" w:rsidR="00B04224" w:rsidRPr="00BB1810" w:rsidRDefault="004F42B0" w:rsidP="00B04224">
      <w:pPr>
        <w:pStyle w:val="TF-FIGURA"/>
        <w:rPr>
          <w:noProof/>
        </w:rPr>
      </w:pPr>
      <w:r>
        <w:rPr>
          <w:noProof/>
        </w:rPr>
        <w:drawing>
          <wp:inline distT="0" distB="0" distL="0" distR="0" wp14:anchorId="0DBFFFFB" wp14:editId="4C2799E7">
            <wp:extent cx="5742056" cy="2044700"/>
            <wp:effectExtent l="0" t="0" r="0" b="0"/>
            <wp:docPr id="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47019" cy="2046467"/>
                    </a:xfrm>
                    <a:prstGeom prst="rect">
                      <a:avLst/>
                    </a:prstGeom>
                    <a:noFill/>
                    <a:ln>
                      <a:noFill/>
                    </a:ln>
                  </pic:spPr>
                </pic:pic>
              </a:graphicData>
            </a:graphic>
          </wp:inline>
        </w:drawing>
      </w:r>
    </w:p>
    <w:p w14:paraId="3C06988F" w14:textId="77777777" w:rsidR="00B04224" w:rsidRPr="0087140F" w:rsidRDefault="00B04224" w:rsidP="00B04224">
      <w:pPr>
        <w:pStyle w:val="TF-FONTE"/>
      </w:pPr>
      <w:r w:rsidRPr="0087140F">
        <w:t xml:space="preserve">Fonte: </w:t>
      </w:r>
      <w:r>
        <w:t>Krzizanowski e Carvalho</w:t>
      </w:r>
      <w:r w:rsidRPr="0087140F">
        <w:t xml:space="preserve"> (20</w:t>
      </w:r>
      <w:r>
        <w:t>24</w:t>
      </w:r>
      <w:r w:rsidRPr="0087140F">
        <w:t>).</w:t>
      </w:r>
    </w:p>
    <w:p w14:paraId="0BE7E971" w14:textId="75D2550E" w:rsidR="00B04224" w:rsidRDefault="00B04224" w:rsidP="00B04224">
      <w:pPr>
        <w:pStyle w:val="TF-TEXTO"/>
      </w:pPr>
      <w:r w:rsidRPr="00B04224">
        <w:t xml:space="preserve">Com o </w:t>
      </w:r>
      <w:r w:rsidRPr="00024F6C">
        <w:rPr>
          <w:i/>
          <w:iCs/>
        </w:rPr>
        <w:t>dataset</w:t>
      </w:r>
      <w:r w:rsidRPr="00B04224">
        <w:t xml:space="preserve"> completamente anotado na plataforma, foi realizada a exportação no formato Data Export v2, que gera um arquivo </w:t>
      </w:r>
      <w:r w:rsidRPr="00024F6C">
        <w:rPr>
          <w:rFonts w:ascii="Courier New" w:hAnsi="Courier New" w:cs="Courier New"/>
          <w:sz w:val="22"/>
          <w:szCs w:val="18"/>
        </w:rPr>
        <w:t>data.ndjson</w:t>
      </w:r>
      <w:r w:rsidRPr="00024F6C">
        <w:rPr>
          <w:sz w:val="22"/>
          <w:szCs w:val="18"/>
        </w:rPr>
        <w:t xml:space="preserve"> </w:t>
      </w:r>
      <w:r w:rsidRPr="00B04224">
        <w:t xml:space="preserve">contendo, em cada linha, um objeto JSON com as informações estruturadas de cada imagem. Esse arquivo reúne metadados essenciais — como dimensões da imagem, identificador único, URL para </w:t>
      </w:r>
      <w:r w:rsidRPr="00024F6C">
        <w:rPr>
          <w:i/>
          <w:iCs/>
        </w:rPr>
        <w:t>download</w:t>
      </w:r>
      <w:r w:rsidRPr="00B04224">
        <w:t xml:space="preserve"> e todas as coordenadas das </w:t>
      </w:r>
      <w:r w:rsidRPr="004C3E48">
        <w:rPr>
          <w:i/>
          <w:iCs/>
        </w:rPr>
        <w:t>bounding boxes</w:t>
      </w:r>
      <w:r w:rsidRPr="00B04224">
        <w:t xml:space="preserve"> — viabilizando a reconstrução integral de cada amostra. Neste </w:t>
      </w:r>
      <w:r w:rsidRPr="00B04224">
        <w:lastRenderedPageBreak/>
        <w:t xml:space="preserve">trabalho, esse arquivo serviu como ponto de partida para a construção da base final utilizada no modelo, permitindo automatizar o </w:t>
      </w:r>
      <w:r w:rsidRPr="004C3E48">
        <w:rPr>
          <w:i/>
          <w:iCs/>
        </w:rPr>
        <w:t>download</w:t>
      </w:r>
      <w:r w:rsidRPr="00B04224">
        <w:t xml:space="preserve"> das imagens, gerar rótulos no formato YOLO e preparar toda a estrutura necessária para o desenvolvimento e avaliação dos modelos de detecção. A </w:t>
      </w:r>
      <w:r w:rsidR="00EF6FEE">
        <w:fldChar w:fldCharType="begin"/>
      </w:r>
      <w:r w:rsidR="00EF6FEE">
        <w:instrText xml:space="preserve"> REF _Ref215559269 \h </w:instrText>
      </w:r>
      <w:r w:rsidR="00EF6FEE">
        <w:fldChar w:fldCharType="separate"/>
      </w:r>
      <w:r w:rsidR="005B6BA0">
        <w:t xml:space="preserve">Figura </w:t>
      </w:r>
      <w:r w:rsidR="005B6BA0">
        <w:rPr>
          <w:noProof/>
        </w:rPr>
        <w:t>11</w:t>
      </w:r>
      <w:r w:rsidR="00EF6FEE">
        <w:fldChar w:fldCharType="end"/>
      </w:r>
      <w:r w:rsidR="00EF6FEE">
        <w:t xml:space="preserve"> </w:t>
      </w:r>
      <w:r w:rsidRPr="00B04224">
        <w:t xml:space="preserve">ilustra o arquivo </w:t>
      </w:r>
      <w:r w:rsidR="004C3E48" w:rsidRPr="004C3E48">
        <w:rPr>
          <w:rFonts w:ascii="Courier New" w:hAnsi="Courier New" w:cs="Courier New"/>
          <w:sz w:val="20"/>
          <w:szCs w:val="16"/>
        </w:rPr>
        <w:t>data.ndjson</w:t>
      </w:r>
      <w:r w:rsidRPr="00B04224">
        <w:t xml:space="preserve">, com um objeto </w:t>
      </w:r>
      <w:r w:rsidRPr="00950C1D">
        <w:t>JSON</w:t>
      </w:r>
      <w:r w:rsidRPr="00B04224">
        <w:t xml:space="preserve"> em cada linha.</w:t>
      </w:r>
    </w:p>
    <w:p w14:paraId="1A63FC52" w14:textId="50470EA7" w:rsidR="005C60E1" w:rsidRPr="0087140F" w:rsidRDefault="004D75D4" w:rsidP="00E648B0">
      <w:pPr>
        <w:pStyle w:val="TF-LEGENDA"/>
      </w:pPr>
      <w:bookmarkStart w:id="168" w:name="_Ref215559269"/>
      <w:bookmarkStart w:id="169" w:name="_Toc184283855"/>
      <w:bookmarkStart w:id="170" w:name="_Toc215565449"/>
      <w:r>
        <w:t xml:space="preserve">Figura </w:t>
      </w:r>
      <w:fldSimple w:instr=" SEQ Figura \* ARABIC ">
        <w:r w:rsidR="005B6BA0">
          <w:rPr>
            <w:noProof/>
          </w:rPr>
          <w:t>11</w:t>
        </w:r>
      </w:fldSimple>
      <w:bookmarkEnd w:id="168"/>
      <w:r>
        <w:t xml:space="preserve"> </w:t>
      </w:r>
      <w:r w:rsidR="005C60E1" w:rsidRPr="0087140F">
        <w:t xml:space="preserve">– Visualização do arquivo </w:t>
      </w:r>
      <w:r w:rsidR="00643318">
        <w:rPr>
          <w:rFonts w:ascii="Courier New" w:hAnsi="Courier New" w:cs="Courier New"/>
          <w:sz w:val="22"/>
          <w:szCs w:val="18"/>
        </w:rPr>
        <w:t>ndjson</w:t>
      </w:r>
      <w:bookmarkEnd w:id="169"/>
      <w:bookmarkEnd w:id="170"/>
    </w:p>
    <w:p w14:paraId="08D3A418" w14:textId="37281ADE" w:rsidR="005C60E1" w:rsidRPr="0087140F" w:rsidRDefault="004F42B0" w:rsidP="005C60E1">
      <w:pPr>
        <w:pStyle w:val="TF-FIGURA"/>
      </w:pPr>
      <w:r>
        <w:rPr>
          <w:noProof/>
        </w:rPr>
        <w:drawing>
          <wp:inline distT="0" distB="0" distL="0" distR="0" wp14:anchorId="4F5AB0CD" wp14:editId="30E3340A">
            <wp:extent cx="5676900" cy="1362075"/>
            <wp:effectExtent l="19050" t="19050" r="19050" b="28575"/>
            <wp:docPr id="10"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descr="Texto&#10;&#10;Descrição gerada automaticamente"/>
                    <pic:cNvPicPr>
                      <a:picLocks noChangeAspect="1" noChangeArrowheads="1"/>
                    </pic:cNvPicPr>
                  </pic:nvPicPr>
                  <pic:blipFill>
                    <a:blip r:embed="rId28" cstate="print">
                      <a:extLst>
                        <a:ext uri="{28A0092B-C50C-407E-A947-70E740481C1C}">
                          <a14:useLocalDpi xmlns:a14="http://schemas.microsoft.com/office/drawing/2010/main" val="0"/>
                        </a:ext>
                      </a:extLst>
                    </a:blip>
                    <a:srcRect b="38007"/>
                    <a:stretch>
                      <a:fillRect/>
                    </a:stretch>
                  </pic:blipFill>
                  <pic:spPr bwMode="auto">
                    <a:xfrm>
                      <a:off x="0" y="0"/>
                      <a:ext cx="5686048" cy="1364270"/>
                    </a:xfrm>
                    <a:prstGeom prst="rect">
                      <a:avLst/>
                    </a:prstGeom>
                    <a:noFill/>
                    <a:ln w="6350" cmpd="sng">
                      <a:solidFill>
                        <a:srgbClr val="000000"/>
                      </a:solidFill>
                      <a:miter lim="800000"/>
                      <a:headEnd/>
                      <a:tailEnd/>
                    </a:ln>
                    <a:effectLst/>
                  </pic:spPr>
                </pic:pic>
              </a:graphicData>
            </a:graphic>
          </wp:inline>
        </w:drawing>
      </w:r>
    </w:p>
    <w:p w14:paraId="3A4AD914" w14:textId="60B315FE" w:rsidR="005C60E1" w:rsidRPr="0087140F" w:rsidRDefault="005C60E1" w:rsidP="005C60E1">
      <w:pPr>
        <w:pStyle w:val="TF-FONTE"/>
      </w:pPr>
      <w:r w:rsidRPr="0087140F">
        <w:t xml:space="preserve">Fonte: </w:t>
      </w:r>
      <w:r>
        <w:t>Krzizanowski e Carvalho (2024)</w:t>
      </w:r>
      <w:r w:rsidRPr="0087140F">
        <w:t>.</w:t>
      </w:r>
    </w:p>
    <w:p w14:paraId="7E1EC144" w14:textId="1B1780B0" w:rsidR="005C60E1" w:rsidRDefault="005C60E1" w:rsidP="005C60E1">
      <w:pPr>
        <w:pStyle w:val="TF-TEXTO"/>
      </w:pPr>
      <w:r w:rsidRPr="005C60E1">
        <w:t xml:space="preserve">Após a obtenção do arquivo </w:t>
      </w:r>
      <w:r w:rsidRPr="004C3E48">
        <w:rPr>
          <w:rFonts w:ascii="Courier New" w:hAnsi="Courier New" w:cs="Courier New"/>
          <w:sz w:val="20"/>
          <w:szCs w:val="16"/>
        </w:rPr>
        <w:t>data.ndjson</w:t>
      </w:r>
      <w:r w:rsidRPr="005C60E1">
        <w:t xml:space="preserve">, que foi fornecido pelos autores do estudo anterior, </w:t>
      </w:r>
      <w:r w:rsidR="00643318">
        <w:t xml:space="preserve">desenvolveu-se </w:t>
      </w:r>
      <w:r w:rsidRPr="005C60E1">
        <w:t xml:space="preserve">um </w:t>
      </w:r>
      <w:r w:rsidRPr="00024F6C">
        <w:rPr>
          <w:i/>
          <w:iCs/>
        </w:rPr>
        <w:t>script</w:t>
      </w:r>
      <w:r w:rsidRPr="005C60E1">
        <w:t xml:space="preserve"> na linguagem Python, chamado “</w:t>
      </w:r>
      <w:r w:rsidRPr="004C3E48">
        <w:rPr>
          <w:rFonts w:ascii="Courier New" w:hAnsi="Courier New" w:cs="Courier New"/>
          <w:sz w:val="20"/>
          <w:szCs w:val="16"/>
        </w:rPr>
        <w:t>prepare.py</w:t>
      </w:r>
      <w:r w:rsidRPr="005C60E1">
        <w:t xml:space="preserve">”, que realiza </w:t>
      </w:r>
      <w:del w:id="171" w:author="Dalton Solano dos Reis" w:date="2025-12-16T11:45:00Z" w16du:dateUtc="2025-12-16T14:45:00Z">
        <w:r w:rsidRPr="005C60E1" w:rsidDel="00502339">
          <w:delText xml:space="preserve">automaticamente </w:delText>
        </w:r>
      </w:del>
      <w:r w:rsidRPr="005C60E1">
        <w:t xml:space="preserve">a etapa de </w:t>
      </w:r>
      <w:r w:rsidRPr="004C3E48">
        <w:rPr>
          <w:i/>
          <w:iCs/>
        </w:rPr>
        <w:t>download</w:t>
      </w:r>
      <w:r w:rsidRPr="005C60E1">
        <w:t xml:space="preserve"> das imagens. O </w:t>
      </w:r>
      <w:r w:rsidRPr="004C3E48">
        <w:rPr>
          <w:i/>
          <w:iCs/>
        </w:rPr>
        <w:t>script</w:t>
      </w:r>
      <w:r w:rsidRPr="005C60E1">
        <w:t xml:space="preserve"> percorre o arquivo </w:t>
      </w:r>
      <w:r w:rsidRPr="004C3E48">
        <w:rPr>
          <w:rFonts w:ascii="Courier New" w:hAnsi="Courier New" w:cs="Courier New"/>
          <w:sz w:val="20"/>
          <w:szCs w:val="16"/>
        </w:rPr>
        <w:t>data.ndjson</w:t>
      </w:r>
      <w:r w:rsidRPr="005C60E1">
        <w:t xml:space="preserve"> linha a linha, extrai os metadados de cada imagem e faz o </w:t>
      </w:r>
      <w:r w:rsidRPr="004C3E48">
        <w:rPr>
          <w:i/>
          <w:iCs/>
        </w:rPr>
        <w:t>download</w:t>
      </w:r>
      <w:r w:rsidRPr="005C60E1">
        <w:t xml:space="preserve"> do arquivo original a partir da </w:t>
      </w:r>
      <w:r w:rsidRPr="00950C1D">
        <w:t>URL</w:t>
      </w:r>
      <w:r w:rsidRPr="005C60E1">
        <w:t xml:space="preserve"> fornecida pelo LabelBox. Cada imagem é salva localmente utilizando o identificador único, chamado </w:t>
      </w:r>
      <w:r w:rsidRPr="004C3E48">
        <w:rPr>
          <w:rFonts w:ascii="Courier New" w:hAnsi="Courier New" w:cs="Courier New"/>
          <w:sz w:val="20"/>
          <w:szCs w:val="16"/>
        </w:rPr>
        <w:t>data_row_id</w:t>
      </w:r>
      <w:r w:rsidRPr="005C60E1">
        <w:t xml:space="preserve">, como nome de arquivo e a extensão é inferida a partir do </w:t>
      </w:r>
      <w:r w:rsidRPr="004C3E48">
        <w:rPr>
          <w:rFonts w:ascii="Courier New" w:hAnsi="Courier New" w:cs="Courier New"/>
          <w:sz w:val="20"/>
          <w:szCs w:val="16"/>
        </w:rPr>
        <w:t>mime_type</w:t>
      </w:r>
      <w:r w:rsidRPr="005C60E1">
        <w:t xml:space="preserve"> ou da própria URL. O </w:t>
      </w:r>
      <w:r w:rsidR="00AE385C">
        <w:fldChar w:fldCharType="begin"/>
      </w:r>
      <w:r w:rsidR="00AE385C">
        <w:instrText xml:space="preserve"> REF _Ref215560007 \h </w:instrText>
      </w:r>
      <w:r w:rsidR="00AE385C">
        <w:fldChar w:fldCharType="separate"/>
      </w:r>
      <w:r w:rsidR="005B6BA0">
        <w:t xml:space="preserve">Quadro </w:t>
      </w:r>
      <w:r w:rsidR="005B6BA0">
        <w:rPr>
          <w:noProof/>
        </w:rPr>
        <w:t>9</w:t>
      </w:r>
      <w:r w:rsidR="00AE385C">
        <w:fldChar w:fldCharType="end"/>
      </w:r>
      <w:r w:rsidR="00AE385C">
        <w:t xml:space="preserve"> </w:t>
      </w:r>
      <w:r w:rsidRPr="005C60E1">
        <w:t xml:space="preserve">apresenta a implementação inicial do </w:t>
      </w:r>
      <w:r w:rsidRPr="004C3E48">
        <w:rPr>
          <w:i/>
          <w:iCs/>
        </w:rPr>
        <w:t>script</w:t>
      </w:r>
      <w:r w:rsidRPr="005C60E1">
        <w:t xml:space="preserve"> mencionado.</w:t>
      </w:r>
    </w:p>
    <w:p w14:paraId="1056E2BC" w14:textId="0E9599F1" w:rsidR="005C60E1" w:rsidRDefault="004D75D4" w:rsidP="00E648B0">
      <w:pPr>
        <w:pStyle w:val="TF-LEGENDA"/>
      </w:pPr>
      <w:bookmarkStart w:id="172" w:name="_Ref215560007"/>
      <w:bookmarkStart w:id="173" w:name="_Toc184283874"/>
      <w:bookmarkStart w:id="174" w:name="_Toc215565468"/>
      <w:bookmarkStart w:id="175" w:name="_Hlk215165247"/>
      <w:r>
        <w:t xml:space="preserve">Quadro </w:t>
      </w:r>
      <w:fldSimple w:instr=" SEQ Quadro \* ARABIC ">
        <w:r w:rsidR="005B6BA0">
          <w:rPr>
            <w:noProof/>
          </w:rPr>
          <w:t>9</w:t>
        </w:r>
      </w:fldSimple>
      <w:bookmarkEnd w:id="172"/>
      <w:r>
        <w:t xml:space="preserve"> </w:t>
      </w:r>
      <w:r w:rsidR="005C60E1" w:rsidRPr="0087140F">
        <w:t xml:space="preserve">– </w:t>
      </w:r>
      <w:r w:rsidR="00024F6C">
        <w:t>D</w:t>
      </w:r>
      <w:r w:rsidR="005C60E1">
        <w:t xml:space="preserve">ownload das imagens e construção do arquivo </w:t>
      </w:r>
      <w:r w:rsidR="005C60E1" w:rsidRPr="00024F6C">
        <w:rPr>
          <w:rFonts w:ascii="Courier New" w:hAnsi="Courier New" w:cs="Courier New"/>
          <w:sz w:val="20"/>
          <w:szCs w:val="16"/>
        </w:rPr>
        <w:t>manifest.ndjson</w:t>
      </w:r>
      <w:bookmarkEnd w:id="173"/>
      <w:bookmarkEnd w:id="174"/>
    </w:p>
    <w:tbl>
      <w:tblPr>
        <w:tblW w:w="906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067"/>
      </w:tblGrid>
      <w:tr w:rsidR="005C60E1" w:rsidRPr="00C43434" w14:paraId="06D7B6DA" w14:textId="77777777" w:rsidTr="006F0093">
        <w:trPr>
          <w:jc w:val="center"/>
        </w:trPr>
        <w:tc>
          <w:tcPr>
            <w:tcW w:w="9067" w:type="dxa"/>
          </w:tcPr>
          <w:p w14:paraId="5D733198" w14:textId="77777777" w:rsidR="009E793D" w:rsidRPr="009E793D" w:rsidRDefault="009E793D" w:rsidP="009E793D">
            <w:pPr>
              <w:pStyle w:val="TF-CDIGO-FONTE"/>
              <w:jc w:val="both"/>
              <w:rPr>
                <w:sz w:val="16"/>
                <w:szCs w:val="16"/>
              </w:rPr>
            </w:pPr>
            <w:r w:rsidRPr="009E793D">
              <w:rPr>
                <w:sz w:val="16"/>
                <w:szCs w:val="16"/>
              </w:rPr>
              <w:t>def main():</w:t>
            </w:r>
          </w:p>
          <w:p w14:paraId="274283A4" w14:textId="77777777" w:rsidR="009E793D" w:rsidRPr="009E793D" w:rsidRDefault="009E793D" w:rsidP="009E793D">
            <w:pPr>
              <w:pStyle w:val="TF-CDIGO-FONTE"/>
              <w:jc w:val="both"/>
              <w:rPr>
                <w:sz w:val="16"/>
                <w:szCs w:val="16"/>
              </w:rPr>
            </w:pPr>
            <w:r w:rsidRPr="009E793D">
              <w:rPr>
                <w:sz w:val="16"/>
                <w:szCs w:val="16"/>
              </w:rPr>
              <w:t xml:space="preserve">    itens = list(iterar_ndjson(NDJSON_PATH))</w:t>
            </w:r>
          </w:p>
          <w:p w14:paraId="3DC0E1E0" w14:textId="77777777" w:rsidR="009E793D" w:rsidRPr="009E793D" w:rsidRDefault="009E793D" w:rsidP="009E793D">
            <w:pPr>
              <w:pStyle w:val="TF-CDIGO-FONTE"/>
              <w:jc w:val="both"/>
              <w:rPr>
                <w:sz w:val="16"/>
                <w:szCs w:val="16"/>
              </w:rPr>
            </w:pPr>
          </w:p>
          <w:p w14:paraId="2BA62A2A" w14:textId="77777777" w:rsidR="009E793D" w:rsidRPr="009E793D" w:rsidRDefault="009E793D" w:rsidP="009E793D">
            <w:pPr>
              <w:pStyle w:val="TF-CDIGO-FONTE"/>
              <w:jc w:val="both"/>
              <w:rPr>
                <w:sz w:val="16"/>
                <w:szCs w:val="16"/>
              </w:rPr>
            </w:pPr>
            <w:r w:rsidRPr="009E793D">
              <w:rPr>
                <w:sz w:val="16"/>
                <w:szCs w:val="16"/>
              </w:rPr>
              <w:t xml:space="preserve">    with open(MANIFEST_PATH, "a", encoding="utf-8") as manifest:</w:t>
            </w:r>
          </w:p>
          <w:p w14:paraId="20AC544B" w14:textId="77777777" w:rsidR="009E793D" w:rsidRPr="009E793D" w:rsidRDefault="009E793D" w:rsidP="009E793D">
            <w:pPr>
              <w:pStyle w:val="TF-CDIGO-FONTE"/>
              <w:jc w:val="both"/>
              <w:rPr>
                <w:sz w:val="16"/>
                <w:szCs w:val="16"/>
              </w:rPr>
            </w:pPr>
            <w:r w:rsidRPr="009E793D">
              <w:rPr>
                <w:sz w:val="16"/>
                <w:szCs w:val="16"/>
              </w:rPr>
              <w:t xml:space="preserve">        for exemplo in itens:</w:t>
            </w:r>
          </w:p>
          <w:p w14:paraId="0E2A7C38" w14:textId="77777777" w:rsidR="009E793D" w:rsidRPr="009E793D" w:rsidRDefault="009E793D" w:rsidP="009E793D">
            <w:pPr>
              <w:pStyle w:val="TF-CDIGO-FONTE"/>
              <w:jc w:val="both"/>
              <w:rPr>
                <w:sz w:val="16"/>
                <w:szCs w:val="16"/>
              </w:rPr>
            </w:pPr>
            <w:r w:rsidRPr="009E793D">
              <w:rPr>
                <w:sz w:val="16"/>
                <w:szCs w:val="16"/>
              </w:rPr>
              <w:t xml:space="preserve">            data_row = exemplo.get("data_row") or {}</w:t>
            </w:r>
          </w:p>
          <w:p w14:paraId="0EEC21F3" w14:textId="77777777" w:rsidR="009E793D" w:rsidRPr="009E793D" w:rsidRDefault="009E793D" w:rsidP="009E793D">
            <w:pPr>
              <w:pStyle w:val="TF-CDIGO-FONTE"/>
              <w:jc w:val="both"/>
              <w:rPr>
                <w:sz w:val="16"/>
                <w:szCs w:val="16"/>
              </w:rPr>
            </w:pPr>
            <w:r w:rsidRPr="009E793D">
              <w:rPr>
                <w:sz w:val="16"/>
                <w:szCs w:val="16"/>
              </w:rPr>
              <w:t xml:space="preserve">            url = data_row.get("row_data")</w:t>
            </w:r>
          </w:p>
          <w:p w14:paraId="13DF2432" w14:textId="77777777" w:rsidR="009E793D" w:rsidRPr="009E793D" w:rsidRDefault="009E793D" w:rsidP="009E793D">
            <w:pPr>
              <w:pStyle w:val="TF-CDIGO-FONTE"/>
              <w:jc w:val="both"/>
              <w:rPr>
                <w:sz w:val="16"/>
                <w:szCs w:val="16"/>
              </w:rPr>
            </w:pPr>
            <w:r w:rsidRPr="009E793D">
              <w:rPr>
                <w:sz w:val="16"/>
                <w:szCs w:val="16"/>
              </w:rPr>
              <w:t xml:space="preserve">            row_id = data_row.get("id")</w:t>
            </w:r>
          </w:p>
          <w:p w14:paraId="727C5F7D" w14:textId="77777777" w:rsidR="009E793D" w:rsidRPr="009E793D" w:rsidRDefault="009E793D" w:rsidP="009E793D">
            <w:pPr>
              <w:pStyle w:val="TF-CDIGO-FONTE"/>
              <w:jc w:val="both"/>
              <w:rPr>
                <w:sz w:val="16"/>
                <w:szCs w:val="16"/>
              </w:rPr>
            </w:pPr>
          </w:p>
          <w:p w14:paraId="286829A2" w14:textId="77777777" w:rsidR="009E793D" w:rsidRPr="009E793D" w:rsidRDefault="009E793D" w:rsidP="009E793D">
            <w:pPr>
              <w:pStyle w:val="TF-CDIGO-FONTE"/>
              <w:jc w:val="both"/>
              <w:rPr>
                <w:sz w:val="16"/>
                <w:szCs w:val="16"/>
                <w:lang w:val="pt-BR"/>
              </w:rPr>
            </w:pPr>
            <w:r w:rsidRPr="009E793D">
              <w:rPr>
                <w:sz w:val="16"/>
                <w:szCs w:val="16"/>
              </w:rPr>
              <w:t xml:space="preserve">            </w:t>
            </w:r>
            <w:r w:rsidRPr="009E793D">
              <w:rPr>
                <w:sz w:val="16"/>
                <w:szCs w:val="16"/>
                <w:lang w:val="pt-BR"/>
              </w:rPr>
              <w:t>extensao = inferir_extensao(exemplo, url)</w:t>
            </w:r>
          </w:p>
          <w:p w14:paraId="3F1202FE" w14:textId="77777777" w:rsidR="009E793D" w:rsidRPr="009E793D" w:rsidRDefault="009E793D" w:rsidP="009E793D">
            <w:pPr>
              <w:pStyle w:val="TF-CDIGO-FONTE"/>
              <w:jc w:val="both"/>
              <w:rPr>
                <w:sz w:val="16"/>
                <w:szCs w:val="16"/>
                <w:lang w:val="pt-BR"/>
              </w:rPr>
            </w:pPr>
            <w:r w:rsidRPr="009E793D">
              <w:rPr>
                <w:sz w:val="16"/>
                <w:szCs w:val="16"/>
                <w:lang w:val="pt-BR"/>
              </w:rPr>
              <w:t xml:space="preserve">            destino = montar_caminho_destino(exemplo, extensao)</w:t>
            </w:r>
          </w:p>
          <w:p w14:paraId="3109ADA1" w14:textId="77777777" w:rsidR="009E793D" w:rsidRPr="009E793D" w:rsidRDefault="009E793D" w:rsidP="009E793D">
            <w:pPr>
              <w:pStyle w:val="TF-CDIGO-FONTE"/>
              <w:jc w:val="both"/>
              <w:rPr>
                <w:sz w:val="16"/>
                <w:szCs w:val="16"/>
                <w:lang w:val="pt-BR"/>
              </w:rPr>
            </w:pPr>
          </w:p>
          <w:p w14:paraId="5B56CDC8" w14:textId="77777777" w:rsidR="009E793D" w:rsidRPr="009E793D" w:rsidRDefault="009E793D" w:rsidP="009E793D">
            <w:pPr>
              <w:pStyle w:val="TF-CDIGO-FONTE"/>
              <w:jc w:val="both"/>
              <w:rPr>
                <w:sz w:val="16"/>
                <w:szCs w:val="16"/>
                <w:lang w:val="pt-BR"/>
              </w:rPr>
            </w:pPr>
            <w:r w:rsidRPr="009E793D">
              <w:rPr>
                <w:sz w:val="16"/>
                <w:szCs w:val="16"/>
                <w:lang w:val="pt-BR"/>
              </w:rPr>
              <w:t xml:space="preserve">            if not destino.exists():</w:t>
            </w:r>
          </w:p>
          <w:p w14:paraId="2C2158C2" w14:textId="77777777" w:rsidR="009E793D" w:rsidRPr="009E793D" w:rsidRDefault="009E793D" w:rsidP="009E793D">
            <w:pPr>
              <w:pStyle w:val="TF-CDIGO-FONTE"/>
              <w:jc w:val="both"/>
              <w:rPr>
                <w:sz w:val="16"/>
                <w:szCs w:val="16"/>
                <w:lang w:val="pt-BR"/>
              </w:rPr>
            </w:pPr>
            <w:r w:rsidRPr="009E793D">
              <w:rPr>
                <w:sz w:val="16"/>
                <w:szCs w:val="16"/>
                <w:lang w:val="pt-BR"/>
              </w:rPr>
              <w:t xml:space="preserve">                baixar_imagem(url, destino)</w:t>
            </w:r>
          </w:p>
          <w:p w14:paraId="1656E1EC" w14:textId="77777777" w:rsidR="009E793D" w:rsidRPr="009E793D" w:rsidRDefault="009E793D" w:rsidP="009E793D">
            <w:pPr>
              <w:pStyle w:val="TF-CDIGO-FONTE"/>
              <w:jc w:val="both"/>
              <w:rPr>
                <w:sz w:val="16"/>
                <w:szCs w:val="16"/>
                <w:lang w:val="pt-BR"/>
              </w:rPr>
            </w:pPr>
          </w:p>
          <w:p w14:paraId="1E25CD3D" w14:textId="77777777" w:rsidR="009E793D" w:rsidRPr="009E793D" w:rsidRDefault="009E793D" w:rsidP="009E793D">
            <w:pPr>
              <w:pStyle w:val="TF-CDIGO-FONTE"/>
              <w:jc w:val="both"/>
              <w:rPr>
                <w:sz w:val="16"/>
                <w:szCs w:val="16"/>
                <w:lang w:val="pt-BR"/>
              </w:rPr>
            </w:pPr>
            <w:r w:rsidRPr="009E793D">
              <w:rPr>
                <w:sz w:val="16"/>
                <w:szCs w:val="16"/>
                <w:lang w:val="pt-BR"/>
              </w:rPr>
              <w:t xml:space="preserve">            caixas = extrair_bounding_boxes(exemplo)</w:t>
            </w:r>
          </w:p>
          <w:p w14:paraId="2B3F60F9" w14:textId="77777777" w:rsidR="009E793D" w:rsidRPr="009E793D" w:rsidRDefault="009E793D" w:rsidP="009E793D">
            <w:pPr>
              <w:pStyle w:val="TF-CDIGO-FONTE"/>
              <w:jc w:val="both"/>
              <w:rPr>
                <w:sz w:val="16"/>
                <w:szCs w:val="16"/>
                <w:lang w:val="pt-BR"/>
              </w:rPr>
            </w:pPr>
          </w:p>
          <w:p w14:paraId="3977F2B2" w14:textId="77777777" w:rsidR="009E793D" w:rsidRPr="009E793D" w:rsidRDefault="009E793D" w:rsidP="009E793D">
            <w:pPr>
              <w:pStyle w:val="TF-CDIGO-FONTE"/>
              <w:jc w:val="both"/>
              <w:rPr>
                <w:sz w:val="16"/>
                <w:szCs w:val="16"/>
                <w:lang w:val="pt-BR"/>
              </w:rPr>
            </w:pPr>
            <w:r w:rsidRPr="009E793D">
              <w:rPr>
                <w:sz w:val="16"/>
                <w:szCs w:val="16"/>
                <w:lang w:val="pt-BR"/>
              </w:rPr>
              <w:t xml:space="preserve">            registro = {</w:t>
            </w:r>
          </w:p>
          <w:p w14:paraId="49A66005" w14:textId="77777777" w:rsidR="009E793D" w:rsidRPr="009E793D" w:rsidRDefault="009E793D" w:rsidP="009E793D">
            <w:pPr>
              <w:pStyle w:val="TF-CDIGO-FONTE"/>
              <w:jc w:val="both"/>
              <w:rPr>
                <w:sz w:val="16"/>
                <w:szCs w:val="16"/>
                <w:lang w:val="pt-BR"/>
              </w:rPr>
            </w:pPr>
            <w:r w:rsidRPr="009E793D">
              <w:rPr>
                <w:sz w:val="16"/>
                <w:szCs w:val="16"/>
                <w:lang w:val="pt-BR"/>
              </w:rPr>
              <w:t xml:space="preserve">                "data_row_id": row_id,</w:t>
            </w:r>
          </w:p>
          <w:p w14:paraId="0EBE72FD" w14:textId="77777777" w:rsidR="009E793D" w:rsidRPr="009E793D" w:rsidRDefault="009E793D" w:rsidP="009E793D">
            <w:pPr>
              <w:pStyle w:val="TF-CDIGO-FONTE"/>
              <w:jc w:val="both"/>
              <w:rPr>
                <w:sz w:val="16"/>
                <w:szCs w:val="16"/>
                <w:lang w:val="pt-BR"/>
              </w:rPr>
            </w:pPr>
            <w:r w:rsidRPr="009E793D">
              <w:rPr>
                <w:sz w:val="16"/>
                <w:szCs w:val="16"/>
                <w:lang w:val="pt-BR"/>
              </w:rPr>
              <w:t xml:space="preserve">                "imagem": destino.as_posix(),</w:t>
            </w:r>
          </w:p>
          <w:p w14:paraId="3B4E1F37" w14:textId="77777777" w:rsidR="009E793D" w:rsidRPr="001325CF" w:rsidRDefault="009E793D" w:rsidP="009E793D">
            <w:pPr>
              <w:pStyle w:val="TF-CDIGO-FONTE"/>
              <w:jc w:val="both"/>
              <w:rPr>
                <w:sz w:val="16"/>
                <w:szCs w:val="16"/>
              </w:rPr>
            </w:pPr>
            <w:r w:rsidRPr="009E793D">
              <w:rPr>
                <w:sz w:val="16"/>
                <w:szCs w:val="16"/>
                <w:lang w:val="pt-BR"/>
              </w:rPr>
              <w:t xml:space="preserve">                </w:t>
            </w:r>
            <w:r w:rsidRPr="001325CF">
              <w:rPr>
                <w:sz w:val="16"/>
                <w:szCs w:val="16"/>
              </w:rPr>
              <w:t>"url": url,</w:t>
            </w:r>
          </w:p>
          <w:p w14:paraId="3F104983" w14:textId="77777777" w:rsidR="009E793D" w:rsidRPr="009E793D" w:rsidRDefault="009E793D" w:rsidP="009E793D">
            <w:pPr>
              <w:pStyle w:val="TF-CDIGO-FONTE"/>
              <w:jc w:val="both"/>
              <w:rPr>
                <w:sz w:val="16"/>
                <w:szCs w:val="16"/>
              </w:rPr>
            </w:pPr>
            <w:r w:rsidRPr="001325CF">
              <w:rPr>
                <w:sz w:val="16"/>
                <w:szCs w:val="16"/>
              </w:rPr>
              <w:t xml:space="preserve">                </w:t>
            </w:r>
            <w:r w:rsidRPr="009E793D">
              <w:rPr>
                <w:sz w:val="16"/>
                <w:szCs w:val="16"/>
              </w:rPr>
              <w:t>"width": exemplo.get("media_attributes", {}).get("width"),</w:t>
            </w:r>
          </w:p>
          <w:p w14:paraId="6EE0F9D5" w14:textId="77777777" w:rsidR="009E793D" w:rsidRPr="009E793D" w:rsidRDefault="009E793D" w:rsidP="009E793D">
            <w:pPr>
              <w:pStyle w:val="TF-CDIGO-FONTE"/>
              <w:jc w:val="both"/>
              <w:rPr>
                <w:sz w:val="16"/>
                <w:szCs w:val="16"/>
              </w:rPr>
            </w:pPr>
            <w:r w:rsidRPr="009E793D">
              <w:rPr>
                <w:sz w:val="16"/>
                <w:szCs w:val="16"/>
              </w:rPr>
              <w:t xml:space="preserve">                "height": exemplo.get("media_attributes", {}).get("height"),</w:t>
            </w:r>
          </w:p>
          <w:p w14:paraId="47DD5903" w14:textId="77777777" w:rsidR="009E793D" w:rsidRPr="009E793D" w:rsidRDefault="009E793D" w:rsidP="009E793D">
            <w:pPr>
              <w:pStyle w:val="TF-CDIGO-FONTE"/>
              <w:jc w:val="both"/>
              <w:rPr>
                <w:sz w:val="16"/>
                <w:szCs w:val="16"/>
                <w:lang w:val="pt-BR"/>
              </w:rPr>
            </w:pPr>
            <w:r w:rsidRPr="009E793D">
              <w:rPr>
                <w:sz w:val="16"/>
                <w:szCs w:val="16"/>
              </w:rPr>
              <w:t xml:space="preserve">                </w:t>
            </w:r>
            <w:r w:rsidRPr="009E793D">
              <w:rPr>
                <w:sz w:val="16"/>
                <w:szCs w:val="16"/>
                <w:lang w:val="pt-BR"/>
              </w:rPr>
              <w:t>"annotations": caixas,</w:t>
            </w:r>
          </w:p>
          <w:p w14:paraId="11ACB304" w14:textId="77777777" w:rsidR="009E793D" w:rsidRPr="009E793D" w:rsidRDefault="009E793D" w:rsidP="009E793D">
            <w:pPr>
              <w:pStyle w:val="TF-CDIGO-FONTE"/>
              <w:jc w:val="both"/>
              <w:rPr>
                <w:sz w:val="16"/>
                <w:szCs w:val="16"/>
                <w:lang w:val="pt-BR"/>
              </w:rPr>
            </w:pPr>
            <w:r w:rsidRPr="009E793D">
              <w:rPr>
                <w:sz w:val="16"/>
                <w:szCs w:val="16"/>
                <w:lang w:val="pt-BR"/>
              </w:rPr>
              <w:t xml:space="preserve">            }</w:t>
            </w:r>
          </w:p>
          <w:p w14:paraId="295C5BA6" w14:textId="77777777" w:rsidR="009E793D" w:rsidRPr="009E793D" w:rsidRDefault="009E793D" w:rsidP="009E793D">
            <w:pPr>
              <w:pStyle w:val="TF-CDIGO-FONTE"/>
              <w:jc w:val="both"/>
              <w:rPr>
                <w:sz w:val="16"/>
                <w:szCs w:val="16"/>
                <w:lang w:val="pt-BR"/>
              </w:rPr>
            </w:pPr>
          </w:p>
          <w:p w14:paraId="3846953A" w14:textId="0CDF7F6B" w:rsidR="009E793D" w:rsidRPr="00024F6C" w:rsidRDefault="009E793D" w:rsidP="00024F6C">
            <w:pPr>
              <w:pStyle w:val="TF-CDIGO-FONTE"/>
              <w:jc w:val="both"/>
              <w:rPr>
                <w:sz w:val="16"/>
                <w:szCs w:val="16"/>
                <w:lang w:val="pt-BR"/>
              </w:rPr>
            </w:pPr>
            <w:r w:rsidRPr="009E793D">
              <w:rPr>
                <w:sz w:val="16"/>
                <w:szCs w:val="16"/>
                <w:lang w:val="pt-BR"/>
              </w:rPr>
              <w:t xml:space="preserve">            manifest.write(json.dumps(registro, ensure_ascii=False) + "\n")</w:t>
            </w:r>
          </w:p>
        </w:tc>
      </w:tr>
    </w:tbl>
    <w:p w14:paraId="1C8E8870" w14:textId="0664AD22" w:rsidR="005C60E1" w:rsidRPr="0087140F" w:rsidRDefault="005C60E1" w:rsidP="005C60E1">
      <w:pPr>
        <w:pStyle w:val="TF-FONTE"/>
      </w:pPr>
      <w:r w:rsidRPr="0087140F">
        <w:t>Fonte: elaborado pel</w:t>
      </w:r>
      <w:r w:rsidR="00C0369C">
        <w:t>o autor</w:t>
      </w:r>
      <w:r w:rsidRPr="0087140F">
        <w:t>.</w:t>
      </w:r>
    </w:p>
    <w:bookmarkEnd w:id="175"/>
    <w:p w14:paraId="065E6251" w14:textId="38FB1A7B" w:rsidR="005C60E1" w:rsidRDefault="005C60E1" w:rsidP="005C60E1">
      <w:pPr>
        <w:pStyle w:val="TF-TEXTO"/>
      </w:pPr>
      <w:r>
        <w:t xml:space="preserve">O trecho apresentado no </w:t>
      </w:r>
      <w:r w:rsidR="00AE385C">
        <w:fldChar w:fldCharType="begin"/>
      </w:r>
      <w:r w:rsidR="00AE385C">
        <w:instrText xml:space="preserve"> REF _Ref215560007 \h </w:instrText>
      </w:r>
      <w:r w:rsidR="00AE385C">
        <w:fldChar w:fldCharType="separate"/>
      </w:r>
      <w:r w:rsidR="005B6BA0">
        <w:t xml:space="preserve">Quadro </w:t>
      </w:r>
      <w:r w:rsidR="005B6BA0">
        <w:rPr>
          <w:noProof/>
        </w:rPr>
        <w:t>9</w:t>
      </w:r>
      <w:r w:rsidR="00AE385C">
        <w:fldChar w:fldCharType="end"/>
      </w:r>
      <w:r w:rsidR="00AE385C">
        <w:t xml:space="preserve"> </w:t>
      </w:r>
      <w:r>
        <w:t xml:space="preserve">corresponde à função principal responsável por executar todo o fluxo de preparação do </w:t>
      </w:r>
      <w:r w:rsidRPr="007A5B34">
        <w:rPr>
          <w:i/>
          <w:iCs/>
        </w:rPr>
        <w:t>dataset</w:t>
      </w:r>
      <w:r>
        <w:t xml:space="preserve">. Inicialmente, o </w:t>
      </w:r>
      <w:r w:rsidRPr="007A5B34">
        <w:rPr>
          <w:i/>
          <w:iCs/>
        </w:rPr>
        <w:t>script</w:t>
      </w:r>
      <w:r>
        <w:t xml:space="preserve"> carrega para a memória </w:t>
      </w:r>
      <w:r>
        <w:lastRenderedPageBreak/>
        <w:t>um conjunto contendo os identificadores (</w:t>
      </w:r>
      <w:r w:rsidRPr="007A5B34">
        <w:rPr>
          <w:rFonts w:ascii="Courier New" w:hAnsi="Courier New" w:cs="Courier New"/>
          <w:sz w:val="22"/>
          <w:szCs w:val="18"/>
        </w:rPr>
        <w:t>data_row_id</w:t>
      </w:r>
      <w:r>
        <w:t xml:space="preserve">) já registrados anteriormente no arquivo </w:t>
      </w:r>
      <w:r w:rsidRPr="009B1F0D">
        <w:rPr>
          <w:rFonts w:ascii="Courier New" w:hAnsi="Courier New" w:cs="Courier New"/>
          <w:sz w:val="20"/>
          <w:szCs w:val="16"/>
        </w:rPr>
        <w:t>manifest.ndjson</w:t>
      </w:r>
      <w:r>
        <w:t xml:space="preserve">, por meio da função </w:t>
      </w:r>
      <w:r w:rsidRPr="009B1F0D">
        <w:rPr>
          <w:rFonts w:ascii="Courier New" w:hAnsi="Courier New" w:cs="Courier New"/>
          <w:sz w:val="20"/>
          <w:szCs w:val="16"/>
        </w:rPr>
        <w:t>load_already_in_manifest</w:t>
      </w:r>
      <w:r>
        <w:t xml:space="preserve">. Isso permite que a execução do </w:t>
      </w:r>
      <w:r w:rsidRPr="007A5B34">
        <w:rPr>
          <w:i/>
          <w:iCs/>
        </w:rPr>
        <w:t>script</w:t>
      </w:r>
      <w:r>
        <w:t xml:space="preserve"> seja retomada de forma segura, evitando </w:t>
      </w:r>
      <w:r w:rsidRPr="007A5B34">
        <w:rPr>
          <w:i/>
          <w:iCs/>
        </w:rPr>
        <w:t>downloads</w:t>
      </w:r>
      <w:r>
        <w:t xml:space="preserve"> duplicados e reprocessamento desnecessário. Em seguida, o arquivo </w:t>
      </w:r>
      <w:r w:rsidRPr="009B1F0D">
        <w:rPr>
          <w:rFonts w:ascii="Courier New" w:hAnsi="Courier New" w:cs="Courier New"/>
          <w:sz w:val="20"/>
          <w:szCs w:val="16"/>
        </w:rPr>
        <w:t>data.ndjson</w:t>
      </w:r>
      <w:r>
        <w:t xml:space="preserve"> é lido pela função </w:t>
      </w:r>
      <w:r w:rsidRPr="009B1F0D">
        <w:rPr>
          <w:rFonts w:ascii="Courier New" w:hAnsi="Courier New" w:cs="Courier New"/>
          <w:sz w:val="20"/>
          <w:szCs w:val="16"/>
        </w:rPr>
        <w:t>iter_ndjson</w:t>
      </w:r>
      <w:r>
        <w:t xml:space="preserve">, produzindo uma lista de exemplos provenientes da plataforma LabelBox. O </w:t>
      </w:r>
      <w:r w:rsidRPr="007A5B34">
        <w:rPr>
          <w:i/>
          <w:iCs/>
        </w:rPr>
        <w:t>script</w:t>
      </w:r>
      <w:r>
        <w:t xml:space="preserve"> também imprime a quantidade de itens encontrados, permitindo verificar se o </w:t>
      </w:r>
      <w:r w:rsidRPr="007A5B34">
        <w:rPr>
          <w:i/>
          <w:iCs/>
        </w:rPr>
        <w:t>dataset</w:t>
      </w:r>
      <w:r>
        <w:t xml:space="preserve"> foi carregado corretamente.</w:t>
      </w:r>
    </w:p>
    <w:p w14:paraId="6EBBE79B" w14:textId="1F9CB4A2" w:rsidR="005C60E1" w:rsidRDefault="005C60E1" w:rsidP="005C60E1">
      <w:pPr>
        <w:pStyle w:val="TF-TEXTO"/>
      </w:pPr>
      <w:r>
        <w:t xml:space="preserve">A etapa seguinte consiste no processamento individual de cada exemplo presente no arquivo </w:t>
      </w:r>
      <w:r w:rsidR="007A5B34">
        <w:rPr>
          <w:rFonts w:ascii="Courier New" w:hAnsi="Courier New" w:cs="Courier New"/>
          <w:sz w:val="22"/>
          <w:szCs w:val="18"/>
        </w:rPr>
        <w:t>ndjson</w:t>
      </w:r>
      <w:r>
        <w:t xml:space="preserve">. Para cada item, o </w:t>
      </w:r>
      <w:r w:rsidRPr="007A5B34">
        <w:rPr>
          <w:i/>
          <w:iCs/>
        </w:rPr>
        <w:t>script</w:t>
      </w:r>
      <w:r>
        <w:t xml:space="preserve"> extrai o identificador da imagem e sua respectiva URL a partir do campo </w:t>
      </w:r>
      <w:r w:rsidRPr="009B1F0D">
        <w:rPr>
          <w:rFonts w:ascii="Courier New" w:hAnsi="Courier New" w:cs="Courier New"/>
          <w:sz w:val="20"/>
          <w:szCs w:val="16"/>
        </w:rPr>
        <w:t>data</w:t>
      </w:r>
      <w:r w:rsidRPr="007A5B34">
        <w:rPr>
          <w:rFonts w:ascii="Courier New" w:hAnsi="Courier New" w:cs="Courier New"/>
          <w:sz w:val="22"/>
          <w:szCs w:val="18"/>
        </w:rPr>
        <w:t>_row</w:t>
      </w:r>
      <w:r>
        <w:t xml:space="preserve">. Caso a imagem já tenha sido processada anteriormente — isto é, se </w:t>
      </w:r>
      <w:r w:rsidR="007A5B34">
        <w:t>o</w:t>
      </w:r>
      <w:r>
        <w:t xml:space="preserve"> </w:t>
      </w:r>
      <w:r w:rsidRPr="009B1F0D">
        <w:rPr>
          <w:rFonts w:ascii="Courier New" w:hAnsi="Courier New" w:cs="Courier New"/>
          <w:sz w:val="20"/>
          <w:szCs w:val="16"/>
        </w:rPr>
        <w:t>data_row_id</w:t>
      </w:r>
      <w:r w:rsidRPr="009B1F0D">
        <w:rPr>
          <w:sz w:val="22"/>
          <w:szCs w:val="18"/>
        </w:rPr>
        <w:t xml:space="preserve"> </w:t>
      </w:r>
      <w:r>
        <w:t xml:space="preserve">estiver no conjunto de registros existentes — o </w:t>
      </w:r>
      <w:r w:rsidRPr="007A5B34">
        <w:rPr>
          <w:i/>
          <w:iCs/>
        </w:rPr>
        <w:t>script</w:t>
      </w:r>
      <w:r>
        <w:t xml:space="preserve"> ignora aquele item. Para os itens que ainda não foram processados, o </w:t>
      </w:r>
      <w:r w:rsidRPr="007A5B34">
        <w:rPr>
          <w:i/>
          <w:iCs/>
        </w:rPr>
        <w:t>script</w:t>
      </w:r>
      <w:r>
        <w:t xml:space="preserve"> determina a extensão correta do arquivo por meio da função auxiliar </w:t>
      </w:r>
      <w:r w:rsidRPr="009B1F0D">
        <w:rPr>
          <w:rFonts w:ascii="Courier New" w:hAnsi="Courier New" w:cs="Courier New"/>
          <w:sz w:val="20"/>
          <w:szCs w:val="16"/>
        </w:rPr>
        <w:t>get_extension</w:t>
      </w:r>
      <w:r>
        <w:t xml:space="preserve">, que utiliza preferencialmente o tipo </w:t>
      </w:r>
      <w:r w:rsidRPr="00950C1D">
        <w:rPr>
          <w:rFonts w:ascii="Courier New" w:hAnsi="Courier New" w:cs="Courier New"/>
          <w:sz w:val="20"/>
          <w:szCs w:val="16"/>
        </w:rPr>
        <w:t>MIME</w:t>
      </w:r>
      <w:r>
        <w:t xml:space="preserve"> declarado no </w:t>
      </w:r>
      <w:r w:rsidRPr="007A5B34">
        <w:rPr>
          <w:i/>
          <w:iCs/>
        </w:rPr>
        <w:t>dataset</w:t>
      </w:r>
      <w:r>
        <w:t xml:space="preserve"> e, caso este não esteja disponível, infere a extensão diretamente da URL. A seguir, o nome final da imagem é definido pela função </w:t>
      </w:r>
      <w:r w:rsidRPr="007A5B34">
        <w:rPr>
          <w:rFonts w:ascii="Courier New" w:hAnsi="Courier New" w:cs="Courier New"/>
          <w:sz w:val="22"/>
          <w:szCs w:val="18"/>
        </w:rPr>
        <w:t>make_dest_path</w:t>
      </w:r>
      <w:r>
        <w:t xml:space="preserve">, que utiliza o valor do </w:t>
      </w:r>
      <w:r w:rsidRPr="00E800F9">
        <w:rPr>
          <w:rFonts w:ascii="Courier New" w:hAnsi="Courier New" w:cs="Courier New"/>
          <w:sz w:val="22"/>
          <w:szCs w:val="18"/>
        </w:rPr>
        <w:t>data_row.id</w:t>
      </w:r>
      <w:r>
        <w:t xml:space="preserve"> como nome estável do arquivo, ou um </w:t>
      </w:r>
      <w:r w:rsidRPr="00E800F9">
        <w:rPr>
          <w:i/>
          <w:iCs/>
        </w:rPr>
        <w:t>hash</w:t>
      </w:r>
      <w:r>
        <w:t xml:space="preserve"> como alternativa caso esse identificador não exista.</w:t>
      </w:r>
    </w:p>
    <w:p w14:paraId="084877ED" w14:textId="729EDF45" w:rsidR="005C60E1" w:rsidRDefault="005C60E1" w:rsidP="005C60E1">
      <w:pPr>
        <w:pStyle w:val="TF-TEXTO"/>
      </w:pPr>
      <w:r>
        <w:t xml:space="preserve">Após definir o caminho de destino, o </w:t>
      </w:r>
      <w:r w:rsidRPr="00E800F9">
        <w:rPr>
          <w:i/>
          <w:iCs/>
        </w:rPr>
        <w:t>script</w:t>
      </w:r>
      <w:r>
        <w:t xml:space="preserve"> realiza o </w:t>
      </w:r>
      <w:r w:rsidRPr="00E800F9">
        <w:rPr>
          <w:i/>
          <w:iCs/>
        </w:rPr>
        <w:t>download</w:t>
      </w:r>
      <w:r>
        <w:t xml:space="preserve"> da imagem utilizando a função </w:t>
      </w:r>
      <w:r w:rsidRPr="007A5B34">
        <w:rPr>
          <w:rFonts w:ascii="Courier New" w:hAnsi="Courier New" w:cs="Courier New"/>
          <w:sz w:val="22"/>
          <w:szCs w:val="18"/>
        </w:rPr>
        <w:t>download_with_retries</w:t>
      </w:r>
      <w:r>
        <w:t xml:space="preserve">. Somente após um </w:t>
      </w:r>
      <w:r w:rsidRPr="00E800F9">
        <w:rPr>
          <w:i/>
          <w:iCs/>
        </w:rPr>
        <w:t>download</w:t>
      </w:r>
      <w:r>
        <w:t xml:space="preserve"> bem-sucedido a imagem é registrada no </w:t>
      </w:r>
      <w:r w:rsidRPr="007A5B34">
        <w:rPr>
          <w:rFonts w:ascii="Courier New" w:hAnsi="Courier New" w:cs="Courier New"/>
          <w:sz w:val="22"/>
          <w:szCs w:val="18"/>
        </w:rPr>
        <w:t>manifest</w:t>
      </w:r>
      <w:r>
        <w:t xml:space="preserve">. </w:t>
      </w:r>
      <w:r w:rsidR="00E800F9">
        <w:t>Na sequência</w:t>
      </w:r>
      <w:r>
        <w:t xml:space="preserve">, o </w:t>
      </w:r>
      <w:r w:rsidRPr="00E800F9">
        <w:rPr>
          <w:i/>
          <w:iCs/>
        </w:rPr>
        <w:t>script</w:t>
      </w:r>
      <w:r>
        <w:t xml:space="preserve"> extrai as anotações de </w:t>
      </w:r>
      <w:r w:rsidRPr="00E800F9">
        <w:rPr>
          <w:i/>
          <w:iCs/>
        </w:rPr>
        <w:t>bounding boxes</w:t>
      </w:r>
      <w:r>
        <w:t xml:space="preserve"> por meio da função </w:t>
      </w:r>
      <w:r w:rsidRPr="007A5B34">
        <w:rPr>
          <w:rFonts w:ascii="Courier New" w:hAnsi="Courier New" w:cs="Courier New"/>
          <w:sz w:val="22"/>
          <w:szCs w:val="18"/>
        </w:rPr>
        <w:t>extract_bounding_boxes</w:t>
      </w:r>
      <w:r>
        <w:t xml:space="preserve">, reduzindo a estrutura do LabelBox para um formato compacto e adequado ao </w:t>
      </w:r>
      <w:r w:rsidRPr="00E800F9">
        <w:rPr>
          <w:i/>
          <w:iCs/>
        </w:rPr>
        <w:t>pipeline</w:t>
      </w:r>
      <w:r>
        <w:t xml:space="preserve"> de detecção de objetos. Por fim, todas as informações relevantes do item — como identificadores, dimensões da imagem, caminho salvo, URL de origem e anotações — são organizadas em um dicionário e gravadas como uma linha no arquivo </w:t>
      </w:r>
      <w:r w:rsidRPr="007A5B34">
        <w:rPr>
          <w:rFonts w:ascii="Courier New" w:hAnsi="Courier New" w:cs="Courier New"/>
          <w:sz w:val="22"/>
          <w:szCs w:val="18"/>
        </w:rPr>
        <w:t>manifest.ndjson</w:t>
      </w:r>
      <w:r>
        <w:t xml:space="preserve">. Assim, esse trecho implementa o processo de </w:t>
      </w:r>
      <w:r w:rsidRPr="00E800F9">
        <w:rPr>
          <w:i/>
          <w:iCs/>
        </w:rPr>
        <w:t>download</w:t>
      </w:r>
      <w:r>
        <w:t xml:space="preserve"> e padronização do </w:t>
      </w:r>
      <w:r w:rsidRPr="00E800F9">
        <w:rPr>
          <w:i/>
          <w:iCs/>
        </w:rPr>
        <w:t>dataset</w:t>
      </w:r>
      <w:r>
        <w:t xml:space="preserve">, produzindo um </w:t>
      </w:r>
      <w:r w:rsidRPr="00E800F9">
        <w:rPr>
          <w:rFonts w:ascii="Courier New" w:hAnsi="Courier New" w:cs="Courier New"/>
          <w:sz w:val="22"/>
          <w:szCs w:val="18"/>
        </w:rPr>
        <w:t>manifest</w:t>
      </w:r>
      <w:r>
        <w:t xml:space="preserve"> de resumo que será utilizado pelo restante do </w:t>
      </w:r>
      <w:r w:rsidRPr="00E800F9">
        <w:rPr>
          <w:i/>
          <w:iCs/>
        </w:rPr>
        <w:t>pipeline</w:t>
      </w:r>
      <w:r>
        <w:t>.</w:t>
      </w:r>
    </w:p>
    <w:p w14:paraId="32A755C3" w14:textId="3A73467C" w:rsidR="00C0369C" w:rsidRDefault="00C0369C" w:rsidP="00C0369C">
      <w:pPr>
        <w:pStyle w:val="Ttulo2"/>
      </w:pPr>
      <w:bookmarkStart w:id="176" w:name="_Toc215565494"/>
      <w:r>
        <w:t>CONFIGURAÇÃO DO</w:t>
      </w:r>
      <w:r w:rsidR="00D26158">
        <w:t>S</w:t>
      </w:r>
      <w:r>
        <w:t xml:space="preserve"> EXPERIMENTO</w:t>
      </w:r>
      <w:r w:rsidR="00D26158">
        <w:t>S</w:t>
      </w:r>
      <w:bookmarkEnd w:id="176"/>
    </w:p>
    <w:p w14:paraId="310FBD00" w14:textId="7DB2DBDE" w:rsidR="00C0369C" w:rsidRDefault="00C0369C" w:rsidP="00C0369C">
      <w:pPr>
        <w:pStyle w:val="TF-TEXTO"/>
      </w:pPr>
      <w:r w:rsidRPr="00C0369C">
        <w:t xml:space="preserve">Para permitir maior flexibilidade no teste de diferentes configurações durante o </w:t>
      </w:r>
      <w:r>
        <w:t>estudo</w:t>
      </w:r>
      <w:r w:rsidRPr="00C0369C">
        <w:t xml:space="preserve">, foi adicionada ao projeto a classe </w:t>
      </w:r>
      <w:r w:rsidRPr="007A5B34">
        <w:rPr>
          <w:rFonts w:ascii="Courier New" w:hAnsi="Courier New" w:cs="Courier New"/>
          <w:sz w:val="22"/>
          <w:szCs w:val="18"/>
        </w:rPr>
        <w:t>ConfiguracaoExperimento</w:t>
      </w:r>
      <w:r w:rsidRPr="00C0369C">
        <w:t xml:space="preserve">. Esta classe contém todas as configurações que o </w:t>
      </w:r>
      <w:r w:rsidR="009B1F0D" w:rsidRPr="00EE0B6C">
        <w:rPr>
          <w:i/>
          <w:iCs/>
        </w:rPr>
        <w:t>script</w:t>
      </w:r>
      <w:r w:rsidRPr="00C0369C">
        <w:t xml:space="preserve"> permite modificar, de forma que não seja necessário alterar o restante do código</w:t>
      </w:r>
      <w:r w:rsidR="009B1F0D">
        <w:t>-fonte</w:t>
      </w:r>
      <w:r w:rsidRPr="00C0369C">
        <w:t xml:space="preserve">. Estas opções incluem modelo, tamanho de imagem, ativação de </w:t>
      </w:r>
      <w:r w:rsidRPr="009B1F0D">
        <w:rPr>
          <w:i/>
          <w:iCs/>
        </w:rPr>
        <w:t>tiling</w:t>
      </w:r>
      <w:r w:rsidRPr="00C0369C">
        <w:t xml:space="preserve">, número de épocas para o treinamento, parâmetros de </w:t>
      </w:r>
      <w:r w:rsidRPr="00692418">
        <w:rPr>
          <w:i/>
          <w:iCs/>
        </w:rPr>
        <w:t>data augmentation</w:t>
      </w:r>
      <w:del w:id="177" w:author="Dalton Solano dos Reis" w:date="2025-12-16T11:49:00Z" w16du:dateUtc="2025-12-16T14:49:00Z">
        <w:r w:rsidRPr="00C0369C" w:rsidDel="00502339">
          <w:delText>,</w:delText>
        </w:r>
      </w:del>
      <w:r w:rsidRPr="00C0369C">
        <w:t xml:space="preserve"> etc. O</w:t>
      </w:r>
      <w:r>
        <w:t>s</w:t>
      </w:r>
      <w:r w:rsidRPr="00C0369C">
        <w:t xml:space="preserve"> Quadro</w:t>
      </w:r>
      <w:r>
        <w:t>s</w:t>
      </w:r>
      <w:r w:rsidR="00AE385C">
        <w:t xml:space="preserve"> </w:t>
      </w:r>
      <w:r w:rsidR="00AE385C">
        <w:fldChar w:fldCharType="begin"/>
      </w:r>
      <w:r w:rsidR="00AE385C">
        <w:instrText xml:space="preserve"> REF _Ref215559952 \h </w:instrText>
      </w:r>
      <w:r w:rsidR="00AE385C">
        <w:fldChar w:fldCharType="separate"/>
      </w:r>
      <w:r w:rsidR="005B6BA0">
        <w:t xml:space="preserve">Quadro </w:t>
      </w:r>
      <w:r w:rsidR="005B6BA0">
        <w:rPr>
          <w:noProof/>
        </w:rPr>
        <w:t>10</w:t>
      </w:r>
      <w:r w:rsidR="00AE385C">
        <w:fldChar w:fldCharType="end"/>
      </w:r>
      <w:r>
        <w:t xml:space="preserve">, </w:t>
      </w:r>
      <w:r w:rsidR="00AE385C">
        <w:lastRenderedPageBreak/>
        <w:fldChar w:fldCharType="begin"/>
      </w:r>
      <w:r w:rsidR="00AE385C">
        <w:instrText xml:space="preserve"> REF _Ref215559926 \h </w:instrText>
      </w:r>
      <w:r w:rsidR="00AE385C">
        <w:fldChar w:fldCharType="separate"/>
      </w:r>
      <w:r w:rsidR="005B6BA0">
        <w:t xml:space="preserve">Quadro </w:t>
      </w:r>
      <w:r w:rsidR="005B6BA0">
        <w:rPr>
          <w:noProof/>
        </w:rPr>
        <w:t>11</w:t>
      </w:r>
      <w:r w:rsidR="00AE385C">
        <w:fldChar w:fldCharType="end"/>
      </w:r>
      <w:r w:rsidR="00AE385C">
        <w:t xml:space="preserve"> e </w:t>
      </w:r>
      <w:r w:rsidR="00AE385C">
        <w:fldChar w:fldCharType="begin"/>
      </w:r>
      <w:r w:rsidR="00AE385C">
        <w:instrText xml:space="preserve"> REF _Ref215559902 \h </w:instrText>
      </w:r>
      <w:r w:rsidR="00AE385C">
        <w:fldChar w:fldCharType="separate"/>
      </w:r>
      <w:r w:rsidR="005B6BA0">
        <w:t xml:space="preserve">Quadro </w:t>
      </w:r>
      <w:r w:rsidR="005B6BA0">
        <w:rPr>
          <w:noProof/>
        </w:rPr>
        <w:t>12</w:t>
      </w:r>
      <w:r w:rsidR="00AE385C">
        <w:fldChar w:fldCharType="end"/>
      </w:r>
      <w:r w:rsidR="00EE0B6C">
        <w:t xml:space="preserve"> </w:t>
      </w:r>
      <w:r>
        <w:t>apresentam</w:t>
      </w:r>
      <w:r w:rsidRPr="00C0369C">
        <w:t xml:space="preserve"> a implementação da classe </w:t>
      </w:r>
      <w:r>
        <w:t xml:space="preserve">de configuração, que serve como base para o resto do </w:t>
      </w:r>
      <w:r w:rsidRPr="00E800F9">
        <w:rPr>
          <w:i/>
          <w:iCs/>
        </w:rPr>
        <w:t>pipeline</w:t>
      </w:r>
      <w:r w:rsidRPr="00C0369C">
        <w:t>.</w:t>
      </w:r>
    </w:p>
    <w:p w14:paraId="1DA013B5" w14:textId="2F7E3161" w:rsidR="00C0369C" w:rsidRDefault="004D75D4" w:rsidP="00E648B0">
      <w:pPr>
        <w:pStyle w:val="TF-LEGENDA"/>
      </w:pPr>
      <w:bookmarkStart w:id="178" w:name="_Ref215559952"/>
      <w:bookmarkStart w:id="179" w:name="_Toc215565469"/>
      <w:r>
        <w:t xml:space="preserve">Quadro </w:t>
      </w:r>
      <w:fldSimple w:instr=" SEQ Quadro \* ARABIC ">
        <w:r w:rsidR="005B6BA0">
          <w:rPr>
            <w:noProof/>
          </w:rPr>
          <w:t>10</w:t>
        </w:r>
      </w:fldSimple>
      <w:bookmarkEnd w:id="178"/>
      <w:r>
        <w:t xml:space="preserve"> </w:t>
      </w:r>
      <w:r w:rsidR="00C0369C" w:rsidRPr="0087140F">
        <w:t xml:space="preserve">– </w:t>
      </w:r>
      <w:r w:rsidR="00C0369C">
        <w:t xml:space="preserve">Início da classe </w:t>
      </w:r>
      <w:r w:rsidR="00C0369C" w:rsidRPr="00E800F9">
        <w:rPr>
          <w:rFonts w:ascii="Courier New" w:hAnsi="Courier New" w:cs="Courier New"/>
          <w:sz w:val="20"/>
          <w:szCs w:val="16"/>
        </w:rPr>
        <w:t>ConfiguracaoExperimento</w:t>
      </w:r>
      <w:bookmarkEnd w:id="179"/>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960"/>
      </w:tblGrid>
      <w:tr w:rsidR="00C0369C" w:rsidRPr="00C43434" w14:paraId="2BAE911E" w14:textId="77777777" w:rsidTr="009B1F0D">
        <w:trPr>
          <w:jc w:val="center"/>
        </w:trPr>
        <w:tc>
          <w:tcPr>
            <w:tcW w:w="6960" w:type="dxa"/>
          </w:tcPr>
          <w:p w14:paraId="6F72C135" w14:textId="77777777" w:rsidR="00C0369C" w:rsidRPr="00BB40AA" w:rsidRDefault="00C0369C" w:rsidP="00C0369C">
            <w:pPr>
              <w:pStyle w:val="TF-CDIGO-FONTE"/>
              <w:jc w:val="both"/>
              <w:rPr>
                <w:sz w:val="16"/>
                <w:szCs w:val="16"/>
                <w:lang w:val="pt-BR"/>
              </w:rPr>
            </w:pPr>
            <w:r w:rsidRPr="00BB40AA">
              <w:rPr>
                <w:sz w:val="16"/>
                <w:szCs w:val="16"/>
                <w:lang w:val="pt-BR"/>
              </w:rPr>
              <w:t>@dataclass</w:t>
            </w:r>
          </w:p>
          <w:p w14:paraId="206AFE93" w14:textId="77777777" w:rsidR="00C0369C" w:rsidRPr="00BB40AA" w:rsidRDefault="00C0369C" w:rsidP="00C0369C">
            <w:pPr>
              <w:pStyle w:val="TF-CDIGO-FONTE"/>
              <w:jc w:val="both"/>
              <w:rPr>
                <w:sz w:val="16"/>
                <w:szCs w:val="16"/>
                <w:lang w:val="pt-BR"/>
              </w:rPr>
            </w:pPr>
            <w:r w:rsidRPr="00BB40AA">
              <w:rPr>
                <w:sz w:val="16"/>
                <w:szCs w:val="16"/>
                <w:lang w:val="pt-BR"/>
              </w:rPr>
              <w:t>class ConfiguracaoExperimento:</w:t>
            </w:r>
          </w:p>
          <w:p w14:paraId="43B50BAB" w14:textId="77777777" w:rsidR="00C0369C" w:rsidRPr="00BB40AA" w:rsidRDefault="00C0369C" w:rsidP="00C0369C">
            <w:pPr>
              <w:pStyle w:val="TF-CDIGO-FONTE"/>
              <w:jc w:val="both"/>
              <w:rPr>
                <w:sz w:val="16"/>
                <w:szCs w:val="16"/>
                <w:lang w:val="pt-BR"/>
              </w:rPr>
            </w:pPr>
            <w:r w:rsidRPr="00BB40AA">
              <w:rPr>
                <w:sz w:val="16"/>
                <w:szCs w:val="16"/>
                <w:lang w:val="pt-BR"/>
              </w:rPr>
              <w:t>    """</w:t>
            </w:r>
          </w:p>
          <w:p w14:paraId="138D76CA" w14:textId="77777777" w:rsidR="00C0369C" w:rsidRPr="00BB40AA" w:rsidRDefault="00C0369C" w:rsidP="00C0369C">
            <w:pPr>
              <w:pStyle w:val="TF-CDIGO-FONTE"/>
              <w:jc w:val="both"/>
              <w:rPr>
                <w:sz w:val="16"/>
                <w:szCs w:val="16"/>
                <w:lang w:val="pt-BR"/>
              </w:rPr>
            </w:pPr>
            <w:r w:rsidRPr="00BB40AA">
              <w:rPr>
                <w:sz w:val="16"/>
                <w:szCs w:val="16"/>
                <w:lang w:val="pt-BR"/>
              </w:rPr>
              <w:t>    Agrupa TODAS as configurações que definem um experimento.</w:t>
            </w:r>
          </w:p>
          <w:p w14:paraId="3512EACA" w14:textId="77777777" w:rsidR="00C0369C" w:rsidRPr="00BB40AA" w:rsidRDefault="00C0369C" w:rsidP="00C0369C">
            <w:pPr>
              <w:pStyle w:val="TF-CDIGO-FONTE"/>
              <w:jc w:val="both"/>
              <w:rPr>
                <w:sz w:val="16"/>
                <w:szCs w:val="16"/>
                <w:lang w:val="pt-BR"/>
              </w:rPr>
            </w:pPr>
          </w:p>
          <w:p w14:paraId="31C62532" w14:textId="77777777" w:rsidR="00C0369C" w:rsidRPr="00BB40AA" w:rsidRDefault="00C0369C" w:rsidP="00C0369C">
            <w:pPr>
              <w:pStyle w:val="TF-CDIGO-FONTE"/>
              <w:jc w:val="both"/>
              <w:rPr>
                <w:sz w:val="16"/>
                <w:szCs w:val="16"/>
                <w:lang w:val="pt-BR"/>
              </w:rPr>
            </w:pPr>
            <w:r w:rsidRPr="00BB40AA">
              <w:rPr>
                <w:sz w:val="16"/>
                <w:szCs w:val="16"/>
                <w:lang w:val="pt-BR"/>
              </w:rPr>
              <w:t>    Inclui:</w:t>
            </w:r>
          </w:p>
          <w:p w14:paraId="198DB287" w14:textId="77777777" w:rsidR="00C0369C" w:rsidRPr="00BB40AA" w:rsidRDefault="00C0369C" w:rsidP="00C0369C">
            <w:pPr>
              <w:pStyle w:val="TF-CDIGO-FONTE"/>
              <w:jc w:val="both"/>
              <w:rPr>
                <w:sz w:val="16"/>
                <w:szCs w:val="16"/>
                <w:lang w:val="pt-BR"/>
              </w:rPr>
            </w:pPr>
            <w:r w:rsidRPr="00BB40AA">
              <w:rPr>
                <w:sz w:val="16"/>
                <w:szCs w:val="16"/>
                <w:lang w:val="pt-BR"/>
              </w:rPr>
              <w:t>    - Identificação</w:t>
            </w:r>
          </w:p>
          <w:p w14:paraId="6C06A3D5" w14:textId="77777777" w:rsidR="00C0369C" w:rsidRPr="00BB40AA" w:rsidRDefault="00C0369C" w:rsidP="00C0369C">
            <w:pPr>
              <w:pStyle w:val="TF-CDIGO-FONTE"/>
              <w:jc w:val="both"/>
              <w:rPr>
                <w:sz w:val="16"/>
                <w:szCs w:val="16"/>
                <w:lang w:val="pt-BR"/>
              </w:rPr>
            </w:pPr>
            <w:r w:rsidRPr="00BB40AA">
              <w:rPr>
                <w:sz w:val="16"/>
                <w:szCs w:val="16"/>
                <w:lang w:val="pt-BR"/>
              </w:rPr>
              <w:t>    - Lista de tamanhos de imagem (imgsz)</w:t>
            </w:r>
          </w:p>
          <w:p w14:paraId="55C80476" w14:textId="77777777" w:rsidR="00C0369C" w:rsidRPr="00BB40AA" w:rsidRDefault="00C0369C" w:rsidP="00C0369C">
            <w:pPr>
              <w:pStyle w:val="TF-CDIGO-FONTE"/>
              <w:jc w:val="both"/>
              <w:rPr>
                <w:sz w:val="16"/>
                <w:szCs w:val="16"/>
                <w:lang w:val="pt-BR"/>
              </w:rPr>
            </w:pPr>
            <w:r w:rsidRPr="00BB40AA">
              <w:rPr>
                <w:sz w:val="16"/>
                <w:szCs w:val="16"/>
                <w:lang w:val="pt-BR"/>
              </w:rPr>
              <w:t>    - Modelo base (padrão ou custom P2)</w:t>
            </w:r>
          </w:p>
          <w:p w14:paraId="755FF3DD" w14:textId="77777777" w:rsidR="00C0369C" w:rsidRPr="00BB40AA" w:rsidRDefault="00C0369C" w:rsidP="00C0369C">
            <w:pPr>
              <w:pStyle w:val="TF-CDIGO-FONTE"/>
              <w:jc w:val="both"/>
              <w:rPr>
                <w:sz w:val="16"/>
                <w:szCs w:val="16"/>
                <w:lang w:val="pt-BR"/>
              </w:rPr>
            </w:pPr>
            <w:r w:rsidRPr="00BB40AA">
              <w:rPr>
                <w:sz w:val="16"/>
                <w:szCs w:val="16"/>
                <w:lang w:val="pt-BR"/>
              </w:rPr>
              <w:t>    - Tiling</w:t>
            </w:r>
          </w:p>
          <w:p w14:paraId="7D1B4CAF" w14:textId="77777777" w:rsidR="00C0369C" w:rsidRPr="00BB40AA" w:rsidRDefault="00C0369C" w:rsidP="00C0369C">
            <w:pPr>
              <w:pStyle w:val="TF-CDIGO-FONTE"/>
              <w:jc w:val="both"/>
              <w:rPr>
                <w:sz w:val="16"/>
                <w:szCs w:val="16"/>
                <w:lang w:val="pt-BR"/>
              </w:rPr>
            </w:pPr>
            <w:r w:rsidRPr="00BB40AA">
              <w:rPr>
                <w:sz w:val="16"/>
                <w:szCs w:val="16"/>
                <w:lang w:val="pt-BR"/>
              </w:rPr>
              <w:t>    - Splits</w:t>
            </w:r>
          </w:p>
          <w:p w14:paraId="1B59C8E4" w14:textId="77777777" w:rsidR="00C0369C" w:rsidRPr="00BB40AA" w:rsidRDefault="00C0369C" w:rsidP="00C0369C">
            <w:pPr>
              <w:pStyle w:val="TF-CDIGO-FONTE"/>
              <w:jc w:val="both"/>
              <w:rPr>
                <w:sz w:val="16"/>
                <w:szCs w:val="16"/>
                <w:lang w:val="pt-BR"/>
              </w:rPr>
            </w:pPr>
            <w:r w:rsidRPr="00BB40AA">
              <w:rPr>
                <w:sz w:val="16"/>
                <w:szCs w:val="16"/>
                <w:lang w:val="pt-BR"/>
              </w:rPr>
              <w:t>    - Treino (epochs, batch, LR, etc.)</w:t>
            </w:r>
          </w:p>
          <w:p w14:paraId="5E7C9B48" w14:textId="77777777" w:rsidR="00C0369C" w:rsidRPr="00BB40AA" w:rsidRDefault="00C0369C" w:rsidP="00C0369C">
            <w:pPr>
              <w:pStyle w:val="TF-CDIGO-FONTE"/>
              <w:jc w:val="both"/>
              <w:rPr>
                <w:sz w:val="16"/>
                <w:szCs w:val="16"/>
                <w:lang w:val="pt-BR"/>
              </w:rPr>
            </w:pPr>
            <w:r w:rsidRPr="00BB40AA">
              <w:rPr>
                <w:sz w:val="16"/>
                <w:szCs w:val="16"/>
                <w:lang w:val="pt-BR"/>
              </w:rPr>
              <w:t>    - Data augmentation</w:t>
            </w:r>
          </w:p>
          <w:p w14:paraId="6D5E0BCB" w14:textId="77777777" w:rsidR="00C0369C" w:rsidRPr="00BB40AA" w:rsidRDefault="00C0369C" w:rsidP="00C0369C">
            <w:pPr>
              <w:pStyle w:val="TF-CDIGO-FONTE"/>
              <w:jc w:val="both"/>
              <w:rPr>
                <w:sz w:val="16"/>
                <w:szCs w:val="16"/>
                <w:lang w:val="pt-BR"/>
              </w:rPr>
            </w:pPr>
            <w:r w:rsidRPr="00BB40AA">
              <w:rPr>
                <w:sz w:val="16"/>
                <w:szCs w:val="16"/>
                <w:lang w:val="pt-BR"/>
              </w:rPr>
              <w:t>    - Avaliação (lista de thresholds)</w:t>
            </w:r>
          </w:p>
          <w:p w14:paraId="4BF76780" w14:textId="77777777" w:rsidR="00C0369C" w:rsidRPr="00BB40AA" w:rsidRDefault="00C0369C" w:rsidP="00C0369C">
            <w:pPr>
              <w:pStyle w:val="TF-CDIGO-FONTE"/>
              <w:jc w:val="both"/>
              <w:rPr>
                <w:sz w:val="16"/>
                <w:szCs w:val="16"/>
                <w:lang w:val="pt-BR"/>
              </w:rPr>
            </w:pPr>
            <w:r w:rsidRPr="00BB40AA">
              <w:rPr>
                <w:sz w:val="16"/>
                <w:szCs w:val="16"/>
                <w:lang w:val="pt-BR"/>
              </w:rPr>
              <w:t>    - Debug (quantidade de imagens)</w:t>
            </w:r>
          </w:p>
          <w:p w14:paraId="6D4A83F8" w14:textId="77777777" w:rsidR="00C0369C" w:rsidRPr="00BB40AA" w:rsidRDefault="00C0369C" w:rsidP="00C0369C">
            <w:pPr>
              <w:pStyle w:val="TF-CDIGO-FONTE"/>
              <w:jc w:val="both"/>
              <w:rPr>
                <w:sz w:val="16"/>
                <w:szCs w:val="16"/>
                <w:lang w:val="pt-BR"/>
              </w:rPr>
            </w:pPr>
            <w:r w:rsidRPr="00BB40AA">
              <w:rPr>
                <w:sz w:val="16"/>
                <w:szCs w:val="16"/>
                <w:lang w:val="pt-BR"/>
              </w:rPr>
              <w:t>    - Device (GPU/CPU)</w:t>
            </w:r>
          </w:p>
          <w:p w14:paraId="5EB5C591" w14:textId="77777777" w:rsidR="00C0369C" w:rsidRPr="00BB40AA" w:rsidRDefault="00C0369C" w:rsidP="00C0369C">
            <w:pPr>
              <w:pStyle w:val="TF-CDIGO-FONTE"/>
              <w:jc w:val="both"/>
              <w:rPr>
                <w:sz w:val="16"/>
                <w:szCs w:val="16"/>
                <w:lang w:val="pt-BR"/>
              </w:rPr>
            </w:pPr>
            <w:r w:rsidRPr="00BB40AA">
              <w:rPr>
                <w:sz w:val="16"/>
                <w:szCs w:val="16"/>
                <w:lang w:val="pt-BR"/>
              </w:rPr>
              <w:t>    """</w:t>
            </w:r>
          </w:p>
          <w:p w14:paraId="7E692AE8" w14:textId="77777777" w:rsidR="00C0369C" w:rsidRPr="00BB40AA" w:rsidRDefault="00C0369C" w:rsidP="00C0369C">
            <w:pPr>
              <w:pStyle w:val="TF-CDIGO-FONTE"/>
              <w:jc w:val="both"/>
              <w:rPr>
                <w:sz w:val="16"/>
                <w:szCs w:val="16"/>
                <w:lang w:val="pt-BR"/>
              </w:rPr>
            </w:pPr>
          </w:p>
          <w:p w14:paraId="23A00151" w14:textId="77777777" w:rsidR="00C0369C" w:rsidRPr="00BB40AA" w:rsidRDefault="00C0369C" w:rsidP="00C0369C">
            <w:pPr>
              <w:pStyle w:val="TF-CDIGO-FONTE"/>
              <w:jc w:val="both"/>
              <w:rPr>
                <w:sz w:val="16"/>
                <w:szCs w:val="16"/>
                <w:lang w:val="pt-BR"/>
              </w:rPr>
            </w:pPr>
            <w:r w:rsidRPr="00BB40AA">
              <w:rPr>
                <w:sz w:val="16"/>
                <w:szCs w:val="16"/>
                <w:lang w:val="pt-BR"/>
              </w:rPr>
              <w:t>    # Identificação</w:t>
            </w:r>
          </w:p>
          <w:p w14:paraId="4C5F3DCB" w14:textId="77777777" w:rsidR="00C0369C" w:rsidRPr="00BB40AA" w:rsidRDefault="00C0369C" w:rsidP="00C0369C">
            <w:pPr>
              <w:pStyle w:val="TF-CDIGO-FONTE"/>
              <w:jc w:val="both"/>
              <w:rPr>
                <w:sz w:val="16"/>
                <w:szCs w:val="16"/>
                <w:lang w:val="pt-BR"/>
              </w:rPr>
            </w:pPr>
            <w:r w:rsidRPr="00BB40AA">
              <w:rPr>
                <w:sz w:val="16"/>
                <w:szCs w:val="16"/>
                <w:lang w:val="pt-BR"/>
              </w:rPr>
              <w:t>    nome_experimento: str</w:t>
            </w:r>
          </w:p>
          <w:p w14:paraId="7CD26584" w14:textId="77777777" w:rsidR="00C0369C" w:rsidRPr="00BB40AA" w:rsidRDefault="00C0369C" w:rsidP="00C0369C">
            <w:pPr>
              <w:pStyle w:val="TF-CDIGO-FONTE"/>
              <w:jc w:val="both"/>
              <w:rPr>
                <w:sz w:val="16"/>
                <w:szCs w:val="16"/>
                <w:lang w:val="pt-BR"/>
              </w:rPr>
            </w:pPr>
            <w:r w:rsidRPr="00BB40AA">
              <w:rPr>
                <w:sz w:val="16"/>
                <w:szCs w:val="16"/>
                <w:lang w:val="pt-BR"/>
              </w:rPr>
              <w:t>    descricao: str</w:t>
            </w:r>
          </w:p>
          <w:p w14:paraId="2E8D71D0" w14:textId="77777777" w:rsidR="00C0369C" w:rsidRPr="00BB40AA" w:rsidRDefault="00C0369C" w:rsidP="00C0369C">
            <w:pPr>
              <w:pStyle w:val="TF-CDIGO-FONTE"/>
              <w:jc w:val="both"/>
              <w:rPr>
                <w:sz w:val="16"/>
                <w:szCs w:val="16"/>
                <w:lang w:val="pt-BR"/>
              </w:rPr>
            </w:pPr>
          </w:p>
          <w:p w14:paraId="035411F5" w14:textId="77777777" w:rsidR="00C0369C" w:rsidRPr="00BB40AA" w:rsidRDefault="00C0369C" w:rsidP="00C0369C">
            <w:pPr>
              <w:pStyle w:val="TF-CDIGO-FONTE"/>
              <w:jc w:val="both"/>
              <w:rPr>
                <w:sz w:val="16"/>
                <w:szCs w:val="16"/>
                <w:lang w:val="pt-BR"/>
              </w:rPr>
            </w:pPr>
            <w:r w:rsidRPr="00BB40AA">
              <w:rPr>
                <w:sz w:val="16"/>
                <w:szCs w:val="16"/>
                <w:lang w:val="pt-BR"/>
              </w:rPr>
              <w:t>    # tamanhos de imagem a testar (ex.: [512], [640, 896], etc.)</w:t>
            </w:r>
          </w:p>
          <w:p w14:paraId="4B418BDE" w14:textId="77777777" w:rsidR="00C0369C" w:rsidRPr="00BB40AA" w:rsidRDefault="00C0369C" w:rsidP="00C0369C">
            <w:pPr>
              <w:pStyle w:val="TF-CDIGO-FONTE"/>
              <w:jc w:val="both"/>
              <w:rPr>
                <w:sz w:val="16"/>
                <w:szCs w:val="16"/>
                <w:lang w:val="pt-BR"/>
              </w:rPr>
            </w:pPr>
            <w:r w:rsidRPr="00BB40AA">
              <w:rPr>
                <w:sz w:val="16"/>
                <w:szCs w:val="16"/>
                <w:lang w:val="pt-BR"/>
              </w:rPr>
              <w:t>    lista_tamanhos_imagem: List[int]</w:t>
            </w:r>
          </w:p>
          <w:p w14:paraId="2C9F8F68" w14:textId="77777777" w:rsidR="00C0369C" w:rsidRPr="00BB40AA" w:rsidRDefault="00C0369C" w:rsidP="00C0369C">
            <w:pPr>
              <w:pStyle w:val="TF-CDIGO-FONTE"/>
              <w:jc w:val="both"/>
              <w:rPr>
                <w:sz w:val="16"/>
                <w:szCs w:val="16"/>
                <w:lang w:val="pt-BR"/>
              </w:rPr>
            </w:pPr>
          </w:p>
          <w:p w14:paraId="004D4567" w14:textId="77777777" w:rsidR="00C0369C" w:rsidRPr="00BB40AA" w:rsidRDefault="00C0369C" w:rsidP="00C0369C">
            <w:pPr>
              <w:pStyle w:val="TF-CDIGO-FONTE"/>
              <w:jc w:val="both"/>
              <w:rPr>
                <w:sz w:val="16"/>
                <w:szCs w:val="16"/>
                <w:lang w:val="pt-BR"/>
              </w:rPr>
            </w:pPr>
            <w:r w:rsidRPr="00BB40AA">
              <w:rPr>
                <w:sz w:val="16"/>
                <w:szCs w:val="16"/>
                <w:lang w:val="pt-BR"/>
              </w:rPr>
              <w:t>    # Modelo base</w:t>
            </w:r>
          </w:p>
          <w:p w14:paraId="2F6C31DF" w14:textId="77777777" w:rsidR="00C0369C" w:rsidRPr="00BB40AA" w:rsidRDefault="00C0369C" w:rsidP="00C0369C">
            <w:pPr>
              <w:pStyle w:val="TF-CDIGO-FONTE"/>
              <w:jc w:val="both"/>
              <w:rPr>
                <w:sz w:val="16"/>
                <w:szCs w:val="16"/>
                <w:lang w:val="pt-BR"/>
              </w:rPr>
            </w:pPr>
            <w:r w:rsidRPr="00BB40AA">
              <w:rPr>
                <w:sz w:val="16"/>
                <w:szCs w:val="16"/>
                <w:lang w:val="pt-BR"/>
              </w:rPr>
              <w:t>    # - "yolov8s.pt", "yolov8m.pt", etc (modelos oficiais)</w:t>
            </w:r>
          </w:p>
          <w:p w14:paraId="64C20D5B" w14:textId="77777777" w:rsidR="00C0369C" w:rsidRPr="00BB40AA" w:rsidRDefault="00C0369C" w:rsidP="00C0369C">
            <w:pPr>
              <w:pStyle w:val="TF-CDIGO-FONTE"/>
              <w:jc w:val="both"/>
              <w:rPr>
                <w:sz w:val="16"/>
                <w:szCs w:val="16"/>
                <w:lang w:val="pt-BR"/>
              </w:rPr>
            </w:pPr>
            <w:r w:rsidRPr="00BB40AA">
              <w:rPr>
                <w:sz w:val="16"/>
                <w:szCs w:val="16"/>
                <w:lang w:val="pt-BR"/>
              </w:rPr>
              <w:t>    # - "custom_p2" para criar YAML com P2</w:t>
            </w:r>
          </w:p>
          <w:p w14:paraId="03874004" w14:textId="77777777" w:rsidR="00C0369C" w:rsidRPr="00BB40AA" w:rsidRDefault="00C0369C" w:rsidP="00C0369C">
            <w:pPr>
              <w:pStyle w:val="TF-CDIGO-FONTE"/>
              <w:jc w:val="both"/>
              <w:rPr>
                <w:sz w:val="16"/>
                <w:szCs w:val="16"/>
              </w:rPr>
            </w:pPr>
            <w:r w:rsidRPr="00BB40AA">
              <w:rPr>
                <w:sz w:val="16"/>
                <w:szCs w:val="16"/>
                <w:lang w:val="pt-BR"/>
              </w:rPr>
              <w:t xml:space="preserve">    </w:t>
            </w:r>
            <w:r w:rsidRPr="00BB40AA">
              <w:rPr>
                <w:sz w:val="16"/>
                <w:szCs w:val="16"/>
              </w:rPr>
              <w:t>modelo_base: str = "yolov8s.pt"</w:t>
            </w:r>
          </w:p>
          <w:p w14:paraId="76AF98C4" w14:textId="77777777" w:rsidR="00C0369C" w:rsidRPr="00BB40AA" w:rsidRDefault="00C0369C" w:rsidP="00C0369C">
            <w:pPr>
              <w:pStyle w:val="TF-CDIGO-FONTE"/>
              <w:jc w:val="both"/>
              <w:rPr>
                <w:sz w:val="16"/>
                <w:szCs w:val="16"/>
              </w:rPr>
            </w:pPr>
          </w:p>
          <w:p w14:paraId="498483B3" w14:textId="77777777" w:rsidR="00C0369C" w:rsidRPr="00BB40AA" w:rsidRDefault="00C0369C" w:rsidP="00C0369C">
            <w:pPr>
              <w:pStyle w:val="TF-CDIGO-FONTE"/>
              <w:jc w:val="both"/>
              <w:rPr>
                <w:sz w:val="16"/>
                <w:szCs w:val="16"/>
              </w:rPr>
            </w:pPr>
            <w:r w:rsidRPr="00BB40AA">
              <w:rPr>
                <w:sz w:val="16"/>
                <w:szCs w:val="16"/>
              </w:rPr>
              <w:t>    # Tiling</w:t>
            </w:r>
          </w:p>
          <w:p w14:paraId="7BBD4476" w14:textId="77777777" w:rsidR="00C0369C" w:rsidRPr="00BB40AA" w:rsidRDefault="00C0369C" w:rsidP="00C0369C">
            <w:pPr>
              <w:pStyle w:val="TF-CDIGO-FONTE"/>
              <w:jc w:val="both"/>
              <w:rPr>
                <w:sz w:val="16"/>
                <w:szCs w:val="16"/>
                <w:lang w:val="pt-BR"/>
              </w:rPr>
            </w:pPr>
            <w:r w:rsidRPr="00BB40AA">
              <w:rPr>
                <w:sz w:val="16"/>
                <w:szCs w:val="16"/>
              </w:rPr>
              <w:t xml:space="preserve">    </w:t>
            </w:r>
            <w:r w:rsidRPr="00BB40AA">
              <w:rPr>
                <w:sz w:val="16"/>
                <w:szCs w:val="16"/>
                <w:lang w:val="pt-BR"/>
              </w:rPr>
              <w:t>usar_tiling: bool = True</w:t>
            </w:r>
          </w:p>
          <w:p w14:paraId="26F86C4A" w14:textId="77777777" w:rsidR="00C0369C" w:rsidRPr="00BB40AA" w:rsidRDefault="00C0369C" w:rsidP="00C0369C">
            <w:pPr>
              <w:pStyle w:val="TF-CDIGO-FONTE"/>
              <w:jc w:val="both"/>
              <w:rPr>
                <w:sz w:val="16"/>
                <w:szCs w:val="16"/>
                <w:lang w:val="pt-BR"/>
              </w:rPr>
            </w:pPr>
            <w:r w:rsidRPr="00BB40AA">
              <w:rPr>
                <w:sz w:val="16"/>
                <w:szCs w:val="16"/>
                <w:lang w:val="pt-BR"/>
              </w:rPr>
              <w:t>    sobreposicao_tile: float = 0.20</w:t>
            </w:r>
          </w:p>
          <w:p w14:paraId="235F0B75" w14:textId="77777777" w:rsidR="00C0369C" w:rsidRPr="00BB40AA" w:rsidRDefault="00C0369C" w:rsidP="00C0369C">
            <w:pPr>
              <w:pStyle w:val="TF-CDIGO-FONTE"/>
              <w:jc w:val="both"/>
              <w:rPr>
                <w:sz w:val="16"/>
                <w:szCs w:val="16"/>
                <w:lang w:val="pt-BR"/>
              </w:rPr>
            </w:pPr>
            <w:r w:rsidRPr="00BB40AA">
              <w:rPr>
                <w:sz w:val="16"/>
                <w:szCs w:val="16"/>
                <w:lang w:val="pt-BR"/>
              </w:rPr>
              <w:t>    proporcao_minima_corte: float = 0.50</w:t>
            </w:r>
          </w:p>
          <w:p w14:paraId="1047404E" w14:textId="77777777" w:rsidR="00C0369C" w:rsidRPr="00BB40AA" w:rsidRDefault="00C0369C" w:rsidP="00C0369C">
            <w:pPr>
              <w:pStyle w:val="TF-CDIGO-FONTE"/>
              <w:jc w:val="both"/>
              <w:rPr>
                <w:sz w:val="16"/>
                <w:szCs w:val="16"/>
                <w:lang w:val="pt-BR"/>
              </w:rPr>
            </w:pPr>
            <w:r w:rsidRPr="00BB40AA">
              <w:rPr>
                <w:sz w:val="16"/>
                <w:szCs w:val="16"/>
                <w:lang w:val="pt-BR"/>
              </w:rPr>
              <w:t>    tamanho_minimo_objeto_px: int = 6</w:t>
            </w:r>
          </w:p>
          <w:p w14:paraId="187A97AD" w14:textId="77777777" w:rsidR="00C0369C" w:rsidRPr="00BB40AA" w:rsidRDefault="00C0369C" w:rsidP="00C0369C">
            <w:pPr>
              <w:pStyle w:val="TF-CDIGO-FONTE"/>
              <w:jc w:val="both"/>
              <w:rPr>
                <w:sz w:val="16"/>
                <w:szCs w:val="16"/>
                <w:lang w:val="pt-BR"/>
              </w:rPr>
            </w:pPr>
          </w:p>
          <w:p w14:paraId="32198930" w14:textId="77777777" w:rsidR="00C0369C" w:rsidRPr="00BB40AA" w:rsidRDefault="00C0369C" w:rsidP="00C0369C">
            <w:pPr>
              <w:pStyle w:val="TF-CDIGO-FONTE"/>
              <w:jc w:val="both"/>
              <w:rPr>
                <w:sz w:val="16"/>
                <w:szCs w:val="16"/>
                <w:lang w:val="pt-BR"/>
              </w:rPr>
            </w:pPr>
            <w:r w:rsidRPr="00BB40AA">
              <w:rPr>
                <w:sz w:val="16"/>
                <w:szCs w:val="16"/>
                <w:lang w:val="pt-BR"/>
              </w:rPr>
              <w:t>    # Splits</w:t>
            </w:r>
          </w:p>
          <w:p w14:paraId="18B0B8E7" w14:textId="77777777" w:rsidR="00C0369C" w:rsidRPr="00BB40AA" w:rsidRDefault="00C0369C" w:rsidP="00C0369C">
            <w:pPr>
              <w:pStyle w:val="TF-CDIGO-FONTE"/>
              <w:jc w:val="both"/>
              <w:rPr>
                <w:sz w:val="16"/>
                <w:szCs w:val="16"/>
                <w:lang w:val="pt-BR"/>
              </w:rPr>
            </w:pPr>
            <w:r w:rsidRPr="00BB40AA">
              <w:rPr>
                <w:sz w:val="16"/>
                <w:szCs w:val="16"/>
                <w:lang w:val="pt-BR"/>
              </w:rPr>
              <w:t>    proporcao_treino: float = 0.7</w:t>
            </w:r>
          </w:p>
          <w:p w14:paraId="4EB22DD0" w14:textId="77777777" w:rsidR="00C0369C" w:rsidRPr="00BB40AA" w:rsidRDefault="00C0369C" w:rsidP="00C0369C">
            <w:pPr>
              <w:pStyle w:val="TF-CDIGO-FONTE"/>
              <w:jc w:val="both"/>
              <w:rPr>
                <w:sz w:val="16"/>
                <w:szCs w:val="16"/>
                <w:lang w:val="pt-BR"/>
              </w:rPr>
            </w:pPr>
            <w:r w:rsidRPr="00BB40AA">
              <w:rPr>
                <w:sz w:val="16"/>
                <w:szCs w:val="16"/>
                <w:lang w:val="pt-BR"/>
              </w:rPr>
              <w:t>    proporcao_validacao: float = 0.2</w:t>
            </w:r>
          </w:p>
          <w:p w14:paraId="249471BC" w14:textId="77777777" w:rsidR="00C0369C" w:rsidRPr="00BB40AA" w:rsidRDefault="00C0369C" w:rsidP="00C0369C">
            <w:pPr>
              <w:pStyle w:val="TF-CDIGO-FONTE"/>
              <w:jc w:val="both"/>
              <w:rPr>
                <w:sz w:val="16"/>
                <w:szCs w:val="16"/>
              </w:rPr>
            </w:pPr>
            <w:r w:rsidRPr="00BB40AA">
              <w:rPr>
                <w:sz w:val="16"/>
                <w:szCs w:val="16"/>
                <w:lang w:val="pt-BR"/>
              </w:rPr>
              <w:t xml:space="preserve">    </w:t>
            </w:r>
            <w:r w:rsidRPr="00BB40AA">
              <w:rPr>
                <w:sz w:val="16"/>
                <w:szCs w:val="16"/>
              </w:rPr>
              <w:t>proporcao_teste: float = 0.1</w:t>
            </w:r>
          </w:p>
          <w:p w14:paraId="762CB1D1" w14:textId="77777777" w:rsidR="00C0369C" w:rsidRPr="00BB40AA" w:rsidRDefault="00C0369C" w:rsidP="00207740">
            <w:pPr>
              <w:pStyle w:val="TF-CDIGO-FONTE"/>
              <w:rPr>
                <w:sz w:val="16"/>
                <w:szCs w:val="16"/>
                <w:lang w:val="pt-BR"/>
              </w:rPr>
            </w:pPr>
          </w:p>
        </w:tc>
      </w:tr>
    </w:tbl>
    <w:p w14:paraId="6301FED8" w14:textId="366CE9FE" w:rsidR="00C0369C" w:rsidRPr="0087140F" w:rsidRDefault="00C0369C" w:rsidP="00C0369C">
      <w:pPr>
        <w:pStyle w:val="TF-FONTE"/>
      </w:pPr>
      <w:r w:rsidRPr="0087140F">
        <w:t>Fonte: elaborado pelo</w:t>
      </w:r>
      <w:r>
        <w:t xml:space="preserve"> autor</w:t>
      </w:r>
      <w:r w:rsidRPr="0087140F">
        <w:t>.</w:t>
      </w:r>
    </w:p>
    <w:p w14:paraId="4308F40D" w14:textId="5A9EA212" w:rsidR="00C0369C" w:rsidRDefault="00C0369C" w:rsidP="00C0369C">
      <w:pPr>
        <w:pStyle w:val="TF-TEXTO"/>
      </w:pPr>
      <w:r>
        <w:t xml:space="preserve">O </w:t>
      </w:r>
      <w:r w:rsidR="00AE385C">
        <w:fldChar w:fldCharType="begin"/>
      </w:r>
      <w:r w:rsidR="00AE385C">
        <w:instrText xml:space="preserve"> REF _Ref215559952 \h </w:instrText>
      </w:r>
      <w:r w:rsidR="00AE385C">
        <w:fldChar w:fldCharType="separate"/>
      </w:r>
      <w:r w:rsidR="005B6BA0">
        <w:t xml:space="preserve">Quadro </w:t>
      </w:r>
      <w:r w:rsidR="005B6BA0">
        <w:rPr>
          <w:noProof/>
        </w:rPr>
        <w:t>10</w:t>
      </w:r>
      <w:r w:rsidR="00AE385C">
        <w:fldChar w:fldCharType="end"/>
      </w:r>
      <w:r w:rsidR="00AE385C">
        <w:t xml:space="preserve"> </w:t>
      </w:r>
      <w:r>
        <w:t xml:space="preserve">apresenta o início da definição da classe </w:t>
      </w:r>
      <w:r w:rsidRPr="00E800F9">
        <w:rPr>
          <w:rFonts w:ascii="Courier New" w:hAnsi="Courier New" w:cs="Courier New"/>
          <w:sz w:val="20"/>
          <w:szCs w:val="16"/>
        </w:rPr>
        <w:t>ConfiguracaoExperimento</w:t>
      </w:r>
      <w:r>
        <w:t xml:space="preserve">, responsável por agrupar de forma centralizada todos os parâmetros que caracterizam cada experimento realizado ao longo deste trabalho. Trata-se de uma </w:t>
      </w:r>
      <w:r w:rsidRPr="00E800F9">
        <w:rPr>
          <w:rFonts w:ascii="Courier New" w:hAnsi="Courier New" w:cs="Courier New"/>
          <w:sz w:val="20"/>
          <w:szCs w:val="16"/>
        </w:rPr>
        <w:t>dataclass</w:t>
      </w:r>
      <w:r>
        <w:t xml:space="preserve"> em Python, utilizada para organizar as configurações de maneira estruturada e legível, evitando a necessidade de espalhar constantes e hiperparâmetros ao longo do código.</w:t>
      </w:r>
    </w:p>
    <w:p w14:paraId="1936C404" w14:textId="65FDE659" w:rsidR="00C0369C" w:rsidRDefault="00C0369C" w:rsidP="00C0369C">
      <w:pPr>
        <w:pStyle w:val="TF-TEXTO"/>
      </w:pPr>
      <w:r>
        <w:t>Na primeira parte da classe, exibida no</w:t>
      </w:r>
      <w:r w:rsidR="00EE0B6C">
        <w:t xml:space="preserve"> </w:t>
      </w:r>
      <w:r w:rsidR="00EE0B6C">
        <w:fldChar w:fldCharType="begin"/>
      </w:r>
      <w:r w:rsidR="00EE0B6C">
        <w:instrText xml:space="preserve"> REF _Ref215559952 \h </w:instrText>
      </w:r>
      <w:r w:rsidR="00EE0B6C">
        <w:fldChar w:fldCharType="separate"/>
      </w:r>
      <w:r w:rsidR="005B6BA0">
        <w:t xml:space="preserve">Quadro </w:t>
      </w:r>
      <w:r w:rsidR="005B6BA0">
        <w:rPr>
          <w:noProof/>
        </w:rPr>
        <w:t>10</w:t>
      </w:r>
      <w:r w:rsidR="00EE0B6C">
        <w:fldChar w:fldCharType="end"/>
      </w:r>
      <w:r>
        <w:t>, são definidos os campos relacionados à identificação do experimento (</w:t>
      </w:r>
      <w:r w:rsidRPr="00E800F9">
        <w:rPr>
          <w:rFonts w:ascii="Courier New" w:hAnsi="Courier New" w:cs="Courier New"/>
          <w:sz w:val="20"/>
          <w:szCs w:val="16"/>
        </w:rPr>
        <w:t>nome_experimento</w:t>
      </w:r>
      <w:r>
        <w:t xml:space="preserve"> e </w:t>
      </w:r>
      <w:r w:rsidRPr="00E800F9">
        <w:rPr>
          <w:rFonts w:ascii="Courier New" w:hAnsi="Courier New" w:cs="Courier New"/>
          <w:sz w:val="20"/>
          <w:szCs w:val="16"/>
        </w:rPr>
        <w:t>descricao</w:t>
      </w:r>
      <w:r>
        <w:t>), bem como a lista de tamanhos de imagem a serem testados (</w:t>
      </w:r>
      <w:r w:rsidRPr="00E800F9">
        <w:rPr>
          <w:rFonts w:ascii="Courier New" w:hAnsi="Courier New" w:cs="Courier New"/>
          <w:sz w:val="20"/>
          <w:szCs w:val="16"/>
        </w:rPr>
        <w:t>lista_tamanhos_imagem</w:t>
      </w:r>
      <w:r>
        <w:t>), permitindo registrar, por exemplo, configurações com 512, 640 ou 1</w:t>
      </w:r>
      <w:ins w:id="180" w:author="Dalton Solano dos Reis" w:date="2025-12-16T11:50:00Z" w16du:dateUtc="2025-12-16T14:50:00Z">
        <w:r w:rsidR="00502339">
          <w:t>.</w:t>
        </w:r>
      </w:ins>
      <w:r>
        <w:t xml:space="preserve">280 </w:t>
      </w:r>
      <w:r w:rsidRPr="009B1F0D">
        <w:rPr>
          <w:i/>
          <w:iCs/>
        </w:rPr>
        <w:t>pixels</w:t>
      </w:r>
      <w:r>
        <w:t xml:space="preserve">. Em seguida, o parâmetro </w:t>
      </w:r>
      <w:r w:rsidRPr="00E800F9">
        <w:rPr>
          <w:rFonts w:ascii="Courier New" w:hAnsi="Courier New" w:cs="Courier New"/>
          <w:sz w:val="20"/>
          <w:szCs w:val="16"/>
        </w:rPr>
        <w:t>modelo_base</w:t>
      </w:r>
      <w:r>
        <w:t xml:space="preserve"> indica qual variante do YOLOv8 será utilizada (como </w:t>
      </w:r>
      <w:r w:rsidRPr="00E800F9">
        <w:rPr>
          <w:rFonts w:ascii="Courier New" w:hAnsi="Courier New" w:cs="Courier New"/>
          <w:sz w:val="20"/>
          <w:szCs w:val="16"/>
        </w:rPr>
        <w:t>yolov8s.pt</w:t>
      </w:r>
      <w:r>
        <w:t xml:space="preserve"> ou </w:t>
      </w:r>
      <w:r w:rsidRPr="00E800F9">
        <w:rPr>
          <w:rFonts w:ascii="Courier New" w:hAnsi="Courier New" w:cs="Courier New"/>
          <w:sz w:val="20"/>
          <w:szCs w:val="16"/>
        </w:rPr>
        <w:t>yolov8m.pt</w:t>
      </w:r>
      <w:r>
        <w:t xml:space="preserve">), incluindo a opção de empregar um modelo customizado com camada P2. São também declarados os parâmetros ligados ao </w:t>
      </w:r>
      <w:r w:rsidRPr="00E800F9">
        <w:rPr>
          <w:i/>
          <w:iCs/>
        </w:rPr>
        <w:t>tiling</w:t>
      </w:r>
      <w:r>
        <w:t>, como o uso ou não dessa técnica (</w:t>
      </w:r>
      <w:r w:rsidRPr="00E800F9">
        <w:rPr>
          <w:rFonts w:ascii="Courier New" w:hAnsi="Courier New" w:cs="Courier New"/>
          <w:sz w:val="20"/>
          <w:szCs w:val="16"/>
        </w:rPr>
        <w:t>usar_tiling</w:t>
      </w:r>
      <w:r>
        <w:t xml:space="preserve">), a sobreposição </w:t>
      </w:r>
      <w:r>
        <w:lastRenderedPageBreak/>
        <w:t xml:space="preserve">entre </w:t>
      </w:r>
      <w:r w:rsidRPr="00EE0B6C">
        <w:rPr>
          <w:i/>
          <w:iCs/>
        </w:rPr>
        <w:t>tiles</w:t>
      </w:r>
      <w:r>
        <w:t xml:space="preserve"> (</w:t>
      </w:r>
      <w:r w:rsidRPr="00E800F9">
        <w:rPr>
          <w:rFonts w:ascii="Courier New" w:hAnsi="Courier New" w:cs="Courier New"/>
          <w:sz w:val="20"/>
          <w:szCs w:val="16"/>
        </w:rPr>
        <w:t>sobreposicao_tile</w:t>
      </w:r>
      <w:r>
        <w:t xml:space="preserve">), a proporção mínima de corte dos objetos e o tamanho mínimo do neurônio em </w:t>
      </w:r>
      <w:r w:rsidRPr="009B1F0D">
        <w:rPr>
          <w:i/>
          <w:iCs/>
        </w:rPr>
        <w:t>pixels</w:t>
      </w:r>
      <w:r>
        <w:t>, além das proporções de treino, validação e teste que definem a divisão do conjunto de dados. No</w:t>
      </w:r>
      <w:r w:rsidR="00AE385C">
        <w:t xml:space="preserve"> </w:t>
      </w:r>
      <w:r w:rsidR="00AE385C">
        <w:fldChar w:fldCharType="begin"/>
      </w:r>
      <w:r w:rsidR="00AE385C">
        <w:instrText xml:space="preserve"> REF _Ref215559926 \h </w:instrText>
      </w:r>
      <w:r w:rsidR="00AE385C">
        <w:fldChar w:fldCharType="separate"/>
      </w:r>
      <w:r w:rsidR="005B6BA0">
        <w:t xml:space="preserve">Quadro </w:t>
      </w:r>
      <w:r w:rsidR="005B6BA0">
        <w:rPr>
          <w:noProof/>
        </w:rPr>
        <w:t>11</w:t>
      </w:r>
      <w:r w:rsidR="00AE385C">
        <w:fldChar w:fldCharType="end"/>
      </w:r>
      <w:r>
        <w:t xml:space="preserve">, são apresentados os demais campos da classe, abrangendo os hiperparâmetros de treinamento, configurações de </w:t>
      </w:r>
      <w:r w:rsidRPr="00EE0B6C">
        <w:rPr>
          <w:i/>
          <w:iCs/>
        </w:rPr>
        <w:t>data augmentation</w:t>
      </w:r>
      <w:r>
        <w:t>, critérios de avaliação e parâmetros de depuração.</w:t>
      </w:r>
    </w:p>
    <w:p w14:paraId="13CC760F" w14:textId="6D2F62FB" w:rsidR="00C0369C" w:rsidRDefault="004D75D4" w:rsidP="00E648B0">
      <w:pPr>
        <w:pStyle w:val="TF-LEGENDA"/>
      </w:pPr>
      <w:bookmarkStart w:id="181" w:name="_Ref215559926"/>
      <w:bookmarkStart w:id="182" w:name="_Toc215565470"/>
      <w:r>
        <w:t xml:space="preserve">Quadro </w:t>
      </w:r>
      <w:fldSimple w:instr=" SEQ Quadro \* ARABIC ">
        <w:r w:rsidR="005B6BA0">
          <w:rPr>
            <w:noProof/>
          </w:rPr>
          <w:t>11</w:t>
        </w:r>
      </w:fldSimple>
      <w:bookmarkEnd w:id="181"/>
      <w:r>
        <w:t xml:space="preserve"> </w:t>
      </w:r>
      <w:r w:rsidR="00C0369C" w:rsidRPr="0087140F">
        <w:t xml:space="preserve">– </w:t>
      </w:r>
      <w:r w:rsidR="00C0369C">
        <w:t xml:space="preserve">Segunda parte da classe </w:t>
      </w:r>
      <w:r w:rsidR="00C0369C" w:rsidRPr="00E800F9">
        <w:rPr>
          <w:rFonts w:ascii="Courier New" w:hAnsi="Courier New" w:cs="Courier New"/>
          <w:sz w:val="20"/>
          <w:szCs w:val="16"/>
        </w:rPr>
        <w:t>ConfiguracaoExperimento</w:t>
      </w:r>
      <w:bookmarkEnd w:id="182"/>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678"/>
      </w:tblGrid>
      <w:tr w:rsidR="00C0369C" w:rsidRPr="00C43434" w14:paraId="5472E647" w14:textId="77777777" w:rsidTr="00BB40AA">
        <w:trPr>
          <w:jc w:val="center"/>
        </w:trPr>
        <w:tc>
          <w:tcPr>
            <w:tcW w:w="5678" w:type="dxa"/>
          </w:tcPr>
          <w:p w14:paraId="51D2169B" w14:textId="77777777" w:rsidR="00C0369C" w:rsidRPr="00BB40AA" w:rsidRDefault="00C0369C" w:rsidP="00C0369C">
            <w:pPr>
              <w:pStyle w:val="TF-CDIGO-FONTE"/>
              <w:jc w:val="both"/>
              <w:rPr>
                <w:sz w:val="16"/>
                <w:szCs w:val="16"/>
                <w:lang w:val="pt-BR"/>
              </w:rPr>
            </w:pPr>
            <w:r w:rsidRPr="00BB40AA">
              <w:rPr>
                <w:sz w:val="16"/>
                <w:szCs w:val="16"/>
                <w:lang w:val="pt-BR"/>
              </w:rPr>
              <w:t># Treino</w:t>
            </w:r>
          </w:p>
          <w:p w14:paraId="03BA1EF7" w14:textId="79E80FDE" w:rsidR="00C0369C" w:rsidRPr="00BB40AA" w:rsidRDefault="00C0369C" w:rsidP="00C0369C">
            <w:pPr>
              <w:pStyle w:val="TF-CDIGO-FONTE"/>
              <w:jc w:val="both"/>
              <w:rPr>
                <w:sz w:val="16"/>
                <w:szCs w:val="16"/>
                <w:lang w:val="pt-BR"/>
              </w:rPr>
            </w:pPr>
            <w:r w:rsidRPr="00BB40AA">
              <w:rPr>
                <w:sz w:val="16"/>
                <w:szCs w:val="16"/>
                <w:lang w:val="pt-BR"/>
              </w:rPr>
              <w:t>epochs_fase1: int = 100</w:t>
            </w:r>
          </w:p>
          <w:p w14:paraId="1642975D" w14:textId="4F76E770" w:rsidR="00C0369C" w:rsidRPr="00BB40AA" w:rsidRDefault="00C0369C" w:rsidP="00C0369C">
            <w:pPr>
              <w:pStyle w:val="TF-CDIGO-FONTE"/>
              <w:jc w:val="both"/>
              <w:rPr>
                <w:sz w:val="16"/>
                <w:szCs w:val="16"/>
                <w:lang w:val="pt-BR"/>
              </w:rPr>
            </w:pPr>
            <w:r w:rsidRPr="00BB40AA">
              <w:rPr>
                <w:sz w:val="16"/>
                <w:szCs w:val="16"/>
                <w:lang w:val="pt-BR"/>
              </w:rPr>
              <w:t>epochs_fase2: int = 100</w:t>
            </w:r>
          </w:p>
          <w:p w14:paraId="13B59604" w14:textId="6964FE97" w:rsidR="00C0369C" w:rsidRPr="00BB40AA" w:rsidRDefault="00C0369C" w:rsidP="00C0369C">
            <w:pPr>
              <w:pStyle w:val="TF-CDIGO-FONTE"/>
              <w:jc w:val="both"/>
              <w:rPr>
                <w:sz w:val="16"/>
                <w:szCs w:val="16"/>
              </w:rPr>
            </w:pPr>
            <w:r w:rsidRPr="00BB40AA">
              <w:rPr>
                <w:sz w:val="16"/>
                <w:szCs w:val="16"/>
              </w:rPr>
              <w:t>batch_size: int = 8</w:t>
            </w:r>
          </w:p>
          <w:p w14:paraId="3848D904" w14:textId="426CDA7D" w:rsidR="00C0369C" w:rsidRPr="00BB40AA" w:rsidRDefault="00C0369C" w:rsidP="00C0369C">
            <w:pPr>
              <w:pStyle w:val="TF-CDIGO-FONTE"/>
              <w:jc w:val="both"/>
              <w:rPr>
                <w:sz w:val="16"/>
                <w:szCs w:val="16"/>
              </w:rPr>
            </w:pPr>
            <w:r w:rsidRPr="00BB40AA">
              <w:rPr>
                <w:sz w:val="16"/>
                <w:szCs w:val="16"/>
              </w:rPr>
              <w:t>learning_rate: float = 0.002</w:t>
            </w:r>
          </w:p>
          <w:p w14:paraId="5DBA45D1" w14:textId="177AD47B" w:rsidR="00C0369C" w:rsidRPr="00BB40AA" w:rsidRDefault="00C0369C" w:rsidP="00C0369C">
            <w:pPr>
              <w:pStyle w:val="TF-CDIGO-FONTE"/>
              <w:jc w:val="both"/>
              <w:rPr>
                <w:sz w:val="16"/>
                <w:szCs w:val="16"/>
              </w:rPr>
            </w:pPr>
            <w:r w:rsidRPr="00BB40AA">
              <w:rPr>
                <w:sz w:val="16"/>
                <w:szCs w:val="16"/>
              </w:rPr>
              <w:t>weight_decay: float = 0.05</w:t>
            </w:r>
          </w:p>
          <w:p w14:paraId="4E155B2F" w14:textId="0903653E" w:rsidR="00C0369C" w:rsidRPr="00BB40AA" w:rsidRDefault="00C0369C" w:rsidP="00C0369C">
            <w:pPr>
              <w:pStyle w:val="TF-CDIGO-FONTE"/>
              <w:jc w:val="both"/>
              <w:rPr>
                <w:sz w:val="16"/>
                <w:szCs w:val="16"/>
              </w:rPr>
            </w:pPr>
            <w:r w:rsidRPr="00BB40AA">
              <w:rPr>
                <w:sz w:val="16"/>
                <w:szCs w:val="16"/>
              </w:rPr>
              <w:t>momentum: float = 0.937</w:t>
            </w:r>
          </w:p>
          <w:p w14:paraId="2458085F" w14:textId="624FBC56" w:rsidR="00C0369C" w:rsidRPr="00BB40AA" w:rsidRDefault="00C0369C" w:rsidP="00C0369C">
            <w:pPr>
              <w:pStyle w:val="TF-CDIGO-FONTE"/>
              <w:jc w:val="both"/>
              <w:rPr>
                <w:sz w:val="16"/>
                <w:szCs w:val="16"/>
              </w:rPr>
            </w:pPr>
            <w:r w:rsidRPr="00BB40AA">
              <w:rPr>
                <w:sz w:val="16"/>
                <w:szCs w:val="16"/>
              </w:rPr>
              <w:t>patience: int = 50</w:t>
            </w:r>
          </w:p>
          <w:p w14:paraId="6045E65F" w14:textId="77777777" w:rsidR="00C0369C" w:rsidRPr="00BB40AA" w:rsidRDefault="00C0369C" w:rsidP="00C0369C">
            <w:pPr>
              <w:pStyle w:val="TF-CDIGO-FONTE"/>
              <w:jc w:val="both"/>
              <w:rPr>
                <w:sz w:val="16"/>
                <w:szCs w:val="16"/>
              </w:rPr>
            </w:pPr>
          </w:p>
          <w:p w14:paraId="74A3BDC0" w14:textId="27F90DA7" w:rsidR="00C0369C" w:rsidRPr="00BB40AA" w:rsidRDefault="00C0369C" w:rsidP="00C0369C">
            <w:pPr>
              <w:pStyle w:val="TF-CDIGO-FONTE"/>
              <w:jc w:val="both"/>
              <w:rPr>
                <w:sz w:val="16"/>
                <w:szCs w:val="16"/>
              </w:rPr>
            </w:pPr>
            <w:r w:rsidRPr="00BB40AA">
              <w:rPr>
                <w:sz w:val="16"/>
                <w:szCs w:val="16"/>
              </w:rPr>
              <w:t># Data augmentation</w:t>
            </w:r>
          </w:p>
          <w:p w14:paraId="48B35687" w14:textId="188D946A" w:rsidR="00C0369C" w:rsidRPr="00BB40AA" w:rsidRDefault="00C0369C" w:rsidP="00C0369C">
            <w:pPr>
              <w:pStyle w:val="TF-CDIGO-FONTE"/>
              <w:jc w:val="both"/>
              <w:rPr>
                <w:sz w:val="16"/>
                <w:szCs w:val="16"/>
              </w:rPr>
            </w:pPr>
            <w:r w:rsidRPr="00BB40AA">
              <w:rPr>
                <w:sz w:val="16"/>
                <w:szCs w:val="16"/>
              </w:rPr>
              <w:t>usar_augmentation: bool = True</w:t>
            </w:r>
          </w:p>
          <w:p w14:paraId="230B428D" w14:textId="0A836AB2" w:rsidR="00C0369C" w:rsidRPr="00BB40AA" w:rsidRDefault="00C0369C" w:rsidP="00C0369C">
            <w:pPr>
              <w:pStyle w:val="TF-CDIGO-FONTE"/>
              <w:jc w:val="both"/>
              <w:rPr>
                <w:sz w:val="16"/>
                <w:szCs w:val="16"/>
              </w:rPr>
            </w:pPr>
            <w:r w:rsidRPr="00BB40AA">
              <w:rPr>
                <w:sz w:val="16"/>
                <w:szCs w:val="16"/>
              </w:rPr>
              <w:t>mosaic: float = 0.0</w:t>
            </w:r>
          </w:p>
          <w:p w14:paraId="0204D5F8" w14:textId="6EA0ED60" w:rsidR="00C0369C" w:rsidRPr="00BB40AA" w:rsidRDefault="00C0369C" w:rsidP="00C0369C">
            <w:pPr>
              <w:pStyle w:val="TF-CDIGO-FONTE"/>
              <w:jc w:val="both"/>
              <w:rPr>
                <w:sz w:val="16"/>
                <w:szCs w:val="16"/>
              </w:rPr>
            </w:pPr>
            <w:r w:rsidRPr="00BB40AA">
              <w:rPr>
                <w:sz w:val="16"/>
                <w:szCs w:val="16"/>
              </w:rPr>
              <w:t>mixup: float = 0.0</w:t>
            </w:r>
          </w:p>
          <w:p w14:paraId="0E914E28" w14:textId="2EBF7D5A" w:rsidR="00C0369C" w:rsidRPr="00BB40AA" w:rsidRDefault="00C0369C" w:rsidP="00C0369C">
            <w:pPr>
              <w:pStyle w:val="TF-CDIGO-FONTE"/>
              <w:jc w:val="both"/>
              <w:rPr>
                <w:sz w:val="16"/>
                <w:szCs w:val="16"/>
              </w:rPr>
            </w:pPr>
            <w:r w:rsidRPr="00BB40AA">
              <w:rPr>
                <w:sz w:val="16"/>
                <w:szCs w:val="16"/>
              </w:rPr>
              <w:t>copy_paste: float = 0.0</w:t>
            </w:r>
          </w:p>
          <w:p w14:paraId="77701DCF" w14:textId="0338BABE" w:rsidR="00C0369C" w:rsidRPr="00BB40AA" w:rsidRDefault="00C0369C" w:rsidP="00C0369C">
            <w:pPr>
              <w:pStyle w:val="TF-CDIGO-FONTE"/>
              <w:jc w:val="both"/>
              <w:rPr>
                <w:sz w:val="16"/>
                <w:szCs w:val="16"/>
              </w:rPr>
            </w:pPr>
            <w:r w:rsidRPr="00BB40AA">
              <w:rPr>
                <w:sz w:val="16"/>
                <w:szCs w:val="16"/>
              </w:rPr>
              <w:t>degrees: float = 5.0</w:t>
            </w:r>
          </w:p>
          <w:p w14:paraId="233497C5" w14:textId="3260C4B8" w:rsidR="00C0369C" w:rsidRPr="00BB40AA" w:rsidRDefault="00C0369C" w:rsidP="00C0369C">
            <w:pPr>
              <w:pStyle w:val="TF-CDIGO-FONTE"/>
              <w:jc w:val="both"/>
              <w:rPr>
                <w:sz w:val="16"/>
                <w:szCs w:val="16"/>
              </w:rPr>
            </w:pPr>
            <w:r w:rsidRPr="00BB40AA">
              <w:rPr>
                <w:sz w:val="16"/>
                <w:szCs w:val="16"/>
              </w:rPr>
              <w:t>translate: float = 0.05</w:t>
            </w:r>
          </w:p>
          <w:p w14:paraId="33AF26ED" w14:textId="45679B71" w:rsidR="00C0369C" w:rsidRPr="00BB40AA" w:rsidRDefault="00C0369C" w:rsidP="00C0369C">
            <w:pPr>
              <w:pStyle w:val="TF-CDIGO-FONTE"/>
              <w:jc w:val="both"/>
              <w:rPr>
                <w:sz w:val="16"/>
                <w:szCs w:val="16"/>
              </w:rPr>
            </w:pPr>
            <w:r w:rsidRPr="00BB40AA">
              <w:rPr>
                <w:sz w:val="16"/>
                <w:szCs w:val="16"/>
              </w:rPr>
              <w:t>scale: float = 0.10</w:t>
            </w:r>
          </w:p>
          <w:p w14:paraId="61751B13" w14:textId="32C30B4E" w:rsidR="00C0369C" w:rsidRPr="00BB40AA" w:rsidRDefault="00C0369C" w:rsidP="00C0369C">
            <w:pPr>
              <w:pStyle w:val="TF-CDIGO-FONTE"/>
              <w:jc w:val="both"/>
              <w:rPr>
                <w:sz w:val="16"/>
                <w:szCs w:val="16"/>
              </w:rPr>
            </w:pPr>
            <w:r w:rsidRPr="00BB40AA">
              <w:rPr>
                <w:sz w:val="16"/>
                <w:szCs w:val="16"/>
              </w:rPr>
              <w:t>shear: float = 0.0</w:t>
            </w:r>
          </w:p>
          <w:p w14:paraId="649CA4F5" w14:textId="7F956D39" w:rsidR="00C0369C" w:rsidRPr="00BB40AA" w:rsidRDefault="00C0369C" w:rsidP="00C0369C">
            <w:pPr>
              <w:pStyle w:val="TF-CDIGO-FONTE"/>
              <w:jc w:val="both"/>
              <w:rPr>
                <w:sz w:val="16"/>
                <w:szCs w:val="16"/>
              </w:rPr>
            </w:pPr>
            <w:r w:rsidRPr="00BB40AA">
              <w:rPr>
                <w:sz w:val="16"/>
                <w:szCs w:val="16"/>
              </w:rPr>
              <w:t>flipud: float = 0.20</w:t>
            </w:r>
          </w:p>
          <w:p w14:paraId="68712AE9" w14:textId="228C2543" w:rsidR="00C0369C" w:rsidRPr="00BB40AA" w:rsidRDefault="00C0369C" w:rsidP="00C0369C">
            <w:pPr>
              <w:pStyle w:val="TF-CDIGO-FONTE"/>
              <w:jc w:val="both"/>
              <w:rPr>
                <w:sz w:val="16"/>
                <w:szCs w:val="16"/>
              </w:rPr>
            </w:pPr>
            <w:r w:rsidRPr="00BB40AA">
              <w:rPr>
                <w:sz w:val="16"/>
                <w:szCs w:val="16"/>
              </w:rPr>
              <w:t>fliplr: float = 0.50</w:t>
            </w:r>
          </w:p>
          <w:p w14:paraId="588819AA" w14:textId="757E310F" w:rsidR="00C0369C" w:rsidRPr="00BB40AA" w:rsidRDefault="00C0369C" w:rsidP="00C0369C">
            <w:pPr>
              <w:pStyle w:val="TF-CDIGO-FONTE"/>
              <w:jc w:val="both"/>
              <w:rPr>
                <w:sz w:val="16"/>
                <w:szCs w:val="16"/>
              </w:rPr>
            </w:pPr>
            <w:r w:rsidRPr="00BB40AA">
              <w:rPr>
                <w:sz w:val="16"/>
                <w:szCs w:val="16"/>
              </w:rPr>
              <w:t>hsv_h: float = 0.015</w:t>
            </w:r>
          </w:p>
          <w:p w14:paraId="784D739C" w14:textId="052D15B9" w:rsidR="00C0369C" w:rsidRPr="00BB40AA" w:rsidRDefault="00C0369C" w:rsidP="00C0369C">
            <w:pPr>
              <w:pStyle w:val="TF-CDIGO-FONTE"/>
              <w:jc w:val="both"/>
              <w:rPr>
                <w:sz w:val="16"/>
                <w:szCs w:val="16"/>
              </w:rPr>
            </w:pPr>
            <w:r w:rsidRPr="00BB40AA">
              <w:rPr>
                <w:sz w:val="16"/>
                <w:szCs w:val="16"/>
              </w:rPr>
              <w:t>hsv_s: float = 0.30</w:t>
            </w:r>
          </w:p>
          <w:p w14:paraId="4E59143E" w14:textId="2DA704B1" w:rsidR="00C0369C" w:rsidRPr="00BB40AA" w:rsidRDefault="00C0369C" w:rsidP="00C0369C">
            <w:pPr>
              <w:pStyle w:val="TF-CDIGO-FONTE"/>
              <w:jc w:val="both"/>
              <w:rPr>
                <w:sz w:val="16"/>
                <w:szCs w:val="16"/>
              </w:rPr>
            </w:pPr>
            <w:r w:rsidRPr="00BB40AA">
              <w:rPr>
                <w:sz w:val="16"/>
                <w:szCs w:val="16"/>
              </w:rPr>
              <w:t>hsv_v: float = 0.20</w:t>
            </w:r>
          </w:p>
          <w:p w14:paraId="7057BC43" w14:textId="77777777" w:rsidR="00C0369C" w:rsidRPr="00BB40AA" w:rsidRDefault="00C0369C" w:rsidP="00C0369C">
            <w:pPr>
              <w:pStyle w:val="TF-CDIGO-FONTE"/>
              <w:jc w:val="both"/>
              <w:rPr>
                <w:sz w:val="16"/>
                <w:szCs w:val="16"/>
              </w:rPr>
            </w:pPr>
          </w:p>
          <w:p w14:paraId="70DE57BD" w14:textId="7B6BD3C3" w:rsidR="00C0369C" w:rsidRPr="00BB40AA" w:rsidRDefault="00C0369C" w:rsidP="00C0369C">
            <w:pPr>
              <w:pStyle w:val="TF-CDIGO-FONTE"/>
              <w:jc w:val="both"/>
              <w:rPr>
                <w:sz w:val="16"/>
                <w:szCs w:val="16"/>
                <w:lang w:val="pt-BR"/>
              </w:rPr>
            </w:pPr>
            <w:r w:rsidRPr="00BB40AA">
              <w:rPr>
                <w:sz w:val="16"/>
                <w:szCs w:val="16"/>
                <w:lang w:val="pt-BR"/>
              </w:rPr>
              <w:t># Razão de tiles negativos no TREINO</w:t>
            </w:r>
          </w:p>
          <w:p w14:paraId="1CD8E22D" w14:textId="72A7DB65" w:rsidR="00C0369C" w:rsidRPr="00BB40AA" w:rsidRDefault="00C0369C" w:rsidP="00C0369C">
            <w:pPr>
              <w:pStyle w:val="TF-CDIGO-FONTE"/>
              <w:jc w:val="both"/>
              <w:rPr>
                <w:sz w:val="16"/>
                <w:szCs w:val="16"/>
                <w:lang w:val="pt-BR"/>
              </w:rPr>
            </w:pPr>
            <w:r w:rsidRPr="00BB40AA">
              <w:rPr>
                <w:sz w:val="16"/>
                <w:szCs w:val="16"/>
                <w:lang w:val="pt-BR"/>
              </w:rPr>
              <w:t>max_negativos_por_positivo: float = 3.0</w:t>
            </w:r>
          </w:p>
          <w:p w14:paraId="47699D35" w14:textId="77777777" w:rsidR="00C0369C" w:rsidRPr="00BB40AA" w:rsidRDefault="00C0369C" w:rsidP="00C0369C">
            <w:pPr>
              <w:pStyle w:val="TF-CDIGO-FONTE"/>
              <w:jc w:val="both"/>
              <w:rPr>
                <w:sz w:val="16"/>
                <w:szCs w:val="16"/>
                <w:lang w:val="pt-BR"/>
              </w:rPr>
            </w:pPr>
          </w:p>
          <w:p w14:paraId="39C0D152" w14:textId="2C989FC3" w:rsidR="00C0369C" w:rsidRPr="00BB40AA" w:rsidRDefault="00C0369C" w:rsidP="00C0369C">
            <w:pPr>
              <w:pStyle w:val="TF-CDIGO-FONTE"/>
              <w:jc w:val="both"/>
              <w:rPr>
                <w:sz w:val="16"/>
                <w:szCs w:val="16"/>
                <w:lang w:val="pt-BR"/>
              </w:rPr>
            </w:pPr>
            <w:r w:rsidRPr="00BB40AA">
              <w:rPr>
                <w:sz w:val="16"/>
                <w:szCs w:val="16"/>
                <w:lang w:val="pt-BR"/>
              </w:rPr>
              <w:t># Avaliação / inferência</w:t>
            </w:r>
          </w:p>
          <w:p w14:paraId="352B132D" w14:textId="7635CF3B" w:rsidR="00C0369C" w:rsidRPr="001325CF" w:rsidRDefault="00C0369C" w:rsidP="00C0369C">
            <w:pPr>
              <w:pStyle w:val="TF-CDIGO-FONTE"/>
              <w:jc w:val="both"/>
              <w:rPr>
                <w:sz w:val="16"/>
                <w:szCs w:val="16"/>
                <w:lang w:val="pt-BR"/>
              </w:rPr>
            </w:pPr>
            <w:r w:rsidRPr="001325CF">
              <w:rPr>
                <w:sz w:val="16"/>
                <w:szCs w:val="16"/>
                <w:lang w:val="pt-BR"/>
              </w:rPr>
              <w:t>lista_confs_avaliacao: Optional[List[float]] = None</w:t>
            </w:r>
          </w:p>
          <w:p w14:paraId="508B7DC3" w14:textId="095C1102" w:rsidR="00C0369C" w:rsidRPr="00BB40AA" w:rsidRDefault="00C0369C" w:rsidP="00C0369C">
            <w:pPr>
              <w:pStyle w:val="TF-CDIGO-FONTE"/>
              <w:jc w:val="both"/>
              <w:rPr>
                <w:sz w:val="16"/>
                <w:szCs w:val="16"/>
                <w:lang w:val="pt-BR"/>
              </w:rPr>
            </w:pPr>
            <w:r w:rsidRPr="00BB40AA">
              <w:rPr>
                <w:sz w:val="16"/>
                <w:szCs w:val="16"/>
                <w:lang w:val="pt-BR"/>
              </w:rPr>
              <w:t>iou_nms_avaliacao: float = 0.50</w:t>
            </w:r>
          </w:p>
          <w:p w14:paraId="12648892" w14:textId="2C0535E5" w:rsidR="00C0369C" w:rsidRPr="00BB40AA" w:rsidRDefault="00C0369C" w:rsidP="00C0369C">
            <w:pPr>
              <w:pStyle w:val="TF-CDIGO-FONTE"/>
              <w:jc w:val="both"/>
              <w:rPr>
                <w:sz w:val="16"/>
                <w:szCs w:val="16"/>
                <w:lang w:val="pt-BR"/>
              </w:rPr>
            </w:pPr>
            <w:r w:rsidRPr="00BB40AA">
              <w:rPr>
                <w:sz w:val="16"/>
                <w:szCs w:val="16"/>
                <w:lang w:val="pt-BR"/>
              </w:rPr>
              <w:t>max_det_avaliacao: int = 1000</w:t>
            </w:r>
          </w:p>
          <w:p w14:paraId="35D7FDA4" w14:textId="77777777" w:rsidR="00C0369C" w:rsidRPr="00BB40AA" w:rsidRDefault="00C0369C" w:rsidP="00C0369C">
            <w:pPr>
              <w:pStyle w:val="TF-CDIGO-FONTE"/>
              <w:jc w:val="both"/>
              <w:rPr>
                <w:sz w:val="16"/>
                <w:szCs w:val="16"/>
                <w:lang w:val="pt-BR"/>
              </w:rPr>
            </w:pPr>
          </w:p>
          <w:p w14:paraId="3A2A43B0" w14:textId="5EF1668F" w:rsidR="00C0369C" w:rsidRPr="00BB40AA" w:rsidRDefault="00C0369C" w:rsidP="00C0369C">
            <w:pPr>
              <w:pStyle w:val="TF-CDIGO-FONTE"/>
              <w:jc w:val="both"/>
              <w:rPr>
                <w:sz w:val="16"/>
                <w:szCs w:val="16"/>
                <w:lang w:val="pt-BR"/>
              </w:rPr>
            </w:pPr>
            <w:r w:rsidRPr="00BB40AA">
              <w:rPr>
                <w:sz w:val="16"/>
                <w:szCs w:val="16"/>
                <w:lang w:val="pt-BR"/>
              </w:rPr>
              <w:t># Debug (quantidade de imagens para salvar)</w:t>
            </w:r>
          </w:p>
          <w:p w14:paraId="027378E1" w14:textId="6DF86A04" w:rsidR="00C0369C" w:rsidRPr="00BB40AA" w:rsidRDefault="00C0369C" w:rsidP="00C0369C">
            <w:pPr>
              <w:pStyle w:val="TF-CDIGO-FONTE"/>
              <w:jc w:val="both"/>
              <w:rPr>
                <w:sz w:val="16"/>
                <w:szCs w:val="16"/>
                <w:lang w:val="pt-BR"/>
              </w:rPr>
            </w:pPr>
            <w:r w:rsidRPr="00BB40AA">
              <w:rPr>
                <w:sz w:val="16"/>
                <w:szCs w:val="16"/>
                <w:lang w:val="pt-BR"/>
              </w:rPr>
              <w:t>max_imagens_debug_treino: int = 30</w:t>
            </w:r>
          </w:p>
          <w:p w14:paraId="22F0FD39" w14:textId="6E081522" w:rsidR="00C0369C" w:rsidRPr="00BB40AA" w:rsidRDefault="00C0369C" w:rsidP="00C0369C">
            <w:pPr>
              <w:pStyle w:val="TF-CDIGO-FONTE"/>
              <w:jc w:val="both"/>
              <w:rPr>
                <w:sz w:val="16"/>
                <w:szCs w:val="16"/>
                <w:lang w:val="pt-BR"/>
              </w:rPr>
            </w:pPr>
            <w:r w:rsidRPr="00BB40AA">
              <w:rPr>
                <w:sz w:val="16"/>
                <w:szCs w:val="16"/>
                <w:lang w:val="pt-BR"/>
              </w:rPr>
              <w:t>max_imagens_debug_validacao: int = 50</w:t>
            </w:r>
          </w:p>
          <w:p w14:paraId="416B6714" w14:textId="471FB8F4" w:rsidR="00C0369C" w:rsidRPr="00BB40AA" w:rsidRDefault="00C0369C" w:rsidP="00C0369C">
            <w:pPr>
              <w:pStyle w:val="TF-CDIGO-FONTE"/>
              <w:rPr>
                <w:sz w:val="16"/>
                <w:szCs w:val="16"/>
                <w:lang w:val="pt-BR"/>
              </w:rPr>
            </w:pPr>
            <w:r w:rsidRPr="00BB40AA">
              <w:rPr>
                <w:sz w:val="16"/>
                <w:szCs w:val="16"/>
                <w:lang w:val="pt-BR"/>
              </w:rPr>
              <w:t xml:space="preserve">max_imagens_debug_teste: int = 50 </w:t>
            </w:r>
          </w:p>
          <w:p w14:paraId="4561CFEF" w14:textId="3777ADCF" w:rsidR="00C0369C" w:rsidRPr="00BB40AA" w:rsidRDefault="00C0369C" w:rsidP="00C0369C">
            <w:pPr>
              <w:pStyle w:val="TF-CDIGO-FONTE"/>
              <w:rPr>
                <w:sz w:val="16"/>
                <w:szCs w:val="16"/>
                <w:lang w:val="pt-BR"/>
              </w:rPr>
            </w:pPr>
          </w:p>
        </w:tc>
      </w:tr>
    </w:tbl>
    <w:p w14:paraId="56F9258E" w14:textId="44F1D4E9" w:rsidR="00C0369C" w:rsidRPr="0087140F" w:rsidRDefault="00C0369C" w:rsidP="00C0369C">
      <w:pPr>
        <w:pStyle w:val="TF-FONTE"/>
      </w:pPr>
      <w:r w:rsidRPr="0087140F">
        <w:t>Fonte: elaborado pel</w:t>
      </w:r>
      <w:r>
        <w:t>o autor</w:t>
      </w:r>
      <w:r w:rsidRPr="0087140F">
        <w:t>.</w:t>
      </w:r>
    </w:p>
    <w:p w14:paraId="25A3D90F" w14:textId="098DEA3A" w:rsidR="00C0369C" w:rsidRDefault="00C0369C" w:rsidP="00C0369C">
      <w:pPr>
        <w:pStyle w:val="TF-TEXTO"/>
      </w:pPr>
      <w:r>
        <w:t xml:space="preserve">Dando continuidade à configuração do experimento, o </w:t>
      </w:r>
      <w:r w:rsidR="00AE385C">
        <w:fldChar w:fldCharType="begin"/>
      </w:r>
      <w:r w:rsidR="00AE385C">
        <w:instrText xml:space="preserve"> REF _Ref215559926 \h </w:instrText>
      </w:r>
      <w:r w:rsidR="00AE385C">
        <w:fldChar w:fldCharType="separate"/>
      </w:r>
      <w:r w:rsidR="005B6BA0">
        <w:t xml:space="preserve">Quadro </w:t>
      </w:r>
      <w:r w:rsidR="005B6BA0">
        <w:rPr>
          <w:noProof/>
        </w:rPr>
        <w:t>11</w:t>
      </w:r>
      <w:r w:rsidR="00AE385C">
        <w:fldChar w:fldCharType="end"/>
      </w:r>
      <w:r w:rsidR="00AE385C">
        <w:t xml:space="preserve"> </w:t>
      </w:r>
      <w:r>
        <w:t xml:space="preserve">apresenta os hiperparâmetros relacionados ao processo de treinamento do modelo. O campo </w:t>
      </w:r>
      <w:r w:rsidRPr="00E800F9">
        <w:rPr>
          <w:rFonts w:ascii="Courier New" w:hAnsi="Courier New" w:cs="Courier New"/>
          <w:sz w:val="20"/>
          <w:szCs w:val="16"/>
        </w:rPr>
        <w:t>epochs_fase1</w:t>
      </w:r>
      <w:r>
        <w:t xml:space="preserve"> define o número de épocas utilizadas na etapa principal de treinamento. Hiperparâmetros como </w:t>
      </w:r>
      <w:r w:rsidRPr="00E800F9">
        <w:rPr>
          <w:rFonts w:ascii="Courier New" w:hAnsi="Courier New" w:cs="Courier New"/>
          <w:sz w:val="20"/>
          <w:szCs w:val="16"/>
        </w:rPr>
        <w:t>batch_size</w:t>
      </w:r>
      <w:r>
        <w:t xml:space="preserve">, </w:t>
      </w:r>
      <w:r w:rsidRPr="00E800F9">
        <w:rPr>
          <w:rFonts w:ascii="Courier New" w:hAnsi="Courier New" w:cs="Courier New"/>
          <w:sz w:val="20"/>
          <w:szCs w:val="16"/>
        </w:rPr>
        <w:t>learning_rate</w:t>
      </w:r>
      <w:r>
        <w:t xml:space="preserve">, </w:t>
      </w:r>
      <w:r w:rsidRPr="00E800F9">
        <w:rPr>
          <w:rFonts w:ascii="Courier New" w:hAnsi="Courier New" w:cs="Courier New"/>
          <w:sz w:val="20"/>
          <w:szCs w:val="16"/>
        </w:rPr>
        <w:t>weight_decay</w:t>
      </w:r>
      <w:r>
        <w:t xml:space="preserve"> e </w:t>
      </w:r>
      <w:r w:rsidRPr="009B1F0D">
        <w:rPr>
          <w:rFonts w:ascii="Courier New" w:hAnsi="Courier New" w:cs="Courier New"/>
          <w:sz w:val="20"/>
          <w:szCs w:val="16"/>
        </w:rPr>
        <w:t>momentum</w:t>
      </w:r>
      <w:r>
        <w:t xml:space="preserve"> controlam diretamente o comportamento do otimizador durante o aprendizado, influenciando a estabilidade e a convergência do modelo. O parâmetro </w:t>
      </w:r>
      <w:r w:rsidRPr="00E800F9">
        <w:rPr>
          <w:rFonts w:ascii="Courier New" w:hAnsi="Courier New" w:cs="Courier New"/>
          <w:sz w:val="20"/>
          <w:szCs w:val="16"/>
        </w:rPr>
        <w:t>patience</w:t>
      </w:r>
      <w:r>
        <w:t xml:space="preserve"> determina o limite de épocas sem melhora significativa para acionamento do </w:t>
      </w:r>
      <w:r w:rsidRPr="00E800F9">
        <w:rPr>
          <w:rFonts w:ascii="Courier New" w:hAnsi="Courier New" w:cs="Courier New"/>
          <w:sz w:val="20"/>
          <w:szCs w:val="16"/>
        </w:rPr>
        <w:t>early stopping</w:t>
      </w:r>
      <w:r>
        <w:t xml:space="preserve">, evitando </w:t>
      </w:r>
      <w:r w:rsidRPr="00E800F9">
        <w:rPr>
          <w:i/>
          <w:iCs/>
        </w:rPr>
        <w:t>overfitting</w:t>
      </w:r>
      <w:r>
        <w:t>. Essa estrutura centraliza todos os elementos essenciais do treino, permitindo que experimentos distintos sejam configurados de forma simples, e reprodutível.</w:t>
      </w:r>
    </w:p>
    <w:p w14:paraId="0B10F9D1" w14:textId="6DBB6CF9" w:rsidR="00C0369C" w:rsidRDefault="00C0369C" w:rsidP="00C0369C">
      <w:pPr>
        <w:pStyle w:val="TF-TEXTO"/>
      </w:pPr>
      <w:r>
        <w:t xml:space="preserve">Na sequência, o </w:t>
      </w:r>
      <w:r w:rsidR="00EE0B6C">
        <w:fldChar w:fldCharType="begin"/>
      </w:r>
      <w:r w:rsidR="00EE0B6C">
        <w:instrText xml:space="preserve"> REF _Ref215559926 \h </w:instrText>
      </w:r>
      <w:r w:rsidR="00EE0B6C">
        <w:fldChar w:fldCharType="separate"/>
      </w:r>
      <w:r w:rsidR="005B6BA0">
        <w:t xml:space="preserve">Quadro </w:t>
      </w:r>
      <w:r w:rsidR="005B6BA0">
        <w:rPr>
          <w:noProof/>
        </w:rPr>
        <w:t>11</w:t>
      </w:r>
      <w:r w:rsidR="00EE0B6C">
        <w:fldChar w:fldCharType="end"/>
      </w:r>
      <w:r w:rsidR="00EE0B6C">
        <w:t xml:space="preserve"> </w:t>
      </w:r>
      <w:r>
        <w:t xml:space="preserve">apresenta os campos associados às transformações de </w:t>
      </w:r>
      <w:r w:rsidRPr="00E800F9">
        <w:rPr>
          <w:i/>
          <w:iCs/>
        </w:rPr>
        <w:t>data augmentation</w:t>
      </w:r>
      <w:r>
        <w:t xml:space="preserve">, úteis para aumentar a diversidade visual do </w:t>
      </w:r>
      <w:r w:rsidRPr="00E800F9">
        <w:rPr>
          <w:i/>
          <w:iCs/>
        </w:rPr>
        <w:t>dataset</w:t>
      </w:r>
      <w:r>
        <w:t xml:space="preserve"> e promover a generalização </w:t>
      </w:r>
      <w:r>
        <w:lastRenderedPageBreak/>
        <w:t xml:space="preserve">do modelo. O parâmetro </w:t>
      </w:r>
      <w:r w:rsidRPr="00E800F9">
        <w:rPr>
          <w:rFonts w:ascii="Courier New" w:hAnsi="Courier New" w:cs="Courier New"/>
          <w:sz w:val="20"/>
          <w:szCs w:val="16"/>
        </w:rPr>
        <w:t>usar_augmentation</w:t>
      </w:r>
      <w:r>
        <w:t xml:space="preserve"> habilita ou desabilita essa etapa, enquanto os demais — como </w:t>
      </w:r>
      <w:r w:rsidRPr="00E800F9">
        <w:rPr>
          <w:rFonts w:ascii="Courier New" w:hAnsi="Courier New" w:cs="Courier New"/>
          <w:sz w:val="20"/>
          <w:szCs w:val="16"/>
        </w:rPr>
        <w:t>mosaic</w:t>
      </w:r>
      <w:r>
        <w:t xml:space="preserve">, </w:t>
      </w:r>
      <w:r w:rsidRPr="00E800F9">
        <w:rPr>
          <w:rFonts w:ascii="Courier New" w:hAnsi="Courier New" w:cs="Courier New"/>
          <w:sz w:val="20"/>
          <w:szCs w:val="16"/>
        </w:rPr>
        <w:t>mixup</w:t>
      </w:r>
      <w:r>
        <w:t xml:space="preserve">, </w:t>
      </w:r>
      <w:r w:rsidRPr="00E800F9">
        <w:rPr>
          <w:rFonts w:ascii="Courier New" w:hAnsi="Courier New" w:cs="Courier New"/>
          <w:sz w:val="20"/>
          <w:szCs w:val="16"/>
        </w:rPr>
        <w:t>copy_paste</w:t>
      </w:r>
      <w:r>
        <w:t xml:space="preserve">, </w:t>
      </w:r>
      <w:r w:rsidRPr="00E800F9">
        <w:rPr>
          <w:rFonts w:ascii="Courier New" w:hAnsi="Courier New" w:cs="Courier New"/>
          <w:sz w:val="20"/>
          <w:szCs w:val="16"/>
        </w:rPr>
        <w:t>degrees</w:t>
      </w:r>
      <w:r>
        <w:t xml:space="preserve">, </w:t>
      </w:r>
      <w:r w:rsidRPr="00E800F9">
        <w:rPr>
          <w:rFonts w:ascii="Courier New" w:hAnsi="Courier New" w:cs="Courier New"/>
          <w:sz w:val="20"/>
          <w:szCs w:val="16"/>
        </w:rPr>
        <w:t>translate</w:t>
      </w:r>
      <w:r>
        <w:t xml:space="preserve">, </w:t>
      </w:r>
      <w:r w:rsidRPr="00E800F9">
        <w:rPr>
          <w:rFonts w:ascii="Courier New" w:hAnsi="Courier New" w:cs="Courier New"/>
          <w:sz w:val="20"/>
          <w:szCs w:val="16"/>
        </w:rPr>
        <w:t>scale</w:t>
      </w:r>
      <w:r>
        <w:t xml:space="preserve">, </w:t>
      </w:r>
      <w:r w:rsidRPr="00E800F9">
        <w:rPr>
          <w:rFonts w:ascii="Courier New" w:hAnsi="Courier New" w:cs="Courier New"/>
          <w:sz w:val="20"/>
          <w:szCs w:val="16"/>
        </w:rPr>
        <w:t>shear</w:t>
      </w:r>
      <w:r>
        <w:t xml:space="preserve">, </w:t>
      </w:r>
      <w:r w:rsidRPr="00E800F9">
        <w:rPr>
          <w:rFonts w:ascii="Courier New" w:hAnsi="Courier New" w:cs="Courier New"/>
          <w:sz w:val="20"/>
          <w:szCs w:val="16"/>
        </w:rPr>
        <w:t>flipud</w:t>
      </w:r>
      <w:r>
        <w:t xml:space="preserve">, </w:t>
      </w:r>
      <w:r w:rsidRPr="00E800F9">
        <w:rPr>
          <w:rFonts w:ascii="Courier New" w:hAnsi="Courier New" w:cs="Courier New"/>
          <w:sz w:val="20"/>
          <w:szCs w:val="16"/>
        </w:rPr>
        <w:t>fliplr</w:t>
      </w:r>
      <w:r>
        <w:t xml:space="preserve"> e ajustes no espaço </w:t>
      </w:r>
      <w:r w:rsidR="00665380" w:rsidRPr="00665380">
        <w:t xml:space="preserve">Hue, Saturation, Value </w:t>
      </w:r>
      <w:del w:id="183" w:author="Dalton Solano dos Reis" w:date="2025-12-16T12:29:00Z" w16du:dateUtc="2025-12-16T15:29:00Z">
        <w:r w:rsidR="00665380" w:rsidDel="004D33D8">
          <w:delText xml:space="preserve"> </w:delText>
        </w:r>
      </w:del>
      <w:r w:rsidR="00665380">
        <w:t>(</w:t>
      </w:r>
      <w:r>
        <w:t>HSV</w:t>
      </w:r>
      <w:r w:rsidR="00665380">
        <w:t>)</w:t>
      </w:r>
      <w:r>
        <w:t xml:space="preserve"> — controlam a intensidade de cada técnica aplicada. Também é especificado o parâmetro </w:t>
      </w:r>
      <w:r w:rsidRPr="00E800F9">
        <w:rPr>
          <w:rFonts w:ascii="Courier New" w:hAnsi="Courier New" w:cs="Courier New"/>
          <w:sz w:val="20"/>
          <w:szCs w:val="16"/>
        </w:rPr>
        <w:t>max_negativos_por_positivo</w:t>
      </w:r>
      <w:r>
        <w:t xml:space="preserve">, utilizado para regular a proporção máxima de </w:t>
      </w:r>
      <w:r w:rsidRPr="00E800F9">
        <w:rPr>
          <w:i/>
          <w:iCs/>
        </w:rPr>
        <w:t>tiles</w:t>
      </w:r>
      <w:r>
        <w:t xml:space="preserve"> negativos incluídos no treinamento, mantendo um balanço adequado entre amostras com e sem neurônios. Por fim, são declaradas variáveis relacionadas à avaliação, como a lista de valores de confiança a serem analisados (</w:t>
      </w:r>
      <w:r w:rsidRPr="00E800F9">
        <w:rPr>
          <w:rFonts w:ascii="Courier New" w:hAnsi="Courier New" w:cs="Courier New"/>
          <w:sz w:val="20"/>
          <w:szCs w:val="16"/>
        </w:rPr>
        <w:t>lista_confs_avaliacao</w:t>
      </w:r>
      <w:r>
        <w:t xml:space="preserve">), o limiar de </w:t>
      </w:r>
      <w:r w:rsidR="00665380" w:rsidRPr="00665380">
        <w:t xml:space="preserve">Intersection over Union (IoU) </w:t>
      </w:r>
      <w:r>
        <w:t>utilizado no Non-Maximum Suppression (</w:t>
      </w:r>
      <w:r w:rsidRPr="00E800F9">
        <w:rPr>
          <w:rFonts w:ascii="Courier New" w:hAnsi="Courier New" w:cs="Courier New"/>
          <w:sz w:val="20"/>
          <w:szCs w:val="16"/>
        </w:rPr>
        <w:t>iou_nms_avaliacao</w:t>
      </w:r>
      <w:r>
        <w:t>) e o número máximo de detecções permitidas (</w:t>
      </w:r>
      <w:r w:rsidRPr="00E800F9">
        <w:rPr>
          <w:rFonts w:ascii="Courier New" w:hAnsi="Courier New" w:cs="Courier New"/>
          <w:sz w:val="20"/>
          <w:szCs w:val="16"/>
        </w:rPr>
        <w:t>max_det_avaliacao</w:t>
      </w:r>
      <w:r>
        <w:t xml:space="preserve">). O trecho final inclui ainda parâmetros de depuração, que determinam quantas imagens anotadas serão salvas durante as etapas de treino, validação e teste, auxiliando na inspeção visual do comportamento do modelo. </w:t>
      </w:r>
      <w:r w:rsidR="00665380">
        <w:t>No</w:t>
      </w:r>
      <w:r w:rsidR="00E648B0">
        <w:t xml:space="preserve"> </w:t>
      </w:r>
      <w:r w:rsidR="00E648B0">
        <w:fldChar w:fldCharType="begin"/>
      </w:r>
      <w:r w:rsidR="00E648B0">
        <w:instrText xml:space="preserve"> REF _Ref215559902 \h </w:instrText>
      </w:r>
      <w:r w:rsidR="00E648B0">
        <w:fldChar w:fldCharType="separate"/>
      </w:r>
      <w:r w:rsidR="005B6BA0">
        <w:t xml:space="preserve">Quadro </w:t>
      </w:r>
      <w:r w:rsidR="005B6BA0">
        <w:rPr>
          <w:noProof/>
        </w:rPr>
        <w:t>12</w:t>
      </w:r>
      <w:r w:rsidR="00E648B0">
        <w:fldChar w:fldCharType="end"/>
      </w:r>
      <w:r w:rsidRPr="00DF78E1">
        <w:t>,</w:t>
      </w:r>
      <w:r>
        <w:t xml:space="preserve"> são apresentados os valores padrão e os ajustes automáticos executados pela classe por meio do método </w:t>
      </w:r>
      <w:r w:rsidRPr="00E800F9">
        <w:rPr>
          <w:rFonts w:ascii="Courier New" w:hAnsi="Courier New" w:cs="Courier New"/>
          <w:sz w:val="20"/>
          <w:szCs w:val="16"/>
        </w:rPr>
        <w:t>__post_init__.</w:t>
      </w:r>
    </w:p>
    <w:p w14:paraId="22CAE7FC" w14:textId="67301220" w:rsidR="00C0369C" w:rsidRDefault="004D75D4" w:rsidP="00E648B0">
      <w:pPr>
        <w:pStyle w:val="TF-LEGENDA"/>
      </w:pPr>
      <w:bookmarkStart w:id="184" w:name="_Ref215559902"/>
      <w:bookmarkStart w:id="185" w:name="_Toc215565471"/>
      <w:r>
        <w:t xml:space="preserve">Quadro </w:t>
      </w:r>
      <w:fldSimple w:instr=" SEQ Quadro \* ARABIC ">
        <w:r w:rsidR="005B6BA0">
          <w:rPr>
            <w:noProof/>
          </w:rPr>
          <w:t>12</w:t>
        </w:r>
      </w:fldSimple>
      <w:bookmarkEnd w:id="184"/>
      <w:r>
        <w:t xml:space="preserve"> </w:t>
      </w:r>
      <w:r w:rsidR="00C0369C" w:rsidRPr="0087140F">
        <w:t xml:space="preserve">– </w:t>
      </w:r>
      <w:r w:rsidR="00C0369C">
        <w:t xml:space="preserve">Terceira parte da classe </w:t>
      </w:r>
      <w:r w:rsidR="00C0369C" w:rsidRPr="00E800F9">
        <w:rPr>
          <w:rFonts w:ascii="Courier New" w:hAnsi="Courier New" w:cs="Courier New"/>
          <w:sz w:val="20"/>
          <w:szCs w:val="16"/>
        </w:rPr>
        <w:t>ConfiguracaoExperimento</w:t>
      </w:r>
      <w:bookmarkEnd w:id="185"/>
    </w:p>
    <w:tbl>
      <w:tblPr>
        <w:tblW w:w="906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067"/>
      </w:tblGrid>
      <w:tr w:rsidR="00C0369C" w:rsidRPr="001D7324" w14:paraId="36D1B0C2" w14:textId="77777777" w:rsidTr="006F0093">
        <w:trPr>
          <w:jc w:val="center"/>
        </w:trPr>
        <w:tc>
          <w:tcPr>
            <w:tcW w:w="9067" w:type="dxa"/>
          </w:tcPr>
          <w:p w14:paraId="17838320" w14:textId="77777777" w:rsidR="00C0369C" w:rsidRPr="00BB40AA" w:rsidRDefault="00C0369C" w:rsidP="00C0369C">
            <w:pPr>
              <w:pStyle w:val="TF-CDIGO-FONTE"/>
              <w:jc w:val="both"/>
              <w:rPr>
                <w:sz w:val="16"/>
                <w:szCs w:val="16"/>
                <w:lang w:val="pt-BR"/>
              </w:rPr>
            </w:pPr>
            <w:r w:rsidRPr="00BB40AA">
              <w:rPr>
                <w:sz w:val="16"/>
                <w:szCs w:val="16"/>
                <w:lang w:val="pt-BR"/>
              </w:rPr>
              <w:t># Device (GPU 0 ou CPU)</w:t>
            </w:r>
          </w:p>
          <w:p w14:paraId="2B4A1055" w14:textId="77777777" w:rsidR="00C0369C" w:rsidRPr="00BB40AA" w:rsidRDefault="00C0369C" w:rsidP="00C0369C">
            <w:pPr>
              <w:pStyle w:val="TF-CDIGO-FONTE"/>
              <w:jc w:val="both"/>
              <w:rPr>
                <w:sz w:val="16"/>
                <w:szCs w:val="16"/>
                <w:lang w:val="pt-BR"/>
              </w:rPr>
            </w:pPr>
            <w:r w:rsidRPr="00BB40AA">
              <w:rPr>
                <w:sz w:val="16"/>
                <w:szCs w:val="16"/>
                <w:lang w:val="pt-BR"/>
              </w:rPr>
              <w:t>    device: str = "0"</w:t>
            </w:r>
          </w:p>
          <w:p w14:paraId="53615F13" w14:textId="77777777" w:rsidR="00C0369C" w:rsidRPr="00BB40AA" w:rsidRDefault="00C0369C" w:rsidP="00C0369C">
            <w:pPr>
              <w:pStyle w:val="TF-CDIGO-FONTE"/>
              <w:jc w:val="both"/>
              <w:rPr>
                <w:sz w:val="16"/>
                <w:szCs w:val="16"/>
                <w:lang w:val="pt-BR"/>
              </w:rPr>
            </w:pPr>
          </w:p>
          <w:p w14:paraId="59893FB5" w14:textId="77777777" w:rsidR="00C0369C" w:rsidRPr="00BB40AA" w:rsidRDefault="00C0369C" w:rsidP="00C0369C">
            <w:pPr>
              <w:pStyle w:val="TF-CDIGO-FONTE"/>
              <w:jc w:val="both"/>
              <w:rPr>
                <w:sz w:val="16"/>
                <w:szCs w:val="16"/>
                <w:lang w:val="pt-BR"/>
              </w:rPr>
            </w:pPr>
            <w:r w:rsidRPr="00BB40AA">
              <w:rPr>
                <w:sz w:val="16"/>
                <w:szCs w:val="16"/>
                <w:lang w:val="pt-BR"/>
              </w:rPr>
              <w:t>    def __post_init__(self):</w:t>
            </w:r>
          </w:p>
          <w:p w14:paraId="015DDA80" w14:textId="77777777" w:rsidR="00C0369C" w:rsidRPr="00BB40AA" w:rsidRDefault="00C0369C" w:rsidP="00C0369C">
            <w:pPr>
              <w:pStyle w:val="TF-CDIGO-FONTE"/>
              <w:jc w:val="both"/>
              <w:rPr>
                <w:sz w:val="16"/>
                <w:szCs w:val="16"/>
                <w:lang w:val="pt-BR"/>
              </w:rPr>
            </w:pPr>
            <w:r w:rsidRPr="00BB40AA">
              <w:rPr>
                <w:sz w:val="16"/>
                <w:szCs w:val="16"/>
                <w:lang w:val="pt-BR"/>
              </w:rPr>
              <w:t>        # Garante que os splits somam 1.0</w:t>
            </w:r>
          </w:p>
          <w:p w14:paraId="08940884" w14:textId="77777777" w:rsidR="00C0369C" w:rsidRPr="00BB40AA" w:rsidRDefault="00C0369C" w:rsidP="00C0369C">
            <w:pPr>
              <w:pStyle w:val="TF-CDIGO-FONTE"/>
              <w:jc w:val="both"/>
              <w:rPr>
                <w:sz w:val="16"/>
                <w:szCs w:val="16"/>
                <w:lang w:val="pt-BR"/>
              </w:rPr>
            </w:pPr>
            <w:r w:rsidRPr="00BB40AA">
              <w:rPr>
                <w:sz w:val="16"/>
                <w:szCs w:val="16"/>
                <w:lang w:val="pt-BR"/>
              </w:rPr>
              <w:t>        soma = self.proporcao_treino + self.proporcao_validacao + self.proporcao_teste</w:t>
            </w:r>
          </w:p>
          <w:p w14:paraId="32176348" w14:textId="77777777" w:rsidR="00C0369C" w:rsidRPr="00BB40AA" w:rsidRDefault="00C0369C" w:rsidP="00C0369C">
            <w:pPr>
              <w:pStyle w:val="TF-CDIGO-FONTE"/>
              <w:jc w:val="both"/>
              <w:rPr>
                <w:sz w:val="16"/>
                <w:szCs w:val="16"/>
                <w:lang w:val="pt-BR"/>
              </w:rPr>
            </w:pPr>
            <w:r w:rsidRPr="00BB40AA">
              <w:rPr>
                <w:sz w:val="16"/>
                <w:szCs w:val="16"/>
                <w:lang w:val="pt-BR"/>
              </w:rPr>
              <w:t>        if abs(soma - 1.0) &gt; 1e-6:</w:t>
            </w:r>
          </w:p>
          <w:p w14:paraId="46489065" w14:textId="77777777" w:rsidR="00C0369C" w:rsidRPr="00BB40AA" w:rsidRDefault="00C0369C" w:rsidP="00C0369C">
            <w:pPr>
              <w:pStyle w:val="TF-CDIGO-FONTE"/>
              <w:jc w:val="both"/>
              <w:rPr>
                <w:sz w:val="16"/>
                <w:szCs w:val="16"/>
                <w:lang w:val="pt-BR"/>
              </w:rPr>
            </w:pPr>
            <w:r w:rsidRPr="00BB40AA">
              <w:rPr>
                <w:sz w:val="16"/>
                <w:szCs w:val="16"/>
                <w:lang w:val="pt-BR"/>
              </w:rPr>
              <w:t>            raise ValueError("As proporções de treino/val/test devem somar 1.0")</w:t>
            </w:r>
          </w:p>
          <w:p w14:paraId="68D83C9B" w14:textId="77777777" w:rsidR="00C0369C" w:rsidRPr="00BB40AA" w:rsidRDefault="00C0369C" w:rsidP="00C0369C">
            <w:pPr>
              <w:pStyle w:val="TF-CDIGO-FONTE"/>
              <w:jc w:val="both"/>
              <w:rPr>
                <w:sz w:val="16"/>
                <w:szCs w:val="16"/>
                <w:lang w:val="pt-BR"/>
              </w:rPr>
            </w:pPr>
          </w:p>
          <w:p w14:paraId="4A99FA99" w14:textId="77777777" w:rsidR="00C0369C" w:rsidRPr="00BB40AA" w:rsidRDefault="00C0369C" w:rsidP="00C0369C">
            <w:pPr>
              <w:pStyle w:val="TF-CDIGO-FONTE"/>
              <w:jc w:val="both"/>
              <w:rPr>
                <w:sz w:val="16"/>
                <w:szCs w:val="16"/>
              </w:rPr>
            </w:pPr>
            <w:r w:rsidRPr="00BB40AA">
              <w:rPr>
                <w:sz w:val="16"/>
                <w:szCs w:val="16"/>
                <w:lang w:val="pt-BR"/>
              </w:rPr>
              <w:t xml:space="preserve">        # Se não foi passada lista de confs de avaliação, cria padrão [0.01 .. </w:t>
            </w:r>
            <w:r w:rsidRPr="00BB40AA">
              <w:rPr>
                <w:sz w:val="16"/>
                <w:szCs w:val="16"/>
              </w:rPr>
              <w:t>0.20]</w:t>
            </w:r>
          </w:p>
          <w:p w14:paraId="102F95D4" w14:textId="77777777" w:rsidR="00C0369C" w:rsidRPr="00BB40AA" w:rsidRDefault="00C0369C" w:rsidP="00C0369C">
            <w:pPr>
              <w:pStyle w:val="TF-CDIGO-FONTE"/>
              <w:jc w:val="both"/>
              <w:rPr>
                <w:sz w:val="16"/>
                <w:szCs w:val="16"/>
              </w:rPr>
            </w:pPr>
            <w:r w:rsidRPr="00BB40AA">
              <w:rPr>
                <w:sz w:val="16"/>
                <w:szCs w:val="16"/>
              </w:rPr>
              <w:t>        if not self.lista_confs_avaliacao:</w:t>
            </w:r>
          </w:p>
          <w:p w14:paraId="0C939C1E" w14:textId="77777777" w:rsidR="00C0369C" w:rsidRPr="00BB40AA" w:rsidRDefault="00C0369C" w:rsidP="00C0369C">
            <w:pPr>
              <w:pStyle w:val="TF-CDIGO-FONTE"/>
              <w:jc w:val="both"/>
              <w:rPr>
                <w:sz w:val="16"/>
                <w:szCs w:val="16"/>
              </w:rPr>
            </w:pPr>
            <w:r w:rsidRPr="00BB40AA">
              <w:rPr>
                <w:sz w:val="16"/>
                <w:szCs w:val="16"/>
              </w:rPr>
              <w:t>            self.lista_confs_avaliacao = [i / 100.0 for i in range(1, 21)]</w:t>
            </w:r>
          </w:p>
          <w:p w14:paraId="77BA07FF" w14:textId="77777777" w:rsidR="00C0369C" w:rsidRPr="00BB40AA" w:rsidRDefault="00C0369C" w:rsidP="00207740">
            <w:pPr>
              <w:pStyle w:val="TF-CDIGO-FONTE"/>
              <w:rPr>
                <w:sz w:val="16"/>
                <w:szCs w:val="16"/>
              </w:rPr>
            </w:pPr>
          </w:p>
        </w:tc>
      </w:tr>
    </w:tbl>
    <w:p w14:paraId="2576C457" w14:textId="77777777" w:rsidR="00C0369C" w:rsidRPr="0087140F" w:rsidRDefault="00C0369C" w:rsidP="00C0369C">
      <w:pPr>
        <w:pStyle w:val="TF-FONTE"/>
      </w:pPr>
      <w:r w:rsidRPr="0087140F">
        <w:t>Fonte: elaborado pel</w:t>
      </w:r>
      <w:r>
        <w:t>o autor</w:t>
      </w:r>
      <w:r w:rsidRPr="0087140F">
        <w:t>.</w:t>
      </w:r>
    </w:p>
    <w:p w14:paraId="2B0CBA80" w14:textId="7A6DC934" w:rsidR="00C0369C" w:rsidRDefault="00B24E37" w:rsidP="00C0369C">
      <w:pPr>
        <w:pStyle w:val="TF-TEXTO"/>
      </w:pPr>
      <w:r>
        <w:t>O</w:t>
      </w:r>
      <w:r w:rsidR="00C0369C" w:rsidRPr="00C0369C">
        <w:t xml:space="preserve"> </w:t>
      </w:r>
      <w:r w:rsidR="00AE385C">
        <w:fldChar w:fldCharType="begin"/>
      </w:r>
      <w:r w:rsidR="00AE385C">
        <w:instrText xml:space="preserve"> REF _Ref215559902 \h </w:instrText>
      </w:r>
      <w:r w:rsidR="00AE385C">
        <w:fldChar w:fldCharType="separate"/>
      </w:r>
      <w:r w:rsidR="005B6BA0">
        <w:t xml:space="preserve">Quadro </w:t>
      </w:r>
      <w:r w:rsidR="005B6BA0">
        <w:rPr>
          <w:noProof/>
        </w:rPr>
        <w:t>12</w:t>
      </w:r>
      <w:r w:rsidR="00AE385C">
        <w:fldChar w:fldCharType="end"/>
      </w:r>
      <w:r w:rsidR="00AE385C">
        <w:t xml:space="preserve"> </w:t>
      </w:r>
      <w:r w:rsidR="00C0369C">
        <w:t xml:space="preserve">apresenta </w:t>
      </w:r>
      <w:r w:rsidR="00C0369C" w:rsidRPr="00C0369C">
        <w:t xml:space="preserve">os parâmetros finais da configuração do experimento, juntamente com o método especial </w:t>
      </w:r>
      <w:r w:rsidR="00C0369C" w:rsidRPr="00E800F9">
        <w:rPr>
          <w:rFonts w:ascii="Courier New" w:hAnsi="Courier New" w:cs="Courier New"/>
          <w:sz w:val="20"/>
          <w:szCs w:val="16"/>
        </w:rPr>
        <w:t>__post_init__,</w:t>
      </w:r>
      <w:r w:rsidR="00C0369C" w:rsidRPr="00C0369C">
        <w:t xml:space="preserve"> responsável por executar verificações automáticas sempre que uma instância da classe é criada. O campo </w:t>
      </w:r>
      <w:r w:rsidR="00C0369C" w:rsidRPr="00B24E37">
        <w:rPr>
          <w:rFonts w:ascii="Courier New" w:hAnsi="Courier New" w:cs="Courier New"/>
          <w:sz w:val="20"/>
          <w:szCs w:val="16"/>
        </w:rPr>
        <w:t>device</w:t>
      </w:r>
      <w:r w:rsidR="00C0369C" w:rsidRPr="00C0369C">
        <w:t xml:space="preserve"> permite definir se o treinamento será executado na GPU (especificada pelo índice, como "0") ou no processador, oferecendo flexibilidade para executar experimentos em diferentes ambientes computacionais. Já o método </w:t>
      </w:r>
      <w:r w:rsidR="00C0369C" w:rsidRPr="00E800F9">
        <w:rPr>
          <w:rFonts w:ascii="Courier New" w:hAnsi="Courier New" w:cs="Courier New"/>
          <w:sz w:val="20"/>
          <w:szCs w:val="16"/>
        </w:rPr>
        <w:t>__post_init__</w:t>
      </w:r>
      <w:r w:rsidR="00C0369C" w:rsidRPr="00C0369C">
        <w:t xml:space="preserve"> </w:t>
      </w:r>
      <w:r w:rsidR="00EE0B6C">
        <w:t>é responsável por</w:t>
      </w:r>
      <w:r w:rsidR="00C0369C" w:rsidRPr="00C0369C">
        <w:t xml:space="preserve"> duas funções: inicialmente, verifica se as proporções destinadas aos conjuntos de treino, validação e teste somam exatamente 1.0, garantindo a integridade da divisão do </w:t>
      </w:r>
      <w:r w:rsidR="00C0369C" w:rsidRPr="00B24E37">
        <w:rPr>
          <w:i/>
          <w:iCs/>
        </w:rPr>
        <w:t>dataset</w:t>
      </w:r>
      <w:r w:rsidR="00C0369C" w:rsidRPr="00C0369C">
        <w:t>; em seguida, caso a lista de limiares de confiança para avaliação (</w:t>
      </w:r>
      <w:r w:rsidR="00C0369C" w:rsidRPr="00E800F9">
        <w:rPr>
          <w:rFonts w:ascii="Courier New" w:hAnsi="Courier New" w:cs="Courier New"/>
          <w:sz w:val="20"/>
          <w:szCs w:val="16"/>
        </w:rPr>
        <w:t>lista_confs_avaliacao</w:t>
      </w:r>
      <w:r w:rsidR="00C0369C" w:rsidRPr="00C0369C">
        <w:t>) não tenha sido explicitamente definida, o método gera automaticamente um conjunto padrão variando de 0.01 a 0.20. Dessa forma, a classe assegura que todas as configurações essenciais estejam corretas e completas.</w:t>
      </w:r>
    </w:p>
    <w:p w14:paraId="69585A93" w14:textId="1A9EF79D" w:rsidR="0087607C" w:rsidRDefault="00703106" w:rsidP="00D26158">
      <w:pPr>
        <w:pStyle w:val="Ttulo2"/>
      </w:pPr>
      <w:bookmarkStart w:id="186" w:name="_Toc215565495"/>
      <w:r>
        <w:lastRenderedPageBreak/>
        <w:t>EXECUÇÃO do experimento</w:t>
      </w:r>
      <w:bookmarkEnd w:id="186"/>
    </w:p>
    <w:p w14:paraId="490CBB45" w14:textId="6F92587A" w:rsidR="0087607C" w:rsidRDefault="007A03A4" w:rsidP="00703106">
      <w:pPr>
        <w:pStyle w:val="TF-TEXTO"/>
      </w:pPr>
      <w:r w:rsidRPr="007A03A4">
        <w:t>A etapa de experimentação foi a mais longa do processo, pois envolveu diversas combinações de parâmetros para treinamento do modelo, a</w:t>
      </w:r>
      <w:r>
        <w:t xml:space="preserve"> </w:t>
      </w:r>
      <w:r w:rsidRPr="007A03A4">
        <w:t xml:space="preserve">fim de extrair os melhores resultados da rede. A maior parte dos testes foi realizada em uma máquina </w:t>
      </w:r>
      <w:r>
        <w:t xml:space="preserve">doméstica </w:t>
      </w:r>
      <w:r w:rsidRPr="007A03A4">
        <w:t xml:space="preserve">com </w:t>
      </w:r>
      <w:r>
        <w:t xml:space="preserve">uma </w:t>
      </w:r>
      <w:r w:rsidRPr="007A03A4">
        <w:t xml:space="preserve">placa gráfica RTX 3070 de 8Gb, 24Gb de memória </w:t>
      </w:r>
      <w:r w:rsidRPr="00950C1D">
        <w:t>RAM</w:t>
      </w:r>
      <w:r w:rsidRPr="007A03A4">
        <w:t>, processador Intel i5-10400f e 2Tb de armazenamento, porém, para execução de alguns experimentos foi utilizada a plataforma Google Colab, que dispõe de placas gráficas mais poderosas e quantidades maiores de memória RAM. Esta plataforma auxiliou para que fosse possível rodar combinações mais pesadas de parâmetros, que demorariam dias para finalizar, se executadas numa máquina doméstica.</w:t>
      </w:r>
      <w:r w:rsidR="003549B6">
        <w:t xml:space="preserve"> </w:t>
      </w:r>
      <w:r w:rsidR="00703106">
        <w:t xml:space="preserve">O </w:t>
      </w:r>
      <w:r w:rsidR="00703106" w:rsidRPr="00BB40AA">
        <w:rPr>
          <w:i/>
          <w:iCs/>
        </w:rPr>
        <w:t>pipeline</w:t>
      </w:r>
      <w:r w:rsidR="00703106">
        <w:t xml:space="preserve"> de execução de experimentos é composto por diversas etapas sequenciais</w:t>
      </w:r>
      <w:r w:rsidR="000A6D8F">
        <w:t xml:space="preserve">, a </w:t>
      </w:r>
      <w:r w:rsidR="00EF6FEE">
        <w:fldChar w:fldCharType="begin"/>
      </w:r>
      <w:r w:rsidR="00EF6FEE">
        <w:instrText xml:space="preserve"> REF _Ref215559307 \h </w:instrText>
      </w:r>
      <w:r w:rsidR="00EF6FEE">
        <w:fldChar w:fldCharType="separate"/>
      </w:r>
      <w:r w:rsidR="005B6BA0">
        <w:t xml:space="preserve">Figura </w:t>
      </w:r>
      <w:r w:rsidR="005B6BA0">
        <w:rPr>
          <w:noProof/>
        </w:rPr>
        <w:t>12</w:t>
      </w:r>
      <w:r w:rsidR="00EF6FEE">
        <w:fldChar w:fldCharType="end"/>
      </w:r>
      <w:r w:rsidR="00EF6FEE">
        <w:t xml:space="preserve"> </w:t>
      </w:r>
      <w:r w:rsidR="000A6D8F">
        <w:t xml:space="preserve">ilustra um diagrama com o processo macro do </w:t>
      </w:r>
      <w:r w:rsidR="000A6D8F" w:rsidRPr="003549B6">
        <w:rPr>
          <w:i/>
          <w:iCs/>
        </w:rPr>
        <w:t>pipeline</w:t>
      </w:r>
      <w:r w:rsidR="000A6D8F">
        <w:t>.</w:t>
      </w:r>
    </w:p>
    <w:p w14:paraId="32058BF7" w14:textId="13412EEE" w:rsidR="00B00AA3" w:rsidRPr="0087140F" w:rsidRDefault="004D75D4" w:rsidP="00A461D4">
      <w:pPr>
        <w:pStyle w:val="TF-LEGENDA"/>
      </w:pPr>
      <w:bookmarkStart w:id="187" w:name="_Ref215559307"/>
      <w:bookmarkStart w:id="188" w:name="_Toc215565450"/>
      <w:r>
        <w:t xml:space="preserve">Figura </w:t>
      </w:r>
      <w:fldSimple w:instr=" SEQ Figura \* ARABIC ">
        <w:r w:rsidR="005B6BA0">
          <w:rPr>
            <w:noProof/>
          </w:rPr>
          <w:t>12</w:t>
        </w:r>
      </w:fldSimple>
      <w:bookmarkEnd w:id="187"/>
      <w:r>
        <w:t xml:space="preserve"> </w:t>
      </w:r>
      <w:r w:rsidR="00B00AA3" w:rsidRPr="0087140F">
        <w:t xml:space="preserve">– </w:t>
      </w:r>
      <w:r w:rsidR="00B00AA3">
        <w:t xml:space="preserve">Diagrama fluxo do </w:t>
      </w:r>
      <w:r w:rsidR="00B00AA3" w:rsidRPr="003549B6">
        <w:rPr>
          <w:i/>
          <w:iCs/>
        </w:rPr>
        <w:t>pipeline</w:t>
      </w:r>
      <w:r w:rsidR="00B00AA3">
        <w:t xml:space="preserve"> geral</w:t>
      </w:r>
      <w:bookmarkEnd w:id="188"/>
    </w:p>
    <w:p w14:paraId="19D750CF" w14:textId="40EE09BB" w:rsidR="00B00AA3" w:rsidRPr="0087140F" w:rsidRDefault="004F42B0" w:rsidP="000A6D8F">
      <w:pPr>
        <w:pStyle w:val="TF-FIGURA"/>
        <w:rPr>
          <w:noProof/>
        </w:rPr>
      </w:pPr>
      <w:r>
        <w:rPr>
          <w:noProof/>
        </w:rPr>
        <w:drawing>
          <wp:inline distT="0" distB="0" distL="0" distR="0" wp14:anchorId="70E7C5FE" wp14:editId="1AED989C">
            <wp:extent cx="5696637" cy="3086100"/>
            <wp:effectExtent l="19050" t="19050" r="18415" b="19050"/>
            <wp:docPr id="11"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699705" cy="3087762"/>
                    </a:xfrm>
                    <a:prstGeom prst="rect">
                      <a:avLst/>
                    </a:prstGeom>
                    <a:noFill/>
                    <a:ln w="6350" cmpd="sng">
                      <a:solidFill>
                        <a:srgbClr val="000000"/>
                      </a:solidFill>
                      <a:miter lim="800000"/>
                      <a:headEnd/>
                      <a:tailEnd/>
                    </a:ln>
                    <a:effectLst/>
                  </pic:spPr>
                </pic:pic>
              </a:graphicData>
            </a:graphic>
          </wp:inline>
        </w:drawing>
      </w:r>
    </w:p>
    <w:p w14:paraId="7C28C8C3" w14:textId="7A5F937E" w:rsidR="00B00AA3" w:rsidRDefault="00B00AA3" w:rsidP="00B00AA3">
      <w:pPr>
        <w:pStyle w:val="TF-FONTE"/>
      </w:pPr>
      <w:r w:rsidRPr="0087140F">
        <w:t xml:space="preserve">Fonte: </w:t>
      </w:r>
      <w:r>
        <w:t>elaborado pelo autor</w:t>
      </w:r>
      <w:r w:rsidRPr="0087140F">
        <w:t>.</w:t>
      </w:r>
    </w:p>
    <w:p w14:paraId="02175259" w14:textId="52853576" w:rsidR="00BB40AA" w:rsidRPr="00A22C07" w:rsidRDefault="000A6D8F" w:rsidP="00703106">
      <w:pPr>
        <w:pStyle w:val="TF-TEXTO"/>
      </w:pPr>
      <w:r>
        <w:t xml:space="preserve">O processo inicia pela configuração do experimento, onde são definidos os parâmetros para a execução, como tamanho de modelo, tamanho de imagem, </w:t>
      </w:r>
      <w:r w:rsidRPr="000A6D8F">
        <w:rPr>
          <w:i/>
          <w:iCs/>
        </w:rPr>
        <w:t>data augmentation</w:t>
      </w:r>
      <w:r>
        <w:t xml:space="preserve"> etc. No segundo momento, é criada toda a estrutura de pastas necessária e, após isso, realizada a construção do </w:t>
      </w:r>
      <w:r w:rsidRPr="003549B6">
        <w:rPr>
          <w:i/>
          <w:iCs/>
        </w:rPr>
        <w:t>dataset</w:t>
      </w:r>
      <w:r>
        <w:t xml:space="preserve">, que considera a configuração de uso de </w:t>
      </w:r>
      <w:r w:rsidRPr="000A6D8F">
        <w:rPr>
          <w:i/>
          <w:iCs/>
        </w:rPr>
        <w:t>tiling</w:t>
      </w:r>
      <w:r>
        <w:t xml:space="preserve"> para salvamento das imagens. Depois, é realizado o treinamento e validação do modelo, etapa que já é integrada ao uso de </w:t>
      </w:r>
      <w:r w:rsidRPr="000A6D8F">
        <w:rPr>
          <w:i/>
          <w:iCs/>
        </w:rPr>
        <w:t>data augmentation</w:t>
      </w:r>
      <w:r>
        <w:t>. Por último, são gerados os relatórios do treinamento e o teste, fazendo inferências em um conjunto de imagens ainda desconhecido pelo modelo.</w:t>
      </w:r>
      <w:r w:rsidR="009C5015">
        <w:t xml:space="preserve"> As seções a seguir descreve</w:t>
      </w:r>
      <w:r w:rsidR="00EE0B6C">
        <w:t>m</w:t>
      </w:r>
      <w:r w:rsidR="009C5015">
        <w:t xml:space="preserve"> o </w:t>
      </w:r>
      <w:r w:rsidR="009C5015" w:rsidRPr="003549B6">
        <w:rPr>
          <w:i/>
          <w:iCs/>
        </w:rPr>
        <w:t>pipeline</w:t>
      </w:r>
      <w:r w:rsidR="009C5015">
        <w:t xml:space="preserve"> de forma mais detalhada.</w:t>
      </w:r>
    </w:p>
    <w:p w14:paraId="4F3786A4" w14:textId="13199B13" w:rsidR="00437270" w:rsidRDefault="00437270" w:rsidP="00437270">
      <w:pPr>
        <w:pStyle w:val="Ttulo3"/>
      </w:pPr>
      <w:bookmarkStart w:id="189" w:name="_Toc215565496"/>
      <w:bookmarkStart w:id="190" w:name="_Toc54164917"/>
      <w:bookmarkStart w:id="191" w:name="_Toc54165671"/>
      <w:bookmarkStart w:id="192" w:name="_Toc54169329"/>
      <w:bookmarkStart w:id="193" w:name="_Toc96347435"/>
      <w:bookmarkStart w:id="194" w:name="_Toc96357719"/>
      <w:bookmarkStart w:id="195" w:name="_Toc96491862"/>
      <w:r>
        <w:lastRenderedPageBreak/>
        <w:t>Criação da estrutura de pastas para o experimento</w:t>
      </w:r>
      <w:bookmarkEnd w:id="189"/>
    </w:p>
    <w:p w14:paraId="41373B2B" w14:textId="43180A98" w:rsidR="00437270" w:rsidRDefault="00437270" w:rsidP="00437270">
      <w:pPr>
        <w:pStyle w:val="TF-TEXTO"/>
      </w:pPr>
      <w:r>
        <w:t xml:space="preserve">A primeira etapa para a execução de um experimento é a criação da estrutura de pastas, que comportará todos os arquivos gerados no processo. Cada etapa do processo </w:t>
      </w:r>
      <w:r w:rsidRPr="00437270">
        <w:t>—</w:t>
      </w:r>
      <w:r>
        <w:t xml:space="preserve"> incluindo geração do </w:t>
      </w:r>
      <w:r w:rsidRPr="00037300">
        <w:rPr>
          <w:i/>
          <w:iCs/>
        </w:rPr>
        <w:t>dataset</w:t>
      </w:r>
      <w:r>
        <w:t>, tr</w:t>
      </w:r>
      <w:r w:rsidR="00037300">
        <w:t>e</w:t>
      </w:r>
      <w:r>
        <w:t xml:space="preserve">inamento, validação e demais processos </w:t>
      </w:r>
      <w:r w:rsidRPr="00437270">
        <w:t>—</w:t>
      </w:r>
      <w:r>
        <w:t xml:space="preserve"> foi separada em uma subpasta específica. Essa organização padronizada permite comparar configurações de maneira clara, auxiliando na análise de resultados e na documentação geral do projeto. Um exemplo da estrutura final adotada é ilustrado no</w:t>
      </w:r>
      <w:r w:rsidR="00AE385C">
        <w:t xml:space="preserve"> </w:t>
      </w:r>
      <w:r w:rsidR="00AE385C">
        <w:fldChar w:fldCharType="begin"/>
      </w:r>
      <w:r w:rsidR="00AE385C">
        <w:instrText xml:space="preserve"> REF _Ref215559877 \h </w:instrText>
      </w:r>
      <w:r w:rsidR="00AE385C">
        <w:fldChar w:fldCharType="separate"/>
      </w:r>
      <w:r w:rsidR="005B6BA0">
        <w:t xml:space="preserve">Quadro </w:t>
      </w:r>
      <w:r w:rsidR="005B6BA0">
        <w:rPr>
          <w:noProof/>
        </w:rPr>
        <w:t>13</w:t>
      </w:r>
      <w:r w:rsidR="00AE385C">
        <w:fldChar w:fldCharType="end"/>
      </w:r>
      <w:r>
        <w:t>.</w:t>
      </w:r>
    </w:p>
    <w:p w14:paraId="5FDE8CAA" w14:textId="41F760F5" w:rsidR="00437270" w:rsidRDefault="004D75D4" w:rsidP="00A461D4">
      <w:pPr>
        <w:pStyle w:val="TF-LEGENDA"/>
      </w:pPr>
      <w:bookmarkStart w:id="196" w:name="_Ref215559877"/>
      <w:bookmarkStart w:id="197" w:name="_Toc215565472"/>
      <w:r>
        <w:t xml:space="preserve">Quadro </w:t>
      </w:r>
      <w:fldSimple w:instr=" SEQ Quadro \* ARABIC ">
        <w:r w:rsidR="005B6BA0">
          <w:rPr>
            <w:noProof/>
          </w:rPr>
          <w:t>13</w:t>
        </w:r>
      </w:fldSimple>
      <w:bookmarkEnd w:id="196"/>
      <w:r>
        <w:t xml:space="preserve"> </w:t>
      </w:r>
      <w:r w:rsidR="00437270" w:rsidRPr="0087140F">
        <w:t xml:space="preserve">– </w:t>
      </w:r>
      <w:r w:rsidR="00437270">
        <w:t>Estrutura final de diretórios</w:t>
      </w:r>
      <w:bookmarkEnd w:id="197"/>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3133"/>
      </w:tblGrid>
      <w:tr w:rsidR="00437270" w:rsidRPr="00437270" w14:paraId="55185810" w14:textId="77777777" w:rsidTr="003549B6">
        <w:trPr>
          <w:jc w:val="center"/>
        </w:trPr>
        <w:tc>
          <w:tcPr>
            <w:tcW w:w="3133" w:type="dxa"/>
          </w:tcPr>
          <w:p w14:paraId="45E4F9BC" w14:textId="111AC09D" w:rsidR="00437270" w:rsidRPr="00037300" w:rsidRDefault="00437270" w:rsidP="00437270">
            <w:pPr>
              <w:pStyle w:val="TF-CDIGO-FONTE"/>
              <w:rPr>
                <w:sz w:val="16"/>
                <w:szCs w:val="16"/>
                <w:lang w:val="pt-BR"/>
              </w:rPr>
            </w:pPr>
            <w:r w:rsidRPr="00037300">
              <w:rPr>
                <w:sz w:val="16"/>
                <w:szCs w:val="16"/>
                <w:lang w:val="pt-BR"/>
              </w:rPr>
              <w:t>nome_do_experimento/</w:t>
            </w:r>
          </w:p>
          <w:p w14:paraId="4E235100" w14:textId="2F73E487" w:rsidR="00437270" w:rsidRPr="005714BF" w:rsidRDefault="00437270" w:rsidP="00437270">
            <w:pPr>
              <w:pStyle w:val="TF-CDIGO-FONTE"/>
              <w:rPr>
                <w:sz w:val="16"/>
                <w:szCs w:val="16"/>
                <w:lang w:val="pt-BR"/>
              </w:rPr>
            </w:pPr>
            <w:r w:rsidRPr="005714BF">
              <w:rPr>
                <w:sz w:val="16"/>
                <w:szCs w:val="16"/>
                <w:lang w:val="pt-BR"/>
              </w:rPr>
              <w:t xml:space="preserve">  imgsz_640/</w:t>
            </w:r>
          </w:p>
          <w:p w14:paraId="0B4A863B" w14:textId="64BD9650" w:rsidR="00437270" w:rsidRPr="005714BF" w:rsidRDefault="00437270" w:rsidP="00437270">
            <w:pPr>
              <w:pStyle w:val="TF-CDIGO-FONTE"/>
              <w:rPr>
                <w:sz w:val="16"/>
                <w:szCs w:val="16"/>
                <w:lang w:val="pt-BR"/>
              </w:rPr>
            </w:pPr>
            <w:r w:rsidRPr="005714BF">
              <w:rPr>
                <w:sz w:val="16"/>
                <w:szCs w:val="16"/>
                <w:lang w:val="pt-BR"/>
              </w:rPr>
              <w:t xml:space="preserve">    dataset/</w:t>
            </w:r>
          </w:p>
          <w:p w14:paraId="450C4C51" w14:textId="1F8EBCB4" w:rsidR="00437270" w:rsidRPr="00037300" w:rsidRDefault="00437270" w:rsidP="00437270">
            <w:pPr>
              <w:pStyle w:val="TF-CDIGO-FONTE"/>
              <w:rPr>
                <w:sz w:val="16"/>
                <w:szCs w:val="16"/>
              </w:rPr>
            </w:pPr>
            <w:r w:rsidRPr="005714BF">
              <w:rPr>
                <w:sz w:val="16"/>
                <w:szCs w:val="16"/>
                <w:lang w:val="pt-BR"/>
              </w:rPr>
              <w:t xml:space="preserve">      </w:t>
            </w:r>
            <w:r w:rsidRPr="00037300">
              <w:rPr>
                <w:sz w:val="16"/>
                <w:szCs w:val="16"/>
              </w:rPr>
              <w:t>images/</w:t>
            </w:r>
          </w:p>
          <w:p w14:paraId="03D892D3" w14:textId="47D7D000" w:rsidR="00437270" w:rsidRPr="00037300" w:rsidRDefault="00437270" w:rsidP="00437270">
            <w:pPr>
              <w:pStyle w:val="TF-CDIGO-FONTE"/>
              <w:rPr>
                <w:sz w:val="16"/>
                <w:szCs w:val="16"/>
              </w:rPr>
            </w:pPr>
            <w:r w:rsidRPr="00037300">
              <w:rPr>
                <w:sz w:val="16"/>
                <w:szCs w:val="16"/>
              </w:rPr>
              <w:t xml:space="preserve">        test/</w:t>
            </w:r>
          </w:p>
          <w:p w14:paraId="26856280" w14:textId="4646754D" w:rsidR="00437270" w:rsidRPr="00037300" w:rsidRDefault="00437270" w:rsidP="00437270">
            <w:pPr>
              <w:pStyle w:val="TF-CDIGO-FONTE"/>
              <w:rPr>
                <w:sz w:val="16"/>
                <w:szCs w:val="16"/>
              </w:rPr>
            </w:pPr>
            <w:r w:rsidRPr="00037300">
              <w:rPr>
                <w:sz w:val="16"/>
                <w:szCs w:val="16"/>
              </w:rPr>
              <w:t xml:space="preserve">        train/</w:t>
            </w:r>
          </w:p>
          <w:p w14:paraId="662084AA" w14:textId="0D6CFCBF" w:rsidR="00437270" w:rsidRPr="00037300" w:rsidRDefault="00437270" w:rsidP="00437270">
            <w:pPr>
              <w:pStyle w:val="TF-CDIGO-FONTE"/>
              <w:rPr>
                <w:sz w:val="16"/>
                <w:szCs w:val="16"/>
              </w:rPr>
            </w:pPr>
            <w:r w:rsidRPr="00037300">
              <w:rPr>
                <w:sz w:val="16"/>
                <w:szCs w:val="16"/>
              </w:rPr>
              <w:t xml:space="preserve">        val/</w:t>
            </w:r>
          </w:p>
          <w:p w14:paraId="088E687E" w14:textId="2322519E" w:rsidR="00437270" w:rsidRPr="00037300" w:rsidRDefault="00437270" w:rsidP="00437270">
            <w:pPr>
              <w:pStyle w:val="TF-CDIGO-FONTE"/>
              <w:rPr>
                <w:sz w:val="16"/>
                <w:szCs w:val="16"/>
              </w:rPr>
            </w:pPr>
            <w:r w:rsidRPr="00037300">
              <w:rPr>
                <w:sz w:val="16"/>
                <w:szCs w:val="16"/>
              </w:rPr>
              <w:t xml:space="preserve">      labels/</w:t>
            </w:r>
          </w:p>
          <w:p w14:paraId="5A4B717B" w14:textId="3D0146E5" w:rsidR="00437270" w:rsidRPr="00037300" w:rsidRDefault="00437270" w:rsidP="00437270">
            <w:pPr>
              <w:pStyle w:val="TF-CDIGO-FONTE"/>
              <w:rPr>
                <w:sz w:val="16"/>
                <w:szCs w:val="16"/>
              </w:rPr>
            </w:pPr>
            <w:r w:rsidRPr="00037300">
              <w:rPr>
                <w:sz w:val="16"/>
                <w:szCs w:val="16"/>
              </w:rPr>
              <w:t xml:space="preserve">        test/</w:t>
            </w:r>
          </w:p>
          <w:p w14:paraId="1B4D4F02" w14:textId="0B54E430" w:rsidR="00437270" w:rsidRPr="005714BF" w:rsidRDefault="00437270" w:rsidP="00437270">
            <w:pPr>
              <w:pStyle w:val="TF-CDIGO-FONTE"/>
              <w:rPr>
                <w:sz w:val="16"/>
                <w:szCs w:val="16"/>
              </w:rPr>
            </w:pPr>
            <w:r w:rsidRPr="005714BF">
              <w:rPr>
                <w:sz w:val="16"/>
                <w:szCs w:val="16"/>
              </w:rPr>
              <w:t xml:space="preserve">        train/</w:t>
            </w:r>
          </w:p>
          <w:p w14:paraId="7FDCB299" w14:textId="1211C822" w:rsidR="00437270" w:rsidRPr="005714BF" w:rsidRDefault="00437270" w:rsidP="00437270">
            <w:pPr>
              <w:pStyle w:val="TF-CDIGO-FONTE"/>
              <w:rPr>
                <w:sz w:val="16"/>
                <w:szCs w:val="16"/>
              </w:rPr>
            </w:pPr>
            <w:r w:rsidRPr="005714BF">
              <w:rPr>
                <w:sz w:val="16"/>
                <w:szCs w:val="16"/>
              </w:rPr>
              <w:t xml:space="preserve">        val/</w:t>
            </w:r>
          </w:p>
          <w:p w14:paraId="50BCA499" w14:textId="1E4F1316" w:rsidR="00437270" w:rsidRPr="005714BF" w:rsidRDefault="00437270" w:rsidP="00437270">
            <w:pPr>
              <w:pStyle w:val="TF-CDIGO-FONTE"/>
              <w:rPr>
                <w:sz w:val="16"/>
                <w:szCs w:val="16"/>
              </w:rPr>
            </w:pPr>
            <w:r w:rsidRPr="005714BF">
              <w:rPr>
                <w:sz w:val="16"/>
                <w:szCs w:val="16"/>
              </w:rPr>
              <w:t xml:space="preserve">    debug/</w:t>
            </w:r>
          </w:p>
          <w:p w14:paraId="5124C947" w14:textId="7C6FF329" w:rsidR="00437270" w:rsidRPr="005714BF" w:rsidRDefault="00437270" w:rsidP="00437270">
            <w:pPr>
              <w:pStyle w:val="TF-CDIGO-FONTE"/>
              <w:rPr>
                <w:sz w:val="16"/>
                <w:szCs w:val="16"/>
              </w:rPr>
            </w:pPr>
            <w:r w:rsidRPr="005714BF">
              <w:rPr>
                <w:sz w:val="16"/>
                <w:szCs w:val="16"/>
              </w:rPr>
              <w:t xml:space="preserve">      teste</w:t>
            </w:r>
            <w:r w:rsidRPr="00037300">
              <w:rPr>
                <w:sz w:val="16"/>
                <w:szCs w:val="16"/>
              </w:rPr>
              <w:t>/</w:t>
            </w:r>
          </w:p>
          <w:p w14:paraId="6CA8113E" w14:textId="78498AA1" w:rsidR="00437270" w:rsidRPr="00037300" w:rsidRDefault="00437270" w:rsidP="00437270">
            <w:pPr>
              <w:pStyle w:val="TF-CDIGO-FONTE"/>
              <w:rPr>
                <w:sz w:val="16"/>
                <w:szCs w:val="16"/>
                <w:lang w:val="pt-BR"/>
              </w:rPr>
            </w:pPr>
            <w:r w:rsidRPr="005714BF">
              <w:rPr>
                <w:sz w:val="16"/>
                <w:szCs w:val="16"/>
              </w:rPr>
              <w:t xml:space="preserve">      </w:t>
            </w:r>
            <w:r w:rsidRPr="00037300">
              <w:rPr>
                <w:sz w:val="16"/>
                <w:szCs w:val="16"/>
                <w:lang w:val="pt-BR"/>
              </w:rPr>
              <w:t>treino</w:t>
            </w:r>
            <w:r w:rsidRPr="005714BF">
              <w:rPr>
                <w:sz w:val="16"/>
                <w:szCs w:val="16"/>
                <w:lang w:val="pt-BR"/>
              </w:rPr>
              <w:t>/</w:t>
            </w:r>
          </w:p>
          <w:p w14:paraId="29181F42" w14:textId="4CD0EF26" w:rsidR="00437270" w:rsidRPr="005714BF" w:rsidRDefault="00437270" w:rsidP="00437270">
            <w:pPr>
              <w:pStyle w:val="TF-CDIGO-FONTE"/>
              <w:rPr>
                <w:sz w:val="16"/>
                <w:szCs w:val="16"/>
                <w:lang w:val="pt-BR"/>
              </w:rPr>
            </w:pPr>
            <w:r w:rsidRPr="00037300">
              <w:rPr>
                <w:sz w:val="16"/>
                <w:szCs w:val="16"/>
                <w:lang w:val="pt-BR"/>
              </w:rPr>
              <w:t xml:space="preserve">      valida</w:t>
            </w:r>
            <w:r w:rsidR="00CF52C6" w:rsidRPr="00037300">
              <w:rPr>
                <w:sz w:val="16"/>
                <w:szCs w:val="16"/>
                <w:lang w:val="pt-BR"/>
              </w:rPr>
              <w:t>ca</w:t>
            </w:r>
            <w:r w:rsidRPr="00037300">
              <w:rPr>
                <w:sz w:val="16"/>
                <w:szCs w:val="16"/>
                <w:lang w:val="pt-BR"/>
              </w:rPr>
              <w:t>o</w:t>
            </w:r>
            <w:r w:rsidRPr="005714BF">
              <w:rPr>
                <w:sz w:val="16"/>
                <w:szCs w:val="16"/>
                <w:lang w:val="pt-BR"/>
              </w:rPr>
              <w:t>/</w:t>
            </w:r>
          </w:p>
          <w:p w14:paraId="1521F92C" w14:textId="45794664" w:rsidR="00CF52C6" w:rsidRPr="00037300" w:rsidRDefault="00CF52C6" w:rsidP="00437270">
            <w:pPr>
              <w:pStyle w:val="TF-CDIGO-FONTE"/>
              <w:rPr>
                <w:sz w:val="16"/>
                <w:szCs w:val="16"/>
                <w:lang w:val="pt-BR"/>
              </w:rPr>
            </w:pPr>
            <w:r w:rsidRPr="005714BF">
              <w:rPr>
                <w:sz w:val="16"/>
                <w:szCs w:val="16"/>
                <w:lang w:val="pt-BR"/>
              </w:rPr>
              <w:t xml:space="preserve">    logs/</w:t>
            </w:r>
          </w:p>
          <w:p w14:paraId="64F0F642" w14:textId="78C074D2" w:rsidR="00CF52C6" w:rsidRPr="00037300" w:rsidRDefault="00CF52C6" w:rsidP="00437270">
            <w:pPr>
              <w:pStyle w:val="TF-CDIGO-FONTE"/>
              <w:rPr>
                <w:sz w:val="16"/>
                <w:szCs w:val="16"/>
                <w:lang w:val="pt-BR"/>
              </w:rPr>
            </w:pPr>
            <w:r w:rsidRPr="00037300">
              <w:rPr>
                <w:sz w:val="16"/>
                <w:szCs w:val="16"/>
                <w:lang w:val="pt-BR"/>
              </w:rPr>
              <w:t xml:space="preserve">    metrics</w:t>
            </w:r>
            <w:r w:rsidRPr="005714BF">
              <w:rPr>
                <w:sz w:val="16"/>
                <w:szCs w:val="16"/>
                <w:lang w:val="pt-BR"/>
              </w:rPr>
              <w:t>/</w:t>
            </w:r>
          </w:p>
          <w:p w14:paraId="01D9C1ED" w14:textId="6EC49EFC" w:rsidR="00CF52C6" w:rsidRPr="00037300" w:rsidRDefault="00CF52C6" w:rsidP="00437270">
            <w:pPr>
              <w:pStyle w:val="TF-CDIGO-FONTE"/>
              <w:rPr>
                <w:sz w:val="16"/>
                <w:szCs w:val="16"/>
                <w:lang w:val="pt-BR"/>
              </w:rPr>
            </w:pPr>
            <w:r w:rsidRPr="00037300">
              <w:rPr>
                <w:sz w:val="16"/>
                <w:szCs w:val="16"/>
                <w:lang w:val="pt-BR"/>
              </w:rPr>
              <w:t xml:space="preserve">    modelos</w:t>
            </w:r>
            <w:r w:rsidRPr="005714BF">
              <w:rPr>
                <w:sz w:val="16"/>
                <w:szCs w:val="16"/>
                <w:lang w:val="pt-BR"/>
              </w:rPr>
              <w:t>/</w:t>
            </w:r>
          </w:p>
          <w:p w14:paraId="04AA2982" w14:textId="5AE12F17" w:rsidR="00CF52C6" w:rsidRPr="00037300" w:rsidRDefault="00CF52C6" w:rsidP="00437270">
            <w:pPr>
              <w:pStyle w:val="TF-CDIGO-FONTE"/>
              <w:rPr>
                <w:sz w:val="16"/>
                <w:szCs w:val="16"/>
              </w:rPr>
            </w:pPr>
            <w:r w:rsidRPr="00037300">
              <w:rPr>
                <w:sz w:val="16"/>
                <w:szCs w:val="16"/>
                <w:lang w:val="pt-BR"/>
              </w:rPr>
              <w:t xml:space="preserve">      fase1</w:t>
            </w:r>
            <w:r w:rsidRPr="00037300">
              <w:rPr>
                <w:sz w:val="16"/>
                <w:szCs w:val="16"/>
              </w:rPr>
              <w:t>/</w:t>
            </w:r>
          </w:p>
          <w:p w14:paraId="08EAFA45" w14:textId="213A224A" w:rsidR="00CF52C6" w:rsidRPr="00037300" w:rsidRDefault="00CF52C6" w:rsidP="00437270">
            <w:pPr>
              <w:pStyle w:val="TF-CDIGO-FONTE"/>
              <w:rPr>
                <w:sz w:val="16"/>
                <w:szCs w:val="16"/>
                <w:lang w:val="pt-BR"/>
              </w:rPr>
            </w:pPr>
            <w:r w:rsidRPr="00037300">
              <w:rPr>
                <w:sz w:val="16"/>
                <w:szCs w:val="16"/>
              </w:rPr>
              <w:t xml:space="preserve">        treino/</w:t>
            </w:r>
          </w:p>
          <w:p w14:paraId="5B3A466D" w14:textId="6138E2EE" w:rsidR="00CF52C6" w:rsidRPr="00037300" w:rsidRDefault="00CF52C6" w:rsidP="00437270">
            <w:pPr>
              <w:pStyle w:val="TF-CDIGO-FONTE"/>
              <w:rPr>
                <w:sz w:val="16"/>
                <w:szCs w:val="16"/>
                <w:lang w:val="pt-BR"/>
              </w:rPr>
            </w:pPr>
            <w:r w:rsidRPr="00037300">
              <w:rPr>
                <w:sz w:val="16"/>
                <w:szCs w:val="16"/>
                <w:lang w:val="pt-BR"/>
              </w:rPr>
              <w:t xml:space="preserve">        weights</w:t>
            </w:r>
            <w:r w:rsidRPr="00037300">
              <w:rPr>
                <w:sz w:val="16"/>
                <w:szCs w:val="16"/>
              </w:rPr>
              <w:t>/</w:t>
            </w:r>
          </w:p>
          <w:p w14:paraId="52F4A6B4" w14:textId="77777777" w:rsidR="00437270" w:rsidRPr="00037300" w:rsidRDefault="00CF52C6" w:rsidP="00437270">
            <w:pPr>
              <w:pStyle w:val="TF-CDIGO-FONTE"/>
              <w:rPr>
                <w:sz w:val="16"/>
                <w:szCs w:val="16"/>
              </w:rPr>
            </w:pPr>
            <w:r w:rsidRPr="00037300">
              <w:rPr>
                <w:sz w:val="16"/>
                <w:szCs w:val="16"/>
                <w:lang w:val="pt-BR"/>
              </w:rPr>
              <w:t xml:space="preserve">    plots</w:t>
            </w:r>
            <w:r w:rsidRPr="00037300">
              <w:rPr>
                <w:sz w:val="16"/>
                <w:szCs w:val="16"/>
              </w:rPr>
              <w:t>/</w:t>
            </w:r>
          </w:p>
          <w:p w14:paraId="2B902CED" w14:textId="6511A44D" w:rsidR="00CF52C6" w:rsidRPr="00037300" w:rsidRDefault="00CF52C6" w:rsidP="00437270">
            <w:pPr>
              <w:pStyle w:val="TF-CDIGO-FONTE"/>
              <w:rPr>
                <w:sz w:val="16"/>
                <w:szCs w:val="16"/>
                <w:lang w:val="pt-BR"/>
              </w:rPr>
            </w:pPr>
          </w:p>
        </w:tc>
      </w:tr>
    </w:tbl>
    <w:p w14:paraId="21F74118" w14:textId="77777777" w:rsidR="00437270" w:rsidRPr="0087140F" w:rsidRDefault="00437270" w:rsidP="00437270">
      <w:pPr>
        <w:pStyle w:val="TF-FONTE"/>
      </w:pPr>
      <w:r w:rsidRPr="0087140F">
        <w:t>Fonte: elaborado pel</w:t>
      </w:r>
      <w:r>
        <w:t>o autor</w:t>
      </w:r>
      <w:r w:rsidRPr="0087140F">
        <w:t>.</w:t>
      </w:r>
    </w:p>
    <w:p w14:paraId="5A5D4676" w14:textId="013CB470" w:rsidR="00437270" w:rsidRDefault="00CF52C6" w:rsidP="00437270">
      <w:pPr>
        <w:pStyle w:val="TF-TEXTO"/>
      </w:pPr>
      <w:r>
        <w:t>Conforme ilustrado no</w:t>
      </w:r>
      <w:r w:rsidR="00AE385C">
        <w:t xml:space="preserve"> </w:t>
      </w:r>
      <w:r w:rsidR="00AE385C">
        <w:fldChar w:fldCharType="begin"/>
      </w:r>
      <w:r w:rsidR="00AE385C">
        <w:instrText xml:space="preserve"> REF _Ref215559877 \h </w:instrText>
      </w:r>
      <w:r w:rsidR="00AE385C">
        <w:fldChar w:fldCharType="separate"/>
      </w:r>
      <w:r w:rsidR="005B6BA0">
        <w:t xml:space="preserve">Quadro </w:t>
      </w:r>
      <w:r w:rsidR="005B6BA0">
        <w:rPr>
          <w:noProof/>
        </w:rPr>
        <w:t>13</w:t>
      </w:r>
      <w:r w:rsidR="00AE385C">
        <w:fldChar w:fldCharType="end"/>
      </w:r>
      <w:r>
        <w:t xml:space="preserve">, é gerada uma estrutura de pastas completa para cada tamanho de imagem utilizado no experimento. A pasta </w:t>
      </w:r>
      <w:r w:rsidRPr="00037300">
        <w:rPr>
          <w:rFonts w:ascii="Courier New" w:hAnsi="Courier New" w:cs="Courier New"/>
          <w:sz w:val="20"/>
          <w:szCs w:val="16"/>
        </w:rPr>
        <w:t>dataset</w:t>
      </w:r>
      <w:r>
        <w:t xml:space="preserve"> segue a estrutura padrão do modelo YOLO, separando uma pasta para as imagens, divididas em treino, validação e teste, e uma pasta para os </w:t>
      </w:r>
      <w:r w:rsidRPr="00037300">
        <w:rPr>
          <w:rFonts w:ascii="Courier New" w:hAnsi="Courier New" w:cs="Courier New"/>
          <w:sz w:val="20"/>
          <w:szCs w:val="16"/>
        </w:rPr>
        <w:t>labels</w:t>
      </w:r>
      <w:r>
        <w:t>, também em treino, validação e teste.</w:t>
      </w:r>
    </w:p>
    <w:p w14:paraId="6DA49760" w14:textId="0E19075B" w:rsidR="00CF52C6" w:rsidRDefault="00CF52C6" w:rsidP="00CF52C6">
      <w:pPr>
        <w:pStyle w:val="TF-TEXTO"/>
      </w:pPr>
      <w:r>
        <w:t xml:space="preserve">Também existe a pasta </w:t>
      </w:r>
      <w:r w:rsidRPr="00037300">
        <w:rPr>
          <w:rFonts w:ascii="Courier New" w:hAnsi="Courier New" w:cs="Courier New"/>
          <w:sz w:val="20"/>
          <w:szCs w:val="16"/>
        </w:rPr>
        <w:t>debug</w:t>
      </w:r>
      <w:r>
        <w:t xml:space="preserve">, onde são salvas imagens durante o processo de execução, que permite visualizar e comparar a anotação original e a predição do modelo. Adicionalmente foram criadas as pastas </w:t>
      </w:r>
      <w:r w:rsidRPr="00037300">
        <w:rPr>
          <w:rFonts w:ascii="Courier New" w:hAnsi="Courier New" w:cs="Courier New"/>
          <w:sz w:val="20"/>
          <w:szCs w:val="16"/>
        </w:rPr>
        <w:t>metrics</w:t>
      </w:r>
      <w:r>
        <w:t xml:space="preserve"> e </w:t>
      </w:r>
      <w:r w:rsidRPr="00037300">
        <w:rPr>
          <w:rFonts w:ascii="Courier New" w:hAnsi="Courier New" w:cs="Courier New"/>
          <w:sz w:val="20"/>
          <w:szCs w:val="16"/>
        </w:rPr>
        <w:t>logs</w:t>
      </w:r>
      <w:r>
        <w:t xml:space="preserve"> para armazenar arquivos com a sumarização dos resultados e </w:t>
      </w:r>
      <w:r w:rsidRPr="00037300">
        <w:rPr>
          <w:i/>
          <w:iCs/>
        </w:rPr>
        <w:t>logs</w:t>
      </w:r>
      <w:r>
        <w:t xml:space="preserve"> de execução, respectivamente. Também foi criada a pasta </w:t>
      </w:r>
      <w:r w:rsidRPr="00037300">
        <w:rPr>
          <w:rFonts w:ascii="Courier New" w:hAnsi="Courier New" w:cs="Courier New"/>
          <w:sz w:val="20"/>
          <w:szCs w:val="16"/>
        </w:rPr>
        <w:t>plots</w:t>
      </w:r>
      <w:r>
        <w:t xml:space="preserve">, onde são gravados os arquivos de gráficos com métricas após o fim do experimento. Por fim, a </w:t>
      </w:r>
      <w:r w:rsidRPr="00037300">
        <w:rPr>
          <w:rFonts w:ascii="Courier New" w:hAnsi="Courier New" w:cs="Courier New"/>
          <w:sz w:val="20"/>
          <w:szCs w:val="16"/>
        </w:rPr>
        <w:t>pasta modelos</w:t>
      </w:r>
      <w:r>
        <w:t>, onde são salvos os arquivos registrados pelo próprio modelo YOLO, incluindo resultados, pesos do modelo e alguns gráficos.</w:t>
      </w:r>
    </w:p>
    <w:p w14:paraId="4728C547" w14:textId="326895D1" w:rsidR="00CF52C6" w:rsidRDefault="00CF52C6" w:rsidP="00CF52C6">
      <w:pPr>
        <w:pStyle w:val="Ttulo3"/>
      </w:pPr>
      <w:bookmarkStart w:id="198" w:name="_Toc215565497"/>
      <w:r>
        <w:t xml:space="preserve">Construção do </w:t>
      </w:r>
      <w:r w:rsidRPr="003549B6">
        <w:rPr>
          <w:i/>
          <w:iCs/>
        </w:rPr>
        <w:t>dataset</w:t>
      </w:r>
      <w:bookmarkEnd w:id="198"/>
    </w:p>
    <w:p w14:paraId="7FAA4D5E" w14:textId="264C8C15" w:rsidR="00197C25" w:rsidRDefault="00197C25" w:rsidP="00197C25">
      <w:pPr>
        <w:pStyle w:val="TF-TEXTO"/>
      </w:pPr>
      <w:r>
        <w:t xml:space="preserve">A segunda etapa do </w:t>
      </w:r>
      <w:r w:rsidRPr="00037300">
        <w:rPr>
          <w:i/>
          <w:iCs/>
        </w:rPr>
        <w:t>pipeline</w:t>
      </w:r>
      <w:r>
        <w:t xml:space="preserve"> é a construção do </w:t>
      </w:r>
      <w:r w:rsidRPr="00037300">
        <w:rPr>
          <w:i/>
          <w:iCs/>
        </w:rPr>
        <w:t>dataset</w:t>
      </w:r>
      <w:r>
        <w:t xml:space="preserve">, que consiste na leitura do arquivo </w:t>
      </w:r>
      <w:r w:rsidRPr="00BB40AA">
        <w:rPr>
          <w:rFonts w:ascii="Courier New" w:hAnsi="Courier New" w:cs="Courier New"/>
          <w:sz w:val="20"/>
          <w:szCs w:val="16"/>
        </w:rPr>
        <w:t>manifest.ndjson</w:t>
      </w:r>
      <w:r>
        <w:t xml:space="preserve"> contendo os dados de todas as imagens e na organização dessas imagens nos </w:t>
      </w:r>
      <w:r>
        <w:lastRenderedPageBreak/>
        <w:t xml:space="preserve">diretórios corretos. Inicialmente é realizada a divisão aleatória dos dados nos subconjuntos de treino, validação e teste, respeitando as proporções parametrizadas na configuração do experimento. Essa divisão é conduzida pela função </w:t>
      </w:r>
      <w:r w:rsidRPr="00037300">
        <w:rPr>
          <w:rFonts w:ascii="Courier New" w:hAnsi="Courier New" w:cs="Courier New"/>
          <w:sz w:val="20"/>
          <w:szCs w:val="16"/>
        </w:rPr>
        <w:t>construir_dataset</w:t>
      </w:r>
      <w:r>
        <w:t xml:space="preserve">, da classe </w:t>
      </w:r>
      <w:r w:rsidRPr="00BB40AA">
        <w:rPr>
          <w:rFonts w:ascii="Courier New" w:hAnsi="Courier New" w:cs="Courier New"/>
          <w:sz w:val="20"/>
          <w:szCs w:val="16"/>
        </w:rPr>
        <w:t>ManipuladorDados</w:t>
      </w:r>
      <w:r>
        <w:t xml:space="preserve">, que internamente utiliza um método da biblioteca </w:t>
      </w:r>
      <w:r w:rsidRPr="00037300">
        <w:rPr>
          <w:rFonts w:ascii="Courier New" w:hAnsi="Courier New" w:cs="Courier New"/>
          <w:sz w:val="20"/>
          <w:szCs w:val="16"/>
        </w:rPr>
        <w:t>sklearn</w:t>
      </w:r>
      <w:r>
        <w:t xml:space="preserve"> para garantir aleatoriedade no particionamento.</w:t>
      </w:r>
    </w:p>
    <w:p w14:paraId="611B802A" w14:textId="2E8A0B0A" w:rsidR="00197C25" w:rsidRDefault="00197C25" w:rsidP="00197C25">
      <w:pPr>
        <w:pStyle w:val="TF-TEXTO"/>
      </w:pPr>
      <w:r>
        <w:t xml:space="preserve">Para cada imagem de cada subconjunto citado, é executada a função </w:t>
      </w:r>
      <w:r w:rsidRPr="00BB40AA">
        <w:rPr>
          <w:rFonts w:ascii="Courier New" w:hAnsi="Courier New" w:cs="Courier New"/>
          <w:sz w:val="20"/>
          <w:szCs w:val="16"/>
        </w:rPr>
        <w:t>gerar_imagens_para_item</w:t>
      </w:r>
      <w:r>
        <w:t xml:space="preserve">, responsável por converter as anotações de </w:t>
      </w:r>
      <w:r w:rsidRPr="00037300">
        <w:rPr>
          <w:i/>
          <w:iCs/>
        </w:rPr>
        <w:t>bounding boxes</w:t>
      </w:r>
      <w:r>
        <w:t xml:space="preserve"> originalmente fornecidas no formato LabelBox para o formato YOLO</w:t>
      </w:r>
      <w:r w:rsidR="004745E0">
        <w:t xml:space="preserve"> através da função </w:t>
      </w:r>
      <w:r w:rsidR="004745E0" w:rsidRPr="00BB40AA">
        <w:rPr>
          <w:rFonts w:ascii="Courier New" w:hAnsi="Courier New" w:cs="Courier New"/>
          <w:sz w:val="20"/>
          <w:szCs w:val="16"/>
        </w:rPr>
        <w:t>xyxy_para_yolo</w:t>
      </w:r>
      <w:r>
        <w:t xml:space="preserve">. Nessa etapa também ocorre o salvamento das imagens e arquivos de rótulos nas pastas de </w:t>
      </w:r>
      <w:r w:rsidRPr="00037300">
        <w:rPr>
          <w:rFonts w:ascii="Courier New" w:hAnsi="Courier New" w:cs="Courier New"/>
          <w:sz w:val="20"/>
          <w:szCs w:val="16"/>
        </w:rPr>
        <w:t>debug</w:t>
      </w:r>
      <w:r>
        <w:t xml:space="preserve"> e </w:t>
      </w:r>
      <w:r w:rsidRPr="00037300">
        <w:rPr>
          <w:rFonts w:ascii="Courier New" w:hAnsi="Courier New" w:cs="Courier New"/>
          <w:sz w:val="20"/>
          <w:szCs w:val="16"/>
        </w:rPr>
        <w:t>dataset</w:t>
      </w:r>
      <w:r>
        <w:t xml:space="preserve">. Dependendo das configurações do experimento, essa função ainda pode executar a etapa adicional de </w:t>
      </w:r>
      <w:r w:rsidRPr="001158D6">
        <w:rPr>
          <w:i/>
          <w:iCs/>
        </w:rPr>
        <w:t>tiling</w:t>
      </w:r>
      <w:r>
        <w:t>, dividindo cada imagem em múltiplas regiões menores com sobreposição ajustável, o que aumenta a densidade de amostras e auxilia na detecção de objetos muito pequenos.</w:t>
      </w:r>
      <w:r w:rsidR="004745E0">
        <w:t xml:space="preserve"> </w:t>
      </w:r>
      <w:r w:rsidR="004745E0" w:rsidRPr="004745E0">
        <w:t xml:space="preserve">A </w:t>
      </w:r>
      <w:r w:rsidR="00EF6FEE">
        <w:fldChar w:fldCharType="begin"/>
      </w:r>
      <w:r w:rsidR="00EF6FEE">
        <w:instrText xml:space="preserve"> REF _Ref215559329 \h </w:instrText>
      </w:r>
      <w:r w:rsidR="00EF6FEE">
        <w:fldChar w:fldCharType="separate"/>
      </w:r>
      <w:r w:rsidR="005B6BA0">
        <w:t xml:space="preserve">Figura </w:t>
      </w:r>
      <w:r w:rsidR="005B6BA0">
        <w:rPr>
          <w:noProof/>
        </w:rPr>
        <w:t>13</w:t>
      </w:r>
      <w:r w:rsidR="00EF6FEE">
        <w:fldChar w:fldCharType="end"/>
      </w:r>
      <w:r w:rsidR="00EF6FEE">
        <w:t xml:space="preserve"> </w:t>
      </w:r>
      <w:r w:rsidR="004745E0" w:rsidRPr="004745E0">
        <w:t xml:space="preserve">ilustra um exemplo de entrada e saída do processo </w:t>
      </w:r>
      <w:r w:rsidR="003F19E7">
        <w:t>de salvamento das imagens. O item (a) apresenta a imagem original</w:t>
      </w:r>
      <w:r w:rsidR="0060515E">
        <w:t>, utilizada como base para gerar a imagem de saída</w:t>
      </w:r>
      <w:r w:rsidR="003F19E7">
        <w:t xml:space="preserve">, o item (b) apresenta a </w:t>
      </w:r>
      <w:r w:rsidR="0060515E">
        <w:t xml:space="preserve">primeira opção de saída, sendo a imagem original </w:t>
      </w:r>
      <w:r w:rsidR="003F19E7">
        <w:t xml:space="preserve">redimensionada para a resolução de 800x800 pixels, e o item (c) apresenta </w:t>
      </w:r>
      <w:r w:rsidR="0060515E">
        <w:t xml:space="preserve">a segunda opção de saída, gerando </w:t>
      </w:r>
      <w:r w:rsidR="003F19E7">
        <w:t xml:space="preserve">os </w:t>
      </w:r>
      <w:r w:rsidR="003F19E7" w:rsidRPr="003F19E7">
        <w:rPr>
          <w:i/>
          <w:iCs/>
        </w:rPr>
        <w:t>tiles</w:t>
      </w:r>
      <w:r w:rsidR="003F19E7">
        <w:t xml:space="preserve"> a partir da imagem original, com um </w:t>
      </w:r>
      <w:r w:rsidR="004745E0" w:rsidRPr="00037300">
        <w:rPr>
          <w:i/>
          <w:iCs/>
        </w:rPr>
        <w:t>overlap</w:t>
      </w:r>
      <w:r w:rsidR="004745E0" w:rsidRPr="004745E0">
        <w:t xml:space="preserve"> de 20%.</w:t>
      </w:r>
    </w:p>
    <w:p w14:paraId="101B4AC7" w14:textId="2EB82953" w:rsidR="00665E88" w:rsidRDefault="004D75D4" w:rsidP="00A461D4">
      <w:pPr>
        <w:pStyle w:val="TF-LEGENDA"/>
      </w:pPr>
      <w:bookmarkStart w:id="199" w:name="_Ref215559329"/>
      <w:bookmarkStart w:id="200" w:name="_Toc215565451"/>
      <w:r>
        <w:t xml:space="preserve">Figura </w:t>
      </w:r>
      <w:fldSimple w:instr=" SEQ Figura \* ARABIC ">
        <w:r w:rsidR="005B6BA0">
          <w:rPr>
            <w:noProof/>
          </w:rPr>
          <w:t>13</w:t>
        </w:r>
      </w:fldSimple>
      <w:bookmarkEnd w:id="199"/>
      <w:r>
        <w:t xml:space="preserve"> </w:t>
      </w:r>
      <w:r w:rsidR="00665E88" w:rsidRPr="0087140F">
        <w:t xml:space="preserve">– </w:t>
      </w:r>
      <w:r w:rsidR="00665E88">
        <w:t xml:space="preserve">Exemplo de </w:t>
      </w:r>
      <w:r w:rsidR="00665E88" w:rsidRPr="00037300">
        <w:rPr>
          <w:i/>
          <w:iCs/>
        </w:rPr>
        <w:t>tiling</w:t>
      </w:r>
      <w:bookmarkEnd w:id="200"/>
    </w:p>
    <w:tbl>
      <w:tblPr>
        <w:tblW w:w="9067"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022"/>
        <w:gridCol w:w="3022"/>
        <w:gridCol w:w="3023"/>
      </w:tblGrid>
      <w:tr w:rsidR="00F5646E" w14:paraId="0D803B0E" w14:textId="38E4D911" w:rsidTr="000E10F0">
        <w:trPr>
          <w:trHeight w:val="2266"/>
          <w:jc w:val="center"/>
        </w:trPr>
        <w:tc>
          <w:tcPr>
            <w:tcW w:w="3022" w:type="dxa"/>
            <w:tcBorders>
              <w:bottom w:val="nil"/>
            </w:tcBorders>
            <w:vAlign w:val="center"/>
          </w:tcPr>
          <w:p w14:paraId="7ADE90CF" w14:textId="7E8F1D2E" w:rsidR="00F5646E" w:rsidRPr="00665E88" w:rsidRDefault="004F42B0" w:rsidP="000E10F0">
            <w:pPr>
              <w:jc w:val="center"/>
              <w:rPr>
                <w:szCs w:val="20"/>
              </w:rPr>
            </w:pPr>
            <w:r>
              <w:rPr>
                <w:noProof/>
              </w:rPr>
              <w:drawing>
                <wp:inline distT="0" distB="0" distL="0" distR="0" wp14:anchorId="605838FC" wp14:editId="1C4968DE">
                  <wp:extent cx="1733550" cy="1295400"/>
                  <wp:effectExtent l="0" t="0" r="0" b="0"/>
                  <wp:docPr id="12"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733550" cy="1295400"/>
                          </a:xfrm>
                          <a:prstGeom prst="rect">
                            <a:avLst/>
                          </a:prstGeom>
                          <a:noFill/>
                          <a:ln>
                            <a:noFill/>
                          </a:ln>
                        </pic:spPr>
                      </pic:pic>
                    </a:graphicData>
                  </a:graphic>
                </wp:inline>
              </w:drawing>
            </w:r>
          </w:p>
        </w:tc>
        <w:tc>
          <w:tcPr>
            <w:tcW w:w="3022" w:type="dxa"/>
            <w:tcBorders>
              <w:bottom w:val="nil"/>
            </w:tcBorders>
            <w:vAlign w:val="center"/>
          </w:tcPr>
          <w:p w14:paraId="5FD147AA" w14:textId="3DBE8D59" w:rsidR="00F5646E" w:rsidRPr="00FA3230" w:rsidRDefault="004F42B0" w:rsidP="000E10F0">
            <w:pPr>
              <w:jc w:val="center"/>
              <w:rPr>
                <w:szCs w:val="20"/>
              </w:rPr>
            </w:pPr>
            <w:r>
              <w:rPr>
                <w:noProof/>
              </w:rPr>
              <w:drawing>
                <wp:inline distT="0" distB="0" distL="0" distR="0" wp14:anchorId="457710BF" wp14:editId="35A52A02">
                  <wp:extent cx="1752600" cy="1285875"/>
                  <wp:effectExtent l="0" t="0" r="0" b="0"/>
                  <wp:docPr id="13"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cstate="print">
                            <a:extLst>
                              <a:ext uri="{28A0092B-C50C-407E-A947-70E740481C1C}">
                                <a14:useLocalDpi xmlns:a14="http://schemas.microsoft.com/office/drawing/2010/main" val="0"/>
                              </a:ext>
                            </a:extLst>
                          </a:blip>
                          <a:srcRect t="12769" b="13089"/>
                          <a:stretch>
                            <a:fillRect/>
                          </a:stretch>
                        </pic:blipFill>
                        <pic:spPr bwMode="auto">
                          <a:xfrm>
                            <a:off x="0" y="0"/>
                            <a:ext cx="1752600" cy="1285875"/>
                          </a:xfrm>
                          <a:prstGeom prst="rect">
                            <a:avLst/>
                          </a:prstGeom>
                          <a:noFill/>
                          <a:ln>
                            <a:noFill/>
                          </a:ln>
                        </pic:spPr>
                      </pic:pic>
                    </a:graphicData>
                  </a:graphic>
                </wp:inline>
              </w:drawing>
            </w:r>
          </w:p>
        </w:tc>
        <w:tc>
          <w:tcPr>
            <w:tcW w:w="3023" w:type="dxa"/>
            <w:tcBorders>
              <w:bottom w:val="nil"/>
            </w:tcBorders>
            <w:vAlign w:val="center"/>
          </w:tcPr>
          <w:p w14:paraId="3E682583" w14:textId="313DD92E" w:rsidR="00F5646E" w:rsidRPr="002727C8" w:rsidRDefault="002727C8" w:rsidP="000E10F0">
            <w:pPr>
              <w:jc w:val="center"/>
              <w:rPr>
                <w:noProof/>
              </w:rPr>
            </w:pPr>
            <w:r w:rsidRPr="002727C8">
              <w:rPr>
                <w:noProof/>
              </w:rPr>
              <w:drawing>
                <wp:inline distT="0" distB="0" distL="0" distR="0" wp14:anchorId="6D097871" wp14:editId="65E2D6EE">
                  <wp:extent cx="1735014" cy="1301261"/>
                  <wp:effectExtent l="0" t="0" r="0" b="0"/>
                  <wp:docPr id="961399437"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758599" cy="1318950"/>
                          </a:xfrm>
                          <a:prstGeom prst="rect">
                            <a:avLst/>
                          </a:prstGeom>
                          <a:noFill/>
                          <a:ln>
                            <a:noFill/>
                          </a:ln>
                        </pic:spPr>
                      </pic:pic>
                    </a:graphicData>
                  </a:graphic>
                </wp:inline>
              </w:drawing>
            </w:r>
          </w:p>
        </w:tc>
      </w:tr>
      <w:tr w:rsidR="00F5646E" w:rsidRPr="008D1720" w14:paraId="2B0263DE" w14:textId="3C73DF3E" w:rsidTr="000E10F0">
        <w:trPr>
          <w:trHeight w:val="309"/>
          <w:jc w:val="center"/>
        </w:trPr>
        <w:tc>
          <w:tcPr>
            <w:tcW w:w="3022" w:type="dxa"/>
            <w:tcBorders>
              <w:top w:val="nil"/>
            </w:tcBorders>
          </w:tcPr>
          <w:p w14:paraId="3B5A4894" w14:textId="16DBFC6F" w:rsidR="00F5646E" w:rsidRPr="008D1720" w:rsidRDefault="00F5646E" w:rsidP="000E10F0">
            <w:pPr>
              <w:jc w:val="center"/>
              <w:rPr>
                <w:sz w:val="22"/>
                <w:szCs w:val="22"/>
              </w:rPr>
            </w:pPr>
            <w:r w:rsidRPr="008D1720">
              <w:rPr>
                <w:sz w:val="22"/>
                <w:szCs w:val="22"/>
              </w:rPr>
              <w:t xml:space="preserve">(a) </w:t>
            </w:r>
            <w:r w:rsidR="0060515E" w:rsidRPr="008D1720">
              <w:rPr>
                <w:sz w:val="22"/>
                <w:szCs w:val="22"/>
              </w:rPr>
              <w:t>Entrada: i</w:t>
            </w:r>
            <w:r w:rsidRPr="008D1720">
              <w:rPr>
                <w:sz w:val="22"/>
                <w:szCs w:val="22"/>
              </w:rPr>
              <w:t>magem original</w:t>
            </w:r>
          </w:p>
        </w:tc>
        <w:tc>
          <w:tcPr>
            <w:tcW w:w="3022" w:type="dxa"/>
            <w:tcBorders>
              <w:top w:val="nil"/>
            </w:tcBorders>
          </w:tcPr>
          <w:p w14:paraId="5F14DA21" w14:textId="41818166" w:rsidR="00F5646E" w:rsidRPr="008D1720" w:rsidRDefault="00F5646E" w:rsidP="000E10F0">
            <w:pPr>
              <w:jc w:val="center"/>
              <w:rPr>
                <w:sz w:val="22"/>
                <w:szCs w:val="22"/>
              </w:rPr>
            </w:pPr>
            <w:r w:rsidRPr="008D1720">
              <w:rPr>
                <w:sz w:val="22"/>
                <w:szCs w:val="22"/>
              </w:rPr>
              <w:t xml:space="preserve">(b) </w:t>
            </w:r>
            <w:r w:rsidR="0060515E" w:rsidRPr="008D1720">
              <w:rPr>
                <w:sz w:val="22"/>
                <w:szCs w:val="22"/>
              </w:rPr>
              <w:t>Saída: i</w:t>
            </w:r>
            <w:r w:rsidRPr="008D1720">
              <w:rPr>
                <w:sz w:val="22"/>
                <w:szCs w:val="22"/>
              </w:rPr>
              <w:t>magem original redimensionada</w:t>
            </w:r>
          </w:p>
        </w:tc>
        <w:tc>
          <w:tcPr>
            <w:tcW w:w="3023" w:type="dxa"/>
            <w:tcBorders>
              <w:top w:val="nil"/>
            </w:tcBorders>
          </w:tcPr>
          <w:p w14:paraId="44482065" w14:textId="5C95541F" w:rsidR="00F5646E" w:rsidRPr="008D1720" w:rsidRDefault="00F5646E" w:rsidP="000E10F0">
            <w:pPr>
              <w:jc w:val="center"/>
              <w:rPr>
                <w:sz w:val="22"/>
                <w:szCs w:val="22"/>
              </w:rPr>
            </w:pPr>
            <w:r w:rsidRPr="008D1720">
              <w:rPr>
                <w:sz w:val="22"/>
                <w:szCs w:val="22"/>
              </w:rPr>
              <w:t xml:space="preserve">(c) </w:t>
            </w:r>
            <w:r w:rsidR="0060515E" w:rsidRPr="008D1720">
              <w:rPr>
                <w:sz w:val="22"/>
                <w:szCs w:val="22"/>
              </w:rPr>
              <w:t xml:space="preserve">Saída: </w:t>
            </w:r>
            <w:r w:rsidR="0060515E" w:rsidRPr="008D1720">
              <w:rPr>
                <w:i/>
                <w:iCs/>
                <w:sz w:val="22"/>
                <w:szCs w:val="22"/>
              </w:rPr>
              <w:t>t</w:t>
            </w:r>
            <w:r w:rsidRPr="008D1720">
              <w:rPr>
                <w:i/>
                <w:iCs/>
                <w:sz w:val="22"/>
                <w:szCs w:val="22"/>
              </w:rPr>
              <w:t>iles</w:t>
            </w:r>
            <w:r w:rsidRPr="008D1720">
              <w:rPr>
                <w:sz w:val="22"/>
                <w:szCs w:val="22"/>
              </w:rPr>
              <w:t xml:space="preserve"> gerados a partir da imagem original</w:t>
            </w:r>
          </w:p>
        </w:tc>
      </w:tr>
    </w:tbl>
    <w:p w14:paraId="7B406037" w14:textId="6248E00E" w:rsidR="00665E88" w:rsidRPr="00665E88" w:rsidRDefault="00665E88" w:rsidP="007B599D">
      <w:pPr>
        <w:pStyle w:val="TF-FONTE"/>
      </w:pPr>
      <w:r w:rsidRPr="0087140F">
        <w:t xml:space="preserve">Fonte: </w:t>
      </w:r>
      <w:r>
        <w:t>elaborado pelo autor</w:t>
      </w:r>
      <w:r w:rsidRPr="0087140F">
        <w:t>.</w:t>
      </w:r>
    </w:p>
    <w:p w14:paraId="59436C15" w14:textId="45900573" w:rsidR="00197C25" w:rsidRDefault="00197C25" w:rsidP="00197C25">
      <w:pPr>
        <w:pStyle w:val="TF-TEXTO"/>
      </w:pPr>
      <w:r>
        <w:t xml:space="preserve">Quando o </w:t>
      </w:r>
      <w:r w:rsidRPr="00037300">
        <w:rPr>
          <w:i/>
          <w:iCs/>
        </w:rPr>
        <w:t>tiling</w:t>
      </w:r>
      <w:r>
        <w:t xml:space="preserve"> está habilitado, o processo inclui ainda o recálculo das coordenadas das caixas delimitadoras para cada </w:t>
      </w:r>
      <w:r w:rsidRPr="001158D6">
        <w:rPr>
          <w:i/>
          <w:iCs/>
        </w:rPr>
        <w:t>tile</w:t>
      </w:r>
      <w:r>
        <w:t xml:space="preserve"> gerado, além da filtragem de objetos cuja interseção com o </w:t>
      </w:r>
      <w:r w:rsidRPr="001158D6">
        <w:rPr>
          <w:i/>
          <w:iCs/>
        </w:rPr>
        <w:t>tile</w:t>
      </w:r>
      <w:r>
        <w:t xml:space="preserve"> seja inferior ao limite estabelecido. Isso garante que apenas anotações relevantes sejam preservadas, evitando que regiões contendo apenas pequenas frações de neurônios sejam tratadas como exemplos positivos. Esse mecanismo contribui para reduzir ruído e melhora a qualidade dos dados de treino, especialmente em imagens de alta resolução contendo neurônios muito pequenos e distribuídos de forma esparsa.</w:t>
      </w:r>
    </w:p>
    <w:p w14:paraId="42CFE11B" w14:textId="412DF767" w:rsidR="00197C25" w:rsidRDefault="00197C25" w:rsidP="00197C25">
      <w:pPr>
        <w:pStyle w:val="TF-TEXTO"/>
      </w:pPr>
      <w:r>
        <w:lastRenderedPageBreak/>
        <w:t xml:space="preserve">Por outro lado, quando o </w:t>
      </w:r>
      <w:r w:rsidRPr="001158D6">
        <w:rPr>
          <w:i/>
          <w:iCs/>
        </w:rPr>
        <w:t>tiling</w:t>
      </w:r>
      <w:r>
        <w:t xml:space="preserve"> está desativado, a função simplesmente preserva a imagem original em sua resolução completa e converte todas as anotações diretamente para o formato YOLO baseado no sistema de coordenadas da imagem inteira. Nessa abordagem, o redimensionamento é executado internamente pelo YOLO durante o carregamento dos dados, permitindo manter a fidelidade espacial da imagem original ao mesmo tempo em que o modelo recebe entradas padronizadas. Esse modo é especialmente útil para análises comparativas entre </w:t>
      </w:r>
      <w:r w:rsidRPr="001158D6">
        <w:rPr>
          <w:i/>
          <w:iCs/>
        </w:rPr>
        <w:t>tiles</w:t>
      </w:r>
      <w:r>
        <w:t xml:space="preserve"> e imagens inteiras, além de servir como referência para verificar o impacto do recorte no desempenho final.</w:t>
      </w:r>
    </w:p>
    <w:p w14:paraId="7860BE87" w14:textId="110418E9" w:rsidR="000645B8" w:rsidRDefault="00197C25" w:rsidP="00197C25">
      <w:pPr>
        <w:pStyle w:val="TF-TEXTO"/>
      </w:pPr>
      <w:r>
        <w:t xml:space="preserve">Como parte complementar, o </w:t>
      </w:r>
      <w:r w:rsidRPr="00425598">
        <w:rPr>
          <w:i/>
          <w:iCs/>
        </w:rPr>
        <w:t>pipeline</w:t>
      </w:r>
      <w:r>
        <w:t xml:space="preserve"> também gera imagens de </w:t>
      </w:r>
      <w:r w:rsidRPr="001158D6">
        <w:rPr>
          <w:i/>
          <w:iCs/>
        </w:rPr>
        <w:t>debug</w:t>
      </w:r>
      <w:r>
        <w:t xml:space="preserve"> com anotações sobrepostas, tanto das imagens originais quanto de cada </w:t>
      </w:r>
      <w:r w:rsidRPr="001158D6">
        <w:rPr>
          <w:i/>
          <w:iCs/>
        </w:rPr>
        <w:t>tile</w:t>
      </w:r>
      <w:r>
        <w:t xml:space="preserve"> produzido. Esses artefatos visuais desempenham um papel importante na validação do </w:t>
      </w:r>
      <w:r w:rsidRPr="001158D6">
        <w:rPr>
          <w:i/>
          <w:iCs/>
        </w:rPr>
        <w:t>dataset</w:t>
      </w:r>
      <w:r>
        <w:t>, pois permitem inspecionar rapidamente se as conversões, recortes e normalizações foram aplicados corretamente.</w:t>
      </w:r>
      <w:r w:rsidR="00A6382F">
        <w:t xml:space="preserve"> A </w:t>
      </w:r>
      <w:r w:rsidR="00EF6FEE">
        <w:fldChar w:fldCharType="begin"/>
      </w:r>
      <w:r w:rsidR="00EF6FEE">
        <w:instrText xml:space="preserve"> REF _Ref215559344 \h </w:instrText>
      </w:r>
      <w:r w:rsidR="00EF6FEE">
        <w:fldChar w:fldCharType="separate"/>
      </w:r>
      <w:r w:rsidR="005B6BA0">
        <w:t xml:space="preserve">Figura </w:t>
      </w:r>
      <w:r w:rsidR="005B6BA0">
        <w:rPr>
          <w:noProof/>
        </w:rPr>
        <w:t>14</w:t>
      </w:r>
      <w:r w:rsidR="00EF6FEE">
        <w:fldChar w:fldCharType="end"/>
      </w:r>
      <w:r w:rsidR="00EF6FEE">
        <w:t xml:space="preserve"> </w:t>
      </w:r>
      <w:r w:rsidR="00A6382F">
        <w:t xml:space="preserve">apresenta um exemplo de imagem de </w:t>
      </w:r>
      <w:r w:rsidR="00A6382F" w:rsidRPr="001158D6">
        <w:rPr>
          <w:i/>
          <w:iCs/>
        </w:rPr>
        <w:t>debug</w:t>
      </w:r>
      <w:r w:rsidR="00A6382F">
        <w:t xml:space="preserve"> em tamanho original e um exemplo de </w:t>
      </w:r>
      <w:r w:rsidR="00A6382F" w:rsidRPr="00A6382F">
        <w:rPr>
          <w:i/>
          <w:iCs/>
        </w:rPr>
        <w:t>tile</w:t>
      </w:r>
      <w:r w:rsidR="00A6382F">
        <w:t>.</w:t>
      </w:r>
    </w:p>
    <w:p w14:paraId="25C820F2" w14:textId="77DF531A" w:rsidR="00A6382F" w:rsidRDefault="004D75D4" w:rsidP="00A461D4">
      <w:pPr>
        <w:pStyle w:val="TF-LEGENDA"/>
      </w:pPr>
      <w:bookmarkStart w:id="201" w:name="_Ref215559344"/>
      <w:bookmarkStart w:id="202" w:name="_Toc215565452"/>
      <w:r>
        <w:t xml:space="preserve">Figura </w:t>
      </w:r>
      <w:fldSimple w:instr=" SEQ Figura \* ARABIC ">
        <w:r w:rsidR="005B6BA0">
          <w:rPr>
            <w:noProof/>
          </w:rPr>
          <w:t>14</w:t>
        </w:r>
      </w:fldSimple>
      <w:bookmarkEnd w:id="201"/>
      <w:r>
        <w:t xml:space="preserve"> </w:t>
      </w:r>
      <w:r w:rsidR="00A6382F" w:rsidRPr="0087140F">
        <w:t xml:space="preserve">– </w:t>
      </w:r>
      <w:r w:rsidR="00A6382F">
        <w:t xml:space="preserve">Exemplos de imagens de </w:t>
      </w:r>
      <w:r w:rsidR="00A6382F" w:rsidRPr="001158D6">
        <w:rPr>
          <w:i/>
          <w:iCs/>
        </w:rPr>
        <w:t>debug</w:t>
      </w:r>
      <w:bookmarkEnd w:id="202"/>
    </w:p>
    <w:tbl>
      <w:tblPr>
        <w:tblW w:w="8217"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357"/>
        <w:gridCol w:w="3860"/>
      </w:tblGrid>
      <w:tr w:rsidR="00A6382F" w14:paraId="42A9F3E2" w14:textId="77777777" w:rsidTr="008D1720">
        <w:trPr>
          <w:trHeight w:val="3402"/>
          <w:jc w:val="center"/>
        </w:trPr>
        <w:tc>
          <w:tcPr>
            <w:tcW w:w="4357" w:type="dxa"/>
            <w:tcBorders>
              <w:bottom w:val="nil"/>
            </w:tcBorders>
            <w:vAlign w:val="center"/>
          </w:tcPr>
          <w:p w14:paraId="09A499F1" w14:textId="48DD90BA" w:rsidR="00A6382F" w:rsidRPr="00665E88" w:rsidRDefault="004F42B0" w:rsidP="000E10F0">
            <w:pPr>
              <w:jc w:val="center"/>
              <w:rPr>
                <w:szCs w:val="20"/>
              </w:rPr>
            </w:pPr>
            <w:r>
              <w:rPr>
                <w:noProof/>
              </w:rPr>
              <w:drawing>
                <wp:inline distT="0" distB="0" distL="0" distR="0" wp14:anchorId="7E521A6D" wp14:editId="23BE7982">
                  <wp:extent cx="2562225" cy="1919605"/>
                  <wp:effectExtent l="0" t="0" r="0" b="0"/>
                  <wp:docPr id="15"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562225" cy="1919605"/>
                          </a:xfrm>
                          <a:prstGeom prst="rect">
                            <a:avLst/>
                          </a:prstGeom>
                          <a:noFill/>
                          <a:ln>
                            <a:noFill/>
                          </a:ln>
                        </pic:spPr>
                      </pic:pic>
                    </a:graphicData>
                  </a:graphic>
                </wp:inline>
              </w:drawing>
            </w:r>
          </w:p>
        </w:tc>
        <w:tc>
          <w:tcPr>
            <w:tcW w:w="3860" w:type="dxa"/>
            <w:tcBorders>
              <w:bottom w:val="nil"/>
            </w:tcBorders>
            <w:vAlign w:val="center"/>
          </w:tcPr>
          <w:p w14:paraId="0AB27B9C" w14:textId="58806D24" w:rsidR="00A6382F" w:rsidRPr="00FA3230" w:rsidRDefault="004F42B0" w:rsidP="000E10F0">
            <w:pPr>
              <w:jc w:val="center"/>
              <w:rPr>
                <w:szCs w:val="20"/>
              </w:rPr>
            </w:pPr>
            <w:r>
              <w:rPr>
                <w:noProof/>
              </w:rPr>
              <w:drawing>
                <wp:inline distT="0" distB="0" distL="0" distR="0" wp14:anchorId="20716073" wp14:editId="20923315">
                  <wp:extent cx="1971675" cy="1971675"/>
                  <wp:effectExtent l="0" t="0" r="0" b="0"/>
                  <wp:docPr id="16"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971675" cy="1971675"/>
                          </a:xfrm>
                          <a:prstGeom prst="rect">
                            <a:avLst/>
                          </a:prstGeom>
                          <a:noFill/>
                          <a:ln>
                            <a:noFill/>
                          </a:ln>
                        </pic:spPr>
                      </pic:pic>
                    </a:graphicData>
                  </a:graphic>
                </wp:inline>
              </w:drawing>
            </w:r>
          </w:p>
        </w:tc>
      </w:tr>
      <w:tr w:rsidR="00A6382F" w:rsidRPr="008D1720" w14:paraId="30AA9F82" w14:textId="77777777" w:rsidTr="008D1720">
        <w:trPr>
          <w:trHeight w:val="278"/>
          <w:jc w:val="center"/>
        </w:trPr>
        <w:tc>
          <w:tcPr>
            <w:tcW w:w="4357" w:type="dxa"/>
            <w:tcBorders>
              <w:top w:val="nil"/>
            </w:tcBorders>
          </w:tcPr>
          <w:p w14:paraId="0CFDEC36" w14:textId="01A7E469" w:rsidR="00A6382F" w:rsidRPr="008D1720" w:rsidRDefault="00A6382F" w:rsidP="00241108">
            <w:pPr>
              <w:jc w:val="center"/>
              <w:rPr>
                <w:sz w:val="22"/>
                <w:szCs w:val="22"/>
              </w:rPr>
            </w:pPr>
            <w:r w:rsidRPr="008D1720">
              <w:rPr>
                <w:sz w:val="22"/>
                <w:szCs w:val="22"/>
              </w:rPr>
              <w:t xml:space="preserve">(a) Imagem de </w:t>
            </w:r>
            <w:r w:rsidRPr="008D1720">
              <w:rPr>
                <w:i/>
                <w:iCs/>
                <w:sz w:val="22"/>
                <w:szCs w:val="22"/>
              </w:rPr>
              <w:t>debug</w:t>
            </w:r>
            <w:r w:rsidRPr="008D1720">
              <w:rPr>
                <w:sz w:val="22"/>
                <w:szCs w:val="22"/>
              </w:rPr>
              <w:t xml:space="preserve"> em resolução original</w:t>
            </w:r>
          </w:p>
        </w:tc>
        <w:tc>
          <w:tcPr>
            <w:tcW w:w="3860" w:type="dxa"/>
            <w:tcBorders>
              <w:top w:val="nil"/>
            </w:tcBorders>
          </w:tcPr>
          <w:p w14:paraId="48853C6E" w14:textId="01FD083E" w:rsidR="00A6382F" w:rsidRPr="008D1720" w:rsidRDefault="00A6382F" w:rsidP="001158D6">
            <w:pPr>
              <w:jc w:val="center"/>
              <w:rPr>
                <w:sz w:val="22"/>
                <w:szCs w:val="22"/>
              </w:rPr>
            </w:pPr>
            <w:r w:rsidRPr="008D1720">
              <w:rPr>
                <w:sz w:val="22"/>
                <w:szCs w:val="22"/>
              </w:rPr>
              <w:t xml:space="preserve">(b) Imagem de </w:t>
            </w:r>
            <w:r w:rsidRPr="008D1720">
              <w:rPr>
                <w:i/>
                <w:iCs/>
                <w:sz w:val="22"/>
                <w:szCs w:val="22"/>
              </w:rPr>
              <w:t>debug</w:t>
            </w:r>
            <w:r w:rsidRPr="008D1720">
              <w:rPr>
                <w:sz w:val="22"/>
                <w:szCs w:val="22"/>
              </w:rPr>
              <w:t xml:space="preserve"> em formato de </w:t>
            </w:r>
            <w:r w:rsidRPr="008D1720">
              <w:rPr>
                <w:i/>
                <w:iCs/>
                <w:sz w:val="22"/>
                <w:szCs w:val="22"/>
              </w:rPr>
              <w:t>tile</w:t>
            </w:r>
          </w:p>
        </w:tc>
      </w:tr>
    </w:tbl>
    <w:p w14:paraId="64B5D47C" w14:textId="7B4D4843" w:rsidR="00A6382F" w:rsidRPr="00A6382F" w:rsidRDefault="00A6382F" w:rsidP="00A6382F">
      <w:pPr>
        <w:pStyle w:val="TF-FONTE"/>
      </w:pPr>
      <w:r w:rsidRPr="0087140F">
        <w:t xml:space="preserve">Fonte: </w:t>
      </w:r>
      <w:r>
        <w:t>elaborado pelo autor</w:t>
      </w:r>
      <w:r w:rsidRPr="0087140F">
        <w:t>.</w:t>
      </w:r>
    </w:p>
    <w:p w14:paraId="2FA5A321" w14:textId="6F2BB861" w:rsidR="00197C25" w:rsidRDefault="00197C25" w:rsidP="00197C25">
      <w:pPr>
        <w:pStyle w:val="TF-TEXTO"/>
      </w:pPr>
      <w:r>
        <w:t xml:space="preserve">Esse processo reduz a chance de erros silenciosos no </w:t>
      </w:r>
      <w:r w:rsidRPr="00A312F4">
        <w:rPr>
          <w:i/>
          <w:iCs/>
        </w:rPr>
        <w:t>pipeline</w:t>
      </w:r>
      <w:r>
        <w:t xml:space="preserve"> e facilita ajustes finos posteriores na etapa de pré-processamento, contribuindo diretamente para a consistência e confiabilidade dos experimentos.</w:t>
      </w:r>
    </w:p>
    <w:p w14:paraId="52878DFF" w14:textId="27E72D45" w:rsidR="007A03A4" w:rsidRDefault="007A03A4" w:rsidP="007A03A4">
      <w:pPr>
        <w:pStyle w:val="Ttulo3"/>
      </w:pPr>
      <w:bookmarkStart w:id="203" w:name="_Toc215565498"/>
      <w:r>
        <w:t>Treinamento do modelo</w:t>
      </w:r>
      <w:bookmarkEnd w:id="203"/>
    </w:p>
    <w:p w14:paraId="4AB38724" w14:textId="299B7B09" w:rsidR="00173E54" w:rsidRDefault="00173E54" w:rsidP="00CB6A31">
      <w:pPr>
        <w:pStyle w:val="TF-TEXTO"/>
      </w:pPr>
      <w:r>
        <w:t xml:space="preserve">A etapa de treinamento do modelo representa o núcleo do </w:t>
      </w:r>
      <w:r w:rsidRPr="00A312F4">
        <w:rPr>
          <w:i/>
          <w:iCs/>
        </w:rPr>
        <w:t>pipeline</w:t>
      </w:r>
      <w:r>
        <w:t xml:space="preserve">, pois é nela que o YOLO aprende efetivamente a detectar neurônios atípicos a partir dos exemplos fornecidos no </w:t>
      </w:r>
      <w:r w:rsidRPr="00A312F4">
        <w:rPr>
          <w:i/>
          <w:iCs/>
        </w:rPr>
        <w:t>dataset</w:t>
      </w:r>
      <w:r>
        <w:t xml:space="preserve"> construído anteriormente. Durante o treinamento, cada imagem do conjunto de treino é processada pela rede juntamente com suas anotações no formato YOLO, permitindo que o modelo compare as previsões geradas com os valores reais e atualize seus parâmetros por meio </w:t>
      </w:r>
      <w:r>
        <w:lastRenderedPageBreak/>
        <w:t>do algoritmo de retropropagação. Esse processo é repetido ao longo de diversas épocas, nas quais o modelo se torna progressivamente mais capaz de identificar padrões morfológicos sutis presentes nos neurônios, como variações de formato, textura, brilho e distribuição espacial.</w:t>
      </w:r>
    </w:p>
    <w:p w14:paraId="3B9FEE93" w14:textId="7FC733F0" w:rsidR="00173E54" w:rsidRDefault="00173E54" w:rsidP="00990AB3">
      <w:pPr>
        <w:pStyle w:val="TF-TEXTO"/>
      </w:pPr>
      <w:r>
        <w:t xml:space="preserve">Para controlar esse processo, o </w:t>
      </w:r>
      <w:r w:rsidR="00990AB3" w:rsidRPr="00990AB3">
        <w:rPr>
          <w:i/>
          <w:iCs/>
        </w:rPr>
        <w:t>script</w:t>
      </w:r>
      <w:r>
        <w:t xml:space="preserve"> utiliza a </w:t>
      </w:r>
      <w:r w:rsidRPr="000268C2">
        <w:t>API</w:t>
      </w:r>
      <w:r>
        <w:t xml:space="preserve"> da biblioteca </w:t>
      </w:r>
      <w:r w:rsidRPr="00A312F4">
        <w:rPr>
          <w:rFonts w:ascii="Courier New" w:hAnsi="Courier New" w:cs="Courier New"/>
          <w:sz w:val="20"/>
          <w:szCs w:val="16"/>
        </w:rPr>
        <w:t>Ultralytics</w:t>
      </w:r>
      <w:r>
        <w:t xml:space="preserve">, que permite configurar parâmetros essenciais como o número de épocas, taxa de aprendizado, estratégia de </w:t>
      </w:r>
      <w:r w:rsidRPr="00A312F4">
        <w:rPr>
          <w:i/>
          <w:iCs/>
        </w:rPr>
        <w:t>batching</w:t>
      </w:r>
      <w:r>
        <w:t xml:space="preserve"> e limiares utilizados durante a inferência. A configuração pode ser centralizada em estruturas de dicionário ou em arquivos </w:t>
      </w:r>
      <w:r w:rsidRPr="000268C2">
        <w:t>YAML</w:t>
      </w:r>
      <w:r>
        <w:t xml:space="preserve">, dependendo da necessidade do experimento. Além disso, o modelo automaticamente aplica </w:t>
      </w:r>
      <w:r w:rsidRPr="00A312F4">
        <w:rPr>
          <w:i/>
          <w:iCs/>
        </w:rPr>
        <w:t>letterboxing</w:t>
      </w:r>
      <w:r>
        <w:t xml:space="preserve"> e normalização de </w:t>
      </w:r>
      <w:r w:rsidRPr="00A312F4">
        <w:rPr>
          <w:i/>
          <w:iCs/>
        </w:rPr>
        <w:t>pixels</w:t>
      </w:r>
      <w:r>
        <w:t>, padronizando as imagens antes de enviá-las para a rede.</w:t>
      </w:r>
      <w:r w:rsidR="00990AB3">
        <w:t xml:space="preserve"> </w:t>
      </w:r>
      <w:r w:rsidR="00CB6A31">
        <w:t xml:space="preserve">O </w:t>
      </w:r>
      <w:r w:rsidR="00AE385C">
        <w:fldChar w:fldCharType="begin"/>
      </w:r>
      <w:r w:rsidR="00AE385C">
        <w:instrText xml:space="preserve"> REF _Ref215559856 \h </w:instrText>
      </w:r>
      <w:r w:rsidR="00AE385C">
        <w:fldChar w:fldCharType="separate"/>
      </w:r>
      <w:r w:rsidR="005B6BA0">
        <w:t xml:space="preserve">Quadro </w:t>
      </w:r>
      <w:r w:rsidR="005B6BA0">
        <w:rPr>
          <w:noProof/>
        </w:rPr>
        <w:t>14</w:t>
      </w:r>
      <w:r w:rsidR="00AE385C">
        <w:fldChar w:fldCharType="end"/>
      </w:r>
      <w:r w:rsidR="00AE385C">
        <w:t xml:space="preserve"> </w:t>
      </w:r>
      <w:r w:rsidR="00CB6A31">
        <w:t>apresenta a função principal de treinamento do modelo.</w:t>
      </w:r>
    </w:p>
    <w:p w14:paraId="4D0A6D54" w14:textId="45815061" w:rsidR="00CB6A31" w:rsidRDefault="004D75D4" w:rsidP="00A461D4">
      <w:pPr>
        <w:pStyle w:val="TF-LEGENDA"/>
      </w:pPr>
      <w:bookmarkStart w:id="204" w:name="_Ref215559856"/>
      <w:bookmarkStart w:id="205" w:name="_Toc215565473"/>
      <w:r>
        <w:t xml:space="preserve">Quadro </w:t>
      </w:r>
      <w:fldSimple w:instr=" SEQ Quadro \* ARABIC ">
        <w:r w:rsidR="005B6BA0">
          <w:rPr>
            <w:noProof/>
          </w:rPr>
          <w:t>14</w:t>
        </w:r>
      </w:fldSimple>
      <w:bookmarkEnd w:id="204"/>
      <w:r>
        <w:t xml:space="preserve"> </w:t>
      </w:r>
      <w:r w:rsidR="00CB6A31" w:rsidRPr="0087140F">
        <w:t xml:space="preserve">– </w:t>
      </w:r>
      <w:r w:rsidR="00CB6A31">
        <w:t>Função de treinamento do modelo YOLO</w:t>
      </w:r>
      <w:bookmarkEnd w:id="205"/>
    </w:p>
    <w:tbl>
      <w:tblPr>
        <w:tblW w:w="906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067"/>
      </w:tblGrid>
      <w:tr w:rsidR="00CB6A31" w:rsidRPr="00CB6A31" w14:paraId="40C9508C" w14:textId="77777777" w:rsidTr="000E10F0">
        <w:trPr>
          <w:jc w:val="center"/>
        </w:trPr>
        <w:tc>
          <w:tcPr>
            <w:tcW w:w="9067" w:type="dxa"/>
          </w:tcPr>
          <w:p w14:paraId="2410FF8B" w14:textId="77777777" w:rsidR="00CB6A31" w:rsidRPr="00A312F4" w:rsidRDefault="00CB6A31" w:rsidP="00207740">
            <w:pPr>
              <w:pStyle w:val="TF-CDIGO-FONTE"/>
              <w:jc w:val="both"/>
              <w:rPr>
                <w:sz w:val="16"/>
                <w:szCs w:val="16"/>
                <w:lang w:val="pt-BR"/>
              </w:rPr>
            </w:pPr>
            <w:r w:rsidRPr="00A312F4">
              <w:rPr>
                <w:sz w:val="16"/>
                <w:szCs w:val="16"/>
                <w:lang w:val="pt-BR"/>
              </w:rPr>
              <w:t>def treinar_fase1(</w:t>
            </w:r>
          </w:p>
          <w:p w14:paraId="3B282AAC" w14:textId="66DAE18F" w:rsidR="00CB6A31" w:rsidRPr="00A312F4" w:rsidRDefault="00CB6A31" w:rsidP="00207740">
            <w:pPr>
              <w:pStyle w:val="TF-CDIGO-FONTE"/>
              <w:jc w:val="both"/>
              <w:rPr>
                <w:sz w:val="16"/>
                <w:szCs w:val="16"/>
                <w:lang w:val="pt-BR"/>
              </w:rPr>
            </w:pPr>
            <w:r w:rsidRPr="00A312F4">
              <w:rPr>
                <w:sz w:val="16"/>
                <w:szCs w:val="16"/>
                <w:lang w:val="pt-BR"/>
              </w:rPr>
              <w:t>    self,</w:t>
            </w:r>
          </w:p>
          <w:p w14:paraId="0EF9E4A6" w14:textId="6BB611D0" w:rsidR="00CB6A31" w:rsidRPr="00A312F4" w:rsidRDefault="00CB6A31" w:rsidP="00207740">
            <w:pPr>
              <w:pStyle w:val="TF-CDIGO-FONTE"/>
              <w:jc w:val="both"/>
              <w:rPr>
                <w:sz w:val="16"/>
                <w:szCs w:val="16"/>
                <w:lang w:val="pt-BR"/>
              </w:rPr>
            </w:pPr>
            <w:r w:rsidRPr="00A312F4">
              <w:rPr>
                <w:sz w:val="16"/>
                <w:szCs w:val="16"/>
                <w:lang w:val="pt-BR"/>
              </w:rPr>
              <w:t>    caminho_data_yaml: str,</w:t>
            </w:r>
          </w:p>
          <w:p w14:paraId="23C577D1" w14:textId="46EE5A31" w:rsidR="00CB6A31" w:rsidRPr="00A312F4" w:rsidRDefault="00CB6A31" w:rsidP="00207740">
            <w:pPr>
              <w:pStyle w:val="TF-CDIGO-FONTE"/>
              <w:jc w:val="both"/>
              <w:rPr>
                <w:sz w:val="16"/>
                <w:szCs w:val="16"/>
                <w:lang w:val="pt-BR"/>
              </w:rPr>
            </w:pPr>
            <w:r w:rsidRPr="00A312F4">
              <w:rPr>
                <w:sz w:val="16"/>
                <w:szCs w:val="16"/>
                <w:lang w:val="pt-BR"/>
              </w:rPr>
              <w:t>    imgsz: int,</w:t>
            </w:r>
          </w:p>
          <w:p w14:paraId="699259A6" w14:textId="67B64F6C" w:rsidR="00CB6A31" w:rsidRPr="00A312F4" w:rsidRDefault="00CB6A31" w:rsidP="00207740">
            <w:pPr>
              <w:pStyle w:val="TF-CDIGO-FONTE"/>
              <w:jc w:val="both"/>
              <w:rPr>
                <w:sz w:val="16"/>
                <w:szCs w:val="16"/>
                <w:lang w:val="pt-BR"/>
              </w:rPr>
            </w:pPr>
            <w:r w:rsidRPr="00A312F4">
              <w:rPr>
                <w:sz w:val="16"/>
                <w:szCs w:val="16"/>
                <w:lang w:val="pt-BR"/>
              </w:rPr>
              <w:t>    num_classes: int</w:t>
            </w:r>
          </w:p>
          <w:p w14:paraId="2E863582" w14:textId="3E3DDD3F" w:rsidR="00CB6A31" w:rsidRPr="00A312F4" w:rsidRDefault="00CB6A31" w:rsidP="00207740">
            <w:pPr>
              <w:pStyle w:val="TF-CDIGO-FONTE"/>
              <w:jc w:val="both"/>
              <w:rPr>
                <w:sz w:val="16"/>
                <w:szCs w:val="16"/>
                <w:lang w:val="pt-BR"/>
              </w:rPr>
            </w:pPr>
            <w:r w:rsidRPr="00A312F4">
              <w:rPr>
                <w:sz w:val="16"/>
                <w:szCs w:val="16"/>
                <w:lang w:val="pt-BR"/>
              </w:rPr>
              <w:t>):</w:t>
            </w:r>
          </w:p>
          <w:p w14:paraId="6DBF8DE5" w14:textId="01193099" w:rsidR="00CB6A31" w:rsidRPr="00A312F4" w:rsidRDefault="00CB6A31" w:rsidP="00207740">
            <w:pPr>
              <w:pStyle w:val="TF-CDIGO-FONTE"/>
              <w:jc w:val="both"/>
              <w:rPr>
                <w:sz w:val="16"/>
                <w:szCs w:val="16"/>
                <w:lang w:val="pt-BR"/>
              </w:rPr>
            </w:pPr>
            <w:r w:rsidRPr="00A312F4">
              <w:rPr>
                <w:sz w:val="16"/>
                <w:szCs w:val="16"/>
                <w:lang w:val="pt-BR"/>
              </w:rPr>
              <w:t>    print("\n=== Treinando Fase 1 (sem ) ===")</w:t>
            </w:r>
          </w:p>
          <w:p w14:paraId="68B389F1" w14:textId="264E2541" w:rsidR="00CB6A31" w:rsidRPr="00A312F4" w:rsidRDefault="00CB6A31" w:rsidP="00207740">
            <w:pPr>
              <w:pStyle w:val="TF-CDIGO-FONTE"/>
              <w:jc w:val="both"/>
              <w:rPr>
                <w:sz w:val="16"/>
                <w:szCs w:val="16"/>
                <w:lang w:val="pt-BR"/>
              </w:rPr>
            </w:pPr>
            <w:r w:rsidRPr="00A312F4">
              <w:rPr>
                <w:sz w:val="16"/>
                <w:szCs w:val="16"/>
                <w:lang w:val="pt-BR"/>
              </w:rPr>
              <w:t>    pasta_fase1 = self.caminhos_pastas["modelos_fase1"]</w:t>
            </w:r>
          </w:p>
          <w:p w14:paraId="4ABFD737" w14:textId="77777777" w:rsidR="00CB6A31" w:rsidRPr="00A312F4" w:rsidRDefault="00CB6A31" w:rsidP="00207740">
            <w:pPr>
              <w:pStyle w:val="TF-CDIGO-FONTE"/>
              <w:jc w:val="both"/>
              <w:rPr>
                <w:sz w:val="16"/>
                <w:szCs w:val="16"/>
                <w:lang w:val="pt-BR"/>
              </w:rPr>
            </w:pPr>
          </w:p>
          <w:p w14:paraId="3CB02BB4" w14:textId="699A5B24" w:rsidR="00CB6A31" w:rsidRPr="00A312F4" w:rsidRDefault="00CB6A31" w:rsidP="00207740">
            <w:pPr>
              <w:pStyle w:val="TF-CDIGO-FONTE"/>
              <w:jc w:val="both"/>
              <w:rPr>
                <w:sz w:val="16"/>
                <w:szCs w:val="16"/>
                <w:lang w:val="pt-BR"/>
              </w:rPr>
            </w:pPr>
            <w:r w:rsidRPr="00A312F4">
              <w:rPr>
                <w:sz w:val="16"/>
                <w:szCs w:val="16"/>
                <w:lang w:val="pt-BR"/>
              </w:rPr>
              <w:t>    modelo = self._inicializar_modelo(num_classes)</w:t>
            </w:r>
          </w:p>
          <w:p w14:paraId="4D89603F" w14:textId="234617C7" w:rsidR="00CB6A31" w:rsidRPr="00A312F4" w:rsidRDefault="00CB6A31" w:rsidP="00207740">
            <w:pPr>
              <w:pStyle w:val="TF-CDIGO-FONTE"/>
              <w:jc w:val="both"/>
              <w:rPr>
                <w:sz w:val="16"/>
                <w:szCs w:val="16"/>
                <w:lang w:val="pt-BR"/>
              </w:rPr>
            </w:pPr>
            <w:r w:rsidRPr="00A312F4">
              <w:rPr>
                <w:sz w:val="16"/>
                <w:szCs w:val="16"/>
                <w:lang w:val="pt-BR"/>
              </w:rPr>
              <w:t>    params = self._montar_parametros_treino(</w:t>
            </w:r>
          </w:p>
          <w:p w14:paraId="2A3E3225" w14:textId="12322D1E" w:rsidR="00CB6A31" w:rsidRPr="00A312F4" w:rsidRDefault="00CB6A31" w:rsidP="00207740">
            <w:pPr>
              <w:pStyle w:val="TF-CDIGO-FONTE"/>
              <w:jc w:val="both"/>
              <w:rPr>
                <w:sz w:val="16"/>
                <w:szCs w:val="16"/>
                <w:lang w:val="pt-BR"/>
              </w:rPr>
            </w:pPr>
            <w:r w:rsidRPr="00A312F4">
              <w:rPr>
                <w:sz w:val="16"/>
                <w:szCs w:val="16"/>
                <w:lang w:val="pt-BR"/>
              </w:rPr>
              <w:t xml:space="preserve">        caminho_data_yaml, imgsz, self.config.epochs_fase1, pasta_fase1</w:t>
            </w:r>
          </w:p>
          <w:p w14:paraId="2F168671" w14:textId="1C2A6EC8" w:rsidR="00CB6A31" w:rsidRPr="00A312F4" w:rsidRDefault="00CB6A31" w:rsidP="00207740">
            <w:pPr>
              <w:pStyle w:val="TF-CDIGO-FONTE"/>
              <w:jc w:val="both"/>
              <w:rPr>
                <w:sz w:val="16"/>
                <w:szCs w:val="16"/>
              </w:rPr>
            </w:pPr>
            <w:r w:rsidRPr="005714BF">
              <w:rPr>
                <w:sz w:val="16"/>
                <w:szCs w:val="16"/>
                <w:lang w:val="pt-BR"/>
              </w:rPr>
              <w:t xml:space="preserve">    </w:t>
            </w:r>
            <w:r w:rsidRPr="00A312F4">
              <w:rPr>
                <w:sz w:val="16"/>
                <w:szCs w:val="16"/>
              </w:rPr>
              <w:t>)</w:t>
            </w:r>
          </w:p>
          <w:p w14:paraId="0E305E18" w14:textId="7DDDF581" w:rsidR="00CB6A31" w:rsidRPr="00A312F4" w:rsidRDefault="00CB6A31" w:rsidP="00207740">
            <w:pPr>
              <w:pStyle w:val="TF-CDIGO-FONTE"/>
              <w:jc w:val="both"/>
              <w:rPr>
                <w:sz w:val="16"/>
                <w:szCs w:val="16"/>
              </w:rPr>
            </w:pPr>
            <w:r w:rsidRPr="00A312F4">
              <w:rPr>
                <w:sz w:val="16"/>
                <w:szCs w:val="16"/>
              </w:rPr>
              <w:t>    modelo.train(**params)</w:t>
            </w:r>
          </w:p>
          <w:p w14:paraId="7096654E" w14:textId="77777777" w:rsidR="00CB6A31" w:rsidRPr="00A312F4" w:rsidRDefault="00CB6A31" w:rsidP="00207740">
            <w:pPr>
              <w:pStyle w:val="TF-CDIGO-FONTE"/>
              <w:jc w:val="both"/>
              <w:rPr>
                <w:sz w:val="16"/>
                <w:szCs w:val="16"/>
              </w:rPr>
            </w:pPr>
          </w:p>
          <w:p w14:paraId="54B95014" w14:textId="34A9E00E" w:rsidR="00CB6A31" w:rsidRPr="00A312F4" w:rsidRDefault="00CB6A31" w:rsidP="00207740">
            <w:pPr>
              <w:pStyle w:val="TF-CDIGO-FONTE"/>
              <w:jc w:val="both"/>
              <w:rPr>
                <w:sz w:val="16"/>
                <w:szCs w:val="16"/>
              </w:rPr>
            </w:pPr>
            <w:r w:rsidRPr="00A312F4">
              <w:rPr>
                <w:sz w:val="16"/>
                <w:szCs w:val="16"/>
              </w:rPr>
              <w:t xml:space="preserve">  </w:t>
            </w:r>
            <w:r w:rsidR="00A312F4">
              <w:rPr>
                <w:sz w:val="16"/>
                <w:szCs w:val="16"/>
              </w:rPr>
              <w:t xml:space="preserve">  </w:t>
            </w:r>
            <w:r w:rsidRPr="00A312F4">
              <w:rPr>
                <w:sz w:val="16"/>
                <w:szCs w:val="16"/>
              </w:rPr>
              <w:t>caminho_best = os.path.join(pasta_fase1, "treino", "weights", "best.pt")</w:t>
            </w:r>
          </w:p>
          <w:p w14:paraId="6441FB16" w14:textId="223C55CB" w:rsidR="00CB6A31" w:rsidRPr="00A312F4" w:rsidRDefault="00CB6A31" w:rsidP="00207740">
            <w:pPr>
              <w:pStyle w:val="TF-CDIGO-FONTE"/>
              <w:jc w:val="both"/>
              <w:rPr>
                <w:sz w:val="16"/>
                <w:szCs w:val="16"/>
                <w:lang w:val="pt-BR"/>
              </w:rPr>
            </w:pPr>
            <w:r w:rsidRPr="005714BF">
              <w:rPr>
                <w:sz w:val="16"/>
                <w:szCs w:val="16"/>
              </w:rPr>
              <w:t xml:space="preserve">    </w:t>
            </w:r>
            <w:r w:rsidRPr="00A312F4">
              <w:rPr>
                <w:sz w:val="16"/>
                <w:szCs w:val="16"/>
                <w:lang w:val="pt-BR"/>
              </w:rPr>
              <w:t>self.modelo_fase1 = YOLO(caminho_best)</w:t>
            </w:r>
          </w:p>
          <w:p w14:paraId="524A6371" w14:textId="57B794AD" w:rsidR="00CB6A31" w:rsidRPr="00A312F4" w:rsidRDefault="00CB6A31" w:rsidP="00207740">
            <w:pPr>
              <w:pStyle w:val="TF-CDIGO-FONTE"/>
              <w:jc w:val="both"/>
              <w:rPr>
                <w:sz w:val="16"/>
                <w:szCs w:val="16"/>
                <w:lang w:val="pt-BR"/>
              </w:rPr>
            </w:pPr>
            <w:r w:rsidRPr="00A312F4">
              <w:rPr>
                <w:sz w:val="16"/>
                <w:szCs w:val="16"/>
                <w:lang w:val="pt-BR"/>
              </w:rPr>
              <w:t>    self.caminho_best_fase1 = caminho_best</w:t>
            </w:r>
          </w:p>
          <w:p w14:paraId="0AD5C7D6" w14:textId="77777777" w:rsidR="00CB6A31" w:rsidRPr="00A312F4" w:rsidRDefault="00CB6A31" w:rsidP="00207740">
            <w:pPr>
              <w:pStyle w:val="TF-CDIGO-FONTE"/>
              <w:jc w:val="both"/>
              <w:rPr>
                <w:sz w:val="16"/>
                <w:szCs w:val="16"/>
                <w:lang w:val="pt-BR"/>
              </w:rPr>
            </w:pPr>
          </w:p>
          <w:p w14:paraId="466011CB" w14:textId="22F858BF" w:rsidR="00CB6A31" w:rsidRPr="00A312F4" w:rsidRDefault="00CB6A31" w:rsidP="00207740">
            <w:pPr>
              <w:pStyle w:val="TF-CDIGO-FONTE"/>
              <w:jc w:val="both"/>
              <w:rPr>
                <w:sz w:val="16"/>
                <w:szCs w:val="16"/>
                <w:lang w:val="pt-BR"/>
              </w:rPr>
            </w:pPr>
            <w:r w:rsidRPr="00A312F4">
              <w:rPr>
                <w:sz w:val="16"/>
                <w:szCs w:val="16"/>
                <w:lang w:val="pt-BR"/>
              </w:rPr>
              <w:t>    print(f"Fase 1 concluída. best.pt em: {caminho_best}")</w:t>
            </w:r>
          </w:p>
          <w:p w14:paraId="6E97634C" w14:textId="77777777" w:rsidR="00CB6A31" w:rsidRPr="00A312F4" w:rsidRDefault="00CB6A31" w:rsidP="00207740">
            <w:pPr>
              <w:pStyle w:val="TF-CDIGO-FONTE"/>
              <w:rPr>
                <w:sz w:val="16"/>
                <w:szCs w:val="16"/>
                <w:lang w:val="pt-BR"/>
              </w:rPr>
            </w:pPr>
          </w:p>
        </w:tc>
      </w:tr>
    </w:tbl>
    <w:p w14:paraId="1775CDF6" w14:textId="07E8D3B2" w:rsidR="00173E54" w:rsidRDefault="00CB6A31" w:rsidP="00CB6A31">
      <w:pPr>
        <w:pStyle w:val="TF-FONTE"/>
      </w:pPr>
      <w:r w:rsidRPr="0087140F">
        <w:t>Fonte: elaborado pel</w:t>
      </w:r>
      <w:r>
        <w:t>o autor</w:t>
      </w:r>
      <w:r w:rsidRPr="0087140F">
        <w:t>.</w:t>
      </w:r>
    </w:p>
    <w:p w14:paraId="4E745F26" w14:textId="77777777" w:rsidR="00AC7A00" w:rsidRDefault="00173E54" w:rsidP="00173E54">
      <w:pPr>
        <w:pStyle w:val="TF-TEXTO"/>
      </w:pPr>
      <w:r>
        <w:t xml:space="preserve">Outro aspecto relevante do treinamento é o uso das técnicas de </w:t>
      </w:r>
      <w:r w:rsidRPr="00AC7A00">
        <w:rPr>
          <w:i/>
          <w:iCs/>
        </w:rPr>
        <w:t>data augmentation</w:t>
      </w:r>
      <w:r>
        <w:t xml:space="preserve"> fornecidas pelo próprio YOLOv8, combinadas ou não com aquelas aplicadas anteriormente na etapa de construção do </w:t>
      </w:r>
      <w:r w:rsidRPr="00A312F4">
        <w:rPr>
          <w:i/>
          <w:iCs/>
        </w:rPr>
        <w:t>dataset</w:t>
      </w:r>
      <w:r>
        <w:t xml:space="preserve">. </w:t>
      </w:r>
      <w:r w:rsidR="00AC7A00">
        <w:t>Em alguns experimentos foram utilizados r</w:t>
      </w:r>
      <w:r>
        <w:t xml:space="preserve">ecursos como </w:t>
      </w:r>
      <w:r w:rsidRPr="00A312F4">
        <w:rPr>
          <w:i/>
          <w:iCs/>
        </w:rPr>
        <w:t>mosaic</w:t>
      </w:r>
      <w:r>
        <w:t xml:space="preserve">, </w:t>
      </w:r>
      <w:r w:rsidRPr="00A312F4">
        <w:rPr>
          <w:i/>
          <w:iCs/>
        </w:rPr>
        <w:t>mixup</w:t>
      </w:r>
      <w:r>
        <w:t xml:space="preserve">, inversão horizontal e </w:t>
      </w:r>
      <w:r w:rsidRPr="00A312F4">
        <w:rPr>
          <w:i/>
          <w:iCs/>
        </w:rPr>
        <w:t>jitter</w:t>
      </w:r>
      <w:r>
        <w:t xml:space="preserve"> de cor aumentam significativamente a variabilidade das amostras vistas pelo modelo, reduzindo o risco de </w:t>
      </w:r>
      <w:r w:rsidRPr="00A312F4">
        <w:rPr>
          <w:i/>
          <w:iCs/>
        </w:rPr>
        <w:t>overfitting</w:t>
      </w:r>
      <w:r>
        <w:t xml:space="preserve"> e melhorando a generalização em imagens capturadas sob condições diferentes das utilizadas para anotar o </w:t>
      </w:r>
      <w:r w:rsidRPr="00990AB3">
        <w:rPr>
          <w:i/>
          <w:iCs/>
        </w:rPr>
        <w:t>dataset</w:t>
      </w:r>
      <w:r>
        <w:t xml:space="preserve"> original. Essa etapa de enriquecimento das amostras pode ser ajustada diretamente </w:t>
      </w:r>
      <w:r w:rsidR="00AC7A00">
        <w:t>na configuração do experimento</w:t>
      </w:r>
      <w:r>
        <w:t>.</w:t>
      </w:r>
      <w:r w:rsidR="00CB6A31">
        <w:t xml:space="preserve"> </w:t>
      </w:r>
    </w:p>
    <w:p w14:paraId="15AF657F" w14:textId="6B752451" w:rsidR="00AC7A00" w:rsidRDefault="00B26CAF" w:rsidP="00B26CAF">
      <w:pPr>
        <w:pStyle w:val="TF-TEXTO"/>
      </w:pPr>
      <w:r w:rsidRPr="00B26CAF">
        <w:t xml:space="preserve">A técnica </w:t>
      </w:r>
      <w:r w:rsidRPr="00990AB3">
        <w:rPr>
          <w:i/>
          <w:iCs/>
        </w:rPr>
        <w:t>Mosaic</w:t>
      </w:r>
      <w:r w:rsidRPr="00B26CAF">
        <w:t>, que combina quatro imagens em uma única composição maior, aumenta a diversidade espacial e pode melhorar o aprendizado para objetos raros, entretanto, para objetos muito pequenos pode reduzir ainda mais seu tamanho relativo, dificultando a detecção</w:t>
      </w:r>
      <w:r w:rsidR="00A312F4">
        <w:t xml:space="preserve">. </w:t>
      </w:r>
      <w:r>
        <w:t xml:space="preserve">Em alguns experimentos foi aplicada a técnica </w:t>
      </w:r>
      <w:r w:rsidRPr="00990AB3">
        <w:rPr>
          <w:i/>
          <w:iCs/>
        </w:rPr>
        <w:t>mosaic</w:t>
      </w:r>
      <w:r>
        <w:t xml:space="preserve">, que </w:t>
      </w:r>
      <w:r w:rsidR="00AC7A00" w:rsidRPr="00AC7A00">
        <w:t>tem como objetivo expor o modelo a composições mais variadas de objetos e contextos durante o treinamento.</w:t>
      </w:r>
      <w:r>
        <w:t xml:space="preserve"> Essa </w:t>
      </w:r>
      <w:r>
        <w:lastRenderedPageBreak/>
        <w:t>té</w:t>
      </w:r>
      <w:r w:rsidR="00A312F4">
        <w:t>c</w:t>
      </w:r>
      <w:r>
        <w:t>nica combina quatro imagens em uma única composição maior e pode melhorar o aprendizado para objetos raros, entretan</w:t>
      </w:r>
      <w:r w:rsidR="00A312F4">
        <w:t>t</w:t>
      </w:r>
      <w:r>
        <w:t xml:space="preserve">o, para objetos muito pequenos pode reduzir ainda mais seu tamanho relativo, dificultando a detecção. </w:t>
      </w:r>
      <w:r w:rsidR="00AC7A00">
        <w:t xml:space="preserve">A </w:t>
      </w:r>
      <w:r w:rsidR="00EF6FEE">
        <w:fldChar w:fldCharType="begin"/>
      </w:r>
      <w:r w:rsidR="00EF6FEE">
        <w:instrText xml:space="preserve"> REF _Ref215559358 \h </w:instrText>
      </w:r>
      <w:r w:rsidR="00EF6FEE">
        <w:fldChar w:fldCharType="separate"/>
      </w:r>
      <w:r w:rsidR="005B6BA0">
        <w:t xml:space="preserve">Figura </w:t>
      </w:r>
      <w:r w:rsidR="005B6BA0">
        <w:rPr>
          <w:noProof/>
        </w:rPr>
        <w:t>15</w:t>
      </w:r>
      <w:r w:rsidR="00EF6FEE">
        <w:fldChar w:fldCharType="end"/>
      </w:r>
      <w:r w:rsidR="00EF6FEE">
        <w:t xml:space="preserve"> </w:t>
      </w:r>
      <w:r w:rsidR="00AC7A00">
        <w:t xml:space="preserve">exemplifica o resultado da técnica </w:t>
      </w:r>
      <w:r w:rsidR="00AC7A00" w:rsidRPr="007F5526">
        <w:rPr>
          <w:i/>
          <w:iCs/>
        </w:rPr>
        <w:t>mosaic</w:t>
      </w:r>
      <w:r w:rsidR="00AC7A00">
        <w:t>.</w:t>
      </w:r>
    </w:p>
    <w:p w14:paraId="4094FAFA" w14:textId="5DEC1929" w:rsidR="00AC7A00" w:rsidRPr="0087140F" w:rsidRDefault="004D75D4" w:rsidP="00A461D4">
      <w:pPr>
        <w:pStyle w:val="TF-LEGENDA"/>
      </w:pPr>
      <w:bookmarkStart w:id="206" w:name="_Ref215559358"/>
      <w:bookmarkStart w:id="207" w:name="_Toc215565453"/>
      <w:r>
        <w:t xml:space="preserve">Figura </w:t>
      </w:r>
      <w:fldSimple w:instr=" SEQ Figura \* ARABIC ">
        <w:r w:rsidR="005B6BA0">
          <w:rPr>
            <w:noProof/>
          </w:rPr>
          <w:t>15</w:t>
        </w:r>
      </w:fldSimple>
      <w:bookmarkEnd w:id="206"/>
      <w:r>
        <w:t xml:space="preserve"> </w:t>
      </w:r>
      <w:r w:rsidR="00AC7A00" w:rsidRPr="0087140F">
        <w:t xml:space="preserve">– </w:t>
      </w:r>
      <w:r w:rsidR="00AC7A00" w:rsidRPr="007F5526">
        <w:rPr>
          <w:i/>
          <w:iCs/>
        </w:rPr>
        <w:t>Mosaic</w:t>
      </w:r>
      <w:r w:rsidR="00AC7A00">
        <w:t xml:space="preserve"> aplicado com imagens em resolução original</w:t>
      </w:r>
      <w:bookmarkEnd w:id="207"/>
    </w:p>
    <w:p w14:paraId="2E6D21C3" w14:textId="0DF750D1" w:rsidR="00AC7A00" w:rsidRPr="00BB1810" w:rsidRDefault="004F42B0" w:rsidP="00AC7A00">
      <w:pPr>
        <w:pStyle w:val="TF-FIGURA"/>
        <w:rPr>
          <w:noProof/>
        </w:rPr>
      </w:pPr>
      <w:r>
        <w:rPr>
          <w:noProof/>
        </w:rPr>
        <w:drawing>
          <wp:inline distT="0" distB="0" distL="0" distR="0" wp14:anchorId="3E31406C" wp14:editId="28571C3E">
            <wp:extent cx="4868214" cy="2410206"/>
            <wp:effectExtent l="0" t="0" r="0" b="3175"/>
            <wp:docPr id="17"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901029" cy="2426453"/>
                    </a:xfrm>
                    <a:prstGeom prst="rect">
                      <a:avLst/>
                    </a:prstGeom>
                    <a:noFill/>
                    <a:ln>
                      <a:noFill/>
                    </a:ln>
                  </pic:spPr>
                </pic:pic>
              </a:graphicData>
            </a:graphic>
          </wp:inline>
        </w:drawing>
      </w:r>
    </w:p>
    <w:p w14:paraId="2BB5009F" w14:textId="77777777" w:rsidR="00AC7A00" w:rsidRPr="0087140F" w:rsidRDefault="00AC7A00" w:rsidP="00AC7A00">
      <w:pPr>
        <w:pStyle w:val="TF-FONTE"/>
      </w:pPr>
      <w:r w:rsidRPr="0087140F">
        <w:t xml:space="preserve">Fonte: </w:t>
      </w:r>
      <w:r>
        <w:t>elaborado pelo autor</w:t>
      </w:r>
      <w:r w:rsidRPr="0087140F">
        <w:t>.</w:t>
      </w:r>
    </w:p>
    <w:p w14:paraId="13D62094" w14:textId="177CFAC0" w:rsidR="00EC0FF3" w:rsidRDefault="00AC7A00" w:rsidP="00B85E1F">
      <w:pPr>
        <w:pStyle w:val="TF-TEXTO"/>
      </w:pPr>
      <w:r w:rsidRPr="00AC7A00">
        <w:t xml:space="preserve">Quando usadas imagens em sua resolução original, a imagem gerada pode ter uma resolução muito maior do que a indicada para o modelo. Por este motivo, constatou-se que esta técnica é mais adequada para os experimentos que utilizam o </w:t>
      </w:r>
      <w:r w:rsidRPr="00C321E0">
        <w:rPr>
          <w:i/>
          <w:iCs/>
        </w:rPr>
        <w:t>tiling</w:t>
      </w:r>
      <w:r w:rsidRPr="00AC7A00">
        <w:t>, visto que agrupa imagens menores, não ultrapassando um limite comum de resolução</w:t>
      </w:r>
      <w:r>
        <w:t xml:space="preserve">. A seguir, a </w:t>
      </w:r>
      <w:r w:rsidR="00EF6FEE">
        <w:fldChar w:fldCharType="begin"/>
      </w:r>
      <w:r w:rsidR="00EF6FEE">
        <w:instrText xml:space="preserve"> REF _Ref215559372 \h </w:instrText>
      </w:r>
      <w:r w:rsidR="00EF6FEE">
        <w:fldChar w:fldCharType="separate"/>
      </w:r>
      <w:r w:rsidR="005B6BA0">
        <w:t xml:space="preserve">Figura </w:t>
      </w:r>
      <w:r w:rsidR="005B6BA0">
        <w:rPr>
          <w:noProof/>
        </w:rPr>
        <w:t>16</w:t>
      </w:r>
      <w:r w:rsidR="00EF6FEE">
        <w:fldChar w:fldCharType="end"/>
      </w:r>
      <w:r w:rsidR="00EF6FEE">
        <w:t xml:space="preserve"> </w:t>
      </w:r>
      <w:r>
        <w:t xml:space="preserve">apresenta um exemplo da técnica </w:t>
      </w:r>
      <w:r w:rsidRPr="00C321E0">
        <w:rPr>
          <w:i/>
          <w:iCs/>
        </w:rPr>
        <w:t>mosaic</w:t>
      </w:r>
      <w:r>
        <w:t xml:space="preserve"> aplicado em </w:t>
      </w:r>
      <w:r w:rsidRPr="00C321E0">
        <w:rPr>
          <w:i/>
          <w:iCs/>
        </w:rPr>
        <w:t>tiles</w:t>
      </w:r>
      <w:r w:rsidR="00B85E1F">
        <w:t xml:space="preserve">, onde são selecionados </w:t>
      </w:r>
      <w:r w:rsidR="00B85E1F" w:rsidRPr="00C321E0">
        <w:rPr>
          <w:i/>
          <w:iCs/>
        </w:rPr>
        <w:t>tiles</w:t>
      </w:r>
      <w:r w:rsidR="00B85E1F">
        <w:t xml:space="preserve"> aleatórios, extraídos das imagens originais para formar uma nova imagem</w:t>
      </w:r>
      <w:r>
        <w:t>.</w:t>
      </w:r>
    </w:p>
    <w:p w14:paraId="52042E61" w14:textId="596AF69F" w:rsidR="001C0F24" w:rsidRDefault="004D75D4" w:rsidP="001C0F24">
      <w:pPr>
        <w:pStyle w:val="TF-LEGENDA"/>
      </w:pPr>
      <w:bookmarkStart w:id="208" w:name="_Ref215559372"/>
      <w:bookmarkStart w:id="209" w:name="_Toc215565454"/>
      <w:commentRangeStart w:id="210"/>
      <w:r>
        <w:t xml:space="preserve">Figura </w:t>
      </w:r>
      <w:fldSimple w:instr=" SEQ Figura \* ARABIC ">
        <w:r w:rsidR="005B6BA0">
          <w:rPr>
            <w:noProof/>
          </w:rPr>
          <w:t>16</w:t>
        </w:r>
      </w:fldSimple>
      <w:bookmarkEnd w:id="208"/>
      <w:commentRangeEnd w:id="210"/>
      <w:r w:rsidR="00707509">
        <w:rPr>
          <w:rStyle w:val="Refdecomentrio"/>
          <w:sz w:val="24"/>
          <w:szCs w:val="20"/>
        </w:rPr>
        <w:commentReference w:id="210"/>
      </w:r>
      <w:r>
        <w:t xml:space="preserve"> </w:t>
      </w:r>
      <w:r w:rsidR="00D90D2E" w:rsidRPr="0087140F">
        <w:t xml:space="preserve">– </w:t>
      </w:r>
      <w:r w:rsidR="00D90D2E" w:rsidRPr="00C321E0">
        <w:rPr>
          <w:i/>
          <w:iCs/>
        </w:rPr>
        <w:t>Mosaic</w:t>
      </w:r>
      <w:r w:rsidR="00D90D2E">
        <w:t xml:space="preserve"> aplicado com </w:t>
      </w:r>
      <w:r w:rsidR="00D90D2E" w:rsidRPr="00C321E0">
        <w:rPr>
          <w:i/>
          <w:iCs/>
        </w:rPr>
        <w:t>tiles</w:t>
      </w:r>
      <w:bookmarkEnd w:id="209"/>
      <w:r w:rsidR="00D90D2E">
        <w:t xml:space="preserve"> </w:t>
      </w:r>
    </w:p>
    <w:p w14:paraId="727140C8" w14:textId="693FDCBD" w:rsidR="00D90D2E" w:rsidRPr="00BB1810" w:rsidRDefault="00D90D2E" w:rsidP="001C0F24">
      <w:pPr>
        <w:pStyle w:val="TF-FIGURA"/>
        <w:rPr>
          <w:noProof/>
        </w:rPr>
      </w:pPr>
      <w:r>
        <w:rPr>
          <w:noProof/>
        </w:rPr>
        <w:drawing>
          <wp:inline distT="0" distB="0" distL="0" distR="0" wp14:anchorId="10B6EDD4" wp14:editId="24FA0D98">
            <wp:extent cx="5299925" cy="2946583"/>
            <wp:effectExtent l="12700" t="12700" r="8890" b="12700"/>
            <wp:docPr id="2080318410"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318410" name="Imagem 12"/>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5339721" cy="2968708"/>
                    </a:xfrm>
                    <a:prstGeom prst="rect">
                      <a:avLst/>
                    </a:prstGeom>
                    <a:noFill/>
                    <a:ln w="6350">
                      <a:solidFill>
                        <a:schemeClr val="tx1"/>
                      </a:solidFill>
                    </a:ln>
                  </pic:spPr>
                </pic:pic>
              </a:graphicData>
            </a:graphic>
          </wp:inline>
        </w:drawing>
      </w:r>
    </w:p>
    <w:p w14:paraId="304E8A4E" w14:textId="742629E2" w:rsidR="00D90D2E" w:rsidRPr="00D90D2E" w:rsidRDefault="00D90D2E" w:rsidP="00D90D2E">
      <w:pPr>
        <w:pStyle w:val="TF-FONTE"/>
      </w:pPr>
      <w:r w:rsidRPr="0087140F">
        <w:t xml:space="preserve">Fonte: </w:t>
      </w:r>
      <w:r>
        <w:t>elaborado pelo autor</w:t>
      </w:r>
      <w:r w:rsidRPr="0087140F">
        <w:t>.</w:t>
      </w:r>
    </w:p>
    <w:p w14:paraId="2FC0F994" w14:textId="6A5EB113" w:rsidR="00B26CAF" w:rsidRDefault="00B26CAF" w:rsidP="00AC7A00">
      <w:pPr>
        <w:pStyle w:val="TF-TEXTO"/>
      </w:pPr>
      <w:r w:rsidRPr="00B26CAF">
        <w:lastRenderedPageBreak/>
        <w:t xml:space="preserve">Já o </w:t>
      </w:r>
      <w:r w:rsidRPr="00717B77">
        <w:rPr>
          <w:i/>
          <w:iCs/>
        </w:rPr>
        <w:t>mixup</w:t>
      </w:r>
      <w:r w:rsidRPr="00B26CAF">
        <w:t xml:space="preserve">, também utilizado neste projeto, mistura duas imagens de forma ponderada juntamente com seus rótulos, sendo útil para regularização e para suavizar fronteiras de decisão. No entanto, essa técnica pode diluir visualmente objetos pequenos, tornando-os menos definidos e, </w:t>
      </w:r>
      <w:r>
        <w:t>no contexto deste estudo</w:t>
      </w:r>
      <w:r w:rsidRPr="00B26CAF">
        <w:t xml:space="preserve">, dificultando a identificação de estruturas muito sutis, como os neurônios </w:t>
      </w:r>
      <w:r>
        <w:t>atípicos</w:t>
      </w:r>
      <w:r w:rsidRPr="00B26CAF">
        <w:t xml:space="preserve">. Por esse motivo, </w:t>
      </w:r>
      <w:r>
        <w:t xml:space="preserve">o </w:t>
      </w:r>
      <w:r w:rsidRPr="00717B77">
        <w:rPr>
          <w:i/>
          <w:iCs/>
        </w:rPr>
        <w:t>mixup</w:t>
      </w:r>
      <w:r w:rsidRPr="00B26CAF">
        <w:t xml:space="preserve"> </w:t>
      </w:r>
      <w:r>
        <w:t xml:space="preserve">foi </w:t>
      </w:r>
      <w:r w:rsidRPr="00B26CAF">
        <w:t xml:space="preserve">aplicado com leve intensidade, apenas em alguns experimentos, servindo mais como apoio à diversidade do </w:t>
      </w:r>
      <w:r w:rsidRPr="00717B77">
        <w:rPr>
          <w:i/>
          <w:iCs/>
        </w:rPr>
        <w:t>dataset</w:t>
      </w:r>
      <w:r w:rsidRPr="00B26CAF">
        <w:t xml:space="preserve"> do que como elementos centrais do processo de treinamento. A </w:t>
      </w:r>
      <w:r w:rsidR="00033D17">
        <w:fldChar w:fldCharType="begin"/>
      </w:r>
      <w:r w:rsidR="00033D17">
        <w:instrText xml:space="preserve"> REF _Ref215559392 \h </w:instrText>
      </w:r>
      <w:r w:rsidR="00033D17">
        <w:fldChar w:fldCharType="separate"/>
      </w:r>
      <w:r w:rsidR="005B6BA0">
        <w:t xml:space="preserve">Figura </w:t>
      </w:r>
      <w:r w:rsidR="005B6BA0">
        <w:rPr>
          <w:noProof/>
        </w:rPr>
        <w:t>17</w:t>
      </w:r>
      <w:r w:rsidR="00033D17">
        <w:fldChar w:fldCharType="end"/>
      </w:r>
      <w:r w:rsidR="00033D17">
        <w:t xml:space="preserve"> </w:t>
      </w:r>
      <w:r w:rsidRPr="00B26CAF">
        <w:t xml:space="preserve">apresenta um exemplo da aplicação do </w:t>
      </w:r>
      <w:r w:rsidRPr="00717B77">
        <w:rPr>
          <w:i/>
          <w:iCs/>
        </w:rPr>
        <w:t>mixup</w:t>
      </w:r>
      <w:r w:rsidRPr="00B26CAF">
        <w:t>, ilustrando como as imagens são combinadas e como as anotações são preservadas após a fusão.</w:t>
      </w:r>
    </w:p>
    <w:p w14:paraId="7720229B" w14:textId="431AE506" w:rsidR="00B26CAF" w:rsidRDefault="004D75D4" w:rsidP="00A461D4">
      <w:pPr>
        <w:pStyle w:val="TF-LEGENDA"/>
      </w:pPr>
      <w:bookmarkStart w:id="211" w:name="_Ref215559392"/>
      <w:bookmarkStart w:id="212" w:name="_Toc215565455"/>
      <w:r>
        <w:t xml:space="preserve">Figura </w:t>
      </w:r>
      <w:fldSimple w:instr=" SEQ Figura \* ARABIC ">
        <w:r w:rsidR="005B6BA0">
          <w:rPr>
            <w:noProof/>
          </w:rPr>
          <w:t>17</w:t>
        </w:r>
      </w:fldSimple>
      <w:bookmarkEnd w:id="211"/>
      <w:r>
        <w:t xml:space="preserve"> </w:t>
      </w:r>
      <w:r w:rsidR="00B26CAF" w:rsidRPr="0087140F">
        <w:t xml:space="preserve">– </w:t>
      </w:r>
      <w:r w:rsidR="00B26CAF">
        <w:t xml:space="preserve">Aplicação do </w:t>
      </w:r>
      <w:r w:rsidR="00B26CAF" w:rsidRPr="00717B77">
        <w:rPr>
          <w:i/>
          <w:iCs/>
        </w:rPr>
        <w:t>mixup</w:t>
      </w:r>
      <w:bookmarkEnd w:id="212"/>
    </w:p>
    <w:p w14:paraId="5D006E70" w14:textId="48A9A26F" w:rsidR="00DA2686" w:rsidRDefault="000342C9" w:rsidP="000342C9">
      <w:pPr>
        <w:pStyle w:val="TF-FONTE"/>
      </w:pPr>
      <w:r w:rsidRPr="000342C9">
        <w:rPr>
          <w:noProof/>
        </w:rPr>
        <w:drawing>
          <wp:inline distT="0" distB="0" distL="0" distR="0" wp14:anchorId="74180E2B" wp14:editId="0F93C984">
            <wp:extent cx="4057650" cy="3775567"/>
            <wp:effectExtent l="19050" t="19050" r="19050" b="15875"/>
            <wp:docPr id="1441093289" name="Imagem 29" descr="Interface gráfica do usuário, Diagram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093289" name="Imagem 29" descr="Interface gráfica do usuário, Diagrama&#10;&#10;O conteúdo gerado por IA pode estar incorreto."/>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092557" cy="3808047"/>
                    </a:xfrm>
                    <a:prstGeom prst="rect">
                      <a:avLst/>
                    </a:prstGeom>
                    <a:noFill/>
                    <a:ln w="3175">
                      <a:solidFill>
                        <a:schemeClr val="tx1"/>
                      </a:solidFill>
                    </a:ln>
                  </pic:spPr>
                </pic:pic>
              </a:graphicData>
            </a:graphic>
          </wp:inline>
        </w:drawing>
      </w:r>
    </w:p>
    <w:p w14:paraId="6B51D950" w14:textId="0B231C46" w:rsidR="001F2C80" w:rsidRPr="001F2C80" w:rsidRDefault="00B26CAF" w:rsidP="001A5468">
      <w:pPr>
        <w:pStyle w:val="TF-FONTE"/>
      </w:pPr>
      <w:r w:rsidRPr="0087140F">
        <w:t xml:space="preserve">Fonte: </w:t>
      </w:r>
      <w:r>
        <w:t>elaborado pelo autor</w:t>
      </w:r>
      <w:r w:rsidRPr="0087140F">
        <w:t>.</w:t>
      </w:r>
    </w:p>
    <w:p w14:paraId="331CC016" w14:textId="2078E1CE" w:rsidR="00173E54" w:rsidRDefault="00173E54" w:rsidP="00173E54">
      <w:pPr>
        <w:pStyle w:val="TF-TEXTO"/>
      </w:pPr>
      <w:r>
        <w:t>Por fim, ao término do treinamento, o YOLO salva automaticamente os melhores pesos (</w:t>
      </w:r>
      <w:r w:rsidRPr="009466F3">
        <w:rPr>
          <w:rFonts w:ascii="Courier New" w:hAnsi="Courier New" w:cs="Courier New"/>
          <w:sz w:val="22"/>
          <w:szCs w:val="18"/>
        </w:rPr>
        <w:t>best.pt</w:t>
      </w:r>
      <w:r>
        <w:t>) e o último estado do modelo (</w:t>
      </w:r>
      <w:r w:rsidRPr="009466F3">
        <w:rPr>
          <w:rFonts w:ascii="Courier New" w:hAnsi="Courier New" w:cs="Courier New"/>
          <w:sz w:val="22"/>
          <w:szCs w:val="18"/>
        </w:rPr>
        <w:t>last.pt</w:t>
      </w:r>
      <w:r>
        <w:t xml:space="preserve">), permitindo realizar testes posteriores e comparações entre diferentes execuções do experimento. Esse conjunto de artefatos é utilizado na etapa seguinte para validação e análise de desempenho nas imagens do conjunto de </w:t>
      </w:r>
      <w:r w:rsidR="00AF1A90">
        <w:t>validação e teste</w:t>
      </w:r>
      <w:r>
        <w:t>.</w:t>
      </w:r>
    </w:p>
    <w:p w14:paraId="4E023B4D" w14:textId="46964528" w:rsidR="00D85676" w:rsidRDefault="00EE6D90" w:rsidP="00D85676">
      <w:pPr>
        <w:pStyle w:val="Ttulo3"/>
      </w:pPr>
      <w:bookmarkStart w:id="213" w:name="_Toc215565499"/>
      <w:r>
        <w:t>Geração de relatórios e execução do teste do modelo</w:t>
      </w:r>
      <w:bookmarkEnd w:id="213"/>
    </w:p>
    <w:p w14:paraId="2C273435" w14:textId="02295C67" w:rsidR="00A96ED0" w:rsidRDefault="00EE6D90" w:rsidP="00A06E5E">
      <w:pPr>
        <w:pStyle w:val="TF-TEXTO"/>
      </w:pPr>
      <w:r>
        <w:t xml:space="preserve">A etapa seguinte do </w:t>
      </w:r>
      <w:r w:rsidRPr="009466F3">
        <w:rPr>
          <w:i/>
          <w:iCs/>
        </w:rPr>
        <w:t>pipeline</w:t>
      </w:r>
      <w:r>
        <w:t xml:space="preserve"> tem como objetivo consolidar os resultados do treinamento e produzir materiais visuais que auxiliem na análise do desempenho do modelo. Para isso, </w:t>
      </w:r>
      <w:r>
        <w:lastRenderedPageBreak/>
        <w:t xml:space="preserve">inicialmente é utilizada a classe </w:t>
      </w:r>
      <w:r w:rsidRPr="009466F3">
        <w:rPr>
          <w:rFonts w:ascii="Courier New" w:hAnsi="Courier New" w:cs="Courier New"/>
          <w:sz w:val="22"/>
          <w:szCs w:val="18"/>
        </w:rPr>
        <w:t>GeradorRelatorios</w:t>
      </w:r>
      <w:r>
        <w:t>, que é responsável por organizar e sintetizar as informações produzidas durante o treinamento.</w:t>
      </w:r>
      <w:r w:rsidR="00A44B18">
        <w:t xml:space="preserve"> Este processo salva arquivos </w:t>
      </w:r>
      <w:r w:rsidR="00A44B18" w:rsidRPr="000268C2">
        <w:t>JSON</w:t>
      </w:r>
      <w:r w:rsidR="00A44B18">
        <w:t xml:space="preserve"> e </w:t>
      </w:r>
      <w:r w:rsidR="00A44B18" w:rsidRPr="000268C2">
        <w:t>CSV</w:t>
      </w:r>
      <w:r w:rsidR="00A44B18">
        <w:t xml:space="preserve"> com dados sobre o experimento e </w:t>
      </w:r>
      <w:del w:id="214" w:author="Dalton Solano dos Reis" w:date="2025-12-16T12:42:00Z" w16du:dateUtc="2025-12-16T15:42:00Z">
        <w:r w:rsidR="00A44B18" w:rsidDel="00707509">
          <w:delText xml:space="preserve">também </w:delText>
        </w:r>
      </w:del>
      <w:r w:rsidR="00A44B18">
        <w:t>gera gráficos com métricas para avaliação.</w:t>
      </w:r>
    </w:p>
    <w:p w14:paraId="35F92871" w14:textId="7C6E615D" w:rsidR="00EE6D90" w:rsidRDefault="00EE6D90" w:rsidP="00120EAC">
      <w:pPr>
        <w:pStyle w:val="TF-TEXTO"/>
      </w:pPr>
      <w:r>
        <w:t xml:space="preserve">Após consolidar os resultados da fase de treinamento, o </w:t>
      </w:r>
      <w:r w:rsidRPr="009466F3">
        <w:rPr>
          <w:i/>
          <w:iCs/>
        </w:rPr>
        <w:t>pipeline</w:t>
      </w:r>
      <w:r>
        <w:t xml:space="preserve"> carrega o modelo final por meio do método </w:t>
      </w:r>
      <w:r w:rsidRPr="009466F3">
        <w:rPr>
          <w:rFonts w:ascii="Courier New" w:hAnsi="Courier New" w:cs="Courier New"/>
          <w:sz w:val="20"/>
          <w:szCs w:val="16"/>
        </w:rPr>
        <w:t>obter_modelo_final</w:t>
      </w:r>
      <w:r>
        <w:t xml:space="preserve">, que seleciona o arquivo </w:t>
      </w:r>
      <w:r w:rsidRPr="00961520">
        <w:rPr>
          <w:rFonts w:ascii="Courier New" w:hAnsi="Courier New" w:cs="Courier New"/>
          <w:sz w:val="20"/>
          <w:szCs w:val="16"/>
        </w:rPr>
        <w:t>best.pt</w:t>
      </w:r>
      <w:r>
        <w:t>, ou seja, o conjunto de pesos que obteve o melhor desempenho no conjunto de validação. Esse passo garante que as próximas análises utilizem a melhor versão do modelo produzida durante o processo de treinamento, evitando influências de épocas menos eficientes.</w:t>
      </w:r>
    </w:p>
    <w:p w14:paraId="26952D31" w14:textId="43C1633E" w:rsidR="00EE6D90" w:rsidRDefault="00EE6D90" w:rsidP="003A6C7D">
      <w:pPr>
        <w:pStyle w:val="TF-TEXTO"/>
      </w:pPr>
      <w:r>
        <w:t xml:space="preserve">Com o modelo final carregado, </w:t>
      </w:r>
      <w:r w:rsidR="00961520">
        <w:t>utiliza-se</w:t>
      </w:r>
      <w:r>
        <w:t xml:space="preserve"> a classe </w:t>
      </w:r>
      <w:r w:rsidRPr="009466F3">
        <w:rPr>
          <w:rFonts w:ascii="Courier New" w:hAnsi="Courier New" w:cs="Courier New"/>
          <w:sz w:val="20"/>
          <w:szCs w:val="16"/>
        </w:rPr>
        <w:t>AvaliadorYOLO</w:t>
      </w:r>
      <w:r>
        <w:t xml:space="preserve">, responsável por executar a inferência em todo o </w:t>
      </w:r>
      <w:r w:rsidRPr="009466F3">
        <w:rPr>
          <w:i/>
          <w:iCs/>
        </w:rPr>
        <w:t>dataset</w:t>
      </w:r>
      <w:r>
        <w:t xml:space="preserve"> e gerar um </w:t>
      </w:r>
      <w:r w:rsidRPr="009466F3">
        <w:rPr>
          <w:i/>
          <w:iCs/>
        </w:rPr>
        <w:t>debug</w:t>
      </w:r>
      <w:r>
        <w:t xml:space="preserve"> completo das predições. O método </w:t>
      </w:r>
      <w:r w:rsidRPr="009466F3">
        <w:rPr>
          <w:rFonts w:ascii="Courier New" w:hAnsi="Courier New" w:cs="Courier New"/>
          <w:sz w:val="20"/>
          <w:szCs w:val="16"/>
        </w:rPr>
        <w:t>gerar_debug_completo</w:t>
      </w:r>
      <w:r>
        <w:t xml:space="preserve"> percorre todas as imagens dos subconjuntos de treino, validação e teste, e produz saídas visuais contendo as caixas previstas pelo modelo sobrepostas às imagens originais. Além disso, quando o </w:t>
      </w:r>
      <w:r w:rsidRPr="009466F3">
        <w:rPr>
          <w:i/>
          <w:iCs/>
        </w:rPr>
        <w:t>dataset</w:t>
      </w:r>
      <w:r>
        <w:t xml:space="preserve"> é baseado em </w:t>
      </w:r>
      <w:r w:rsidRPr="009466F3">
        <w:rPr>
          <w:i/>
          <w:iCs/>
        </w:rPr>
        <w:t>tiles</w:t>
      </w:r>
      <w:r>
        <w:t>, essa etapa também reconstrói visualmente as predições no contexto da imagem original, permitindo identificar regiões onde o modelo teve maior dificuldade, erros específicos e padrões de acertos. Essa análise é essencial para entender a qualidade prática do modelo, complementando as métricas numéricas produzidas pelo YOLO.</w:t>
      </w:r>
    </w:p>
    <w:p w14:paraId="14FF128A" w14:textId="3CBE13DA" w:rsidR="00EE6D90" w:rsidRDefault="00EE6D90" w:rsidP="00120EAC">
      <w:pPr>
        <w:pStyle w:val="TF-TEXTO"/>
      </w:pPr>
      <w:r>
        <w:t xml:space="preserve">Por fim, essa etapa funciona como uma ponte entre o treinamento e a análise final dos resultados, reunindo tanto informações quantitativas quanto qualitativas. Enquanto os relatórios da fase 1 ajudam a visualizar a evolução do modelo ao longo das épocas, o </w:t>
      </w:r>
      <w:r w:rsidRPr="009466F3">
        <w:rPr>
          <w:i/>
          <w:iCs/>
        </w:rPr>
        <w:t>debug</w:t>
      </w:r>
      <w:r>
        <w:t xml:space="preserve"> completo permite uma inspeção direta das predições, facilitando a identificação de limitações, padrões e oportunidades de ajuste para experimentos futuros. Dessa forma, essa parte do </w:t>
      </w:r>
      <w:r w:rsidRPr="009466F3">
        <w:rPr>
          <w:i/>
          <w:iCs/>
        </w:rPr>
        <w:t>pipeline</w:t>
      </w:r>
      <w:r>
        <w:t xml:space="preserve"> garante que o desempenho do modelo seja avaliado de forma abrangente, </w:t>
      </w:r>
      <w:r w:rsidR="00B1605A">
        <w:t xml:space="preserve">ultrapassando a interpretação </w:t>
      </w:r>
      <w:r>
        <w:t>dos valores numéricos e explorando</w:t>
      </w:r>
      <w:r w:rsidR="00B1605A">
        <w:t xml:space="preserve">/analisando os resultados de maneira </w:t>
      </w:r>
      <w:r>
        <w:t>visual.</w:t>
      </w:r>
    </w:p>
    <w:p w14:paraId="37D85D7D" w14:textId="1623C76E" w:rsidR="00120EAC" w:rsidRPr="00AF670E" w:rsidRDefault="00120EAC" w:rsidP="00120EAC">
      <w:pPr>
        <w:pStyle w:val="Ttulo2"/>
      </w:pPr>
      <w:bookmarkStart w:id="215" w:name="_Toc215565500"/>
      <w:r w:rsidRPr="00AF670E">
        <w:t>CONFIGURAÇÕES D</w:t>
      </w:r>
      <w:r w:rsidR="00AF670E">
        <w:t>os</w:t>
      </w:r>
      <w:r w:rsidRPr="00AF670E">
        <w:t xml:space="preserve"> EXPERIMENTO</w:t>
      </w:r>
      <w:r w:rsidR="00AC4C70">
        <w:t>s</w:t>
      </w:r>
      <w:bookmarkEnd w:id="215"/>
      <w:r w:rsidRPr="00AF670E">
        <w:t xml:space="preserve"> </w:t>
      </w:r>
    </w:p>
    <w:p w14:paraId="695F976A" w14:textId="77777777" w:rsidR="005673B2" w:rsidRDefault="005673B2" w:rsidP="005673B2">
      <w:pPr>
        <w:pStyle w:val="TF-TEXTO"/>
      </w:pPr>
      <w:r>
        <w:t xml:space="preserve">Ao longo do desenvolvimento do trabalho diversas combinações de parâmetros foram avaliadas, a fim de identificar quais seriam as melhores configurações para o cenário atual, dentre eles, parâmetros de </w:t>
      </w:r>
      <w:r w:rsidRPr="00AF670E">
        <w:rPr>
          <w:i/>
          <w:iCs/>
        </w:rPr>
        <w:t>data augmentation</w:t>
      </w:r>
      <w:r>
        <w:t xml:space="preserve">, tamanhos de imagem e tamanhos de modelo. O YOLOv8 é disponibilizado em diferentes escalas de modelo — </w:t>
      </w:r>
      <w:r w:rsidRPr="00AF670E">
        <w:rPr>
          <w:i/>
          <w:iCs/>
        </w:rPr>
        <w:t>nano</w:t>
      </w:r>
      <w:r>
        <w:t xml:space="preserve"> (n), </w:t>
      </w:r>
      <w:r w:rsidRPr="00AF670E">
        <w:rPr>
          <w:i/>
          <w:iCs/>
        </w:rPr>
        <w:t>small</w:t>
      </w:r>
      <w:r>
        <w:t xml:space="preserve"> (s), </w:t>
      </w:r>
      <w:r w:rsidRPr="00AF670E">
        <w:rPr>
          <w:i/>
          <w:iCs/>
        </w:rPr>
        <w:t>medium</w:t>
      </w:r>
      <w:r>
        <w:t xml:space="preserve"> (m), </w:t>
      </w:r>
      <w:r w:rsidRPr="00AF670E">
        <w:rPr>
          <w:i/>
          <w:iCs/>
        </w:rPr>
        <w:t>large</w:t>
      </w:r>
      <w:r>
        <w:t xml:space="preserve"> (l) e </w:t>
      </w:r>
      <w:r w:rsidRPr="00AF670E">
        <w:rPr>
          <w:i/>
          <w:iCs/>
        </w:rPr>
        <w:t>extra-large</w:t>
      </w:r>
      <w:r>
        <w:t xml:space="preserve"> (x) — que variam principalmente em profundidade da rede, largura dos blocos convolucionais e quantidade total de parâmetros. Essas versões seguem uma lógica de </w:t>
      </w:r>
      <w:r w:rsidRPr="000B206E">
        <w:rPr>
          <w:i/>
          <w:iCs/>
        </w:rPr>
        <w:t>trade-off</w:t>
      </w:r>
      <w:r>
        <w:t xml:space="preserve"> entre velocidade e capacidade de representação: modelos menores são mais rápidos e leves, porém tendem a capturar menos detalhes em estruturas pequenas; modelos maiores </w:t>
      </w:r>
      <w:r>
        <w:lastRenderedPageBreak/>
        <w:t>possuem maior poder discriminativo, mas demandam mais memória e tempo de treinamento. No contexto deste trabalho, todas as variantes foram avaliadas justamente para investigar como essa escala de complexidade influencia o desempenho na detecção dos neurônios atípicos, que são objetos muito pequenos e de baixa densidade nas imagens. Essa comparação permitiu identificar não apenas qual configuração obteve melhor F1-score, mas também entender o equilíbrio entre custo computacional e precisão para a tarefa específica.</w:t>
      </w:r>
    </w:p>
    <w:p w14:paraId="1340B000" w14:textId="6131F15E" w:rsidR="005673B2" w:rsidRDefault="005673B2" w:rsidP="005673B2">
      <w:pPr>
        <w:pStyle w:val="TF-TEXTO"/>
      </w:pPr>
      <w:r>
        <w:t xml:space="preserve">Embora o YOLO ofereça configurações padrão de detecção baseadas nas camadas P3, P4 e P5, foi realizada uma experimentação adicional incluindo uma camada P2, que opera em uma resolução espacial ainda mais alta. A inclusão da P2 faz sentido neste contexto pois os objetos são muito pequenos e podem desaparecer conforme a imagem passa por etapas de </w:t>
      </w:r>
      <w:r w:rsidRPr="00F47B8A">
        <w:rPr>
          <w:i/>
          <w:iCs/>
        </w:rPr>
        <w:t>downsampling</w:t>
      </w:r>
      <w:r>
        <w:t xml:space="preserve"> dentro da rede. Ao introduzir essa camada extra, o modelo passa a receber recursos mais detalhados das primeiras fases da convolução, preservando informações finas que poderiam ser perdidas. Assim, testar a P2 permitiu investigar se essa representação de alta resolução poderia melhorar a sensibilidade da detecção em objetos tão reduzidos. A arquitetura P2 pode ser visualizada no</w:t>
      </w:r>
      <w:r w:rsidR="00AE385C">
        <w:t xml:space="preserve"> </w:t>
      </w:r>
      <w:r w:rsidR="00AE385C">
        <w:fldChar w:fldCharType="begin"/>
      </w:r>
      <w:r w:rsidR="00AE385C">
        <w:instrText xml:space="preserve"> REF _Ref215559831 \h </w:instrText>
      </w:r>
      <w:r w:rsidR="00AE385C">
        <w:fldChar w:fldCharType="separate"/>
      </w:r>
      <w:r w:rsidR="005B6BA0">
        <w:t xml:space="preserve">Quadro </w:t>
      </w:r>
      <w:r w:rsidR="005B6BA0">
        <w:rPr>
          <w:noProof/>
        </w:rPr>
        <w:t>15</w:t>
      </w:r>
      <w:r w:rsidR="00AE385C">
        <w:fldChar w:fldCharType="end"/>
      </w:r>
      <w:r>
        <w:t xml:space="preserve">, que apresenta o conteúdo do arquivo </w:t>
      </w:r>
      <w:r w:rsidRPr="000B206E">
        <w:rPr>
          <w:rFonts w:ascii="Courier New" w:hAnsi="Courier New" w:cs="Courier New"/>
          <w:sz w:val="20"/>
          <w:szCs w:val="16"/>
        </w:rPr>
        <w:t>yolov8_p2_small_custom.yaml</w:t>
      </w:r>
      <w:r>
        <w:t>.</w:t>
      </w:r>
    </w:p>
    <w:p w14:paraId="7F18E43B" w14:textId="46D6562F" w:rsidR="005673B2" w:rsidRDefault="004D75D4" w:rsidP="000E10F0">
      <w:pPr>
        <w:pStyle w:val="TF-LEGENDA"/>
      </w:pPr>
      <w:bookmarkStart w:id="216" w:name="_Ref215559831"/>
      <w:bookmarkStart w:id="217" w:name="_Toc215565474"/>
      <w:r>
        <w:lastRenderedPageBreak/>
        <w:t xml:space="preserve">Quadro </w:t>
      </w:r>
      <w:fldSimple w:instr=" SEQ Quadro \* ARABIC ">
        <w:r w:rsidR="005B6BA0">
          <w:rPr>
            <w:noProof/>
          </w:rPr>
          <w:t>15</w:t>
        </w:r>
      </w:fldSimple>
      <w:bookmarkEnd w:id="216"/>
      <w:r>
        <w:t xml:space="preserve"> </w:t>
      </w:r>
      <w:r w:rsidR="005673B2" w:rsidRPr="0087140F">
        <w:t xml:space="preserve">– </w:t>
      </w:r>
      <w:r w:rsidR="005673B2">
        <w:t>Conteúdo do arquivo de arquitetura P2 customizada</w:t>
      </w:r>
      <w:bookmarkEnd w:id="217"/>
    </w:p>
    <w:tbl>
      <w:tblPr>
        <w:tblW w:w="906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067"/>
      </w:tblGrid>
      <w:tr w:rsidR="005673B2" w:rsidRPr="001D7324" w14:paraId="7EEDEAB1" w14:textId="77777777" w:rsidTr="000E10F0">
        <w:trPr>
          <w:jc w:val="center"/>
        </w:trPr>
        <w:tc>
          <w:tcPr>
            <w:tcW w:w="9067" w:type="dxa"/>
          </w:tcPr>
          <w:p w14:paraId="78F89E98" w14:textId="77777777" w:rsidR="005673B2" w:rsidRPr="000B206E" w:rsidRDefault="005673B2" w:rsidP="00241108">
            <w:pPr>
              <w:pStyle w:val="TF-CDIGO-FONTE"/>
              <w:rPr>
                <w:sz w:val="16"/>
                <w:szCs w:val="16"/>
                <w:lang w:val="pt-BR"/>
              </w:rPr>
            </w:pPr>
            <w:r w:rsidRPr="000B206E">
              <w:rPr>
                <w:sz w:val="16"/>
                <w:szCs w:val="16"/>
                <w:lang w:val="pt-BR"/>
              </w:rPr>
              <w:t># YOLOv8-P2 small customizado para detecção de objetos pequenos (neurônios atípicos)</w:t>
            </w:r>
          </w:p>
          <w:p w14:paraId="74E93476" w14:textId="77777777" w:rsidR="005673B2" w:rsidRPr="000B206E" w:rsidRDefault="005673B2" w:rsidP="00241108">
            <w:pPr>
              <w:pStyle w:val="TF-CDIGO-FONTE"/>
              <w:rPr>
                <w:sz w:val="16"/>
                <w:szCs w:val="16"/>
                <w:lang w:val="pt-BR"/>
              </w:rPr>
            </w:pPr>
          </w:p>
          <w:p w14:paraId="318E8DD3" w14:textId="0D3E60B4" w:rsidR="005673B2" w:rsidRPr="00656469" w:rsidRDefault="005673B2" w:rsidP="00241108">
            <w:pPr>
              <w:pStyle w:val="TF-CDIGO-FONTE"/>
              <w:rPr>
                <w:sz w:val="16"/>
                <w:szCs w:val="16"/>
              </w:rPr>
            </w:pPr>
            <w:r w:rsidRPr="00656469">
              <w:rPr>
                <w:sz w:val="16"/>
                <w:szCs w:val="16"/>
              </w:rPr>
              <w:t xml:space="preserve">nc: 1                 </w:t>
            </w:r>
          </w:p>
          <w:p w14:paraId="44E3B457" w14:textId="631A9120" w:rsidR="005673B2" w:rsidRPr="00656469" w:rsidRDefault="005673B2" w:rsidP="00241108">
            <w:pPr>
              <w:pStyle w:val="TF-CDIGO-FONTE"/>
              <w:rPr>
                <w:sz w:val="16"/>
                <w:szCs w:val="16"/>
              </w:rPr>
            </w:pPr>
            <w:r w:rsidRPr="00656469">
              <w:rPr>
                <w:sz w:val="16"/>
                <w:szCs w:val="16"/>
              </w:rPr>
              <w:t xml:space="preserve">depth_multiple: 0.67  </w:t>
            </w:r>
          </w:p>
          <w:p w14:paraId="6E8A3B87" w14:textId="207FD4FC" w:rsidR="005673B2" w:rsidRPr="00656469" w:rsidRDefault="005673B2" w:rsidP="00241108">
            <w:pPr>
              <w:pStyle w:val="TF-CDIGO-FONTE"/>
              <w:rPr>
                <w:sz w:val="16"/>
                <w:szCs w:val="16"/>
              </w:rPr>
            </w:pPr>
            <w:r w:rsidRPr="00656469">
              <w:rPr>
                <w:sz w:val="16"/>
                <w:szCs w:val="16"/>
              </w:rPr>
              <w:t xml:space="preserve">width_multiple: 1.0   </w:t>
            </w:r>
          </w:p>
          <w:p w14:paraId="481AA6A6" w14:textId="77777777" w:rsidR="005673B2" w:rsidRPr="00656469" w:rsidRDefault="005673B2" w:rsidP="00241108">
            <w:pPr>
              <w:pStyle w:val="TF-CDIGO-FONTE"/>
              <w:rPr>
                <w:sz w:val="16"/>
                <w:szCs w:val="16"/>
              </w:rPr>
            </w:pPr>
          </w:p>
          <w:p w14:paraId="41780AD7" w14:textId="77777777" w:rsidR="005673B2" w:rsidRPr="000B206E" w:rsidRDefault="005673B2" w:rsidP="00241108">
            <w:pPr>
              <w:pStyle w:val="TF-CDIGO-FONTE"/>
              <w:rPr>
                <w:sz w:val="16"/>
                <w:szCs w:val="16"/>
                <w:lang w:val="pt-BR"/>
              </w:rPr>
            </w:pPr>
            <w:r w:rsidRPr="000B206E">
              <w:rPr>
                <w:sz w:val="16"/>
                <w:szCs w:val="16"/>
                <w:lang w:val="pt-BR"/>
              </w:rPr>
              <w:t># -------------------------------------</w:t>
            </w:r>
          </w:p>
          <w:p w14:paraId="3544C075" w14:textId="77777777" w:rsidR="005673B2" w:rsidRPr="000B206E" w:rsidRDefault="005673B2" w:rsidP="00241108">
            <w:pPr>
              <w:pStyle w:val="TF-CDIGO-FONTE"/>
              <w:rPr>
                <w:sz w:val="16"/>
                <w:szCs w:val="16"/>
                <w:lang w:val="pt-BR"/>
              </w:rPr>
            </w:pPr>
            <w:r w:rsidRPr="000B206E">
              <w:rPr>
                <w:sz w:val="16"/>
                <w:szCs w:val="16"/>
                <w:lang w:val="pt-BR"/>
              </w:rPr>
              <w:t># BACKBONE – Extração inicial de características</w:t>
            </w:r>
          </w:p>
          <w:p w14:paraId="299826FD" w14:textId="77777777" w:rsidR="005673B2" w:rsidRPr="000B206E" w:rsidRDefault="005673B2" w:rsidP="00241108">
            <w:pPr>
              <w:pStyle w:val="TF-CDIGO-FONTE"/>
              <w:rPr>
                <w:sz w:val="16"/>
                <w:szCs w:val="16"/>
                <w:lang w:val="pt-BR"/>
              </w:rPr>
            </w:pPr>
            <w:r w:rsidRPr="000B206E">
              <w:rPr>
                <w:sz w:val="16"/>
                <w:szCs w:val="16"/>
                <w:lang w:val="pt-BR"/>
              </w:rPr>
              <w:t># -------------------------------------</w:t>
            </w:r>
          </w:p>
          <w:p w14:paraId="4D1C939F" w14:textId="77777777" w:rsidR="005673B2" w:rsidRPr="00656469" w:rsidRDefault="005673B2" w:rsidP="00241108">
            <w:pPr>
              <w:pStyle w:val="TF-CDIGO-FONTE"/>
              <w:rPr>
                <w:sz w:val="16"/>
                <w:szCs w:val="16"/>
              </w:rPr>
            </w:pPr>
            <w:r w:rsidRPr="00656469">
              <w:rPr>
                <w:sz w:val="16"/>
                <w:szCs w:val="16"/>
              </w:rPr>
              <w:t>backbone:</w:t>
            </w:r>
          </w:p>
          <w:p w14:paraId="5C582130" w14:textId="5EACA697" w:rsidR="005673B2" w:rsidRPr="00656469" w:rsidRDefault="005673B2" w:rsidP="00241108">
            <w:pPr>
              <w:pStyle w:val="TF-CDIGO-FONTE"/>
              <w:rPr>
                <w:sz w:val="16"/>
                <w:szCs w:val="16"/>
              </w:rPr>
            </w:pPr>
            <w:r w:rsidRPr="00656469">
              <w:rPr>
                <w:sz w:val="16"/>
                <w:szCs w:val="16"/>
              </w:rPr>
              <w:t xml:space="preserve">  - [ -1, 1, Conv, [64, 3, 2] ]      </w:t>
            </w:r>
          </w:p>
          <w:p w14:paraId="3BFE13E4" w14:textId="602AA299" w:rsidR="005673B2" w:rsidRPr="00656469" w:rsidRDefault="005673B2" w:rsidP="00241108">
            <w:pPr>
              <w:pStyle w:val="TF-CDIGO-FONTE"/>
              <w:rPr>
                <w:sz w:val="16"/>
                <w:szCs w:val="16"/>
              </w:rPr>
            </w:pPr>
            <w:r w:rsidRPr="00656469">
              <w:rPr>
                <w:sz w:val="16"/>
                <w:szCs w:val="16"/>
              </w:rPr>
              <w:t xml:space="preserve">  - [ -1, 1, Conv, [128, 3, 2] ]     </w:t>
            </w:r>
          </w:p>
          <w:p w14:paraId="1D4DE96C" w14:textId="277C21D5" w:rsidR="005673B2" w:rsidRPr="00656469" w:rsidRDefault="005673B2" w:rsidP="00241108">
            <w:pPr>
              <w:pStyle w:val="TF-CDIGO-FONTE"/>
              <w:rPr>
                <w:sz w:val="16"/>
                <w:szCs w:val="16"/>
              </w:rPr>
            </w:pPr>
            <w:r w:rsidRPr="00656469">
              <w:rPr>
                <w:sz w:val="16"/>
                <w:szCs w:val="16"/>
              </w:rPr>
              <w:t xml:space="preserve">  - [ -1, 3, C2f, [128, True] ]      </w:t>
            </w:r>
          </w:p>
          <w:p w14:paraId="510094AC" w14:textId="77777777" w:rsidR="005673B2" w:rsidRPr="000B206E" w:rsidRDefault="005673B2" w:rsidP="00241108">
            <w:pPr>
              <w:pStyle w:val="TF-CDIGO-FONTE"/>
              <w:rPr>
                <w:sz w:val="16"/>
                <w:szCs w:val="16"/>
              </w:rPr>
            </w:pPr>
            <w:r w:rsidRPr="00656469">
              <w:rPr>
                <w:sz w:val="16"/>
                <w:szCs w:val="16"/>
              </w:rPr>
              <w:t xml:space="preserve">  </w:t>
            </w:r>
            <w:r w:rsidRPr="000B206E">
              <w:rPr>
                <w:sz w:val="16"/>
                <w:szCs w:val="16"/>
              </w:rPr>
              <w:t>- [ -1, 1, Conv, [256, 3, 2] ]</w:t>
            </w:r>
          </w:p>
          <w:p w14:paraId="1E546C6B" w14:textId="77777777" w:rsidR="005673B2" w:rsidRPr="000B206E" w:rsidRDefault="005673B2" w:rsidP="00241108">
            <w:pPr>
              <w:pStyle w:val="TF-CDIGO-FONTE"/>
              <w:rPr>
                <w:sz w:val="16"/>
                <w:szCs w:val="16"/>
              </w:rPr>
            </w:pPr>
            <w:r w:rsidRPr="000B206E">
              <w:rPr>
                <w:sz w:val="16"/>
                <w:szCs w:val="16"/>
              </w:rPr>
              <w:t xml:space="preserve">  - [ -1, 6, C2f, [256, True] ]</w:t>
            </w:r>
          </w:p>
          <w:p w14:paraId="27D007DC" w14:textId="77777777" w:rsidR="005673B2" w:rsidRPr="000B206E" w:rsidRDefault="005673B2" w:rsidP="00241108">
            <w:pPr>
              <w:pStyle w:val="TF-CDIGO-FONTE"/>
              <w:rPr>
                <w:sz w:val="16"/>
                <w:szCs w:val="16"/>
              </w:rPr>
            </w:pPr>
            <w:r w:rsidRPr="000B206E">
              <w:rPr>
                <w:sz w:val="16"/>
                <w:szCs w:val="16"/>
              </w:rPr>
              <w:t xml:space="preserve">  - [ -1, 1, Conv, [512, 3, 2] ]</w:t>
            </w:r>
          </w:p>
          <w:p w14:paraId="72CA453B" w14:textId="77777777" w:rsidR="005673B2" w:rsidRPr="000B206E" w:rsidRDefault="005673B2" w:rsidP="00241108">
            <w:pPr>
              <w:pStyle w:val="TF-CDIGO-FONTE"/>
              <w:rPr>
                <w:sz w:val="16"/>
                <w:szCs w:val="16"/>
              </w:rPr>
            </w:pPr>
            <w:r w:rsidRPr="000B206E">
              <w:rPr>
                <w:sz w:val="16"/>
                <w:szCs w:val="16"/>
              </w:rPr>
              <w:t xml:space="preserve">  - [ -1, 6, C2f, [512, True] ]</w:t>
            </w:r>
          </w:p>
          <w:p w14:paraId="54CEDF1E" w14:textId="77777777" w:rsidR="005673B2" w:rsidRPr="000B206E" w:rsidRDefault="005673B2" w:rsidP="00241108">
            <w:pPr>
              <w:pStyle w:val="TF-CDIGO-FONTE"/>
              <w:rPr>
                <w:sz w:val="16"/>
                <w:szCs w:val="16"/>
                <w:lang w:val="pt-BR"/>
              </w:rPr>
            </w:pPr>
            <w:r w:rsidRPr="000B206E">
              <w:rPr>
                <w:sz w:val="16"/>
                <w:szCs w:val="16"/>
              </w:rPr>
              <w:t xml:space="preserve">  </w:t>
            </w:r>
            <w:r w:rsidRPr="000B206E">
              <w:rPr>
                <w:sz w:val="16"/>
                <w:szCs w:val="16"/>
                <w:lang w:val="pt-BR"/>
              </w:rPr>
              <w:t>- [ -1, 1, Conv, [1024, 3, 2] ]</w:t>
            </w:r>
          </w:p>
          <w:p w14:paraId="1F527750" w14:textId="77777777" w:rsidR="005673B2" w:rsidRPr="000B206E" w:rsidRDefault="005673B2" w:rsidP="00241108">
            <w:pPr>
              <w:pStyle w:val="TF-CDIGO-FONTE"/>
              <w:rPr>
                <w:sz w:val="16"/>
                <w:szCs w:val="16"/>
                <w:lang w:val="pt-BR"/>
              </w:rPr>
            </w:pPr>
            <w:r w:rsidRPr="000B206E">
              <w:rPr>
                <w:sz w:val="16"/>
                <w:szCs w:val="16"/>
                <w:lang w:val="pt-BR"/>
              </w:rPr>
              <w:t xml:space="preserve">  - [ -1, 3, C2f, [1024, True] ]</w:t>
            </w:r>
          </w:p>
          <w:p w14:paraId="39B803BE" w14:textId="199C97E6" w:rsidR="005673B2" w:rsidRPr="000B206E" w:rsidRDefault="005673B2" w:rsidP="00241108">
            <w:pPr>
              <w:pStyle w:val="TF-CDIGO-FONTE"/>
              <w:rPr>
                <w:sz w:val="16"/>
                <w:szCs w:val="16"/>
                <w:lang w:val="pt-BR"/>
              </w:rPr>
            </w:pPr>
            <w:r w:rsidRPr="000B206E">
              <w:rPr>
                <w:sz w:val="16"/>
                <w:szCs w:val="16"/>
                <w:lang w:val="pt-BR"/>
              </w:rPr>
              <w:t xml:space="preserve">  - [ -1, 1, SPPF, [1024, 5] ]        </w:t>
            </w:r>
          </w:p>
          <w:p w14:paraId="63745508" w14:textId="77777777" w:rsidR="005673B2" w:rsidRPr="000B206E" w:rsidRDefault="005673B2" w:rsidP="00241108">
            <w:pPr>
              <w:pStyle w:val="TF-CDIGO-FONTE"/>
              <w:rPr>
                <w:sz w:val="16"/>
                <w:szCs w:val="16"/>
                <w:lang w:val="pt-BR"/>
              </w:rPr>
            </w:pPr>
          </w:p>
          <w:p w14:paraId="00EEF8EA" w14:textId="77777777" w:rsidR="005673B2" w:rsidRPr="000B206E" w:rsidRDefault="005673B2" w:rsidP="00241108">
            <w:pPr>
              <w:pStyle w:val="TF-CDIGO-FONTE"/>
              <w:rPr>
                <w:sz w:val="16"/>
                <w:szCs w:val="16"/>
                <w:lang w:val="pt-BR"/>
              </w:rPr>
            </w:pPr>
            <w:r w:rsidRPr="000B206E">
              <w:rPr>
                <w:sz w:val="16"/>
                <w:szCs w:val="16"/>
                <w:lang w:val="pt-BR"/>
              </w:rPr>
              <w:t># -------------------------------------</w:t>
            </w:r>
          </w:p>
          <w:p w14:paraId="6ACFD6C9" w14:textId="77777777" w:rsidR="005673B2" w:rsidRPr="000B206E" w:rsidRDefault="005673B2" w:rsidP="00241108">
            <w:pPr>
              <w:pStyle w:val="TF-CDIGO-FONTE"/>
              <w:rPr>
                <w:sz w:val="16"/>
                <w:szCs w:val="16"/>
                <w:lang w:val="pt-BR"/>
              </w:rPr>
            </w:pPr>
            <w:r w:rsidRPr="000B206E">
              <w:rPr>
                <w:sz w:val="16"/>
                <w:szCs w:val="16"/>
                <w:lang w:val="pt-BR"/>
              </w:rPr>
              <w:t># HEAD – Combinação das escalas e detecção</w:t>
            </w:r>
          </w:p>
          <w:p w14:paraId="426FDC8D" w14:textId="77777777" w:rsidR="005673B2" w:rsidRPr="000B206E" w:rsidRDefault="005673B2" w:rsidP="00241108">
            <w:pPr>
              <w:pStyle w:val="TF-CDIGO-FONTE"/>
              <w:rPr>
                <w:sz w:val="16"/>
                <w:szCs w:val="16"/>
              </w:rPr>
            </w:pPr>
            <w:r w:rsidRPr="000B206E">
              <w:rPr>
                <w:sz w:val="16"/>
                <w:szCs w:val="16"/>
              </w:rPr>
              <w:t># -------------------------------------</w:t>
            </w:r>
          </w:p>
          <w:p w14:paraId="586CD215" w14:textId="77777777" w:rsidR="005673B2" w:rsidRPr="000B206E" w:rsidRDefault="005673B2" w:rsidP="00241108">
            <w:pPr>
              <w:pStyle w:val="TF-CDIGO-FONTE"/>
              <w:rPr>
                <w:sz w:val="16"/>
                <w:szCs w:val="16"/>
              </w:rPr>
            </w:pPr>
            <w:r w:rsidRPr="000B206E">
              <w:rPr>
                <w:sz w:val="16"/>
                <w:szCs w:val="16"/>
              </w:rPr>
              <w:t>head:</w:t>
            </w:r>
          </w:p>
          <w:p w14:paraId="61C446B2" w14:textId="77777777" w:rsidR="005673B2" w:rsidRPr="000B206E" w:rsidRDefault="005673B2" w:rsidP="00241108">
            <w:pPr>
              <w:pStyle w:val="TF-CDIGO-FONTE"/>
              <w:rPr>
                <w:sz w:val="16"/>
                <w:szCs w:val="16"/>
              </w:rPr>
            </w:pPr>
            <w:r w:rsidRPr="000B206E">
              <w:rPr>
                <w:sz w:val="16"/>
                <w:szCs w:val="16"/>
              </w:rPr>
              <w:t xml:space="preserve">  - [ -1, 1, Conv, [512, 1, 1] ]</w:t>
            </w:r>
          </w:p>
          <w:p w14:paraId="41D8F70D" w14:textId="77777777" w:rsidR="005673B2" w:rsidRPr="000B206E" w:rsidRDefault="005673B2" w:rsidP="00241108">
            <w:pPr>
              <w:pStyle w:val="TF-CDIGO-FONTE"/>
              <w:rPr>
                <w:sz w:val="16"/>
                <w:szCs w:val="16"/>
              </w:rPr>
            </w:pPr>
            <w:r w:rsidRPr="000B206E">
              <w:rPr>
                <w:sz w:val="16"/>
                <w:szCs w:val="16"/>
              </w:rPr>
              <w:t xml:space="preserve">  - [ -1, 1, nn.Upsample, [None, 2, 'nearest'] ]</w:t>
            </w:r>
          </w:p>
          <w:p w14:paraId="3B8A8623" w14:textId="3994B97C" w:rsidR="005673B2" w:rsidRPr="00656469" w:rsidRDefault="005673B2" w:rsidP="00241108">
            <w:pPr>
              <w:pStyle w:val="TF-CDIGO-FONTE"/>
              <w:rPr>
                <w:sz w:val="16"/>
                <w:szCs w:val="16"/>
              </w:rPr>
            </w:pPr>
            <w:r w:rsidRPr="000B206E">
              <w:rPr>
                <w:sz w:val="16"/>
                <w:szCs w:val="16"/>
              </w:rPr>
              <w:t xml:space="preserve">  </w:t>
            </w:r>
            <w:r w:rsidRPr="00656469">
              <w:rPr>
                <w:sz w:val="16"/>
                <w:szCs w:val="16"/>
              </w:rPr>
              <w:t xml:space="preserve">- [ [ -1, 6 ], 1, Concat, [1] ]     </w:t>
            </w:r>
          </w:p>
          <w:p w14:paraId="4C48D371" w14:textId="77777777" w:rsidR="005673B2" w:rsidRPr="000B206E" w:rsidRDefault="005673B2" w:rsidP="00241108">
            <w:pPr>
              <w:pStyle w:val="TF-CDIGO-FONTE"/>
              <w:rPr>
                <w:sz w:val="16"/>
                <w:szCs w:val="16"/>
              </w:rPr>
            </w:pPr>
            <w:r w:rsidRPr="00656469">
              <w:rPr>
                <w:sz w:val="16"/>
                <w:szCs w:val="16"/>
              </w:rPr>
              <w:t xml:space="preserve">  </w:t>
            </w:r>
            <w:r w:rsidRPr="000B206E">
              <w:rPr>
                <w:sz w:val="16"/>
                <w:szCs w:val="16"/>
              </w:rPr>
              <w:t>- [ -1, 3, C2f, [512] ]</w:t>
            </w:r>
          </w:p>
          <w:p w14:paraId="20E47104" w14:textId="77777777" w:rsidR="005673B2" w:rsidRPr="000B206E" w:rsidRDefault="005673B2" w:rsidP="00241108">
            <w:pPr>
              <w:pStyle w:val="TF-CDIGO-FONTE"/>
              <w:rPr>
                <w:sz w:val="16"/>
                <w:szCs w:val="16"/>
              </w:rPr>
            </w:pPr>
          </w:p>
          <w:p w14:paraId="76D06D8F" w14:textId="77777777" w:rsidR="005673B2" w:rsidRPr="000B206E" w:rsidRDefault="005673B2" w:rsidP="00241108">
            <w:pPr>
              <w:pStyle w:val="TF-CDIGO-FONTE"/>
              <w:rPr>
                <w:sz w:val="16"/>
                <w:szCs w:val="16"/>
              </w:rPr>
            </w:pPr>
            <w:r w:rsidRPr="000B206E">
              <w:rPr>
                <w:sz w:val="16"/>
                <w:szCs w:val="16"/>
              </w:rPr>
              <w:t xml:space="preserve">  - [ -1, 1, Conv, [256, 1, 1] ]</w:t>
            </w:r>
          </w:p>
          <w:p w14:paraId="3507EF40" w14:textId="77777777" w:rsidR="005673B2" w:rsidRPr="000B206E" w:rsidRDefault="005673B2" w:rsidP="00241108">
            <w:pPr>
              <w:pStyle w:val="TF-CDIGO-FONTE"/>
              <w:rPr>
                <w:sz w:val="16"/>
                <w:szCs w:val="16"/>
              </w:rPr>
            </w:pPr>
            <w:r w:rsidRPr="000B206E">
              <w:rPr>
                <w:sz w:val="16"/>
                <w:szCs w:val="16"/>
              </w:rPr>
              <w:t xml:space="preserve">  - [ -1, 1, nn.Upsample, [None, 2, 'nearest'] ]</w:t>
            </w:r>
          </w:p>
          <w:p w14:paraId="0C723E19" w14:textId="11C47A4E" w:rsidR="005673B2" w:rsidRPr="00656469" w:rsidRDefault="005673B2" w:rsidP="00241108">
            <w:pPr>
              <w:pStyle w:val="TF-CDIGO-FONTE"/>
              <w:rPr>
                <w:sz w:val="16"/>
                <w:szCs w:val="16"/>
              </w:rPr>
            </w:pPr>
            <w:r w:rsidRPr="000B206E">
              <w:rPr>
                <w:sz w:val="16"/>
                <w:szCs w:val="16"/>
              </w:rPr>
              <w:t xml:space="preserve">  </w:t>
            </w:r>
            <w:r w:rsidRPr="00656469">
              <w:rPr>
                <w:sz w:val="16"/>
                <w:szCs w:val="16"/>
              </w:rPr>
              <w:t xml:space="preserve">- [ [ -1, 4 ], 1, Concat, [1] ]     </w:t>
            </w:r>
          </w:p>
          <w:p w14:paraId="15C50260" w14:textId="77777777" w:rsidR="005673B2" w:rsidRPr="00656469" w:rsidRDefault="005673B2" w:rsidP="00241108">
            <w:pPr>
              <w:pStyle w:val="TF-CDIGO-FONTE"/>
              <w:rPr>
                <w:sz w:val="16"/>
                <w:szCs w:val="16"/>
              </w:rPr>
            </w:pPr>
            <w:r w:rsidRPr="00656469">
              <w:rPr>
                <w:sz w:val="16"/>
                <w:szCs w:val="16"/>
              </w:rPr>
              <w:t xml:space="preserve">  - [ -1, 3, C2f, [256] ]</w:t>
            </w:r>
          </w:p>
          <w:p w14:paraId="41F8E6AE" w14:textId="77777777" w:rsidR="005673B2" w:rsidRPr="00656469" w:rsidRDefault="005673B2" w:rsidP="00241108">
            <w:pPr>
              <w:pStyle w:val="TF-CDIGO-FONTE"/>
              <w:rPr>
                <w:sz w:val="16"/>
                <w:szCs w:val="16"/>
              </w:rPr>
            </w:pPr>
          </w:p>
          <w:p w14:paraId="04B677D5" w14:textId="22712856" w:rsidR="005673B2" w:rsidRPr="00656469" w:rsidRDefault="005673B2" w:rsidP="00241108">
            <w:pPr>
              <w:pStyle w:val="TF-CDIGO-FONTE"/>
              <w:rPr>
                <w:sz w:val="16"/>
                <w:szCs w:val="16"/>
              </w:rPr>
            </w:pPr>
            <w:r w:rsidRPr="00656469">
              <w:rPr>
                <w:sz w:val="16"/>
                <w:szCs w:val="16"/>
              </w:rPr>
              <w:t xml:space="preserve">  - [ -1, 1, Conv, [256, 3, 2] ]      </w:t>
            </w:r>
          </w:p>
          <w:p w14:paraId="671FD8F4" w14:textId="77777777" w:rsidR="005673B2" w:rsidRPr="00656469" w:rsidRDefault="005673B2" w:rsidP="00241108">
            <w:pPr>
              <w:pStyle w:val="TF-CDIGO-FONTE"/>
              <w:rPr>
                <w:sz w:val="16"/>
                <w:szCs w:val="16"/>
              </w:rPr>
            </w:pPr>
            <w:r w:rsidRPr="00656469">
              <w:rPr>
                <w:sz w:val="16"/>
                <w:szCs w:val="16"/>
              </w:rPr>
              <w:t xml:space="preserve">  - [ [ -1, 6 ], 1, Concat, [1] ]</w:t>
            </w:r>
          </w:p>
          <w:p w14:paraId="4BD2F9C8" w14:textId="77777777" w:rsidR="005673B2" w:rsidRPr="00656469" w:rsidRDefault="005673B2" w:rsidP="00241108">
            <w:pPr>
              <w:pStyle w:val="TF-CDIGO-FONTE"/>
              <w:rPr>
                <w:sz w:val="16"/>
                <w:szCs w:val="16"/>
              </w:rPr>
            </w:pPr>
            <w:r w:rsidRPr="00656469">
              <w:rPr>
                <w:sz w:val="16"/>
                <w:szCs w:val="16"/>
              </w:rPr>
              <w:t xml:space="preserve">  - [ -1, 3, C2f, [512] ]</w:t>
            </w:r>
          </w:p>
          <w:p w14:paraId="77C55222" w14:textId="77777777" w:rsidR="005673B2" w:rsidRPr="00656469" w:rsidRDefault="005673B2" w:rsidP="00241108">
            <w:pPr>
              <w:pStyle w:val="TF-CDIGO-FONTE"/>
              <w:rPr>
                <w:sz w:val="16"/>
                <w:szCs w:val="16"/>
              </w:rPr>
            </w:pPr>
          </w:p>
          <w:p w14:paraId="67ECD271" w14:textId="77777777" w:rsidR="005673B2" w:rsidRPr="00656469" w:rsidRDefault="005673B2" w:rsidP="00241108">
            <w:pPr>
              <w:pStyle w:val="TF-CDIGO-FONTE"/>
              <w:rPr>
                <w:sz w:val="16"/>
                <w:szCs w:val="16"/>
              </w:rPr>
            </w:pPr>
            <w:r w:rsidRPr="00656469">
              <w:rPr>
                <w:sz w:val="16"/>
                <w:szCs w:val="16"/>
              </w:rPr>
              <w:t xml:space="preserve">  - [ -1, 1, Conv, [512, 3, 2] ]</w:t>
            </w:r>
          </w:p>
          <w:p w14:paraId="03522F11" w14:textId="77777777" w:rsidR="005673B2" w:rsidRPr="00656469" w:rsidRDefault="005673B2" w:rsidP="00241108">
            <w:pPr>
              <w:pStyle w:val="TF-CDIGO-FONTE"/>
              <w:rPr>
                <w:sz w:val="16"/>
                <w:szCs w:val="16"/>
              </w:rPr>
            </w:pPr>
            <w:r w:rsidRPr="00656469">
              <w:rPr>
                <w:sz w:val="16"/>
                <w:szCs w:val="16"/>
              </w:rPr>
              <w:t xml:space="preserve">  - [ [ -1, 8 ], 1, Concat, [1] ]</w:t>
            </w:r>
          </w:p>
          <w:p w14:paraId="02E455E1" w14:textId="77777777" w:rsidR="005673B2" w:rsidRPr="00656469" w:rsidRDefault="005673B2" w:rsidP="00241108">
            <w:pPr>
              <w:pStyle w:val="TF-CDIGO-FONTE"/>
              <w:rPr>
                <w:sz w:val="16"/>
                <w:szCs w:val="16"/>
              </w:rPr>
            </w:pPr>
            <w:r w:rsidRPr="00656469">
              <w:rPr>
                <w:sz w:val="16"/>
                <w:szCs w:val="16"/>
              </w:rPr>
              <w:t xml:space="preserve">  - [ -1, 3, C2f, [1024] ]</w:t>
            </w:r>
          </w:p>
          <w:p w14:paraId="0CBF3CC9" w14:textId="77777777" w:rsidR="005673B2" w:rsidRPr="00656469" w:rsidRDefault="005673B2" w:rsidP="00241108">
            <w:pPr>
              <w:pStyle w:val="TF-CDIGO-FONTE"/>
              <w:rPr>
                <w:sz w:val="16"/>
                <w:szCs w:val="16"/>
              </w:rPr>
            </w:pPr>
          </w:p>
          <w:p w14:paraId="1F8B9D4B" w14:textId="20DB226D" w:rsidR="005673B2" w:rsidRPr="00656469" w:rsidRDefault="005673B2" w:rsidP="00241108">
            <w:pPr>
              <w:pStyle w:val="TF-CDIGO-FONTE"/>
              <w:rPr>
                <w:sz w:val="16"/>
                <w:szCs w:val="16"/>
              </w:rPr>
            </w:pPr>
            <w:r w:rsidRPr="00656469">
              <w:rPr>
                <w:sz w:val="16"/>
                <w:szCs w:val="16"/>
              </w:rPr>
              <w:t xml:space="preserve">  - [ [ 11, 14, 17, 20 ], 1, Detect, [nc] ]  </w:t>
            </w:r>
          </w:p>
          <w:p w14:paraId="4A1E13E4" w14:textId="77777777" w:rsidR="005673B2" w:rsidRPr="00656469" w:rsidRDefault="005673B2" w:rsidP="00241108">
            <w:pPr>
              <w:pStyle w:val="TF-CDIGO-FONTE"/>
              <w:rPr>
                <w:sz w:val="16"/>
                <w:szCs w:val="16"/>
              </w:rPr>
            </w:pPr>
          </w:p>
        </w:tc>
      </w:tr>
    </w:tbl>
    <w:p w14:paraId="0851727A" w14:textId="77777777" w:rsidR="005673B2" w:rsidRDefault="005673B2" w:rsidP="005673B2">
      <w:pPr>
        <w:pStyle w:val="TF-FONTE"/>
      </w:pPr>
      <w:r w:rsidRPr="0087140F">
        <w:t>Fonte: elaborado pel</w:t>
      </w:r>
      <w:r>
        <w:t>o autor</w:t>
      </w:r>
      <w:r w:rsidRPr="0087140F">
        <w:t>.</w:t>
      </w:r>
    </w:p>
    <w:bookmarkEnd w:id="190"/>
    <w:bookmarkEnd w:id="191"/>
    <w:bookmarkEnd w:id="192"/>
    <w:bookmarkEnd w:id="193"/>
    <w:bookmarkEnd w:id="194"/>
    <w:bookmarkEnd w:id="195"/>
    <w:p w14:paraId="3CBA3445" w14:textId="5AE208A0" w:rsidR="00C822AB" w:rsidRDefault="00C822AB" w:rsidP="00C822AB">
      <w:pPr>
        <w:pStyle w:val="TF-TEXTO"/>
      </w:pPr>
      <w:r>
        <w:t xml:space="preserve">A arquitetura personalizada baseia-se no modelo YOLOv8, adaptado para melhorar o desempenho na detecção de objetos muito pequenos, como os neurônios atípicos presentes nas imagens microscópicas. Essa adaptação, chamada de YOLOv8-P2, adiciona uma resolução extra na parte inicial da rede (camada P2), permitindo que o modelo </w:t>
      </w:r>
      <w:r w:rsidR="00AF670E">
        <w:t>análise</w:t>
      </w:r>
      <w:r>
        <w:t xml:space="preserve"> detalhes mais finos que normalmente seriam perdidos em arquiteturas tradicionais. Em termos simples, o </w:t>
      </w:r>
      <w:r w:rsidRPr="000B206E">
        <w:rPr>
          <w:i/>
          <w:iCs/>
        </w:rPr>
        <w:t>backbone</w:t>
      </w:r>
      <w:r>
        <w:t xml:space="preserve"> da rede funciona como um extrator de padrões: ele reduz progressivamente a resolução da imagem ao mesmo tempo em que aprende características relevantes, como bordas, texturas e formas. Para isso, utiliza blocos de convolução e módulos C2f, que ajudam a combinar informações de maneira eficiente e estável.</w:t>
      </w:r>
    </w:p>
    <w:p w14:paraId="4E7414FB" w14:textId="77777777" w:rsidR="00C822AB" w:rsidRDefault="00C822AB" w:rsidP="00C822AB">
      <w:pPr>
        <w:pStyle w:val="TF-TEXTO"/>
      </w:pPr>
      <w:r>
        <w:t xml:space="preserve">Na segunda parte da rede, chamada de </w:t>
      </w:r>
      <w:r w:rsidRPr="000B206E">
        <w:rPr>
          <w:i/>
          <w:iCs/>
        </w:rPr>
        <w:t>head</w:t>
      </w:r>
      <w:r>
        <w:t xml:space="preserve">, ocorre a junção de informações de diferentes tamanhos de imagem, o que permite detectar objetos tanto grandes quanto muito pequenos. Essa combinação é feita por meio de operações de </w:t>
      </w:r>
      <w:r w:rsidRPr="000B206E">
        <w:rPr>
          <w:i/>
          <w:iCs/>
        </w:rPr>
        <w:t>upsampling</w:t>
      </w:r>
      <w:r>
        <w:t xml:space="preserve">, que recuperam </w:t>
      </w:r>
      <w:r>
        <w:lastRenderedPageBreak/>
        <w:t xml:space="preserve">detalhes, e concatenação, que junta informações de várias escalas. Por fim, a camada de detecção recebe mapas de características de diferentes resoluções e gera as predições finais — as </w:t>
      </w:r>
      <w:r w:rsidRPr="000B206E">
        <w:rPr>
          <w:i/>
          <w:iCs/>
        </w:rPr>
        <w:t>bounding boxes</w:t>
      </w:r>
      <w:r>
        <w:t xml:space="preserve"> e suas respectivas probabilidades. Em conjunto, essa arquitetura permite que o YOLOv8-P2 seja mais eficiente para tarefas que exigem atenção a estruturas pequenas.</w:t>
      </w:r>
    </w:p>
    <w:p w14:paraId="5655B9D3" w14:textId="6A18C7E0" w:rsidR="00C822AB" w:rsidRDefault="00C822AB" w:rsidP="00C822AB">
      <w:pPr>
        <w:pStyle w:val="TF-TEXTO"/>
      </w:pPr>
      <w:r>
        <w:t>Além das variações de arquitetura, diferentes resoluções de entrada também foram avaliadas, testando imagens com 512, 640, 768, 800, 896, 1</w:t>
      </w:r>
      <w:ins w:id="218" w:author="Dalton Solano dos Reis" w:date="2025-12-16T12:47:00Z" w16du:dateUtc="2025-12-16T15:47:00Z">
        <w:r w:rsidR="00707509">
          <w:t>.</w:t>
        </w:r>
      </w:ins>
      <w:r>
        <w:t>024 e 1</w:t>
      </w:r>
      <w:ins w:id="219" w:author="Dalton Solano dos Reis" w:date="2025-12-16T12:47:00Z" w16du:dateUtc="2025-12-16T15:47:00Z">
        <w:r w:rsidR="00707509">
          <w:t>.</w:t>
        </w:r>
      </w:ins>
      <w:r>
        <w:t xml:space="preserve">280 </w:t>
      </w:r>
      <w:r w:rsidRPr="00AF670E">
        <w:rPr>
          <w:i/>
          <w:iCs/>
        </w:rPr>
        <w:t>pixels</w:t>
      </w:r>
      <w:r>
        <w:t xml:space="preserve"> de cada lado. Essa variação é relevante pois o tamanho da imagem influencia diretamente a capacidade do modelo de preservar detalhes finos — um ponto crítico neste trabalho, dado que os objetos a serem detectados ocupam poucos </w:t>
      </w:r>
      <w:r w:rsidRPr="00AF670E">
        <w:rPr>
          <w:i/>
          <w:iCs/>
        </w:rPr>
        <w:t>pixels</w:t>
      </w:r>
      <w:r>
        <w:t xml:space="preserve"> na cena original. Resoluções menores tendem a acelerar o treinamento e reduzir o custo computacional, mas podem comprometer a detecção de objetos muito pequenos devido à perda de informação após o </w:t>
      </w:r>
      <w:r w:rsidRPr="000B206E">
        <w:rPr>
          <w:i/>
          <w:iCs/>
        </w:rPr>
        <w:t>downsampling</w:t>
      </w:r>
      <w:r>
        <w:t xml:space="preserve">. Por outro lado, resoluções maiores mantêm mais detalhes e tendem a melhorar o </w:t>
      </w:r>
      <w:r w:rsidRPr="000B206E">
        <w:rPr>
          <w:i/>
          <w:iCs/>
        </w:rPr>
        <w:t>recall</w:t>
      </w:r>
      <w:r>
        <w:t>, embora com maior uso de GPU e tempo de processamento. Assim, a experimentação com múltiplos tamanhos permitiu analisar o impacto concreto da resolução na detecção dessas estruturas microscópicas, garantindo uma comparação equilibrada entre desempenho e eficiência.</w:t>
      </w:r>
    </w:p>
    <w:p w14:paraId="31C6A8EC" w14:textId="77777777" w:rsidR="00C822AB" w:rsidRPr="00703106" w:rsidRDefault="00C822AB" w:rsidP="00C822AB">
      <w:pPr>
        <w:pStyle w:val="TF-TEXTO"/>
      </w:pPr>
      <w:r>
        <w:t xml:space="preserve">Os modelos YOLO costumam demandar um número maior de épocas no treinamento, portanto, o número de épocas também foi variado entre 100 e 200, permitindo observar como a rede evoluía ao longo do aprendizado e em que ponto passava a estabilizar ou saturar. Como o </w:t>
      </w:r>
      <w:r w:rsidRPr="000B206E">
        <w:rPr>
          <w:i/>
          <w:iCs/>
        </w:rPr>
        <w:t>dataset</w:t>
      </w:r>
      <w:r>
        <w:t xml:space="preserve"> é relativamente pequeno, poucas épocas poderiam resultar em </w:t>
      </w:r>
      <w:r w:rsidRPr="00106FB0">
        <w:rPr>
          <w:i/>
          <w:iCs/>
        </w:rPr>
        <w:t>underfitting</w:t>
      </w:r>
      <w:r>
        <w:t xml:space="preserve">, deixando o modelo incapaz de capturar adequadamente as características morfológicas sutis dos objetos. Por outro lado, épocas demais poderiam levar ao </w:t>
      </w:r>
      <w:r w:rsidRPr="00106FB0">
        <w:rPr>
          <w:i/>
          <w:iCs/>
        </w:rPr>
        <w:t>overfitting</w:t>
      </w:r>
      <w:r>
        <w:t>, especialmente em um cenário com baixa densidade de verdadeiros positivos. Junto ao número maior de épocas, foi utilizado um recurso nativo do YOLO, que permite interromper o treinamento após determinado número de épocas sem ganho razoável (</w:t>
      </w:r>
      <w:r w:rsidRPr="00AC4C70">
        <w:rPr>
          <w:rFonts w:ascii="Courier New" w:hAnsi="Courier New" w:cs="Courier New"/>
          <w:sz w:val="20"/>
          <w:szCs w:val="16"/>
        </w:rPr>
        <w:t>early stopping</w:t>
      </w:r>
      <w:r>
        <w:t>), economizando tempo computacional.</w:t>
      </w:r>
    </w:p>
    <w:p w14:paraId="2D86310E" w14:textId="09EB9239" w:rsidR="00F255FC" w:rsidRDefault="004A12E2" w:rsidP="006727A4">
      <w:pPr>
        <w:pStyle w:val="Ttulo2"/>
      </w:pPr>
      <w:bookmarkStart w:id="220" w:name="_Toc215565501"/>
      <w:r>
        <w:t>RESULTADOS E DISCUSSÕES</w:t>
      </w:r>
      <w:bookmarkEnd w:id="220"/>
    </w:p>
    <w:p w14:paraId="104D1AAF" w14:textId="77777777" w:rsidR="00352936" w:rsidRDefault="00352936" w:rsidP="00352936">
      <w:pPr>
        <w:pStyle w:val="TF-TEXTO"/>
      </w:pPr>
      <w:r>
        <w:t xml:space="preserve">Os experimentos conduzidos neste trabalho variaram em três eixos principais: tamanho do modelo </w:t>
      </w:r>
      <w:commentRangeStart w:id="221"/>
      <w:r>
        <w:t>YOLOv8</w:t>
      </w:r>
      <w:commentRangeEnd w:id="221"/>
      <w:r w:rsidR="00BD6791">
        <w:rPr>
          <w:rStyle w:val="Refdecomentrio"/>
          <w:sz w:val="24"/>
          <w:szCs w:val="20"/>
        </w:rPr>
        <w:commentReference w:id="221"/>
      </w:r>
      <w:r>
        <w:t xml:space="preserve">, resolução de entrada e estratégias de pré-processamento, incluindo ou não </w:t>
      </w:r>
      <w:r w:rsidRPr="00E00A7D">
        <w:rPr>
          <w:i/>
          <w:iCs/>
        </w:rPr>
        <w:t>tiling</w:t>
      </w:r>
      <w:r>
        <w:t xml:space="preserve"> e diferentes níveis de </w:t>
      </w:r>
      <w:r w:rsidRPr="004A12E2">
        <w:rPr>
          <w:i/>
          <w:iCs/>
        </w:rPr>
        <w:t>data augmentation</w:t>
      </w:r>
      <w:r>
        <w:t xml:space="preserve">. Também foram testados ajustes de hiperparâmetros, como tamanho de </w:t>
      </w:r>
      <w:r w:rsidRPr="00E00A7D">
        <w:rPr>
          <w:i/>
          <w:iCs/>
        </w:rPr>
        <w:t>tile</w:t>
      </w:r>
      <w:r>
        <w:t xml:space="preserve">, sobreposição entre </w:t>
      </w:r>
      <w:r w:rsidRPr="00E00A7D">
        <w:rPr>
          <w:i/>
          <w:iCs/>
        </w:rPr>
        <w:t>tiles</w:t>
      </w:r>
      <w:r>
        <w:t xml:space="preserve"> e número de épocas de treinamento. Em termos gerais, os experimentos sem </w:t>
      </w:r>
      <w:r w:rsidRPr="00E00A7D">
        <w:rPr>
          <w:i/>
          <w:iCs/>
        </w:rPr>
        <w:t>tiling</w:t>
      </w:r>
      <w:r>
        <w:t xml:space="preserve"> e com </w:t>
      </w:r>
      <w:r w:rsidRPr="00E00A7D">
        <w:rPr>
          <w:i/>
          <w:iCs/>
        </w:rPr>
        <w:t>pipeline</w:t>
      </w:r>
      <w:r>
        <w:t xml:space="preserve"> de pré-processamento mais conservador apresentaram resultados mais estáveis, enquanto combinações mais agressivas — com </w:t>
      </w:r>
      <w:r w:rsidRPr="00E00A7D">
        <w:rPr>
          <w:i/>
          <w:iCs/>
        </w:rPr>
        <w:t>tiling</w:t>
      </w:r>
      <w:r>
        <w:t xml:space="preserve"> ou </w:t>
      </w:r>
      <w:r w:rsidRPr="004A12E2">
        <w:rPr>
          <w:i/>
          <w:iCs/>
        </w:rPr>
        <w:t>augmentations</w:t>
      </w:r>
      <w:r>
        <w:t xml:space="preserve"> mais intensas — produziram maior variação de desempenho.</w:t>
      </w:r>
    </w:p>
    <w:p w14:paraId="2ABECE26" w14:textId="3BCB0EFD" w:rsidR="00352936" w:rsidRDefault="00352936" w:rsidP="00352936">
      <w:pPr>
        <w:pStyle w:val="TF-TEXTO"/>
      </w:pPr>
      <w:r>
        <w:lastRenderedPageBreak/>
        <w:t xml:space="preserve">A </w:t>
      </w:r>
      <w:r w:rsidR="00AE385C">
        <w:fldChar w:fldCharType="begin"/>
      </w:r>
      <w:r w:rsidR="00AE385C">
        <w:instrText xml:space="preserve"> REF _Ref215559727 \h </w:instrText>
      </w:r>
      <w:r w:rsidR="00AE385C">
        <w:fldChar w:fldCharType="separate"/>
      </w:r>
      <w:r w:rsidR="005B6BA0">
        <w:t xml:space="preserve">Tabela </w:t>
      </w:r>
      <w:r w:rsidR="005B6BA0">
        <w:rPr>
          <w:noProof/>
        </w:rPr>
        <w:t>1</w:t>
      </w:r>
      <w:r w:rsidR="00AE385C">
        <w:fldChar w:fldCharType="end"/>
      </w:r>
      <w:r w:rsidR="00AE385C">
        <w:t xml:space="preserve"> </w:t>
      </w:r>
      <w:r>
        <w:t>apresenta a média aritmética simples do desempenho por tamanho de modelo na fase de teste, ou seja, o desempenho após o treinamento, com um conjunto de imagens que o modelo nunca viu nas etapas anteriores.</w:t>
      </w:r>
    </w:p>
    <w:p w14:paraId="75339388" w14:textId="5D26DFF8" w:rsidR="00352936" w:rsidRPr="0081694F" w:rsidRDefault="004D75D4" w:rsidP="000E10F0">
      <w:pPr>
        <w:pStyle w:val="TF-LEGENDA"/>
      </w:pPr>
      <w:bookmarkStart w:id="222" w:name="_Ref215559727"/>
      <w:bookmarkStart w:id="223" w:name="_Toc215565477"/>
      <w:commentRangeStart w:id="224"/>
      <w:r>
        <w:t xml:space="preserve">Tabela </w:t>
      </w:r>
      <w:fldSimple w:instr=" SEQ Tabela \* ARABIC ">
        <w:r w:rsidR="005B6BA0">
          <w:rPr>
            <w:noProof/>
          </w:rPr>
          <w:t>1</w:t>
        </w:r>
      </w:fldSimple>
      <w:bookmarkEnd w:id="222"/>
      <w:r>
        <w:t xml:space="preserve"> </w:t>
      </w:r>
      <w:r w:rsidR="00352936" w:rsidRPr="0081694F">
        <w:t xml:space="preserve">– </w:t>
      </w:r>
      <w:r w:rsidR="00352936">
        <w:t xml:space="preserve">Desempenho </w:t>
      </w:r>
      <w:commentRangeEnd w:id="224"/>
      <w:r w:rsidR="00707509">
        <w:rPr>
          <w:rStyle w:val="Refdecomentrio"/>
          <w:sz w:val="24"/>
          <w:szCs w:val="20"/>
        </w:rPr>
        <w:commentReference w:id="224"/>
      </w:r>
      <w:r w:rsidR="00352936">
        <w:t>médio por tamanho de modelo</w:t>
      </w:r>
      <w:bookmarkEnd w:id="223"/>
    </w:p>
    <w:tbl>
      <w:tblPr>
        <w:tblW w:w="9002" w:type="dxa"/>
        <w:jc w:val="center"/>
        <w:tblBorders>
          <w:top w:val="single" w:sz="4" w:space="0" w:color="auto"/>
          <w:bottom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701"/>
        <w:gridCol w:w="1254"/>
        <w:gridCol w:w="1275"/>
        <w:gridCol w:w="1275"/>
        <w:gridCol w:w="1275"/>
        <w:gridCol w:w="1191"/>
        <w:gridCol w:w="1031"/>
      </w:tblGrid>
      <w:tr w:rsidR="00352936" w14:paraId="229D4332" w14:textId="77777777" w:rsidTr="00AC4C70">
        <w:trPr>
          <w:cantSplit/>
          <w:jc w:val="center"/>
        </w:trPr>
        <w:tc>
          <w:tcPr>
            <w:tcW w:w="1701" w:type="dxa"/>
            <w:noWrap/>
            <w:vAlign w:val="center"/>
          </w:tcPr>
          <w:p w14:paraId="56AFCF80" w14:textId="77777777" w:rsidR="00352936" w:rsidRDefault="00352936" w:rsidP="00241108">
            <w:pPr>
              <w:pStyle w:val="TF-TEXTO-QUADRO-Centralizado"/>
            </w:pPr>
          </w:p>
        </w:tc>
        <w:tc>
          <w:tcPr>
            <w:tcW w:w="3804" w:type="dxa"/>
            <w:gridSpan w:val="3"/>
            <w:noWrap/>
            <w:vAlign w:val="center"/>
          </w:tcPr>
          <w:p w14:paraId="31B84E86" w14:textId="77777777" w:rsidR="00352936" w:rsidRDefault="00352936" w:rsidP="00241108">
            <w:pPr>
              <w:pStyle w:val="TF-TEXTO-QUADRO-Centralizado"/>
            </w:pPr>
            <w:r>
              <w:t xml:space="preserve">Sem </w:t>
            </w:r>
            <w:r w:rsidRPr="00E00A7D">
              <w:rPr>
                <w:i/>
                <w:iCs/>
              </w:rPr>
              <w:t>data augmentation</w:t>
            </w:r>
          </w:p>
        </w:tc>
        <w:tc>
          <w:tcPr>
            <w:tcW w:w="3497" w:type="dxa"/>
            <w:gridSpan w:val="3"/>
            <w:noWrap/>
            <w:vAlign w:val="center"/>
          </w:tcPr>
          <w:p w14:paraId="06A9292C" w14:textId="77777777" w:rsidR="00352936" w:rsidRDefault="00352936" w:rsidP="00241108">
            <w:pPr>
              <w:pStyle w:val="TF-TEXTO-QUADRO-Centralizado"/>
            </w:pPr>
            <w:r>
              <w:t xml:space="preserve">Com </w:t>
            </w:r>
            <w:r w:rsidRPr="00E00A7D">
              <w:rPr>
                <w:i/>
                <w:iCs/>
              </w:rPr>
              <w:t>data augmentation</w:t>
            </w:r>
          </w:p>
        </w:tc>
      </w:tr>
      <w:tr w:rsidR="00352936" w14:paraId="6E427E49" w14:textId="77777777" w:rsidTr="00AC4C70">
        <w:trPr>
          <w:cantSplit/>
          <w:jc w:val="center"/>
        </w:trPr>
        <w:tc>
          <w:tcPr>
            <w:tcW w:w="1701" w:type="dxa"/>
            <w:noWrap/>
            <w:vAlign w:val="center"/>
          </w:tcPr>
          <w:p w14:paraId="06279036" w14:textId="001BE6AE" w:rsidR="00352936" w:rsidRPr="006A0A1A" w:rsidRDefault="00AF670E" w:rsidP="00241108">
            <w:pPr>
              <w:pStyle w:val="TF-TEXTO-QUADRO-Centralizado"/>
            </w:pPr>
            <w:r>
              <w:t>Modelo</w:t>
            </w:r>
          </w:p>
        </w:tc>
        <w:tc>
          <w:tcPr>
            <w:tcW w:w="1254" w:type="dxa"/>
            <w:noWrap/>
            <w:vAlign w:val="center"/>
          </w:tcPr>
          <w:p w14:paraId="36D42030" w14:textId="77777777" w:rsidR="00352936" w:rsidRPr="006A0A1A" w:rsidRDefault="00352936" w:rsidP="00241108">
            <w:pPr>
              <w:pStyle w:val="TF-TEXTO-QUADRO-Centralizado"/>
            </w:pPr>
            <w:r>
              <w:t>Precisão</w:t>
            </w:r>
          </w:p>
        </w:tc>
        <w:tc>
          <w:tcPr>
            <w:tcW w:w="1275" w:type="dxa"/>
            <w:vAlign w:val="center"/>
          </w:tcPr>
          <w:p w14:paraId="02E3B09A" w14:textId="77777777" w:rsidR="00352936" w:rsidRDefault="00352936" w:rsidP="00241108">
            <w:pPr>
              <w:pStyle w:val="TF-TEXTO-QUADRO-Centralizado"/>
            </w:pPr>
            <w:r>
              <w:t>Recall</w:t>
            </w:r>
          </w:p>
        </w:tc>
        <w:tc>
          <w:tcPr>
            <w:tcW w:w="1275" w:type="dxa"/>
            <w:vAlign w:val="center"/>
          </w:tcPr>
          <w:p w14:paraId="73FAAB48" w14:textId="77777777" w:rsidR="00352936" w:rsidRDefault="00352936" w:rsidP="00241108">
            <w:pPr>
              <w:pStyle w:val="TF-TEXTO-QUADRO-Centralizado"/>
            </w:pPr>
            <w:r>
              <w:t>F1</w:t>
            </w:r>
          </w:p>
        </w:tc>
        <w:tc>
          <w:tcPr>
            <w:tcW w:w="1275" w:type="dxa"/>
            <w:noWrap/>
            <w:vAlign w:val="center"/>
          </w:tcPr>
          <w:p w14:paraId="7289D0DB" w14:textId="77777777" w:rsidR="00352936" w:rsidRPr="006A0A1A" w:rsidRDefault="00352936" w:rsidP="00241108">
            <w:pPr>
              <w:pStyle w:val="TF-TEXTO-QUADRO-Centralizado"/>
            </w:pPr>
            <w:r>
              <w:t>Precisão</w:t>
            </w:r>
          </w:p>
        </w:tc>
        <w:tc>
          <w:tcPr>
            <w:tcW w:w="1191" w:type="dxa"/>
            <w:vAlign w:val="center"/>
          </w:tcPr>
          <w:p w14:paraId="2C1E6176" w14:textId="77777777" w:rsidR="00352936" w:rsidRDefault="00352936" w:rsidP="00241108">
            <w:pPr>
              <w:pStyle w:val="TF-TEXTO-QUADRO-Centralizado"/>
            </w:pPr>
            <w:r>
              <w:t>Recall</w:t>
            </w:r>
          </w:p>
        </w:tc>
        <w:tc>
          <w:tcPr>
            <w:tcW w:w="1031" w:type="dxa"/>
          </w:tcPr>
          <w:p w14:paraId="248DC81B" w14:textId="77777777" w:rsidR="00352936" w:rsidRDefault="00352936" w:rsidP="00241108">
            <w:pPr>
              <w:pStyle w:val="TF-TEXTO-QUADRO-Centralizado"/>
            </w:pPr>
            <w:r>
              <w:t>F1</w:t>
            </w:r>
          </w:p>
        </w:tc>
      </w:tr>
      <w:tr w:rsidR="00352936" w:rsidRPr="00D2079F" w14:paraId="3ED0A56C" w14:textId="77777777" w:rsidTr="00AC4C70">
        <w:trPr>
          <w:cantSplit/>
          <w:jc w:val="center"/>
        </w:trPr>
        <w:tc>
          <w:tcPr>
            <w:tcW w:w="1701" w:type="dxa"/>
            <w:noWrap/>
          </w:tcPr>
          <w:p w14:paraId="07F3A57E" w14:textId="77777777" w:rsidR="00352936" w:rsidRPr="006A0A1A" w:rsidRDefault="00352936" w:rsidP="00AC4C70">
            <w:pPr>
              <w:pStyle w:val="TF-TEXTO-QUADRO-Centralizado"/>
              <w:ind w:firstLine="356"/>
              <w:jc w:val="left"/>
            </w:pPr>
            <w:r>
              <w:t>yolov8n</w:t>
            </w:r>
          </w:p>
        </w:tc>
        <w:tc>
          <w:tcPr>
            <w:tcW w:w="1254" w:type="dxa"/>
            <w:noWrap/>
          </w:tcPr>
          <w:p w14:paraId="292086B3" w14:textId="77777777" w:rsidR="00352936" w:rsidRPr="006A0A1A" w:rsidRDefault="00352936" w:rsidP="00241108">
            <w:pPr>
              <w:pStyle w:val="TF-TEXTO-QUADRO-Centralizado"/>
            </w:pPr>
            <w:r>
              <w:t>38.47%</w:t>
            </w:r>
          </w:p>
        </w:tc>
        <w:tc>
          <w:tcPr>
            <w:tcW w:w="1275" w:type="dxa"/>
            <w:vAlign w:val="bottom"/>
          </w:tcPr>
          <w:p w14:paraId="5FDC5625" w14:textId="77777777" w:rsidR="00352936" w:rsidRDefault="00352936" w:rsidP="00241108">
            <w:pPr>
              <w:pStyle w:val="TF-TEXTO-QUADRO-Centralizado"/>
            </w:pPr>
            <w:r>
              <w:t>39.39%</w:t>
            </w:r>
          </w:p>
        </w:tc>
        <w:tc>
          <w:tcPr>
            <w:tcW w:w="1275" w:type="dxa"/>
          </w:tcPr>
          <w:p w14:paraId="22E1B078" w14:textId="77777777" w:rsidR="00352936" w:rsidRDefault="00352936" w:rsidP="00241108">
            <w:pPr>
              <w:pStyle w:val="TF-TEXTO-QUADRO-Centralizado"/>
            </w:pPr>
            <w:r>
              <w:t>38.88%</w:t>
            </w:r>
          </w:p>
        </w:tc>
        <w:tc>
          <w:tcPr>
            <w:tcW w:w="1275" w:type="dxa"/>
            <w:noWrap/>
          </w:tcPr>
          <w:p w14:paraId="473BBC11" w14:textId="77777777" w:rsidR="00352936" w:rsidRPr="006A0A1A" w:rsidRDefault="00352936" w:rsidP="00241108">
            <w:pPr>
              <w:pStyle w:val="TF-TEXTO-QUADRO-Centralizado"/>
            </w:pPr>
            <w:r>
              <w:t>37.29%</w:t>
            </w:r>
          </w:p>
        </w:tc>
        <w:tc>
          <w:tcPr>
            <w:tcW w:w="1191" w:type="dxa"/>
          </w:tcPr>
          <w:p w14:paraId="59AAB529" w14:textId="77777777" w:rsidR="00352936" w:rsidRPr="006A0A1A" w:rsidRDefault="00352936" w:rsidP="00241108">
            <w:pPr>
              <w:pStyle w:val="TF-TEXTO-QUADRO-Centralizado"/>
            </w:pPr>
            <w:r>
              <w:t>38.73%</w:t>
            </w:r>
          </w:p>
        </w:tc>
        <w:tc>
          <w:tcPr>
            <w:tcW w:w="1031" w:type="dxa"/>
          </w:tcPr>
          <w:p w14:paraId="04F4CFB2" w14:textId="77777777" w:rsidR="00352936" w:rsidRDefault="00352936" w:rsidP="00241108">
            <w:pPr>
              <w:pStyle w:val="TF-TEXTO-QUADRO-Centralizado"/>
            </w:pPr>
            <w:r>
              <w:t>37.87%</w:t>
            </w:r>
          </w:p>
        </w:tc>
      </w:tr>
      <w:tr w:rsidR="00352936" w:rsidRPr="00D2079F" w14:paraId="03F98885" w14:textId="77777777" w:rsidTr="00AC4C70">
        <w:trPr>
          <w:cantSplit/>
          <w:jc w:val="center"/>
        </w:trPr>
        <w:tc>
          <w:tcPr>
            <w:tcW w:w="1701" w:type="dxa"/>
            <w:noWrap/>
          </w:tcPr>
          <w:p w14:paraId="6566FE31" w14:textId="77777777" w:rsidR="00352936" w:rsidRPr="006A0A1A" w:rsidRDefault="00352936" w:rsidP="00AC4C70">
            <w:pPr>
              <w:pStyle w:val="TF-TEXTO-QUADRO-Centralizado"/>
              <w:ind w:firstLine="356"/>
              <w:jc w:val="left"/>
            </w:pPr>
            <w:r>
              <w:t>yolov8s</w:t>
            </w:r>
          </w:p>
        </w:tc>
        <w:tc>
          <w:tcPr>
            <w:tcW w:w="1254" w:type="dxa"/>
            <w:noWrap/>
          </w:tcPr>
          <w:p w14:paraId="3B329576" w14:textId="77777777" w:rsidR="00352936" w:rsidRPr="006A0A1A" w:rsidRDefault="00352936" w:rsidP="00241108">
            <w:pPr>
              <w:pStyle w:val="TF-TEXTO-QUADRO-Centralizado"/>
            </w:pPr>
            <w:r>
              <w:t>40.47%</w:t>
            </w:r>
          </w:p>
        </w:tc>
        <w:tc>
          <w:tcPr>
            <w:tcW w:w="1275" w:type="dxa"/>
            <w:vAlign w:val="bottom"/>
          </w:tcPr>
          <w:p w14:paraId="1E9CACC8" w14:textId="77777777" w:rsidR="00352936" w:rsidRDefault="00352936" w:rsidP="00241108">
            <w:pPr>
              <w:pStyle w:val="TF-TEXTO-QUADRO-Centralizado"/>
            </w:pPr>
            <w:r>
              <w:t>40.72%</w:t>
            </w:r>
          </w:p>
        </w:tc>
        <w:tc>
          <w:tcPr>
            <w:tcW w:w="1275" w:type="dxa"/>
          </w:tcPr>
          <w:p w14:paraId="7B9D311F" w14:textId="77777777" w:rsidR="00352936" w:rsidRDefault="00352936" w:rsidP="00241108">
            <w:pPr>
              <w:pStyle w:val="TF-TEXTO-QUADRO-Centralizado"/>
            </w:pPr>
            <w:r>
              <w:t>40.42%</w:t>
            </w:r>
          </w:p>
        </w:tc>
        <w:tc>
          <w:tcPr>
            <w:tcW w:w="1275" w:type="dxa"/>
            <w:noWrap/>
          </w:tcPr>
          <w:p w14:paraId="58726281" w14:textId="77777777" w:rsidR="00352936" w:rsidRPr="006A0A1A" w:rsidRDefault="00352936" w:rsidP="00241108">
            <w:pPr>
              <w:pStyle w:val="TF-TEXTO-QUADRO-Centralizado"/>
            </w:pPr>
            <w:r>
              <w:t>40.02%</w:t>
            </w:r>
          </w:p>
        </w:tc>
        <w:tc>
          <w:tcPr>
            <w:tcW w:w="1191" w:type="dxa"/>
          </w:tcPr>
          <w:p w14:paraId="3739CC99" w14:textId="77777777" w:rsidR="00352936" w:rsidRPr="006A0A1A" w:rsidRDefault="00352936" w:rsidP="00241108">
            <w:pPr>
              <w:pStyle w:val="TF-TEXTO-QUADRO-Centralizado"/>
            </w:pPr>
            <w:r>
              <w:t>40.96%</w:t>
            </w:r>
          </w:p>
        </w:tc>
        <w:tc>
          <w:tcPr>
            <w:tcW w:w="1031" w:type="dxa"/>
          </w:tcPr>
          <w:p w14:paraId="3F6AEC56" w14:textId="77777777" w:rsidR="00352936" w:rsidRDefault="00352936" w:rsidP="00241108">
            <w:pPr>
              <w:pStyle w:val="TF-TEXTO-QUADRO-Centralizado"/>
            </w:pPr>
            <w:r>
              <w:t>40.40%</w:t>
            </w:r>
          </w:p>
        </w:tc>
      </w:tr>
      <w:tr w:rsidR="00352936" w:rsidRPr="00D2079F" w14:paraId="2A278D23" w14:textId="77777777" w:rsidTr="00AC4C70">
        <w:trPr>
          <w:cantSplit/>
          <w:jc w:val="center"/>
        </w:trPr>
        <w:tc>
          <w:tcPr>
            <w:tcW w:w="1701" w:type="dxa"/>
            <w:noWrap/>
          </w:tcPr>
          <w:p w14:paraId="16F711AA" w14:textId="77777777" w:rsidR="00352936" w:rsidRPr="006A0A1A" w:rsidRDefault="00352936" w:rsidP="00AC4C70">
            <w:pPr>
              <w:pStyle w:val="TF-TEXTO-QUADRO-Centralizado"/>
              <w:ind w:firstLine="356"/>
              <w:jc w:val="left"/>
            </w:pPr>
            <w:r>
              <w:t>yolov8m</w:t>
            </w:r>
          </w:p>
        </w:tc>
        <w:tc>
          <w:tcPr>
            <w:tcW w:w="1254" w:type="dxa"/>
            <w:noWrap/>
          </w:tcPr>
          <w:p w14:paraId="1F6D54D7" w14:textId="77777777" w:rsidR="00352936" w:rsidRPr="006A0A1A" w:rsidRDefault="00352936" w:rsidP="00241108">
            <w:pPr>
              <w:pStyle w:val="TF-TEXTO-QUADRO-Centralizado"/>
            </w:pPr>
            <w:r>
              <w:t>39.43%</w:t>
            </w:r>
          </w:p>
        </w:tc>
        <w:tc>
          <w:tcPr>
            <w:tcW w:w="1275" w:type="dxa"/>
            <w:vAlign w:val="bottom"/>
          </w:tcPr>
          <w:p w14:paraId="405C8AC8" w14:textId="77777777" w:rsidR="00352936" w:rsidRDefault="00352936" w:rsidP="00241108">
            <w:pPr>
              <w:pStyle w:val="TF-TEXTO-QUADRO-Centralizado"/>
            </w:pPr>
            <w:r>
              <w:t>43.07%</w:t>
            </w:r>
          </w:p>
        </w:tc>
        <w:tc>
          <w:tcPr>
            <w:tcW w:w="1275" w:type="dxa"/>
          </w:tcPr>
          <w:p w14:paraId="3944E9DB" w14:textId="77777777" w:rsidR="00352936" w:rsidRDefault="00352936" w:rsidP="00241108">
            <w:pPr>
              <w:pStyle w:val="TF-TEXTO-QUADRO-Centralizado"/>
            </w:pPr>
            <w:r>
              <w:t>41.05%</w:t>
            </w:r>
          </w:p>
        </w:tc>
        <w:tc>
          <w:tcPr>
            <w:tcW w:w="1275" w:type="dxa"/>
            <w:noWrap/>
          </w:tcPr>
          <w:p w14:paraId="23CC502D" w14:textId="77777777" w:rsidR="00352936" w:rsidRPr="006A0A1A" w:rsidRDefault="00352936" w:rsidP="00241108">
            <w:pPr>
              <w:pStyle w:val="TF-TEXTO-QUADRO-Centralizado"/>
            </w:pPr>
            <w:r>
              <w:t>38.36%</w:t>
            </w:r>
          </w:p>
        </w:tc>
        <w:tc>
          <w:tcPr>
            <w:tcW w:w="1191" w:type="dxa"/>
          </w:tcPr>
          <w:p w14:paraId="702C8B1D" w14:textId="77777777" w:rsidR="00352936" w:rsidRPr="006A0A1A" w:rsidRDefault="00352936" w:rsidP="00241108">
            <w:pPr>
              <w:pStyle w:val="TF-TEXTO-QUADRO-Centralizado"/>
            </w:pPr>
            <w:r>
              <w:t>41.63%</w:t>
            </w:r>
          </w:p>
        </w:tc>
        <w:tc>
          <w:tcPr>
            <w:tcW w:w="1031" w:type="dxa"/>
          </w:tcPr>
          <w:p w14:paraId="77E1BD49" w14:textId="77777777" w:rsidR="00352936" w:rsidRDefault="00352936" w:rsidP="00241108">
            <w:pPr>
              <w:pStyle w:val="TF-TEXTO-QUADRO-Centralizado"/>
            </w:pPr>
            <w:r>
              <w:t>39.77%</w:t>
            </w:r>
          </w:p>
        </w:tc>
      </w:tr>
      <w:tr w:rsidR="00352936" w:rsidRPr="00D2079F" w14:paraId="01162868" w14:textId="77777777" w:rsidTr="00AC4C70">
        <w:trPr>
          <w:cantSplit/>
          <w:jc w:val="center"/>
        </w:trPr>
        <w:tc>
          <w:tcPr>
            <w:tcW w:w="1701" w:type="dxa"/>
            <w:noWrap/>
          </w:tcPr>
          <w:p w14:paraId="4A5E35AE" w14:textId="77777777" w:rsidR="00352936" w:rsidRPr="006A0A1A" w:rsidRDefault="00352936" w:rsidP="00AC4C70">
            <w:pPr>
              <w:pStyle w:val="TF-TEXTO-QUADRO-Centralizado"/>
              <w:ind w:firstLine="356"/>
              <w:jc w:val="left"/>
            </w:pPr>
            <w:r>
              <w:t>yolov8l</w:t>
            </w:r>
          </w:p>
        </w:tc>
        <w:tc>
          <w:tcPr>
            <w:tcW w:w="1254" w:type="dxa"/>
            <w:noWrap/>
          </w:tcPr>
          <w:p w14:paraId="1B3E365F" w14:textId="77777777" w:rsidR="00352936" w:rsidRPr="006A0A1A" w:rsidRDefault="00352936" w:rsidP="00241108">
            <w:pPr>
              <w:pStyle w:val="TF-TEXTO-QUADRO-Centralizado"/>
            </w:pPr>
            <w:r>
              <w:t>31.61%</w:t>
            </w:r>
          </w:p>
        </w:tc>
        <w:tc>
          <w:tcPr>
            <w:tcW w:w="1275" w:type="dxa"/>
            <w:vAlign w:val="bottom"/>
          </w:tcPr>
          <w:p w14:paraId="3CB88C0A" w14:textId="77777777" w:rsidR="00352936" w:rsidRDefault="00352936" w:rsidP="00241108">
            <w:pPr>
              <w:pStyle w:val="TF-TEXTO-QUADRO-Centralizado"/>
            </w:pPr>
            <w:r>
              <w:t>40.15%</w:t>
            </w:r>
          </w:p>
        </w:tc>
        <w:tc>
          <w:tcPr>
            <w:tcW w:w="1275" w:type="dxa"/>
          </w:tcPr>
          <w:p w14:paraId="0EE137F3" w14:textId="77777777" w:rsidR="00352936" w:rsidRDefault="00352936" w:rsidP="00241108">
            <w:pPr>
              <w:pStyle w:val="TF-TEXTO-QUADRO-Centralizado"/>
            </w:pPr>
            <w:r>
              <w:t>40.79%</w:t>
            </w:r>
          </w:p>
        </w:tc>
        <w:tc>
          <w:tcPr>
            <w:tcW w:w="1275" w:type="dxa"/>
            <w:noWrap/>
          </w:tcPr>
          <w:p w14:paraId="712C105C" w14:textId="77777777" w:rsidR="00352936" w:rsidRPr="006A0A1A" w:rsidRDefault="00352936" w:rsidP="00241108">
            <w:pPr>
              <w:pStyle w:val="TF-TEXTO-QUADRO-Centralizado"/>
            </w:pPr>
            <w:r>
              <w:t>37.71%</w:t>
            </w:r>
          </w:p>
        </w:tc>
        <w:tc>
          <w:tcPr>
            <w:tcW w:w="1191" w:type="dxa"/>
          </w:tcPr>
          <w:p w14:paraId="427C8445" w14:textId="77777777" w:rsidR="00352936" w:rsidRPr="006A0A1A" w:rsidRDefault="00352936" w:rsidP="00241108">
            <w:pPr>
              <w:pStyle w:val="TF-TEXTO-QUADRO-Centralizado"/>
            </w:pPr>
            <w:r>
              <w:t>39.94%</w:t>
            </w:r>
          </w:p>
        </w:tc>
        <w:tc>
          <w:tcPr>
            <w:tcW w:w="1031" w:type="dxa"/>
          </w:tcPr>
          <w:p w14:paraId="3DEB25CE" w14:textId="77777777" w:rsidR="00352936" w:rsidRDefault="00352936" w:rsidP="00241108">
            <w:pPr>
              <w:pStyle w:val="TF-TEXTO-QUADRO-Centralizado"/>
            </w:pPr>
            <w:r>
              <w:t>38.57%</w:t>
            </w:r>
          </w:p>
        </w:tc>
      </w:tr>
      <w:tr w:rsidR="00352936" w:rsidRPr="00D2079F" w14:paraId="673F8C37" w14:textId="77777777" w:rsidTr="00AC4C70">
        <w:trPr>
          <w:cantSplit/>
          <w:jc w:val="center"/>
        </w:trPr>
        <w:tc>
          <w:tcPr>
            <w:tcW w:w="1701" w:type="dxa"/>
            <w:noWrap/>
          </w:tcPr>
          <w:p w14:paraId="4A18C5B8" w14:textId="77777777" w:rsidR="00352936" w:rsidRDefault="00352936" w:rsidP="00AC4C70">
            <w:pPr>
              <w:pStyle w:val="TF-TEXTO-QUADRO-Centralizado"/>
              <w:ind w:firstLine="356"/>
              <w:jc w:val="left"/>
            </w:pPr>
            <w:r>
              <w:t>yolov8x</w:t>
            </w:r>
          </w:p>
        </w:tc>
        <w:tc>
          <w:tcPr>
            <w:tcW w:w="1254" w:type="dxa"/>
            <w:noWrap/>
          </w:tcPr>
          <w:p w14:paraId="3365F691" w14:textId="77777777" w:rsidR="00352936" w:rsidRDefault="00352936" w:rsidP="00241108">
            <w:pPr>
              <w:pStyle w:val="TF-TEXTO-QUADRO-Centralizado"/>
            </w:pPr>
            <w:r>
              <w:t>38.53%</w:t>
            </w:r>
          </w:p>
        </w:tc>
        <w:tc>
          <w:tcPr>
            <w:tcW w:w="1275" w:type="dxa"/>
            <w:vAlign w:val="bottom"/>
          </w:tcPr>
          <w:p w14:paraId="69B0EBFE" w14:textId="77777777" w:rsidR="00352936" w:rsidRDefault="00352936" w:rsidP="00241108">
            <w:pPr>
              <w:pStyle w:val="TF-TEXTO-QUADRO-Centralizado"/>
            </w:pPr>
            <w:r>
              <w:t>45.68%</w:t>
            </w:r>
          </w:p>
        </w:tc>
        <w:tc>
          <w:tcPr>
            <w:tcW w:w="1275" w:type="dxa"/>
          </w:tcPr>
          <w:p w14:paraId="435A6EE0" w14:textId="77777777" w:rsidR="00352936" w:rsidRDefault="00352936" w:rsidP="00241108">
            <w:pPr>
              <w:pStyle w:val="TF-TEXTO-QUADRO-Centralizado"/>
            </w:pPr>
            <w:r>
              <w:t>41.73%</w:t>
            </w:r>
          </w:p>
        </w:tc>
        <w:tc>
          <w:tcPr>
            <w:tcW w:w="1275" w:type="dxa"/>
            <w:noWrap/>
          </w:tcPr>
          <w:p w14:paraId="7F5C6E06" w14:textId="77777777" w:rsidR="00352936" w:rsidRDefault="00352936" w:rsidP="00241108">
            <w:pPr>
              <w:pStyle w:val="TF-TEXTO-QUADRO-Centralizado"/>
            </w:pPr>
            <w:r>
              <w:t>41.32%</w:t>
            </w:r>
          </w:p>
        </w:tc>
        <w:tc>
          <w:tcPr>
            <w:tcW w:w="1191" w:type="dxa"/>
          </w:tcPr>
          <w:p w14:paraId="17F5D68A" w14:textId="77777777" w:rsidR="00352936" w:rsidRDefault="00352936" w:rsidP="00241108">
            <w:pPr>
              <w:pStyle w:val="TF-TEXTO-QUADRO-Centralizado"/>
            </w:pPr>
            <w:r>
              <w:t>42.67%</w:t>
            </w:r>
          </w:p>
        </w:tc>
        <w:tc>
          <w:tcPr>
            <w:tcW w:w="1031" w:type="dxa"/>
          </w:tcPr>
          <w:p w14:paraId="4D34376F" w14:textId="77777777" w:rsidR="00352936" w:rsidRDefault="00352936" w:rsidP="00241108">
            <w:pPr>
              <w:pStyle w:val="TF-TEXTO-QUADRO-Centralizado"/>
            </w:pPr>
            <w:r>
              <w:t>41.87%</w:t>
            </w:r>
          </w:p>
        </w:tc>
      </w:tr>
    </w:tbl>
    <w:p w14:paraId="0BF31398" w14:textId="77777777" w:rsidR="00352936" w:rsidRDefault="00352936" w:rsidP="00352936">
      <w:pPr>
        <w:pStyle w:val="TF-FONTE"/>
      </w:pPr>
      <w:r>
        <w:t>Fonte: elaborado pelo autor.</w:t>
      </w:r>
    </w:p>
    <w:p w14:paraId="6374DBEF" w14:textId="5F9ECED6" w:rsidR="00352936" w:rsidRDefault="00352936" w:rsidP="00352936">
      <w:pPr>
        <w:pStyle w:val="TF-TEXTO"/>
      </w:pPr>
      <w:r>
        <w:t xml:space="preserve">Como comentado anteriormente, a aplicação do </w:t>
      </w:r>
      <w:r w:rsidRPr="00A579DE">
        <w:rPr>
          <w:i/>
          <w:iCs/>
        </w:rPr>
        <w:t>data augmentation</w:t>
      </w:r>
      <w:r>
        <w:t xml:space="preserve">, na maioria das vezes, reduz o desempenho do modelo. Conforme </w:t>
      </w:r>
      <w:r w:rsidR="00AF670E">
        <w:t>mostra a</w:t>
      </w:r>
      <w:r w:rsidR="00AE385C">
        <w:t xml:space="preserve"> </w:t>
      </w:r>
      <w:r w:rsidR="00AE385C">
        <w:fldChar w:fldCharType="begin"/>
      </w:r>
      <w:r w:rsidR="00AE385C">
        <w:instrText xml:space="preserve"> REF _Ref215559727 \h </w:instrText>
      </w:r>
      <w:r w:rsidR="00AE385C">
        <w:fldChar w:fldCharType="separate"/>
      </w:r>
      <w:r w:rsidR="005B6BA0">
        <w:t xml:space="preserve">Tabela </w:t>
      </w:r>
      <w:r w:rsidR="005B6BA0">
        <w:rPr>
          <w:noProof/>
        </w:rPr>
        <w:t>1</w:t>
      </w:r>
      <w:r w:rsidR="00AE385C">
        <w:fldChar w:fldCharType="end"/>
      </w:r>
      <w:r>
        <w:t xml:space="preserve">, dentre os testes sem </w:t>
      </w:r>
      <w:r w:rsidRPr="00847FCE">
        <w:rPr>
          <w:i/>
          <w:iCs/>
        </w:rPr>
        <w:t>data augmentation</w:t>
      </w:r>
      <w:r>
        <w:t xml:space="preserve">, o modelo yolov8x apresentou o melhor desempenho médio nesta comparação, com 38.53% de precisão e 45.68% de </w:t>
      </w:r>
      <w:r w:rsidRPr="00AC4C70">
        <w:rPr>
          <w:i/>
          <w:iCs/>
        </w:rPr>
        <w:t>recall</w:t>
      </w:r>
      <w:r>
        <w:t xml:space="preserve">, que juntos resultam em 41.73% de F1-score. Por outro lado, a melhor média foi do mesmo modelo, porém com </w:t>
      </w:r>
      <w:r w:rsidRPr="00847FCE">
        <w:rPr>
          <w:i/>
          <w:iCs/>
        </w:rPr>
        <w:t>data augmentation</w:t>
      </w:r>
      <w:r>
        <w:t xml:space="preserve"> ativo, atingindo 41.87% de F1-score. A seguir, a</w:t>
      </w:r>
      <w:r w:rsidR="00033D17">
        <w:t xml:space="preserve"> </w:t>
      </w:r>
      <w:r w:rsidR="00033D17">
        <w:fldChar w:fldCharType="begin"/>
      </w:r>
      <w:r w:rsidR="00033D17">
        <w:instrText xml:space="preserve"> REF _Ref215559706 \h </w:instrText>
      </w:r>
      <w:r w:rsidR="00033D17">
        <w:fldChar w:fldCharType="separate"/>
      </w:r>
      <w:r w:rsidR="005B6BA0">
        <w:t xml:space="preserve">Tabela </w:t>
      </w:r>
      <w:r w:rsidR="005B6BA0">
        <w:rPr>
          <w:noProof/>
        </w:rPr>
        <w:t>2</w:t>
      </w:r>
      <w:r w:rsidR="00033D17">
        <w:fldChar w:fldCharType="end"/>
      </w:r>
      <w:r>
        <w:t xml:space="preserve"> apresenta outra comparação, segmentando os dados por tamanho de imagem.</w:t>
      </w:r>
    </w:p>
    <w:p w14:paraId="50047B87" w14:textId="7B2BB95E" w:rsidR="00352936" w:rsidRPr="0081694F" w:rsidRDefault="004D75D4" w:rsidP="000E10F0">
      <w:pPr>
        <w:pStyle w:val="TF-LEGENDA"/>
      </w:pPr>
      <w:bookmarkStart w:id="225" w:name="_Ref215559706"/>
      <w:bookmarkStart w:id="226" w:name="_Toc215565478"/>
      <w:commentRangeStart w:id="227"/>
      <w:r>
        <w:t xml:space="preserve">Tabela </w:t>
      </w:r>
      <w:fldSimple w:instr=" SEQ Tabela \* ARABIC ">
        <w:r w:rsidR="005B6BA0">
          <w:rPr>
            <w:noProof/>
          </w:rPr>
          <w:t>2</w:t>
        </w:r>
      </w:fldSimple>
      <w:bookmarkEnd w:id="225"/>
      <w:r>
        <w:t xml:space="preserve"> </w:t>
      </w:r>
      <w:r w:rsidR="00352936" w:rsidRPr="0081694F">
        <w:t xml:space="preserve">– </w:t>
      </w:r>
      <w:r w:rsidR="00352936">
        <w:t xml:space="preserve">Desempenho </w:t>
      </w:r>
      <w:commentRangeEnd w:id="227"/>
      <w:r w:rsidR="00BD6791">
        <w:rPr>
          <w:rStyle w:val="Refdecomentrio"/>
          <w:sz w:val="24"/>
          <w:szCs w:val="20"/>
        </w:rPr>
        <w:commentReference w:id="227"/>
      </w:r>
      <w:r w:rsidR="00352936">
        <w:t>médio por tamanho de imagem</w:t>
      </w:r>
      <w:bookmarkEnd w:id="226"/>
    </w:p>
    <w:tbl>
      <w:tblPr>
        <w:tblW w:w="8931" w:type="dxa"/>
        <w:jc w:val="center"/>
        <w:tblBorders>
          <w:top w:val="single" w:sz="4" w:space="0" w:color="auto"/>
          <w:bottom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5"/>
        <w:gridCol w:w="1666"/>
        <w:gridCol w:w="1228"/>
        <w:gridCol w:w="1229"/>
        <w:gridCol w:w="1229"/>
        <w:gridCol w:w="1276"/>
        <w:gridCol w:w="1134"/>
        <w:gridCol w:w="1134"/>
      </w:tblGrid>
      <w:tr w:rsidR="00352936" w14:paraId="2B168110" w14:textId="77777777" w:rsidTr="000E10F0">
        <w:trPr>
          <w:gridBefore w:val="1"/>
          <w:wBefore w:w="35" w:type="dxa"/>
          <w:cantSplit/>
          <w:jc w:val="center"/>
        </w:trPr>
        <w:tc>
          <w:tcPr>
            <w:tcW w:w="1666" w:type="dxa"/>
            <w:noWrap/>
            <w:vAlign w:val="center"/>
          </w:tcPr>
          <w:p w14:paraId="5703CA8D" w14:textId="77777777" w:rsidR="00352936" w:rsidRDefault="00352936" w:rsidP="00241108">
            <w:pPr>
              <w:pStyle w:val="TF-TEXTO-QUADRO-Centralizado"/>
            </w:pPr>
          </w:p>
        </w:tc>
        <w:tc>
          <w:tcPr>
            <w:tcW w:w="3686" w:type="dxa"/>
            <w:gridSpan w:val="3"/>
            <w:noWrap/>
            <w:vAlign w:val="center"/>
          </w:tcPr>
          <w:p w14:paraId="477E5B43" w14:textId="77777777" w:rsidR="00352936" w:rsidRDefault="00352936" w:rsidP="00241108">
            <w:pPr>
              <w:pStyle w:val="TF-TEXTO-QUADRO-Centralizado"/>
            </w:pPr>
            <w:r>
              <w:t xml:space="preserve">Sem </w:t>
            </w:r>
            <w:r w:rsidRPr="00E00A7D">
              <w:rPr>
                <w:i/>
                <w:iCs/>
              </w:rPr>
              <w:t>data augmentation</w:t>
            </w:r>
          </w:p>
        </w:tc>
        <w:tc>
          <w:tcPr>
            <w:tcW w:w="3544" w:type="dxa"/>
            <w:gridSpan w:val="3"/>
            <w:noWrap/>
            <w:vAlign w:val="center"/>
          </w:tcPr>
          <w:p w14:paraId="55800396" w14:textId="77777777" w:rsidR="00352936" w:rsidRDefault="00352936" w:rsidP="00241108">
            <w:pPr>
              <w:pStyle w:val="TF-TEXTO-QUADRO-Centralizado"/>
            </w:pPr>
            <w:r>
              <w:t xml:space="preserve">Com </w:t>
            </w:r>
            <w:r w:rsidRPr="00E00A7D">
              <w:rPr>
                <w:i/>
                <w:iCs/>
              </w:rPr>
              <w:t>data augmentation</w:t>
            </w:r>
          </w:p>
        </w:tc>
      </w:tr>
      <w:tr w:rsidR="00352936" w14:paraId="267D4E41" w14:textId="77777777" w:rsidTr="000E10F0">
        <w:trPr>
          <w:gridBefore w:val="1"/>
          <w:wBefore w:w="35" w:type="dxa"/>
          <w:cantSplit/>
          <w:jc w:val="center"/>
        </w:trPr>
        <w:tc>
          <w:tcPr>
            <w:tcW w:w="1666" w:type="dxa"/>
            <w:noWrap/>
            <w:vAlign w:val="center"/>
          </w:tcPr>
          <w:p w14:paraId="1962080D" w14:textId="7795A99A" w:rsidR="00352936" w:rsidRPr="006A0A1A" w:rsidRDefault="00AF670E" w:rsidP="00241108">
            <w:pPr>
              <w:pStyle w:val="TF-TEXTO-QUADRO-Centralizado"/>
            </w:pPr>
            <w:r>
              <w:t>Modelo</w:t>
            </w:r>
          </w:p>
        </w:tc>
        <w:tc>
          <w:tcPr>
            <w:tcW w:w="1228" w:type="dxa"/>
            <w:noWrap/>
            <w:vAlign w:val="center"/>
          </w:tcPr>
          <w:p w14:paraId="60DB87E7" w14:textId="77777777" w:rsidR="00352936" w:rsidRPr="006A0A1A" w:rsidRDefault="00352936" w:rsidP="00241108">
            <w:pPr>
              <w:pStyle w:val="TF-TEXTO-QUADRO-Centralizado"/>
            </w:pPr>
            <w:r>
              <w:t>Precisão</w:t>
            </w:r>
          </w:p>
        </w:tc>
        <w:tc>
          <w:tcPr>
            <w:tcW w:w="1229" w:type="dxa"/>
            <w:vAlign w:val="center"/>
          </w:tcPr>
          <w:p w14:paraId="60F99710" w14:textId="77777777" w:rsidR="00352936" w:rsidRDefault="00352936" w:rsidP="00241108">
            <w:pPr>
              <w:pStyle w:val="TF-TEXTO-QUADRO-Centralizado"/>
            </w:pPr>
            <w:r>
              <w:t>Recall</w:t>
            </w:r>
          </w:p>
        </w:tc>
        <w:tc>
          <w:tcPr>
            <w:tcW w:w="1229" w:type="dxa"/>
            <w:vAlign w:val="center"/>
          </w:tcPr>
          <w:p w14:paraId="62251B19" w14:textId="77777777" w:rsidR="00352936" w:rsidRDefault="00352936" w:rsidP="00241108">
            <w:pPr>
              <w:pStyle w:val="TF-TEXTO-QUADRO-Centralizado"/>
            </w:pPr>
            <w:r>
              <w:t>F1</w:t>
            </w:r>
          </w:p>
        </w:tc>
        <w:tc>
          <w:tcPr>
            <w:tcW w:w="1276" w:type="dxa"/>
            <w:noWrap/>
            <w:vAlign w:val="center"/>
          </w:tcPr>
          <w:p w14:paraId="448D8990" w14:textId="77777777" w:rsidR="00352936" w:rsidRPr="006A0A1A" w:rsidRDefault="00352936" w:rsidP="00241108">
            <w:pPr>
              <w:pStyle w:val="TF-TEXTO-QUADRO-Centralizado"/>
            </w:pPr>
            <w:r>
              <w:t>Precisão</w:t>
            </w:r>
          </w:p>
        </w:tc>
        <w:tc>
          <w:tcPr>
            <w:tcW w:w="1134" w:type="dxa"/>
            <w:vAlign w:val="center"/>
          </w:tcPr>
          <w:p w14:paraId="04E34058" w14:textId="77777777" w:rsidR="00352936" w:rsidRDefault="00352936" w:rsidP="00241108">
            <w:pPr>
              <w:pStyle w:val="TF-TEXTO-QUADRO-Centralizado"/>
            </w:pPr>
            <w:r>
              <w:t>Recall</w:t>
            </w:r>
          </w:p>
        </w:tc>
        <w:tc>
          <w:tcPr>
            <w:tcW w:w="1134" w:type="dxa"/>
          </w:tcPr>
          <w:p w14:paraId="1D281A15" w14:textId="77777777" w:rsidR="00352936" w:rsidRDefault="00352936" w:rsidP="00241108">
            <w:pPr>
              <w:pStyle w:val="TF-TEXTO-QUADRO-Centralizado"/>
            </w:pPr>
            <w:r>
              <w:t>F1</w:t>
            </w:r>
          </w:p>
        </w:tc>
      </w:tr>
      <w:tr w:rsidR="00352936" w:rsidRPr="00D2079F" w14:paraId="3AD67C10" w14:textId="77777777" w:rsidTr="000E10F0">
        <w:trPr>
          <w:cantSplit/>
          <w:jc w:val="center"/>
        </w:trPr>
        <w:tc>
          <w:tcPr>
            <w:tcW w:w="1701" w:type="dxa"/>
            <w:gridSpan w:val="2"/>
            <w:noWrap/>
          </w:tcPr>
          <w:p w14:paraId="302FD70D" w14:textId="77777777" w:rsidR="00352936" w:rsidRPr="006A0A1A" w:rsidRDefault="00352936" w:rsidP="00241108">
            <w:pPr>
              <w:pStyle w:val="TF-TEXTO-QUADRO-Centralizado"/>
            </w:pPr>
            <w:r>
              <w:t>768px</w:t>
            </w:r>
          </w:p>
        </w:tc>
        <w:tc>
          <w:tcPr>
            <w:tcW w:w="1228" w:type="dxa"/>
            <w:noWrap/>
          </w:tcPr>
          <w:p w14:paraId="3659D37B" w14:textId="77777777" w:rsidR="00352936" w:rsidRPr="006A0A1A" w:rsidRDefault="00352936" w:rsidP="00241108">
            <w:pPr>
              <w:pStyle w:val="TF-TEXTO-QUADRO-Centralizado"/>
            </w:pPr>
            <w:r>
              <w:t>40.03%</w:t>
            </w:r>
          </w:p>
        </w:tc>
        <w:tc>
          <w:tcPr>
            <w:tcW w:w="1229" w:type="dxa"/>
            <w:noWrap/>
            <w:vAlign w:val="bottom"/>
          </w:tcPr>
          <w:p w14:paraId="2F12F3A5" w14:textId="77777777" w:rsidR="00352936" w:rsidRPr="006A0A1A" w:rsidRDefault="00352936" w:rsidP="00241108">
            <w:pPr>
              <w:pStyle w:val="TF-TEXTO-QUADRO-Centralizado"/>
            </w:pPr>
            <w:r>
              <w:t>41.59%</w:t>
            </w:r>
          </w:p>
        </w:tc>
        <w:tc>
          <w:tcPr>
            <w:tcW w:w="1229" w:type="dxa"/>
          </w:tcPr>
          <w:p w14:paraId="0519D23E" w14:textId="77777777" w:rsidR="00352936" w:rsidRDefault="00352936" w:rsidP="00241108">
            <w:pPr>
              <w:pStyle w:val="TF-TEXTO-QUADRO-Centralizado"/>
            </w:pPr>
            <w:r>
              <w:t>40.78%</w:t>
            </w:r>
          </w:p>
        </w:tc>
        <w:tc>
          <w:tcPr>
            <w:tcW w:w="1276" w:type="dxa"/>
          </w:tcPr>
          <w:p w14:paraId="4AA34B12" w14:textId="77777777" w:rsidR="00352936" w:rsidRDefault="00352936" w:rsidP="00241108">
            <w:pPr>
              <w:pStyle w:val="TF-TEXTO-QUADRO-Centralizado"/>
            </w:pPr>
            <w:r>
              <w:t>37.16%</w:t>
            </w:r>
          </w:p>
        </w:tc>
        <w:tc>
          <w:tcPr>
            <w:tcW w:w="1134" w:type="dxa"/>
          </w:tcPr>
          <w:p w14:paraId="7583D45E" w14:textId="77777777" w:rsidR="00352936" w:rsidRPr="006A0A1A" w:rsidRDefault="00352936" w:rsidP="00241108">
            <w:pPr>
              <w:pStyle w:val="TF-TEXTO-QUADRO-Centralizado"/>
            </w:pPr>
            <w:r>
              <w:t>39.76%</w:t>
            </w:r>
          </w:p>
        </w:tc>
        <w:tc>
          <w:tcPr>
            <w:tcW w:w="1134" w:type="dxa"/>
          </w:tcPr>
          <w:p w14:paraId="5D770A64" w14:textId="77777777" w:rsidR="00352936" w:rsidRDefault="00352936" w:rsidP="00241108">
            <w:pPr>
              <w:pStyle w:val="TF-TEXTO-QUADRO-Centralizado"/>
            </w:pPr>
            <w:r>
              <w:t>38.33%</w:t>
            </w:r>
          </w:p>
        </w:tc>
      </w:tr>
      <w:tr w:rsidR="00352936" w:rsidRPr="00D2079F" w14:paraId="2FAF20BD" w14:textId="77777777" w:rsidTr="000E10F0">
        <w:trPr>
          <w:cantSplit/>
          <w:jc w:val="center"/>
        </w:trPr>
        <w:tc>
          <w:tcPr>
            <w:tcW w:w="1701" w:type="dxa"/>
            <w:gridSpan w:val="2"/>
            <w:noWrap/>
          </w:tcPr>
          <w:p w14:paraId="51625491" w14:textId="77777777" w:rsidR="00352936" w:rsidRPr="006A0A1A" w:rsidRDefault="00352936" w:rsidP="00241108">
            <w:pPr>
              <w:pStyle w:val="TF-TEXTO-QUADRO-Centralizado"/>
            </w:pPr>
            <w:r>
              <w:t>800px</w:t>
            </w:r>
          </w:p>
        </w:tc>
        <w:tc>
          <w:tcPr>
            <w:tcW w:w="1228" w:type="dxa"/>
            <w:noWrap/>
          </w:tcPr>
          <w:p w14:paraId="445327F3" w14:textId="77777777" w:rsidR="00352936" w:rsidRPr="006A0A1A" w:rsidRDefault="00352936" w:rsidP="00241108">
            <w:pPr>
              <w:pStyle w:val="TF-TEXTO-QUADRO-Centralizado"/>
            </w:pPr>
            <w:r>
              <w:t>37.07%</w:t>
            </w:r>
          </w:p>
        </w:tc>
        <w:tc>
          <w:tcPr>
            <w:tcW w:w="1229" w:type="dxa"/>
            <w:noWrap/>
            <w:vAlign w:val="bottom"/>
          </w:tcPr>
          <w:p w14:paraId="453076FC" w14:textId="77777777" w:rsidR="00352936" w:rsidRPr="006A0A1A" w:rsidRDefault="00352936" w:rsidP="00241108">
            <w:pPr>
              <w:pStyle w:val="TF-TEXTO-QUADRO-Centralizado"/>
            </w:pPr>
            <w:r>
              <w:t>42.57%</w:t>
            </w:r>
          </w:p>
        </w:tc>
        <w:tc>
          <w:tcPr>
            <w:tcW w:w="1229" w:type="dxa"/>
          </w:tcPr>
          <w:p w14:paraId="6F5175FD" w14:textId="77777777" w:rsidR="00352936" w:rsidRDefault="00352936" w:rsidP="00241108">
            <w:pPr>
              <w:pStyle w:val="TF-TEXTO-QUADRO-Centralizado"/>
            </w:pPr>
            <w:r>
              <w:t>39.47%</w:t>
            </w:r>
          </w:p>
        </w:tc>
        <w:tc>
          <w:tcPr>
            <w:tcW w:w="1276" w:type="dxa"/>
          </w:tcPr>
          <w:p w14:paraId="23285FF3" w14:textId="77777777" w:rsidR="00352936" w:rsidRDefault="00352936" w:rsidP="00241108">
            <w:pPr>
              <w:pStyle w:val="TF-TEXTO-QUADRO-Centralizado"/>
            </w:pPr>
            <w:r>
              <w:t>42.40%</w:t>
            </w:r>
          </w:p>
        </w:tc>
        <w:tc>
          <w:tcPr>
            <w:tcW w:w="1134" w:type="dxa"/>
          </w:tcPr>
          <w:p w14:paraId="5EF5BCA0" w14:textId="77777777" w:rsidR="00352936" w:rsidRPr="006A0A1A" w:rsidRDefault="00352936" w:rsidP="00241108">
            <w:pPr>
              <w:pStyle w:val="TF-TEXTO-QUADRO-Centralizado"/>
            </w:pPr>
            <w:r>
              <w:t>39.32%</w:t>
            </w:r>
          </w:p>
        </w:tc>
        <w:tc>
          <w:tcPr>
            <w:tcW w:w="1134" w:type="dxa"/>
          </w:tcPr>
          <w:p w14:paraId="14522DAE" w14:textId="77777777" w:rsidR="00352936" w:rsidRDefault="00352936" w:rsidP="00241108">
            <w:pPr>
              <w:pStyle w:val="TF-TEXTO-QUADRO-Centralizado"/>
            </w:pPr>
            <w:r>
              <w:t>40.71%</w:t>
            </w:r>
          </w:p>
        </w:tc>
      </w:tr>
      <w:tr w:rsidR="00352936" w:rsidRPr="00D2079F" w14:paraId="1F950631" w14:textId="77777777" w:rsidTr="000E10F0">
        <w:trPr>
          <w:cantSplit/>
          <w:jc w:val="center"/>
        </w:trPr>
        <w:tc>
          <w:tcPr>
            <w:tcW w:w="1701" w:type="dxa"/>
            <w:gridSpan w:val="2"/>
            <w:noWrap/>
          </w:tcPr>
          <w:p w14:paraId="6C87B2CC" w14:textId="77777777" w:rsidR="00352936" w:rsidRPr="006A0A1A" w:rsidRDefault="00352936" w:rsidP="00241108">
            <w:pPr>
              <w:pStyle w:val="TF-TEXTO-QUADRO-Centralizado"/>
            </w:pPr>
            <w:r>
              <w:t>896px</w:t>
            </w:r>
          </w:p>
        </w:tc>
        <w:tc>
          <w:tcPr>
            <w:tcW w:w="1228" w:type="dxa"/>
            <w:noWrap/>
          </w:tcPr>
          <w:p w14:paraId="2CE32888" w14:textId="77777777" w:rsidR="00352936" w:rsidRPr="006A0A1A" w:rsidRDefault="00352936" w:rsidP="00241108">
            <w:pPr>
              <w:pStyle w:val="TF-TEXTO-QUADRO-Centralizado"/>
            </w:pPr>
            <w:r>
              <w:t>42.28%</w:t>
            </w:r>
          </w:p>
        </w:tc>
        <w:tc>
          <w:tcPr>
            <w:tcW w:w="1229" w:type="dxa"/>
            <w:noWrap/>
            <w:vAlign w:val="bottom"/>
          </w:tcPr>
          <w:p w14:paraId="2196BCF4" w14:textId="77777777" w:rsidR="00352936" w:rsidRPr="006A0A1A" w:rsidRDefault="00352936" w:rsidP="00241108">
            <w:pPr>
              <w:pStyle w:val="TF-TEXTO-QUADRO-Centralizado"/>
            </w:pPr>
            <w:r>
              <w:t>41.27%</w:t>
            </w:r>
          </w:p>
        </w:tc>
        <w:tc>
          <w:tcPr>
            <w:tcW w:w="1229" w:type="dxa"/>
          </w:tcPr>
          <w:p w14:paraId="2EDBA46C" w14:textId="77777777" w:rsidR="00352936" w:rsidRDefault="00352936" w:rsidP="00241108">
            <w:pPr>
              <w:pStyle w:val="TF-TEXTO-QUADRO-Centralizado"/>
            </w:pPr>
            <w:r>
              <w:t>41.63%</w:t>
            </w:r>
          </w:p>
        </w:tc>
        <w:tc>
          <w:tcPr>
            <w:tcW w:w="1276" w:type="dxa"/>
          </w:tcPr>
          <w:p w14:paraId="3B3F9D86" w14:textId="77777777" w:rsidR="00352936" w:rsidRDefault="00352936" w:rsidP="00241108">
            <w:pPr>
              <w:pStyle w:val="TF-TEXTO-QUADRO-Centralizado"/>
            </w:pPr>
            <w:r>
              <w:t>37.95%</w:t>
            </w:r>
          </w:p>
        </w:tc>
        <w:tc>
          <w:tcPr>
            <w:tcW w:w="1134" w:type="dxa"/>
          </w:tcPr>
          <w:p w14:paraId="128AF2CD" w14:textId="77777777" w:rsidR="00352936" w:rsidRPr="006A0A1A" w:rsidRDefault="00352936" w:rsidP="00241108">
            <w:pPr>
              <w:pStyle w:val="TF-TEXTO-QUADRO-Centralizado"/>
            </w:pPr>
            <w:r>
              <w:t>41.33%</w:t>
            </w:r>
          </w:p>
        </w:tc>
        <w:tc>
          <w:tcPr>
            <w:tcW w:w="1134" w:type="dxa"/>
          </w:tcPr>
          <w:p w14:paraId="77916322" w14:textId="77777777" w:rsidR="00352936" w:rsidRDefault="00352936" w:rsidP="00241108">
            <w:pPr>
              <w:pStyle w:val="TF-TEXTO-QUADRO-Centralizado"/>
            </w:pPr>
            <w:r>
              <w:t>39.39%</w:t>
            </w:r>
          </w:p>
        </w:tc>
      </w:tr>
      <w:tr w:rsidR="00352936" w:rsidRPr="00D2079F" w14:paraId="5B0A81D8" w14:textId="77777777" w:rsidTr="000E10F0">
        <w:trPr>
          <w:cantSplit/>
          <w:jc w:val="center"/>
        </w:trPr>
        <w:tc>
          <w:tcPr>
            <w:tcW w:w="1701" w:type="dxa"/>
            <w:gridSpan w:val="2"/>
            <w:noWrap/>
          </w:tcPr>
          <w:p w14:paraId="331B3C93" w14:textId="05FFAA99" w:rsidR="00352936" w:rsidRPr="006A0A1A" w:rsidRDefault="00352936" w:rsidP="00241108">
            <w:pPr>
              <w:pStyle w:val="TF-TEXTO-QUADRO-Centralizado"/>
            </w:pPr>
            <w:r>
              <w:t>1</w:t>
            </w:r>
            <w:ins w:id="228" w:author="Dalton Solano dos Reis" w:date="2025-12-16T12:51:00Z" w16du:dateUtc="2025-12-16T15:51:00Z">
              <w:r w:rsidR="00BD6791">
                <w:t>.</w:t>
              </w:r>
            </w:ins>
            <w:r>
              <w:t>024px</w:t>
            </w:r>
          </w:p>
        </w:tc>
        <w:tc>
          <w:tcPr>
            <w:tcW w:w="1228" w:type="dxa"/>
            <w:noWrap/>
          </w:tcPr>
          <w:p w14:paraId="36EFA4C6" w14:textId="77777777" w:rsidR="00352936" w:rsidRPr="006A0A1A" w:rsidRDefault="00352936" w:rsidP="00241108">
            <w:pPr>
              <w:pStyle w:val="TF-TEXTO-QUADRO-Centralizado"/>
            </w:pPr>
            <w:r>
              <w:t>37.97%</w:t>
            </w:r>
          </w:p>
        </w:tc>
        <w:tc>
          <w:tcPr>
            <w:tcW w:w="1229" w:type="dxa"/>
            <w:noWrap/>
            <w:vAlign w:val="bottom"/>
          </w:tcPr>
          <w:p w14:paraId="229123D0" w14:textId="77777777" w:rsidR="00352936" w:rsidRPr="006A0A1A" w:rsidRDefault="00352936" w:rsidP="00241108">
            <w:pPr>
              <w:pStyle w:val="TF-TEXTO-QUADRO-Centralizado"/>
            </w:pPr>
            <w:r>
              <w:t>43.52%</w:t>
            </w:r>
          </w:p>
        </w:tc>
        <w:tc>
          <w:tcPr>
            <w:tcW w:w="1229" w:type="dxa"/>
          </w:tcPr>
          <w:p w14:paraId="35179AE9" w14:textId="77777777" w:rsidR="00352936" w:rsidRDefault="00352936" w:rsidP="00241108">
            <w:pPr>
              <w:pStyle w:val="TF-TEXTO-QUADRO-Centralizado"/>
            </w:pPr>
            <w:r>
              <w:t>40.52%</w:t>
            </w:r>
          </w:p>
        </w:tc>
        <w:tc>
          <w:tcPr>
            <w:tcW w:w="1276" w:type="dxa"/>
          </w:tcPr>
          <w:p w14:paraId="659EA6E6" w14:textId="77777777" w:rsidR="00352936" w:rsidRDefault="00352936" w:rsidP="00241108">
            <w:pPr>
              <w:pStyle w:val="TF-TEXTO-QUADRO-Centralizado"/>
            </w:pPr>
            <w:r>
              <w:t>37.35%</w:t>
            </w:r>
          </w:p>
        </w:tc>
        <w:tc>
          <w:tcPr>
            <w:tcW w:w="1134" w:type="dxa"/>
          </w:tcPr>
          <w:p w14:paraId="12759F9F" w14:textId="77777777" w:rsidR="00352936" w:rsidRPr="006A0A1A" w:rsidRDefault="00352936" w:rsidP="00241108">
            <w:pPr>
              <w:pStyle w:val="TF-TEXTO-QUADRO-Centralizado"/>
            </w:pPr>
            <w:r>
              <w:t>40.52%</w:t>
            </w:r>
          </w:p>
        </w:tc>
        <w:tc>
          <w:tcPr>
            <w:tcW w:w="1134" w:type="dxa"/>
          </w:tcPr>
          <w:p w14:paraId="457956FA" w14:textId="77777777" w:rsidR="00352936" w:rsidRDefault="00352936" w:rsidP="00241108">
            <w:pPr>
              <w:pStyle w:val="TF-TEXTO-QUADRO-Centralizado"/>
            </w:pPr>
            <w:r>
              <w:t>38.86%</w:t>
            </w:r>
          </w:p>
        </w:tc>
      </w:tr>
      <w:tr w:rsidR="00352936" w:rsidRPr="00D2079F" w14:paraId="61C09547" w14:textId="77777777" w:rsidTr="000E10F0">
        <w:trPr>
          <w:cantSplit/>
          <w:jc w:val="center"/>
        </w:trPr>
        <w:tc>
          <w:tcPr>
            <w:tcW w:w="1701" w:type="dxa"/>
            <w:gridSpan w:val="2"/>
            <w:noWrap/>
          </w:tcPr>
          <w:p w14:paraId="3D24312E" w14:textId="2A30E8A4" w:rsidR="00352936" w:rsidRDefault="00352936" w:rsidP="00241108">
            <w:pPr>
              <w:pStyle w:val="TF-TEXTO-QUADRO-Centralizado"/>
            </w:pPr>
            <w:r>
              <w:t>1</w:t>
            </w:r>
            <w:ins w:id="229" w:author="Dalton Solano dos Reis" w:date="2025-12-16T12:51:00Z" w16du:dateUtc="2025-12-16T15:51:00Z">
              <w:r w:rsidR="00BD6791">
                <w:t>.</w:t>
              </w:r>
            </w:ins>
            <w:r>
              <w:t>280px</w:t>
            </w:r>
          </w:p>
        </w:tc>
        <w:tc>
          <w:tcPr>
            <w:tcW w:w="1228" w:type="dxa"/>
            <w:noWrap/>
          </w:tcPr>
          <w:p w14:paraId="307F9943" w14:textId="77777777" w:rsidR="00352936" w:rsidRDefault="00352936" w:rsidP="00241108">
            <w:pPr>
              <w:pStyle w:val="TF-TEXTO-QUADRO-Centralizado"/>
            </w:pPr>
            <w:r>
              <w:t>41.84%</w:t>
            </w:r>
          </w:p>
        </w:tc>
        <w:tc>
          <w:tcPr>
            <w:tcW w:w="1229" w:type="dxa"/>
            <w:noWrap/>
            <w:vAlign w:val="bottom"/>
          </w:tcPr>
          <w:p w14:paraId="2A277A3B" w14:textId="77777777" w:rsidR="00352936" w:rsidRDefault="00352936" w:rsidP="00241108">
            <w:pPr>
              <w:pStyle w:val="TF-TEXTO-QUADRO-Centralizado"/>
            </w:pPr>
            <w:r>
              <w:t>38.66%</w:t>
            </w:r>
          </w:p>
        </w:tc>
        <w:tc>
          <w:tcPr>
            <w:tcW w:w="1229" w:type="dxa"/>
          </w:tcPr>
          <w:p w14:paraId="4788E992" w14:textId="77777777" w:rsidR="00352936" w:rsidRDefault="00352936" w:rsidP="00241108">
            <w:pPr>
              <w:pStyle w:val="TF-TEXTO-QUADRO-Centralizado"/>
            </w:pPr>
            <w:r>
              <w:t>40.16%</w:t>
            </w:r>
          </w:p>
        </w:tc>
        <w:tc>
          <w:tcPr>
            <w:tcW w:w="1276" w:type="dxa"/>
          </w:tcPr>
          <w:p w14:paraId="6A757275" w14:textId="77777777" w:rsidR="00352936" w:rsidRDefault="00352936" w:rsidP="00241108">
            <w:pPr>
              <w:pStyle w:val="TF-TEXTO-QUADRO-Centralizado"/>
            </w:pPr>
            <w:r>
              <w:t>39.84%</w:t>
            </w:r>
          </w:p>
        </w:tc>
        <w:tc>
          <w:tcPr>
            <w:tcW w:w="1134" w:type="dxa"/>
          </w:tcPr>
          <w:p w14:paraId="36B4EC57" w14:textId="77777777" w:rsidR="00352936" w:rsidRDefault="00352936" w:rsidP="00241108">
            <w:pPr>
              <w:pStyle w:val="TF-TEXTO-QUADRO-Centralizado"/>
            </w:pPr>
            <w:r>
              <w:t>43.01%</w:t>
            </w:r>
          </w:p>
        </w:tc>
        <w:tc>
          <w:tcPr>
            <w:tcW w:w="1134" w:type="dxa"/>
          </w:tcPr>
          <w:p w14:paraId="55DB866B" w14:textId="77777777" w:rsidR="00352936" w:rsidRDefault="00352936" w:rsidP="00241108">
            <w:pPr>
              <w:pStyle w:val="TF-TEXTO-QUADRO-Centralizado"/>
            </w:pPr>
            <w:r>
              <w:t>41.17%</w:t>
            </w:r>
          </w:p>
        </w:tc>
      </w:tr>
    </w:tbl>
    <w:p w14:paraId="342BBFE7" w14:textId="77777777" w:rsidR="00352936" w:rsidRDefault="00352936" w:rsidP="00352936">
      <w:pPr>
        <w:pStyle w:val="TF-FONTE"/>
      </w:pPr>
      <w:r>
        <w:t>Fonte: elaborado pelo autor.</w:t>
      </w:r>
    </w:p>
    <w:p w14:paraId="47A6AAB5" w14:textId="642DFC5F" w:rsidR="00352936" w:rsidRDefault="00352936" w:rsidP="00352936">
      <w:pPr>
        <w:pStyle w:val="TF-TEXTO"/>
      </w:pPr>
      <w:r>
        <w:t xml:space="preserve">Os dados presentes na </w:t>
      </w:r>
      <w:r w:rsidR="00AE385C">
        <w:fldChar w:fldCharType="begin"/>
      </w:r>
      <w:r w:rsidR="00AE385C">
        <w:instrText xml:space="preserve"> REF _Ref215559706 \h </w:instrText>
      </w:r>
      <w:r w:rsidR="00AE385C">
        <w:fldChar w:fldCharType="separate"/>
      </w:r>
      <w:r w:rsidR="005B6BA0">
        <w:t xml:space="preserve">Tabela </w:t>
      </w:r>
      <w:r w:rsidR="005B6BA0">
        <w:rPr>
          <w:noProof/>
        </w:rPr>
        <w:t>2</w:t>
      </w:r>
      <w:r w:rsidR="00AE385C">
        <w:fldChar w:fldCharType="end"/>
      </w:r>
      <w:r w:rsidR="00AE385C">
        <w:t xml:space="preserve"> </w:t>
      </w:r>
      <w:r>
        <w:t xml:space="preserve">confirmam, novamente, que o </w:t>
      </w:r>
      <w:r w:rsidRPr="00847FCE">
        <w:rPr>
          <w:i/>
          <w:iCs/>
        </w:rPr>
        <w:t>data augmentation</w:t>
      </w:r>
      <w:r>
        <w:t xml:space="preserve"> neste contexto pode interferir negativamente nos resultados. Para a maioria dos tamanhos de imagem, a ausência do aumento de dados gerou resultados melhores. Nesse cenário, os experimentos com imagens de 896 </w:t>
      </w:r>
      <w:r w:rsidRPr="00AF670E">
        <w:rPr>
          <w:i/>
          <w:iCs/>
        </w:rPr>
        <w:t>pixels</w:t>
      </w:r>
      <w:r>
        <w:t xml:space="preserve"> resultaram no melhor resultado médio, sem aumento de dados, atingindo F1-score de 41.63%. A média mais alta foi das imagens com 1</w:t>
      </w:r>
      <w:ins w:id="230" w:author="Dalton Solano dos Reis" w:date="2025-12-16T12:56:00Z" w16du:dateUtc="2025-12-16T15:56:00Z">
        <w:r w:rsidR="00BD6791">
          <w:t>.</w:t>
        </w:r>
      </w:ins>
      <w:r>
        <w:t xml:space="preserve">280 </w:t>
      </w:r>
      <w:r w:rsidRPr="00AF670E">
        <w:rPr>
          <w:i/>
          <w:iCs/>
        </w:rPr>
        <w:t>pixels</w:t>
      </w:r>
      <w:r>
        <w:t xml:space="preserve"> e </w:t>
      </w:r>
      <w:r w:rsidRPr="00847FCE">
        <w:rPr>
          <w:i/>
          <w:iCs/>
        </w:rPr>
        <w:t>data augmentation</w:t>
      </w:r>
      <w:r>
        <w:t xml:space="preserve"> ativo, atingindo precisão de 39.84%, recall de 43.01% e F1-score de 41.17%.</w:t>
      </w:r>
    </w:p>
    <w:p w14:paraId="5FEFB0FD" w14:textId="78D88FF7" w:rsidR="00352936" w:rsidRDefault="00352936" w:rsidP="00352936">
      <w:pPr>
        <w:pStyle w:val="TF-TEXTO"/>
      </w:pPr>
      <w:r>
        <w:t xml:space="preserve">Os experimentos foram executados sistematicamente, gerando um resultado uniforme e possibilitando o cálculo da média aritmética e comparação dos resultados com maior precisão, mas também é importante demonstrar os resultados específicos dos experimentos. A </w:t>
      </w:r>
      <w:r w:rsidR="00033D17">
        <w:fldChar w:fldCharType="begin"/>
      </w:r>
      <w:r w:rsidR="00033D17">
        <w:instrText xml:space="preserve"> REF _Ref215559691 \h </w:instrText>
      </w:r>
      <w:r w:rsidR="00033D17">
        <w:fldChar w:fldCharType="separate"/>
      </w:r>
      <w:r w:rsidR="005B6BA0">
        <w:t xml:space="preserve">Tabela </w:t>
      </w:r>
      <w:r w:rsidR="005B6BA0">
        <w:rPr>
          <w:noProof/>
        </w:rPr>
        <w:t>3</w:t>
      </w:r>
      <w:r w:rsidR="00033D17">
        <w:fldChar w:fldCharType="end"/>
      </w:r>
      <w:r w:rsidR="00033D17">
        <w:t xml:space="preserve"> </w:t>
      </w:r>
      <w:r>
        <w:t>apresenta os 3 experimentos com o melhor F1-score na fase de teste.</w:t>
      </w:r>
    </w:p>
    <w:p w14:paraId="2C8BF580" w14:textId="3779989E" w:rsidR="00352936" w:rsidRPr="0081694F" w:rsidRDefault="004D75D4" w:rsidP="000E10F0">
      <w:pPr>
        <w:pStyle w:val="TF-LEGENDA"/>
      </w:pPr>
      <w:bookmarkStart w:id="231" w:name="_Ref215559691"/>
      <w:bookmarkStart w:id="232" w:name="_Toc215565479"/>
      <w:commentRangeStart w:id="233"/>
      <w:r>
        <w:lastRenderedPageBreak/>
        <w:t xml:space="preserve">Tabela </w:t>
      </w:r>
      <w:fldSimple w:instr=" SEQ Tabela \* ARABIC ">
        <w:r w:rsidR="005B6BA0">
          <w:rPr>
            <w:noProof/>
          </w:rPr>
          <w:t>3</w:t>
        </w:r>
      </w:fldSimple>
      <w:bookmarkEnd w:id="231"/>
      <w:r>
        <w:t xml:space="preserve"> </w:t>
      </w:r>
      <w:r w:rsidR="00352936" w:rsidRPr="0081694F">
        <w:t xml:space="preserve">– </w:t>
      </w:r>
      <w:r w:rsidR="00352936">
        <w:t xml:space="preserve">Experimentos </w:t>
      </w:r>
      <w:commentRangeEnd w:id="233"/>
      <w:r w:rsidR="00BD6791">
        <w:rPr>
          <w:rStyle w:val="Refdecomentrio"/>
          <w:sz w:val="24"/>
          <w:szCs w:val="20"/>
        </w:rPr>
        <w:commentReference w:id="233"/>
      </w:r>
      <w:r w:rsidR="00352936">
        <w:t>com melhor desempenho na fase de teste</w:t>
      </w:r>
      <w:bookmarkEnd w:id="232"/>
    </w:p>
    <w:tbl>
      <w:tblPr>
        <w:tblW w:w="0" w:type="auto"/>
        <w:jc w:val="center"/>
        <w:tblBorders>
          <w:top w:val="single" w:sz="4" w:space="0" w:color="auto"/>
          <w:bottom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070"/>
        <w:gridCol w:w="1394"/>
        <w:gridCol w:w="1405"/>
        <w:gridCol w:w="1406"/>
        <w:gridCol w:w="1406"/>
        <w:gridCol w:w="1391"/>
      </w:tblGrid>
      <w:tr w:rsidR="00352936" w14:paraId="28EEA74E" w14:textId="77777777" w:rsidTr="00241108">
        <w:trPr>
          <w:cantSplit/>
          <w:jc w:val="center"/>
        </w:trPr>
        <w:tc>
          <w:tcPr>
            <w:tcW w:w="2070" w:type="dxa"/>
            <w:noWrap/>
            <w:vAlign w:val="center"/>
          </w:tcPr>
          <w:p w14:paraId="10560C0A" w14:textId="7B115846" w:rsidR="00352936" w:rsidRPr="006A0A1A" w:rsidRDefault="00AF670E" w:rsidP="00241108">
            <w:pPr>
              <w:pStyle w:val="TF-TEXTO-QUADRO-Centralizado"/>
            </w:pPr>
            <w:r>
              <w:t>M</w:t>
            </w:r>
            <w:r w:rsidR="00352936">
              <w:t>odelo</w:t>
            </w:r>
          </w:p>
        </w:tc>
        <w:tc>
          <w:tcPr>
            <w:tcW w:w="1406" w:type="dxa"/>
          </w:tcPr>
          <w:p w14:paraId="50189B9F" w14:textId="77777777" w:rsidR="00352936" w:rsidRDefault="00352936" w:rsidP="00241108">
            <w:pPr>
              <w:pStyle w:val="TF-TEXTO-QUADRO-Centralizado"/>
            </w:pPr>
            <w:r>
              <w:t>Tamanho imagem</w:t>
            </w:r>
          </w:p>
        </w:tc>
        <w:tc>
          <w:tcPr>
            <w:tcW w:w="1406" w:type="dxa"/>
          </w:tcPr>
          <w:p w14:paraId="5B17013F" w14:textId="77777777" w:rsidR="00352936" w:rsidRPr="003A24EB" w:rsidRDefault="00352936" w:rsidP="00241108">
            <w:pPr>
              <w:pStyle w:val="TF-TEXTO-QUADRO-Centralizado"/>
              <w:rPr>
                <w:i/>
                <w:iCs/>
              </w:rPr>
            </w:pPr>
            <w:r w:rsidRPr="003A24EB">
              <w:rPr>
                <w:i/>
                <w:iCs/>
              </w:rPr>
              <w:t>Data augmentation</w:t>
            </w:r>
          </w:p>
        </w:tc>
        <w:tc>
          <w:tcPr>
            <w:tcW w:w="1406" w:type="dxa"/>
            <w:noWrap/>
            <w:vAlign w:val="center"/>
          </w:tcPr>
          <w:p w14:paraId="1C97A99A" w14:textId="77777777" w:rsidR="00352936" w:rsidRPr="006A0A1A" w:rsidRDefault="00352936" w:rsidP="00241108">
            <w:pPr>
              <w:pStyle w:val="TF-TEXTO-QUADRO-Centralizado"/>
            </w:pPr>
            <w:r>
              <w:t>Precisão</w:t>
            </w:r>
          </w:p>
        </w:tc>
        <w:tc>
          <w:tcPr>
            <w:tcW w:w="1406" w:type="dxa"/>
            <w:noWrap/>
            <w:vAlign w:val="center"/>
          </w:tcPr>
          <w:p w14:paraId="01523903" w14:textId="77777777" w:rsidR="00352936" w:rsidRPr="006A0A1A" w:rsidRDefault="00352936" w:rsidP="00241108">
            <w:pPr>
              <w:pStyle w:val="TF-TEXTO-QUADRO-Centralizado"/>
            </w:pPr>
            <w:r>
              <w:t>Recall</w:t>
            </w:r>
          </w:p>
        </w:tc>
        <w:tc>
          <w:tcPr>
            <w:tcW w:w="1406" w:type="dxa"/>
            <w:vAlign w:val="center"/>
          </w:tcPr>
          <w:p w14:paraId="4A61E72E" w14:textId="77777777" w:rsidR="00352936" w:rsidRDefault="00352936" w:rsidP="00241108">
            <w:pPr>
              <w:pStyle w:val="TF-TEXTO-QUADRO-Centralizado"/>
            </w:pPr>
            <w:r>
              <w:t>F1</w:t>
            </w:r>
          </w:p>
        </w:tc>
      </w:tr>
      <w:tr w:rsidR="00352936" w:rsidRPr="00D2079F" w14:paraId="27A1731C" w14:textId="77777777" w:rsidTr="00241108">
        <w:trPr>
          <w:cantSplit/>
          <w:jc w:val="center"/>
        </w:trPr>
        <w:tc>
          <w:tcPr>
            <w:tcW w:w="2070" w:type="dxa"/>
            <w:noWrap/>
          </w:tcPr>
          <w:p w14:paraId="6695273C" w14:textId="77777777" w:rsidR="00352936" w:rsidRPr="006A0A1A" w:rsidRDefault="00352936" w:rsidP="00241108">
            <w:pPr>
              <w:pStyle w:val="TF-TEXTO-QUADRO-Centralizado"/>
            </w:pPr>
            <w:r>
              <w:t>yolov8x</w:t>
            </w:r>
          </w:p>
        </w:tc>
        <w:tc>
          <w:tcPr>
            <w:tcW w:w="1406" w:type="dxa"/>
          </w:tcPr>
          <w:p w14:paraId="030F2914" w14:textId="77777777" w:rsidR="00352936" w:rsidRDefault="00352936" w:rsidP="00241108">
            <w:pPr>
              <w:pStyle w:val="TF-TEXTO-QUADRO-Centralizado"/>
            </w:pPr>
            <w:r>
              <w:t>768px</w:t>
            </w:r>
          </w:p>
        </w:tc>
        <w:tc>
          <w:tcPr>
            <w:tcW w:w="1406" w:type="dxa"/>
          </w:tcPr>
          <w:p w14:paraId="77A7968A" w14:textId="3AAC20AB" w:rsidR="00352936" w:rsidRDefault="003A24EB" w:rsidP="00241108">
            <w:pPr>
              <w:pStyle w:val="TF-TEXTO-QUADRO-Centralizado"/>
            </w:pPr>
            <w:r>
              <w:t>Não</w:t>
            </w:r>
          </w:p>
        </w:tc>
        <w:tc>
          <w:tcPr>
            <w:tcW w:w="1406" w:type="dxa"/>
            <w:noWrap/>
          </w:tcPr>
          <w:p w14:paraId="734727C4" w14:textId="77777777" w:rsidR="00352936" w:rsidRPr="006A0A1A" w:rsidRDefault="00352936" w:rsidP="00241108">
            <w:pPr>
              <w:pStyle w:val="TF-TEXTO-QUADRO-Centralizado"/>
            </w:pPr>
            <w:r>
              <w:t>43.20%</w:t>
            </w:r>
          </w:p>
        </w:tc>
        <w:tc>
          <w:tcPr>
            <w:tcW w:w="1406" w:type="dxa"/>
            <w:noWrap/>
            <w:vAlign w:val="bottom"/>
          </w:tcPr>
          <w:p w14:paraId="0BCD6FE2" w14:textId="77777777" w:rsidR="00352936" w:rsidRPr="006A0A1A" w:rsidRDefault="00352936" w:rsidP="00241108">
            <w:pPr>
              <w:pStyle w:val="TF-TEXTO-QUADRO-Centralizado"/>
            </w:pPr>
            <w:r>
              <w:t>45.48%</w:t>
            </w:r>
          </w:p>
        </w:tc>
        <w:tc>
          <w:tcPr>
            <w:tcW w:w="1406" w:type="dxa"/>
          </w:tcPr>
          <w:p w14:paraId="6349F74F" w14:textId="77777777" w:rsidR="00352936" w:rsidRDefault="00352936" w:rsidP="00241108">
            <w:pPr>
              <w:pStyle w:val="TF-TEXTO-QUADRO-Centralizado"/>
            </w:pPr>
            <w:r>
              <w:t>44.31%</w:t>
            </w:r>
          </w:p>
        </w:tc>
      </w:tr>
      <w:tr w:rsidR="00352936" w:rsidRPr="00D2079F" w14:paraId="73CE7DB2" w14:textId="77777777" w:rsidTr="00241108">
        <w:trPr>
          <w:cantSplit/>
          <w:jc w:val="center"/>
        </w:trPr>
        <w:tc>
          <w:tcPr>
            <w:tcW w:w="2070" w:type="dxa"/>
            <w:noWrap/>
          </w:tcPr>
          <w:p w14:paraId="77C9B1BD" w14:textId="77777777" w:rsidR="00352936" w:rsidRPr="006A0A1A" w:rsidRDefault="00352936" w:rsidP="00241108">
            <w:pPr>
              <w:pStyle w:val="TF-TEXTO-QUADRO-Centralizado"/>
            </w:pPr>
            <w:r>
              <w:t>yolov8x</w:t>
            </w:r>
          </w:p>
        </w:tc>
        <w:tc>
          <w:tcPr>
            <w:tcW w:w="1406" w:type="dxa"/>
          </w:tcPr>
          <w:p w14:paraId="0FB4A530" w14:textId="77777777" w:rsidR="00352936" w:rsidRDefault="00352936" w:rsidP="00241108">
            <w:pPr>
              <w:pStyle w:val="TF-TEXTO-QUADRO-Centralizado"/>
            </w:pPr>
            <w:r>
              <w:t>896px</w:t>
            </w:r>
          </w:p>
        </w:tc>
        <w:tc>
          <w:tcPr>
            <w:tcW w:w="1406" w:type="dxa"/>
          </w:tcPr>
          <w:p w14:paraId="2031C9ED" w14:textId="3337406B" w:rsidR="00352936" w:rsidRDefault="003A24EB" w:rsidP="00241108">
            <w:pPr>
              <w:pStyle w:val="TF-TEXTO-QUADRO-Centralizado"/>
            </w:pPr>
            <w:r>
              <w:t>Não</w:t>
            </w:r>
          </w:p>
        </w:tc>
        <w:tc>
          <w:tcPr>
            <w:tcW w:w="1406" w:type="dxa"/>
            <w:noWrap/>
          </w:tcPr>
          <w:p w14:paraId="311C585F" w14:textId="77777777" w:rsidR="00352936" w:rsidRPr="006A0A1A" w:rsidRDefault="00352936" w:rsidP="00241108">
            <w:pPr>
              <w:pStyle w:val="TF-TEXTO-QUADRO-Centralizado"/>
            </w:pPr>
            <w:r>
              <w:t>40.81%</w:t>
            </w:r>
          </w:p>
        </w:tc>
        <w:tc>
          <w:tcPr>
            <w:tcW w:w="1406" w:type="dxa"/>
            <w:noWrap/>
            <w:vAlign w:val="bottom"/>
          </w:tcPr>
          <w:p w14:paraId="27771519" w14:textId="77777777" w:rsidR="00352936" w:rsidRPr="006A0A1A" w:rsidRDefault="00352936" w:rsidP="00241108">
            <w:pPr>
              <w:pStyle w:val="TF-TEXTO-QUADRO-Centralizado"/>
            </w:pPr>
            <w:r>
              <w:t>46.69%</w:t>
            </w:r>
          </w:p>
        </w:tc>
        <w:tc>
          <w:tcPr>
            <w:tcW w:w="1406" w:type="dxa"/>
          </w:tcPr>
          <w:p w14:paraId="1E7118BB" w14:textId="77777777" w:rsidR="00352936" w:rsidRDefault="00352936" w:rsidP="00241108">
            <w:pPr>
              <w:pStyle w:val="TF-TEXTO-QUADRO-Centralizado"/>
            </w:pPr>
            <w:r>
              <w:t>43.55%</w:t>
            </w:r>
          </w:p>
        </w:tc>
      </w:tr>
      <w:tr w:rsidR="00352936" w:rsidRPr="00D2079F" w14:paraId="41CECFA0" w14:textId="77777777" w:rsidTr="00241108">
        <w:trPr>
          <w:cantSplit/>
          <w:jc w:val="center"/>
        </w:trPr>
        <w:tc>
          <w:tcPr>
            <w:tcW w:w="2070" w:type="dxa"/>
            <w:noWrap/>
          </w:tcPr>
          <w:p w14:paraId="53B9059B" w14:textId="77777777" w:rsidR="00352936" w:rsidRPr="006A0A1A" w:rsidRDefault="00352936" w:rsidP="00241108">
            <w:pPr>
              <w:pStyle w:val="TF-TEXTO-QUADRO-Centralizado"/>
            </w:pPr>
            <w:r>
              <w:t>yolov8s</w:t>
            </w:r>
          </w:p>
        </w:tc>
        <w:tc>
          <w:tcPr>
            <w:tcW w:w="1406" w:type="dxa"/>
          </w:tcPr>
          <w:p w14:paraId="7C18F388" w14:textId="77777777" w:rsidR="00352936" w:rsidRDefault="00352936" w:rsidP="00241108">
            <w:pPr>
              <w:pStyle w:val="TF-TEXTO-QUADRO-Centralizado"/>
            </w:pPr>
            <w:r>
              <w:t>800px</w:t>
            </w:r>
          </w:p>
        </w:tc>
        <w:tc>
          <w:tcPr>
            <w:tcW w:w="1406" w:type="dxa"/>
          </w:tcPr>
          <w:p w14:paraId="64439BA5" w14:textId="7EBC72D2" w:rsidR="00352936" w:rsidRDefault="003A24EB" w:rsidP="00241108">
            <w:pPr>
              <w:pStyle w:val="TF-TEXTO-QUADRO-Centralizado"/>
            </w:pPr>
            <w:r>
              <w:t>Sim</w:t>
            </w:r>
          </w:p>
        </w:tc>
        <w:tc>
          <w:tcPr>
            <w:tcW w:w="1406" w:type="dxa"/>
            <w:noWrap/>
          </w:tcPr>
          <w:p w14:paraId="10B6F0DF" w14:textId="77777777" w:rsidR="00352936" w:rsidRPr="006A0A1A" w:rsidRDefault="00352936" w:rsidP="00241108">
            <w:pPr>
              <w:pStyle w:val="TF-TEXTO-QUADRO-Centralizado"/>
            </w:pPr>
            <w:r>
              <w:t>45.50%</w:t>
            </w:r>
          </w:p>
        </w:tc>
        <w:tc>
          <w:tcPr>
            <w:tcW w:w="1406" w:type="dxa"/>
            <w:noWrap/>
            <w:vAlign w:val="bottom"/>
          </w:tcPr>
          <w:p w14:paraId="55434C04" w14:textId="77777777" w:rsidR="00352936" w:rsidRPr="006A0A1A" w:rsidRDefault="00352936" w:rsidP="00241108">
            <w:pPr>
              <w:pStyle w:val="TF-TEXTO-QUADRO-Centralizado"/>
            </w:pPr>
            <w:r>
              <w:t>40.66%</w:t>
            </w:r>
          </w:p>
        </w:tc>
        <w:tc>
          <w:tcPr>
            <w:tcW w:w="1406" w:type="dxa"/>
          </w:tcPr>
          <w:p w14:paraId="11C8075A" w14:textId="77777777" w:rsidR="00352936" w:rsidRDefault="00352936" w:rsidP="00241108">
            <w:pPr>
              <w:pStyle w:val="TF-TEXTO-QUADRO-Centralizado"/>
            </w:pPr>
            <w:r>
              <w:t>42.94%</w:t>
            </w:r>
          </w:p>
        </w:tc>
      </w:tr>
    </w:tbl>
    <w:p w14:paraId="3600155A" w14:textId="77777777" w:rsidR="00352936" w:rsidRDefault="00352936" w:rsidP="00352936">
      <w:pPr>
        <w:pStyle w:val="TF-FONTE"/>
      </w:pPr>
      <w:r>
        <w:t>Fonte: elaborado pelo autor.</w:t>
      </w:r>
    </w:p>
    <w:p w14:paraId="41808F0A" w14:textId="36756DD2" w:rsidR="00352936" w:rsidRDefault="004363B2" w:rsidP="00352936">
      <w:pPr>
        <w:pStyle w:val="TF-TEXTO"/>
      </w:pPr>
      <w:r>
        <w:t xml:space="preserve">O primeiro item </w:t>
      </w:r>
      <w:r w:rsidR="00AC4C70">
        <w:t xml:space="preserve">da </w:t>
      </w:r>
      <w:r w:rsidR="00AC4C70">
        <w:fldChar w:fldCharType="begin"/>
      </w:r>
      <w:r w:rsidR="00AC4C70">
        <w:instrText xml:space="preserve"> REF _Ref215559691 \h </w:instrText>
      </w:r>
      <w:r w:rsidR="00AC4C70">
        <w:fldChar w:fldCharType="separate"/>
      </w:r>
      <w:r w:rsidR="005B6BA0">
        <w:t xml:space="preserve">Tabela </w:t>
      </w:r>
      <w:r w:rsidR="005B6BA0">
        <w:rPr>
          <w:noProof/>
        </w:rPr>
        <w:t>3</w:t>
      </w:r>
      <w:r w:rsidR="00AC4C70">
        <w:fldChar w:fldCharType="end"/>
      </w:r>
      <w:r w:rsidR="00033D17">
        <w:t xml:space="preserve"> </w:t>
      </w:r>
      <w:r>
        <w:t xml:space="preserve">representa o experimento com o melhor desempenho, utilizando o modelo yolov8x, um tamanho de imagem de 768 pixels e sem </w:t>
      </w:r>
      <w:r w:rsidRPr="00905BE4">
        <w:rPr>
          <w:i/>
          <w:iCs/>
        </w:rPr>
        <w:t>data augmentation</w:t>
      </w:r>
      <w:r>
        <w:t xml:space="preserve">, o experimento atingiu o F1-score de 44,31%. </w:t>
      </w:r>
      <w:r w:rsidR="00352936">
        <w:t xml:space="preserve">Na </w:t>
      </w:r>
      <w:r w:rsidR="00033D17">
        <w:fldChar w:fldCharType="begin"/>
      </w:r>
      <w:r w:rsidR="00033D17">
        <w:instrText xml:space="preserve"> REF _Ref215559434 \h </w:instrText>
      </w:r>
      <w:r w:rsidR="00033D17">
        <w:fldChar w:fldCharType="separate"/>
      </w:r>
      <w:r w:rsidR="005B6BA0">
        <w:t xml:space="preserve">Figura </w:t>
      </w:r>
      <w:r w:rsidR="005B6BA0">
        <w:rPr>
          <w:noProof/>
        </w:rPr>
        <w:t>18</w:t>
      </w:r>
      <w:r w:rsidR="00033D17">
        <w:fldChar w:fldCharType="end"/>
      </w:r>
      <w:r w:rsidR="00033D17">
        <w:t xml:space="preserve"> </w:t>
      </w:r>
      <w:r w:rsidR="00352936">
        <w:t xml:space="preserve">é possível visualizar o gráfico comparativo das métricas </w:t>
      </w:r>
      <w:r>
        <w:t>deste experimento</w:t>
      </w:r>
      <w:r w:rsidR="00352936">
        <w:t>. As linhas do gráfico representam as métricas durante a fase de validação do modelo, com valores para cada época. O valor do F1-score da fase de teste é destacado pelo ponto vermelho.</w:t>
      </w:r>
    </w:p>
    <w:p w14:paraId="0B9BBE33" w14:textId="279722E4" w:rsidR="00352936" w:rsidRPr="0087140F" w:rsidRDefault="004D75D4" w:rsidP="000E10F0">
      <w:pPr>
        <w:pStyle w:val="TF-LEGENDA"/>
      </w:pPr>
      <w:bookmarkStart w:id="234" w:name="_Ref215559434"/>
      <w:bookmarkStart w:id="235" w:name="_Toc215565456"/>
      <w:r>
        <w:t xml:space="preserve">Figura </w:t>
      </w:r>
      <w:fldSimple w:instr=" SEQ Figura \* ARABIC ">
        <w:r w:rsidR="005B6BA0">
          <w:rPr>
            <w:noProof/>
          </w:rPr>
          <w:t>18</w:t>
        </w:r>
      </w:fldSimple>
      <w:bookmarkEnd w:id="234"/>
      <w:r>
        <w:t xml:space="preserve"> </w:t>
      </w:r>
      <w:r w:rsidR="00352936" w:rsidRPr="0087140F">
        <w:t xml:space="preserve">– </w:t>
      </w:r>
      <w:r w:rsidR="00352936">
        <w:t>Gráfico de precisão, recall e F1-score do melhor experimento</w:t>
      </w:r>
      <w:bookmarkEnd w:id="235"/>
    </w:p>
    <w:p w14:paraId="70DC52FC" w14:textId="2CDFD98F" w:rsidR="00352936" w:rsidRPr="00BB1810" w:rsidRDefault="004F42B0" w:rsidP="00352936">
      <w:pPr>
        <w:pStyle w:val="TF-FIGURA"/>
        <w:rPr>
          <w:noProof/>
        </w:rPr>
      </w:pPr>
      <w:r>
        <w:rPr>
          <w:noProof/>
        </w:rPr>
        <w:drawing>
          <wp:inline distT="0" distB="0" distL="0" distR="0" wp14:anchorId="36BA7898" wp14:editId="329A17EB">
            <wp:extent cx="5742947" cy="2863850"/>
            <wp:effectExtent l="19050" t="19050" r="10160" b="12700"/>
            <wp:docPr id="22"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49323" cy="2867030"/>
                    </a:xfrm>
                    <a:prstGeom prst="rect">
                      <a:avLst/>
                    </a:prstGeom>
                    <a:noFill/>
                    <a:ln w="6350" cmpd="sng">
                      <a:solidFill>
                        <a:srgbClr val="000000"/>
                      </a:solidFill>
                      <a:miter lim="800000"/>
                      <a:headEnd/>
                      <a:tailEnd/>
                    </a:ln>
                    <a:effectLst/>
                  </pic:spPr>
                </pic:pic>
              </a:graphicData>
            </a:graphic>
          </wp:inline>
        </w:drawing>
      </w:r>
    </w:p>
    <w:p w14:paraId="5ED32158" w14:textId="5DA42921" w:rsidR="00F51F72" w:rsidRDefault="00352936" w:rsidP="00352936">
      <w:pPr>
        <w:pStyle w:val="TF-FONTE"/>
      </w:pPr>
      <w:r w:rsidRPr="0087140F">
        <w:t xml:space="preserve">Fonte: </w:t>
      </w:r>
      <w:r>
        <w:t>elaborado pelo autor</w:t>
      </w:r>
      <w:r w:rsidRPr="0087140F">
        <w:t>.</w:t>
      </w:r>
    </w:p>
    <w:p w14:paraId="77E0AEA8" w14:textId="42B5D5C7" w:rsidR="003E102E" w:rsidRDefault="003E102E" w:rsidP="00671913">
      <w:pPr>
        <w:pStyle w:val="TF-TEXTO"/>
      </w:pPr>
      <w:r>
        <w:t xml:space="preserve">Analisando o gráfico, </w:t>
      </w:r>
      <w:r w:rsidR="00F50139">
        <w:t>pode-se observar</w:t>
      </w:r>
      <w:r>
        <w:t xml:space="preserve"> que as métricas mantiveram valores constantes durante as épocas. Neste experimento, </w:t>
      </w:r>
      <w:r w:rsidR="00433B6D">
        <w:t xml:space="preserve">a métrica </w:t>
      </w:r>
      <w:r w:rsidRPr="00433B6D">
        <w:rPr>
          <w:i/>
          <w:iCs/>
        </w:rPr>
        <w:t>recall</w:t>
      </w:r>
      <w:r>
        <w:t xml:space="preserve"> atingiu 45.48% na melhor época, isso significa que neste momento o modelo conseguiu encontrar 45.48% de todos os neurônios atípicos. O modelo também alcançou 43.20% de precisão, ou seja, das predições realizadas por ele, 43.20% estavam corretas. A união </w:t>
      </w:r>
      <w:r w:rsidR="00433B6D">
        <w:t xml:space="preserve">das </w:t>
      </w:r>
      <w:r>
        <w:t xml:space="preserve">duas métricas </w:t>
      </w:r>
      <w:r w:rsidR="00433B6D">
        <w:t>nessa época resultou no</w:t>
      </w:r>
      <w:r>
        <w:t xml:space="preserve"> F1-score de 44.31%, um valor muito bom, considerando </w:t>
      </w:r>
      <w:r w:rsidR="00F50139">
        <w:t>a dificuldade de caracterizar os neurônios atípicos</w:t>
      </w:r>
      <w:r>
        <w:t>.</w:t>
      </w:r>
    </w:p>
    <w:p w14:paraId="60F64DEB" w14:textId="435E3731" w:rsidR="00433B6D" w:rsidRDefault="00433B6D" w:rsidP="00671913">
      <w:pPr>
        <w:pStyle w:val="TF-TEXTO"/>
      </w:pPr>
      <w:r>
        <w:t xml:space="preserve">De forma complementar, </w:t>
      </w:r>
      <w:r w:rsidR="00F50139">
        <w:t>é possível</w:t>
      </w:r>
      <w:r>
        <w:t xml:space="preserve"> analisar os resultados deste experimento visualizando uma imagem do conjunto de teste. A</w:t>
      </w:r>
      <w:r w:rsidR="00033D17">
        <w:t xml:space="preserve"> </w:t>
      </w:r>
      <w:r w:rsidR="00033D17">
        <w:fldChar w:fldCharType="begin"/>
      </w:r>
      <w:r w:rsidR="00033D17">
        <w:instrText xml:space="preserve"> REF _Ref215559460 \h </w:instrText>
      </w:r>
      <w:r w:rsidR="00033D17">
        <w:fldChar w:fldCharType="separate"/>
      </w:r>
      <w:r w:rsidR="005B6BA0">
        <w:t xml:space="preserve">Figura </w:t>
      </w:r>
      <w:r w:rsidR="005B6BA0">
        <w:rPr>
          <w:noProof/>
        </w:rPr>
        <w:t>19</w:t>
      </w:r>
      <w:r w:rsidR="00033D17">
        <w:fldChar w:fldCharType="end"/>
      </w:r>
      <w:r>
        <w:t xml:space="preserve"> ilustra,</w:t>
      </w:r>
      <w:r w:rsidR="000E5E99">
        <w:t xml:space="preserve"> no</w:t>
      </w:r>
      <w:r>
        <w:t xml:space="preserve"> </w:t>
      </w:r>
      <w:r w:rsidR="00AC4C70">
        <w:t>item (a)</w:t>
      </w:r>
      <w:r w:rsidR="00F50139">
        <w:t xml:space="preserve">, </w:t>
      </w:r>
      <w:r w:rsidR="00B21100">
        <w:t>a imagem original</w:t>
      </w:r>
      <w:r>
        <w:t xml:space="preserve">. As caixas de cor verde representam a anotação realizada na plataforma LabelBox, ou seja, os neurônios atípicos. Já as caixas vermelhas são os resultados da predição do modelo. </w:t>
      </w:r>
      <w:r w:rsidR="000E5E99">
        <w:t xml:space="preserve">No </w:t>
      </w:r>
      <w:r w:rsidR="000E5E99">
        <w:lastRenderedPageBreak/>
        <w:t xml:space="preserve">item (b) </w:t>
      </w:r>
      <w:r>
        <w:t xml:space="preserve">da </w:t>
      </w:r>
      <w:r w:rsidR="00033D17">
        <w:fldChar w:fldCharType="begin"/>
      </w:r>
      <w:r w:rsidR="00033D17">
        <w:instrText xml:space="preserve"> REF _Ref215559460 \h </w:instrText>
      </w:r>
      <w:r w:rsidR="00033D17">
        <w:fldChar w:fldCharType="separate"/>
      </w:r>
      <w:r w:rsidR="005B6BA0">
        <w:t xml:space="preserve">Figura </w:t>
      </w:r>
      <w:r w:rsidR="005B6BA0">
        <w:rPr>
          <w:noProof/>
        </w:rPr>
        <w:t>19</w:t>
      </w:r>
      <w:r w:rsidR="00033D17">
        <w:fldChar w:fldCharType="end"/>
      </w:r>
      <w:r w:rsidR="00033D17">
        <w:t xml:space="preserve"> </w:t>
      </w:r>
      <w:r>
        <w:t>é apresentada a matriz de confusão deste exemplo, que mostra a predição do modelo em comparação ao</w:t>
      </w:r>
      <w:r w:rsidR="00AF058A">
        <w:t xml:space="preserve"> que</w:t>
      </w:r>
      <w:r>
        <w:t xml:space="preserve"> </w:t>
      </w:r>
      <w:r w:rsidR="00F50139">
        <w:t>deveria ser detectado como neurônio atípico</w:t>
      </w:r>
      <w:r>
        <w:t>.</w:t>
      </w:r>
    </w:p>
    <w:p w14:paraId="5E0B9A0E" w14:textId="58DAB85E" w:rsidR="00433B6D" w:rsidRPr="0087140F" w:rsidRDefault="004D75D4" w:rsidP="000E10F0">
      <w:pPr>
        <w:pStyle w:val="TF-LEGENDA"/>
      </w:pPr>
      <w:bookmarkStart w:id="236" w:name="_Ref215559460"/>
      <w:bookmarkStart w:id="237" w:name="_Toc215565457"/>
      <w:r>
        <w:t xml:space="preserve">Figura </w:t>
      </w:r>
      <w:fldSimple w:instr=" SEQ Figura \* ARABIC ">
        <w:r w:rsidR="005B6BA0">
          <w:rPr>
            <w:noProof/>
          </w:rPr>
          <w:t>19</w:t>
        </w:r>
      </w:fldSimple>
      <w:bookmarkEnd w:id="236"/>
      <w:r>
        <w:t xml:space="preserve"> </w:t>
      </w:r>
      <w:r w:rsidR="00433B6D" w:rsidRPr="0087140F">
        <w:t>–</w:t>
      </w:r>
      <w:r>
        <w:t xml:space="preserve"> </w:t>
      </w:r>
      <w:r w:rsidR="00433B6D">
        <w:t xml:space="preserve">Exemplo de imagem com anotações de </w:t>
      </w:r>
      <w:r w:rsidR="00433B6D" w:rsidRPr="00860CB8">
        <w:rPr>
          <w:i/>
          <w:iCs/>
        </w:rPr>
        <w:t>ground truth</w:t>
      </w:r>
      <w:r w:rsidR="00433B6D">
        <w:t xml:space="preserve"> e predições</w:t>
      </w:r>
      <w:bookmarkEnd w:id="237"/>
    </w:p>
    <w:tbl>
      <w:tblPr>
        <w:tblW w:w="0" w:type="auto"/>
        <w:tblInd w:w="3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256"/>
        <w:gridCol w:w="3768"/>
      </w:tblGrid>
      <w:tr w:rsidR="00587EA9" w14:paraId="4B99AF0F" w14:textId="77777777" w:rsidTr="000E10F0">
        <w:trPr>
          <w:trHeight w:val="3855"/>
        </w:trPr>
        <w:tc>
          <w:tcPr>
            <w:tcW w:w="5229" w:type="dxa"/>
            <w:tcBorders>
              <w:bottom w:val="nil"/>
            </w:tcBorders>
            <w:vAlign w:val="center"/>
          </w:tcPr>
          <w:p w14:paraId="7E2203CB" w14:textId="66E3DA98" w:rsidR="00433B6D" w:rsidRDefault="004F42B0" w:rsidP="000E10F0">
            <w:pPr>
              <w:pStyle w:val="TF-FIGURA"/>
              <w:rPr>
                <w:noProof/>
              </w:rPr>
            </w:pPr>
            <w:r>
              <w:rPr>
                <w:noProof/>
              </w:rPr>
              <w:drawing>
                <wp:inline distT="0" distB="0" distL="0" distR="0" wp14:anchorId="67749065" wp14:editId="0B80CA76">
                  <wp:extent cx="3171825" cy="2352675"/>
                  <wp:effectExtent l="19050" t="19050" r="9525" b="9525"/>
                  <wp:docPr id="23"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171825" cy="2352675"/>
                          </a:xfrm>
                          <a:prstGeom prst="rect">
                            <a:avLst/>
                          </a:prstGeom>
                          <a:noFill/>
                          <a:ln w="6350" cmpd="sng">
                            <a:solidFill>
                              <a:srgbClr val="000000"/>
                            </a:solidFill>
                            <a:miter lim="800000"/>
                            <a:headEnd/>
                            <a:tailEnd/>
                          </a:ln>
                          <a:effectLst/>
                        </pic:spPr>
                      </pic:pic>
                    </a:graphicData>
                  </a:graphic>
                </wp:inline>
              </w:drawing>
            </w:r>
          </w:p>
        </w:tc>
        <w:tc>
          <w:tcPr>
            <w:tcW w:w="3913" w:type="dxa"/>
            <w:tcBorders>
              <w:bottom w:val="nil"/>
            </w:tcBorders>
            <w:vAlign w:val="center"/>
          </w:tcPr>
          <w:p w14:paraId="79F8747C" w14:textId="72BC40A1" w:rsidR="00433B6D" w:rsidRDefault="004F42B0" w:rsidP="000E10F0">
            <w:pPr>
              <w:pStyle w:val="TF-FIGURA"/>
              <w:rPr>
                <w:noProof/>
              </w:rPr>
            </w:pPr>
            <w:r>
              <w:rPr>
                <w:noProof/>
              </w:rPr>
              <w:drawing>
                <wp:inline distT="0" distB="0" distL="0" distR="0" wp14:anchorId="28EC77BF" wp14:editId="21D94C76">
                  <wp:extent cx="2219325" cy="2219325"/>
                  <wp:effectExtent l="19050" t="19050" r="9525" b="9525"/>
                  <wp:docPr id="24"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219325" cy="2219325"/>
                          </a:xfrm>
                          <a:prstGeom prst="rect">
                            <a:avLst/>
                          </a:prstGeom>
                          <a:noFill/>
                          <a:ln w="6350" cmpd="sng">
                            <a:solidFill>
                              <a:srgbClr val="000000"/>
                            </a:solidFill>
                            <a:miter lim="800000"/>
                            <a:headEnd/>
                            <a:tailEnd/>
                          </a:ln>
                          <a:effectLst/>
                        </pic:spPr>
                      </pic:pic>
                    </a:graphicData>
                  </a:graphic>
                </wp:inline>
              </w:drawing>
            </w:r>
          </w:p>
        </w:tc>
      </w:tr>
      <w:tr w:rsidR="00587EA9" w:rsidRPr="000E10F0" w14:paraId="4663A82A" w14:textId="77777777" w:rsidTr="000E10F0">
        <w:tc>
          <w:tcPr>
            <w:tcW w:w="5229" w:type="dxa"/>
            <w:tcBorders>
              <w:top w:val="nil"/>
            </w:tcBorders>
          </w:tcPr>
          <w:p w14:paraId="61DDAF95" w14:textId="4694321C" w:rsidR="00433B6D" w:rsidRPr="000E10F0" w:rsidRDefault="00F50139" w:rsidP="000E10F0">
            <w:pPr>
              <w:pStyle w:val="TF-FIGURA"/>
              <w:numPr>
                <w:ilvl w:val="0"/>
                <w:numId w:val="9"/>
              </w:numPr>
              <w:rPr>
                <w:noProof/>
                <w:sz w:val="22"/>
                <w:szCs w:val="18"/>
              </w:rPr>
            </w:pPr>
            <w:r w:rsidRPr="000E10F0">
              <w:rPr>
                <w:noProof/>
                <w:sz w:val="22"/>
                <w:szCs w:val="18"/>
              </w:rPr>
              <w:t>Amostra de teste</w:t>
            </w:r>
          </w:p>
        </w:tc>
        <w:tc>
          <w:tcPr>
            <w:tcW w:w="3913" w:type="dxa"/>
            <w:tcBorders>
              <w:top w:val="nil"/>
            </w:tcBorders>
          </w:tcPr>
          <w:p w14:paraId="10A5DEDE" w14:textId="7AC8FD45" w:rsidR="00433B6D" w:rsidRPr="000E10F0" w:rsidRDefault="000E10F0" w:rsidP="000E10F0">
            <w:pPr>
              <w:pStyle w:val="TF-FIGURA"/>
              <w:rPr>
                <w:noProof/>
                <w:sz w:val="22"/>
                <w:szCs w:val="18"/>
              </w:rPr>
            </w:pPr>
            <w:r>
              <w:rPr>
                <w:noProof/>
                <w:sz w:val="22"/>
                <w:szCs w:val="18"/>
              </w:rPr>
              <w:t xml:space="preserve">(b) </w:t>
            </w:r>
            <w:r w:rsidR="00F50139" w:rsidRPr="000E10F0">
              <w:rPr>
                <w:noProof/>
                <w:sz w:val="22"/>
                <w:szCs w:val="18"/>
              </w:rPr>
              <w:t>Matriz de confusão da amostra</w:t>
            </w:r>
          </w:p>
        </w:tc>
      </w:tr>
    </w:tbl>
    <w:p w14:paraId="783731F7" w14:textId="77777777" w:rsidR="00433B6D" w:rsidRPr="00B23194" w:rsidRDefault="00433B6D" w:rsidP="00433B6D">
      <w:pPr>
        <w:pStyle w:val="TF-FONTE"/>
      </w:pPr>
      <w:r w:rsidRPr="0087140F">
        <w:t xml:space="preserve">Fonte: </w:t>
      </w:r>
      <w:r>
        <w:t>elaborado pelo autor</w:t>
      </w:r>
      <w:r w:rsidRPr="0087140F">
        <w:t>.</w:t>
      </w:r>
    </w:p>
    <w:p w14:paraId="4BFD2339" w14:textId="4B1D9147" w:rsidR="009D7522" w:rsidRDefault="009D7522" w:rsidP="009D7522">
      <w:pPr>
        <w:pStyle w:val="TF-TEXTO"/>
      </w:pPr>
      <w:r>
        <w:t xml:space="preserve">A partir da </w:t>
      </w:r>
      <w:r w:rsidR="00033D17">
        <w:fldChar w:fldCharType="begin"/>
      </w:r>
      <w:r w:rsidR="00033D17">
        <w:instrText xml:space="preserve"> REF _Ref215559460 \h </w:instrText>
      </w:r>
      <w:r w:rsidR="00033D17">
        <w:fldChar w:fldCharType="separate"/>
      </w:r>
      <w:r w:rsidR="005B6BA0">
        <w:t xml:space="preserve">Figura </w:t>
      </w:r>
      <w:r w:rsidR="005B6BA0">
        <w:rPr>
          <w:noProof/>
        </w:rPr>
        <w:t>19</w:t>
      </w:r>
      <w:r w:rsidR="00033D17">
        <w:fldChar w:fldCharType="end"/>
      </w:r>
      <w:r w:rsidR="00033D17">
        <w:t xml:space="preserve"> </w:t>
      </w:r>
      <w:r>
        <w:t xml:space="preserve">pode-se observar na imagem e </w:t>
      </w:r>
      <w:r w:rsidR="00F50139">
        <w:t>na</w:t>
      </w:r>
      <w:r>
        <w:t xml:space="preserve"> sua matriz de confusão, </w:t>
      </w:r>
      <w:r w:rsidR="00F50139">
        <w:t xml:space="preserve">que </w:t>
      </w:r>
      <w:r>
        <w:t xml:space="preserve">o desempenho </w:t>
      </w:r>
      <w:r w:rsidR="00F50139">
        <w:t>do modelo é</w:t>
      </w:r>
      <w:r>
        <w:t xml:space="preserve"> razoável. Dentre os 12 objetos originais na imagem, o modelo conseguiu identificar 9, porém, 2 deles tiveram o </w:t>
      </w:r>
      <w:r w:rsidRPr="002C2DBE">
        <w:rPr>
          <w:i/>
          <w:iCs/>
        </w:rPr>
        <w:t>intersection over union</w:t>
      </w:r>
      <w:r>
        <w:t xml:space="preserve"> (IoU) abaixo de 50%. Isso significa que a localização da caixa predita estava muito imprecisa em relação ao </w:t>
      </w:r>
      <w:r w:rsidRPr="00F50139">
        <w:rPr>
          <w:i/>
          <w:iCs/>
        </w:rPr>
        <w:t>ground truth</w:t>
      </w:r>
      <w:r>
        <w:t>. Consequentemente, para a métrica mAP@50 essas duas predições são classificadas como falsos positivos.</w:t>
      </w:r>
    </w:p>
    <w:p w14:paraId="5428319B" w14:textId="07BB45CE" w:rsidR="00EF36AA" w:rsidRDefault="00EF36AA" w:rsidP="009D7522">
      <w:pPr>
        <w:pStyle w:val="TF-TEXTO"/>
      </w:pPr>
      <w:r>
        <w:t xml:space="preserve">A seguir, o </w:t>
      </w:r>
      <w:r w:rsidR="00AE385C">
        <w:fldChar w:fldCharType="begin"/>
      </w:r>
      <w:r w:rsidR="00AE385C">
        <w:instrText xml:space="preserve"> REF _Ref215559793 \h </w:instrText>
      </w:r>
      <w:r w:rsidR="00AE385C">
        <w:fldChar w:fldCharType="separate"/>
      </w:r>
      <w:r w:rsidR="005B6BA0">
        <w:t xml:space="preserve">Quadro </w:t>
      </w:r>
      <w:r w:rsidR="005B6BA0">
        <w:rPr>
          <w:noProof/>
        </w:rPr>
        <w:t>16</w:t>
      </w:r>
      <w:r w:rsidR="00AE385C">
        <w:fldChar w:fldCharType="end"/>
      </w:r>
      <w:r w:rsidR="00AE385C">
        <w:t xml:space="preserve"> </w:t>
      </w:r>
      <w:r>
        <w:t xml:space="preserve">apresenta </w:t>
      </w:r>
      <w:r w:rsidR="00F50139">
        <w:t>outros</w:t>
      </w:r>
      <w:r>
        <w:t xml:space="preserve"> exemplos de predições feitas pelo modelo em imagens do conjunto de teste, novamente, com as anotações em verde e vermelho representando a anotação original do LabelBox e a predição do modelo, respectivamente.</w:t>
      </w:r>
    </w:p>
    <w:p w14:paraId="26019C8E" w14:textId="5EDE42E7" w:rsidR="00BF4E0A" w:rsidRPr="00CF7D3B" w:rsidRDefault="004D75D4" w:rsidP="000E10F0">
      <w:pPr>
        <w:pStyle w:val="TF-LEGENDA"/>
      </w:pPr>
      <w:bookmarkStart w:id="238" w:name="_Ref215559793"/>
      <w:bookmarkStart w:id="239" w:name="_Toc215565475"/>
      <w:r>
        <w:t xml:space="preserve">Quadro </w:t>
      </w:r>
      <w:fldSimple w:instr=" SEQ Quadro \* ARABIC ">
        <w:r w:rsidR="005B6BA0">
          <w:rPr>
            <w:noProof/>
          </w:rPr>
          <w:t>16</w:t>
        </w:r>
      </w:fldSimple>
      <w:bookmarkEnd w:id="238"/>
      <w:r>
        <w:t xml:space="preserve"> </w:t>
      </w:r>
      <w:r w:rsidR="00EF36AA" w:rsidRPr="0087140F">
        <w:t xml:space="preserve">– </w:t>
      </w:r>
      <w:r w:rsidR="00EF36AA">
        <w:t>Exemplos de imag</w:t>
      </w:r>
      <w:r w:rsidR="00EF36AA" w:rsidRPr="00CF7D3B">
        <w:t>ens da fase de teste</w:t>
      </w:r>
      <w:bookmarkEnd w:id="239"/>
    </w:p>
    <w:tbl>
      <w:tblPr>
        <w:tblW w:w="0" w:type="auto"/>
        <w:tblInd w:w="3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376"/>
        <w:gridCol w:w="3648"/>
      </w:tblGrid>
      <w:tr w:rsidR="00CF7D3B" w:rsidRPr="00860CB8" w14:paraId="64786579" w14:textId="77777777" w:rsidTr="00CF7D3B">
        <w:tc>
          <w:tcPr>
            <w:tcW w:w="4590" w:type="dxa"/>
            <w:tcBorders>
              <w:bottom w:val="single" w:sz="4" w:space="0" w:color="000000"/>
              <w:right w:val="nil"/>
            </w:tcBorders>
          </w:tcPr>
          <w:p w14:paraId="26DFB6CC" w14:textId="7543D9EE" w:rsidR="00BF4E0A" w:rsidRPr="00CF7D3B" w:rsidRDefault="004F42B0">
            <w:pPr>
              <w:pStyle w:val="TF-TEXTO"/>
              <w:ind w:firstLine="0"/>
              <w:jc w:val="center"/>
            </w:pPr>
            <w:r w:rsidRPr="00CF7D3B">
              <w:rPr>
                <w:noProof/>
              </w:rPr>
              <w:drawing>
                <wp:inline distT="0" distB="0" distL="0" distR="0" wp14:anchorId="18F933BA" wp14:editId="5D7DD503">
                  <wp:extent cx="3232150" cy="2412540"/>
                  <wp:effectExtent l="0" t="0" r="6350" b="6985"/>
                  <wp:docPr id="2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257426" cy="2431406"/>
                          </a:xfrm>
                          <a:prstGeom prst="rect">
                            <a:avLst/>
                          </a:prstGeom>
                          <a:noFill/>
                          <a:ln>
                            <a:noFill/>
                          </a:ln>
                        </pic:spPr>
                      </pic:pic>
                    </a:graphicData>
                  </a:graphic>
                </wp:inline>
              </w:drawing>
            </w:r>
          </w:p>
        </w:tc>
        <w:tc>
          <w:tcPr>
            <w:tcW w:w="4434" w:type="dxa"/>
            <w:tcBorders>
              <w:left w:val="nil"/>
              <w:bottom w:val="single" w:sz="4" w:space="0" w:color="000000"/>
            </w:tcBorders>
            <w:vAlign w:val="center"/>
          </w:tcPr>
          <w:p w14:paraId="6F748753" w14:textId="7C15391D" w:rsidR="007749BF" w:rsidRPr="007749BF" w:rsidRDefault="007749BF" w:rsidP="00CF7D3B">
            <w:pPr>
              <w:pStyle w:val="TF-TEXTOQUADRO"/>
              <w:spacing w:line="260" w:lineRule="exact"/>
            </w:pPr>
            <w:r w:rsidRPr="00CF7D3B">
              <w:t xml:space="preserve">Nesta imagem existem 7 neurônios marcados como atípicos. Destes, 6 foram encontrados pelo modelo, restando 1 que não foi predito. Também houve uma predição incorreta, afirmando haver um neurônio atípico onde na verdade não havia. A métrica de F1-score </w:t>
            </w:r>
            <w:r w:rsidR="00F50139" w:rsidRPr="00CF7D3B">
              <w:t xml:space="preserve">ficou </w:t>
            </w:r>
            <w:r w:rsidRPr="00CF7D3B">
              <w:t>em 85.71%.</w:t>
            </w:r>
          </w:p>
        </w:tc>
      </w:tr>
      <w:tr w:rsidR="00CF7D3B" w:rsidRPr="00860CB8" w14:paraId="0822AB37" w14:textId="77777777" w:rsidTr="00CF7D3B">
        <w:tc>
          <w:tcPr>
            <w:tcW w:w="4590" w:type="dxa"/>
            <w:tcBorders>
              <w:bottom w:val="single" w:sz="4" w:space="0" w:color="000000"/>
              <w:right w:val="nil"/>
            </w:tcBorders>
          </w:tcPr>
          <w:p w14:paraId="79D9C991" w14:textId="318B84C4" w:rsidR="00BF4E0A" w:rsidRPr="00CF7D3B" w:rsidRDefault="004F42B0">
            <w:pPr>
              <w:pStyle w:val="TF-TEXTO"/>
              <w:ind w:firstLine="0"/>
              <w:jc w:val="center"/>
            </w:pPr>
            <w:r w:rsidRPr="00CF7D3B">
              <w:rPr>
                <w:noProof/>
              </w:rPr>
              <w:lastRenderedPageBreak/>
              <w:drawing>
                <wp:inline distT="0" distB="0" distL="0" distR="0" wp14:anchorId="26506406" wp14:editId="4604E261">
                  <wp:extent cx="3224853" cy="2432050"/>
                  <wp:effectExtent l="0" t="0" r="0" b="6350"/>
                  <wp:docPr id="26"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236140" cy="2440562"/>
                          </a:xfrm>
                          <a:prstGeom prst="rect">
                            <a:avLst/>
                          </a:prstGeom>
                          <a:noFill/>
                          <a:ln>
                            <a:noFill/>
                          </a:ln>
                        </pic:spPr>
                      </pic:pic>
                    </a:graphicData>
                  </a:graphic>
                </wp:inline>
              </w:drawing>
            </w:r>
          </w:p>
        </w:tc>
        <w:tc>
          <w:tcPr>
            <w:tcW w:w="4434" w:type="dxa"/>
            <w:tcBorders>
              <w:left w:val="nil"/>
              <w:bottom w:val="single" w:sz="4" w:space="0" w:color="000000"/>
            </w:tcBorders>
            <w:vAlign w:val="center"/>
          </w:tcPr>
          <w:p w14:paraId="3316AE1F" w14:textId="02BC5AA5" w:rsidR="00BF4E0A" w:rsidRPr="002A182B" w:rsidRDefault="007749BF" w:rsidP="00CF7D3B">
            <w:pPr>
              <w:pStyle w:val="TF-TEXTOQUADRO"/>
              <w:spacing w:line="260" w:lineRule="exact"/>
            </w:pPr>
            <w:r w:rsidRPr="00CF7D3B">
              <w:t>Neste caso</w:t>
            </w:r>
            <w:r w:rsidR="00F50139" w:rsidRPr="00CF7D3B">
              <w:t>,</w:t>
            </w:r>
            <w:r w:rsidRPr="00CF7D3B">
              <w:t xml:space="preserve"> existem 5 objetos a serem detectados, dos quais 4 foram encontrados com sucesso. </w:t>
            </w:r>
            <w:r w:rsidR="00F50139" w:rsidRPr="00CF7D3B">
              <w:t>Pode-se</w:t>
            </w:r>
            <w:r w:rsidRPr="00CF7D3B">
              <w:t xml:space="preserve"> </w:t>
            </w:r>
            <w:r w:rsidR="00F50139" w:rsidRPr="00CF7D3B">
              <w:t xml:space="preserve">observar </w:t>
            </w:r>
            <w:r w:rsidRPr="00CF7D3B">
              <w:t xml:space="preserve">que embora a qualidade da imagem possa parecer inferior, o modelo ainda conseguiu entender o padrão e encontrar os objetos. </w:t>
            </w:r>
            <w:r w:rsidR="00F50139" w:rsidRPr="00CF7D3B">
              <w:t>O</w:t>
            </w:r>
            <w:r w:rsidRPr="00CF7D3B">
              <w:t xml:space="preserve"> F1-score foi de </w:t>
            </w:r>
            <w:r w:rsidR="002A182B" w:rsidRPr="00CF7D3B">
              <w:t>88.88%.</w:t>
            </w:r>
            <w:r w:rsidRPr="002A182B">
              <w:t xml:space="preserve"> </w:t>
            </w:r>
          </w:p>
        </w:tc>
      </w:tr>
      <w:tr w:rsidR="00CF7D3B" w:rsidRPr="00860CB8" w14:paraId="656BBA57" w14:textId="77777777" w:rsidTr="00CF7D3B">
        <w:tc>
          <w:tcPr>
            <w:tcW w:w="4590" w:type="dxa"/>
            <w:tcBorders>
              <w:bottom w:val="single" w:sz="4" w:space="0" w:color="000000"/>
              <w:right w:val="nil"/>
            </w:tcBorders>
          </w:tcPr>
          <w:p w14:paraId="350F0930" w14:textId="7FA2A1E3" w:rsidR="001613D4" w:rsidRPr="001613D4" w:rsidRDefault="004F42B0">
            <w:pPr>
              <w:pStyle w:val="TF-TEXTO"/>
              <w:ind w:firstLine="0"/>
              <w:jc w:val="center"/>
            </w:pPr>
            <w:r>
              <w:rPr>
                <w:noProof/>
              </w:rPr>
              <w:drawing>
                <wp:inline distT="0" distB="0" distL="0" distR="0" wp14:anchorId="100BE8D3" wp14:editId="23756A0C">
                  <wp:extent cx="3236121" cy="2425700"/>
                  <wp:effectExtent l="0" t="0" r="2540" b="0"/>
                  <wp:docPr id="27"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250711" cy="2436636"/>
                          </a:xfrm>
                          <a:prstGeom prst="rect">
                            <a:avLst/>
                          </a:prstGeom>
                          <a:noFill/>
                          <a:ln>
                            <a:noFill/>
                          </a:ln>
                        </pic:spPr>
                      </pic:pic>
                    </a:graphicData>
                  </a:graphic>
                </wp:inline>
              </w:drawing>
            </w:r>
          </w:p>
        </w:tc>
        <w:tc>
          <w:tcPr>
            <w:tcW w:w="4434" w:type="dxa"/>
            <w:tcBorders>
              <w:left w:val="nil"/>
              <w:bottom w:val="single" w:sz="4" w:space="0" w:color="000000"/>
            </w:tcBorders>
            <w:vAlign w:val="center"/>
          </w:tcPr>
          <w:p w14:paraId="1CE056B9" w14:textId="0208EE08" w:rsidR="00BF4E0A" w:rsidRPr="00357AFF" w:rsidRDefault="00357AFF" w:rsidP="00CF7D3B">
            <w:pPr>
              <w:pStyle w:val="TF-TEXTOQUADRO"/>
              <w:spacing w:line="260" w:lineRule="exact"/>
            </w:pPr>
            <w:r w:rsidRPr="00357AFF">
              <w:t xml:space="preserve">Nesta imagem existiam 6 neurônios atípicos anotados. O modelo conseguiu encontrar 4 deles, </w:t>
            </w:r>
            <w:r w:rsidR="004D0F93">
              <w:t>errando</w:t>
            </w:r>
            <w:r w:rsidRPr="00357AFF">
              <w:t xml:space="preserve"> 2 e</w:t>
            </w:r>
            <w:r w:rsidR="004D0F93">
              <w:t>,</w:t>
            </w:r>
            <w:r w:rsidRPr="00357AFF">
              <w:t xml:space="preserve"> realizando </w:t>
            </w:r>
            <w:r w:rsidR="004D0F93">
              <w:t>1</w:t>
            </w:r>
            <w:r w:rsidRPr="00357AFF">
              <w:t xml:space="preserve"> predição incorreta. O F1-score foi de 72.72%.</w:t>
            </w:r>
          </w:p>
        </w:tc>
      </w:tr>
      <w:tr w:rsidR="00CF7D3B" w14:paraId="022AC38D" w14:textId="77777777" w:rsidTr="00CF7D3B">
        <w:tc>
          <w:tcPr>
            <w:tcW w:w="4590" w:type="dxa"/>
            <w:tcBorders>
              <w:right w:val="nil"/>
            </w:tcBorders>
          </w:tcPr>
          <w:p w14:paraId="70D89237" w14:textId="6521D18F" w:rsidR="00BF4E0A" w:rsidRPr="001613D4" w:rsidRDefault="004F42B0">
            <w:pPr>
              <w:pStyle w:val="TF-TEXTO"/>
              <w:ind w:firstLine="0"/>
              <w:jc w:val="center"/>
            </w:pPr>
            <w:r>
              <w:rPr>
                <w:noProof/>
              </w:rPr>
              <w:drawing>
                <wp:inline distT="0" distB="0" distL="0" distR="0" wp14:anchorId="06C30FEE" wp14:editId="6506709A">
                  <wp:extent cx="3270007" cy="2451100"/>
                  <wp:effectExtent l="0" t="0" r="6985" b="6350"/>
                  <wp:docPr id="28"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276544" cy="2456000"/>
                          </a:xfrm>
                          <a:prstGeom prst="rect">
                            <a:avLst/>
                          </a:prstGeom>
                          <a:noFill/>
                          <a:ln>
                            <a:noFill/>
                          </a:ln>
                        </pic:spPr>
                      </pic:pic>
                    </a:graphicData>
                  </a:graphic>
                </wp:inline>
              </w:drawing>
            </w:r>
          </w:p>
        </w:tc>
        <w:tc>
          <w:tcPr>
            <w:tcW w:w="4434" w:type="dxa"/>
            <w:tcBorders>
              <w:left w:val="nil"/>
            </w:tcBorders>
            <w:vAlign w:val="center"/>
          </w:tcPr>
          <w:p w14:paraId="3F6E366D" w14:textId="547D6A5B" w:rsidR="001613D4" w:rsidRDefault="001613D4" w:rsidP="00CF7D3B">
            <w:pPr>
              <w:pStyle w:val="TF-TEXTOQUADRO"/>
              <w:spacing w:line="260" w:lineRule="exact"/>
            </w:pPr>
            <w:r>
              <w:t xml:space="preserve">Por fim, nesta imagem o modelo não performou bem. A imagem continha um total de 5 neurônios atípicos anotados, e apenas 1 foi encontrado. Os </w:t>
            </w:r>
            <w:r w:rsidR="004D0F93">
              <w:t>outros</w:t>
            </w:r>
            <w:r>
              <w:t xml:space="preserve"> 4 não foram apontados pelo modelo, que também fez predições em outros objetos, gerando vários falsos positivos e falsos negativos. O F1-score obtido foi de 20%.</w:t>
            </w:r>
          </w:p>
        </w:tc>
      </w:tr>
    </w:tbl>
    <w:p w14:paraId="2F1391BF" w14:textId="1CCB28DA" w:rsidR="004D0F93" w:rsidRDefault="004D0F93" w:rsidP="004D0F93">
      <w:pPr>
        <w:pStyle w:val="TF-FONTE"/>
      </w:pPr>
      <w:r w:rsidRPr="0087140F">
        <w:t xml:space="preserve">Fonte: </w:t>
      </w:r>
      <w:r>
        <w:t>elaborado pelo autor</w:t>
      </w:r>
    </w:p>
    <w:p w14:paraId="75F2E691" w14:textId="318D092C" w:rsidR="0031206E" w:rsidRDefault="0031206E" w:rsidP="0031206E">
      <w:pPr>
        <w:pStyle w:val="TF-TEXTO"/>
      </w:pPr>
      <w:r>
        <w:t xml:space="preserve">Além dos experimentos mencionados, também foram executados com outras configurações, como por exemplo o uso do </w:t>
      </w:r>
      <w:r w:rsidRPr="00860CB8">
        <w:rPr>
          <w:i/>
          <w:iCs/>
        </w:rPr>
        <w:t>tiling</w:t>
      </w:r>
      <w:r>
        <w:t xml:space="preserve"> e </w:t>
      </w:r>
      <w:r w:rsidRPr="004D2E7E">
        <w:rPr>
          <w:i/>
          <w:iCs/>
        </w:rPr>
        <w:t>data augmentation</w:t>
      </w:r>
      <w:r>
        <w:t xml:space="preserve"> mais variados. Porém, estes não foram executados de forma sistemática e, </w:t>
      </w:r>
      <w:r w:rsidR="00CF7D3B">
        <w:t>portanto,</w:t>
      </w:r>
      <w:r>
        <w:t xml:space="preserve"> não há a possibilidade de fazer </w:t>
      </w:r>
      <w:r>
        <w:lastRenderedPageBreak/>
        <w:t xml:space="preserve">uma comparação completa entre eles. Mas, ainda é possível detalhar alguns destes experimentos, a fim de entender </w:t>
      </w:r>
      <w:r w:rsidR="00182B98">
        <w:t>o comportamento</w:t>
      </w:r>
      <w:r>
        <w:t xml:space="preserve"> </w:t>
      </w:r>
      <w:r w:rsidR="00182B98">
        <w:t>d</w:t>
      </w:r>
      <w:r>
        <w:t xml:space="preserve">o modelo </w:t>
      </w:r>
      <w:r w:rsidR="00182B98">
        <w:t xml:space="preserve">em diversas </w:t>
      </w:r>
      <w:r>
        <w:t>configurações</w:t>
      </w:r>
      <w:r w:rsidR="00182B98">
        <w:t>, conforme demonstra a</w:t>
      </w:r>
      <w:r w:rsidR="00033D17">
        <w:t xml:space="preserve"> </w:t>
      </w:r>
      <w:r w:rsidR="00033D17">
        <w:fldChar w:fldCharType="begin"/>
      </w:r>
      <w:r w:rsidR="00033D17">
        <w:instrText xml:space="preserve"> REF _Ref215559671 \h </w:instrText>
      </w:r>
      <w:r w:rsidR="00033D17">
        <w:fldChar w:fldCharType="separate"/>
      </w:r>
      <w:r w:rsidR="005B6BA0">
        <w:t xml:space="preserve">Tabela </w:t>
      </w:r>
      <w:r w:rsidR="005B6BA0">
        <w:rPr>
          <w:noProof/>
        </w:rPr>
        <w:t>4</w:t>
      </w:r>
      <w:r w:rsidR="00033D17">
        <w:fldChar w:fldCharType="end"/>
      </w:r>
      <w:r>
        <w:t>.</w:t>
      </w:r>
    </w:p>
    <w:p w14:paraId="71E1120B" w14:textId="059F9BF7" w:rsidR="00671913" w:rsidRPr="0081694F" w:rsidRDefault="004D75D4" w:rsidP="000E10F0">
      <w:pPr>
        <w:pStyle w:val="TF-LEGENDA"/>
      </w:pPr>
      <w:bookmarkStart w:id="240" w:name="_Ref215559671"/>
      <w:bookmarkStart w:id="241" w:name="_Ref215559664"/>
      <w:bookmarkStart w:id="242" w:name="_Toc215565480"/>
      <w:commentRangeStart w:id="243"/>
      <w:r>
        <w:t xml:space="preserve">Tabela </w:t>
      </w:r>
      <w:fldSimple w:instr=" SEQ Tabela \* ARABIC ">
        <w:r w:rsidR="005B6BA0">
          <w:rPr>
            <w:noProof/>
          </w:rPr>
          <w:t>4</w:t>
        </w:r>
      </w:fldSimple>
      <w:bookmarkEnd w:id="240"/>
      <w:r>
        <w:t xml:space="preserve"> </w:t>
      </w:r>
      <w:r w:rsidR="00671913" w:rsidRPr="0081694F">
        <w:t xml:space="preserve">– </w:t>
      </w:r>
      <w:r w:rsidR="00E56945">
        <w:t xml:space="preserve">Desempenho </w:t>
      </w:r>
      <w:commentRangeEnd w:id="243"/>
      <w:r w:rsidR="007F2739">
        <w:rPr>
          <w:rStyle w:val="Refdecomentrio"/>
          <w:sz w:val="24"/>
          <w:szCs w:val="20"/>
        </w:rPr>
        <w:commentReference w:id="243"/>
      </w:r>
      <w:r w:rsidR="00E56945">
        <w:t>em experimentos com configurações diversas</w:t>
      </w:r>
      <w:bookmarkEnd w:id="241"/>
      <w:bookmarkEnd w:id="242"/>
    </w:p>
    <w:tbl>
      <w:tblPr>
        <w:tblW w:w="9156" w:type="dxa"/>
        <w:jc w:val="center"/>
        <w:tblBorders>
          <w:top w:val="single" w:sz="4" w:space="0" w:color="auto"/>
          <w:bottom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268"/>
        <w:gridCol w:w="1377"/>
        <w:gridCol w:w="1378"/>
        <w:gridCol w:w="1377"/>
        <w:gridCol w:w="1378"/>
        <w:gridCol w:w="1378"/>
      </w:tblGrid>
      <w:tr w:rsidR="00671913" w14:paraId="16CCE9A6" w14:textId="77777777" w:rsidTr="000E10F0">
        <w:trPr>
          <w:cantSplit/>
          <w:jc w:val="center"/>
        </w:trPr>
        <w:tc>
          <w:tcPr>
            <w:tcW w:w="2268" w:type="dxa"/>
            <w:noWrap/>
            <w:vAlign w:val="center"/>
          </w:tcPr>
          <w:p w14:paraId="627E2D0D" w14:textId="03166F4B" w:rsidR="00671913" w:rsidRPr="006A0A1A" w:rsidRDefault="00E56945" w:rsidP="00207740">
            <w:pPr>
              <w:pStyle w:val="TF-TEXTO-QUADRO-Centralizado"/>
            </w:pPr>
            <w:r>
              <w:t>M</w:t>
            </w:r>
            <w:r w:rsidR="00671913">
              <w:t>odelo</w:t>
            </w:r>
          </w:p>
        </w:tc>
        <w:tc>
          <w:tcPr>
            <w:tcW w:w="1377" w:type="dxa"/>
          </w:tcPr>
          <w:p w14:paraId="1D932BB5" w14:textId="77777777" w:rsidR="00671913" w:rsidRDefault="00671913" w:rsidP="00207740">
            <w:pPr>
              <w:pStyle w:val="TF-TEXTO-QUADRO-Centralizado"/>
            </w:pPr>
            <w:r>
              <w:t>Tamanho imagem</w:t>
            </w:r>
          </w:p>
        </w:tc>
        <w:tc>
          <w:tcPr>
            <w:tcW w:w="1378" w:type="dxa"/>
          </w:tcPr>
          <w:p w14:paraId="32008C61" w14:textId="77777777" w:rsidR="00671913" w:rsidRDefault="00671913" w:rsidP="00207740">
            <w:pPr>
              <w:pStyle w:val="TF-TEXTO-QUADRO-Centralizado"/>
            </w:pPr>
            <w:r>
              <w:t>Data augmentation</w:t>
            </w:r>
          </w:p>
        </w:tc>
        <w:tc>
          <w:tcPr>
            <w:tcW w:w="1377" w:type="dxa"/>
            <w:noWrap/>
            <w:vAlign w:val="center"/>
          </w:tcPr>
          <w:p w14:paraId="5A1645F8" w14:textId="77777777" w:rsidR="00671913" w:rsidRPr="006A0A1A" w:rsidRDefault="00671913" w:rsidP="00207740">
            <w:pPr>
              <w:pStyle w:val="TF-TEXTO-QUADRO-Centralizado"/>
            </w:pPr>
            <w:r>
              <w:t>Precisão</w:t>
            </w:r>
          </w:p>
        </w:tc>
        <w:tc>
          <w:tcPr>
            <w:tcW w:w="1378" w:type="dxa"/>
            <w:noWrap/>
            <w:vAlign w:val="center"/>
          </w:tcPr>
          <w:p w14:paraId="2387280B" w14:textId="77777777" w:rsidR="00671913" w:rsidRPr="006A0A1A" w:rsidRDefault="00671913" w:rsidP="00207740">
            <w:pPr>
              <w:pStyle w:val="TF-TEXTO-QUADRO-Centralizado"/>
            </w:pPr>
            <w:r>
              <w:t>Recall</w:t>
            </w:r>
          </w:p>
        </w:tc>
        <w:tc>
          <w:tcPr>
            <w:tcW w:w="1378" w:type="dxa"/>
            <w:vAlign w:val="center"/>
          </w:tcPr>
          <w:p w14:paraId="1317E585" w14:textId="77777777" w:rsidR="00671913" w:rsidRDefault="00671913" w:rsidP="00207740">
            <w:pPr>
              <w:pStyle w:val="TF-TEXTO-QUADRO-Centralizado"/>
            </w:pPr>
            <w:r>
              <w:t>F1</w:t>
            </w:r>
          </w:p>
        </w:tc>
      </w:tr>
      <w:tr w:rsidR="00671913" w:rsidRPr="00D2079F" w14:paraId="43F722C1" w14:textId="77777777" w:rsidTr="000E10F0">
        <w:trPr>
          <w:cantSplit/>
          <w:jc w:val="center"/>
        </w:trPr>
        <w:tc>
          <w:tcPr>
            <w:tcW w:w="2268" w:type="dxa"/>
            <w:noWrap/>
          </w:tcPr>
          <w:p w14:paraId="4E2C3FF9" w14:textId="5B3E1344" w:rsidR="00671913" w:rsidRPr="006A0A1A" w:rsidRDefault="00E56945" w:rsidP="00207740">
            <w:pPr>
              <w:pStyle w:val="TF-TEXTO-QUADRO-Centralizado"/>
            </w:pPr>
            <w:r>
              <w:t>yolov8s-P2</w:t>
            </w:r>
          </w:p>
        </w:tc>
        <w:tc>
          <w:tcPr>
            <w:tcW w:w="1377" w:type="dxa"/>
          </w:tcPr>
          <w:p w14:paraId="129F15EA" w14:textId="550154C0" w:rsidR="00671913" w:rsidRDefault="00E56945" w:rsidP="00207740">
            <w:pPr>
              <w:pStyle w:val="TF-TEXTO-QUADRO-Centralizado"/>
            </w:pPr>
            <w:r>
              <w:t>800</w:t>
            </w:r>
            <w:r w:rsidR="00671913">
              <w:t>px</w:t>
            </w:r>
          </w:p>
        </w:tc>
        <w:tc>
          <w:tcPr>
            <w:tcW w:w="1378" w:type="dxa"/>
          </w:tcPr>
          <w:p w14:paraId="7C187F68" w14:textId="0E544653" w:rsidR="00671913" w:rsidRDefault="00182B98" w:rsidP="00207740">
            <w:pPr>
              <w:pStyle w:val="TF-TEXTO-QUADRO-Centralizado"/>
            </w:pPr>
            <w:r>
              <w:t>Sim</w:t>
            </w:r>
          </w:p>
        </w:tc>
        <w:tc>
          <w:tcPr>
            <w:tcW w:w="1377" w:type="dxa"/>
            <w:noWrap/>
          </w:tcPr>
          <w:p w14:paraId="52DCAAF9" w14:textId="0DE4AC1D" w:rsidR="00671913" w:rsidRPr="006A0A1A" w:rsidRDefault="00E56945" w:rsidP="00207740">
            <w:pPr>
              <w:pStyle w:val="TF-TEXTO-QUADRO-Centralizado"/>
            </w:pPr>
            <w:r>
              <w:t>38.62</w:t>
            </w:r>
            <w:r w:rsidR="00671913">
              <w:t>%</w:t>
            </w:r>
          </w:p>
        </w:tc>
        <w:tc>
          <w:tcPr>
            <w:tcW w:w="1378" w:type="dxa"/>
            <w:noWrap/>
            <w:vAlign w:val="bottom"/>
          </w:tcPr>
          <w:p w14:paraId="7697E566" w14:textId="1A26960D" w:rsidR="00671913" w:rsidRPr="006A0A1A" w:rsidRDefault="00E56945" w:rsidP="00207740">
            <w:pPr>
              <w:pStyle w:val="TF-TEXTO-QUADRO-Centralizado"/>
            </w:pPr>
            <w:r>
              <w:t>27.33</w:t>
            </w:r>
            <w:r w:rsidR="00671913">
              <w:t>%</w:t>
            </w:r>
          </w:p>
        </w:tc>
        <w:tc>
          <w:tcPr>
            <w:tcW w:w="1378" w:type="dxa"/>
          </w:tcPr>
          <w:p w14:paraId="3C487D2E" w14:textId="5A9615F2" w:rsidR="00671913" w:rsidRDefault="00E56945" w:rsidP="00207740">
            <w:pPr>
              <w:pStyle w:val="TF-TEXTO-QUADRO-Centralizado"/>
            </w:pPr>
            <w:r>
              <w:t>32.01</w:t>
            </w:r>
            <w:r w:rsidR="00671913">
              <w:t>%</w:t>
            </w:r>
          </w:p>
        </w:tc>
      </w:tr>
      <w:tr w:rsidR="002C5D2C" w:rsidRPr="00D2079F" w14:paraId="6014E001" w14:textId="77777777" w:rsidTr="000E10F0">
        <w:trPr>
          <w:cantSplit/>
          <w:jc w:val="center"/>
        </w:trPr>
        <w:tc>
          <w:tcPr>
            <w:tcW w:w="2268" w:type="dxa"/>
            <w:noWrap/>
          </w:tcPr>
          <w:p w14:paraId="1EFC44C2" w14:textId="3CD1A9CA" w:rsidR="002C5D2C" w:rsidRDefault="002C5D2C" w:rsidP="00207740">
            <w:pPr>
              <w:pStyle w:val="TF-TEXTO-QUADRO-Centralizado"/>
            </w:pPr>
            <w:r>
              <w:t>yolov8s</w:t>
            </w:r>
          </w:p>
        </w:tc>
        <w:tc>
          <w:tcPr>
            <w:tcW w:w="1377" w:type="dxa"/>
          </w:tcPr>
          <w:p w14:paraId="4EE68112" w14:textId="4F4AE02B" w:rsidR="002C5D2C" w:rsidRDefault="002C5D2C" w:rsidP="00207740">
            <w:pPr>
              <w:pStyle w:val="TF-TEXTO-QUADRO-Centralizado"/>
            </w:pPr>
            <w:r>
              <w:t>800px</w:t>
            </w:r>
          </w:p>
        </w:tc>
        <w:tc>
          <w:tcPr>
            <w:tcW w:w="1378" w:type="dxa"/>
          </w:tcPr>
          <w:p w14:paraId="7BF26B06" w14:textId="603AA031" w:rsidR="002C5D2C" w:rsidRDefault="00182B98" w:rsidP="00207740">
            <w:pPr>
              <w:pStyle w:val="TF-TEXTO-QUADRO-Centralizado"/>
            </w:pPr>
            <w:r>
              <w:t>Não</w:t>
            </w:r>
          </w:p>
        </w:tc>
        <w:tc>
          <w:tcPr>
            <w:tcW w:w="1377" w:type="dxa"/>
            <w:noWrap/>
          </w:tcPr>
          <w:p w14:paraId="1E00BD11" w14:textId="2DEF3546" w:rsidR="002C5D2C" w:rsidRDefault="002C5D2C" w:rsidP="00207740">
            <w:pPr>
              <w:pStyle w:val="TF-TEXTO-QUADRO-Centralizado"/>
            </w:pPr>
            <w:r>
              <w:t>20.16%</w:t>
            </w:r>
          </w:p>
        </w:tc>
        <w:tc>
          <w:tcPr>
            <w:tcW w:w="1378" w:type="dxa"/>
            <w:noWrap/>
            <w:vAlign w:val="bottom"/>
          </w:tcPr>
          <w:p w14:paraId="1D6200A2" w14:textId="18FA4269" w:rsidR="002C5D2C" w:rsidRDefault="002C5D2C" w:rsidP="00207740">
            <w:pPr>
              <w:pStyle w:val="TF-TEXTO-QUADRO-Centralizado"/>
            </w:pPr>
            <w:r>
              <w:t>25.38%</w:t>
            </w:r>
          </w:p>
        </w:tc>
        <w:tc>
          <w:tcPr>
            <w:tcW w:w="1378" w:type="dxa"/>
          </w:tcPr>
          <w:p w14:paraId="53BEF6F4" w14:textId="74937204" w:rsidR="002C5D2C" w:rsidRDefault="002C5D2C" w:rsidP="00207740">
            <w:pPr>
              <w:pStyle w:val="TF-TEXTO-QUADRO-Centralizado"/>
            </w:pPr>
            <w:r>
              <w:t>22.50%</w:t>
            </w:r>
          </w:p>
        </w:tc>
      </w:tr>
    </w:tbl>
    <w:p w14:paraId="63A76A0D" w14:textId="77777777" w:rsidR="00671913" w:rsidRDefault="00671913" w:rsidP="00671913">
      <w:pPr>
        <w:pStyle w:val="TF-FONTE"/>
      </w:pPr>
      <w:r>
        <w:t>Fonte: elaborado pelo autor.</w:t>
      </w:r>
    </w:p>
    <w:p w14:paraId="5FDF37FB" w14:textId="0DE253FC" w:rsidR="002F7438" w:rsidRDefault="002F7438" w:rsidP="002F7438">
      <w:pPr>
        <w:pStyle w:val="TF-TEXTO"/>
      </w:pPr>
      <w:bookmarkStart w:id="244" w:name="_Hlk215426128"/>
      <w:r>
        <w:t>Pode-se observar que os experimentos</w:t>
      </w:r>
      <w:r w:rsidR="00182B98">
        <w:t xml:space="preserve"> com configurações</w:t>
      </w:r>
      <w:r>
        <w:t xml:space="preserve"> divers</w:t>
      </w:r>
      <w:r w:rsidR="00D55777">
        <w:t>a</w:t>
      </w:r>
      <w:r>
        <w:t xml:space="preserve">s não obtiveram bons resultados, em comparação com os experimentos mais conservadores. Isso é um indicativo de que no contexto atual, com um </w:t>
      </w:r>
      <w:r w:rsidRPr="002C5D2C">
        <w:rPr>
          <w:i/>
          <w:iCs/>
        </w:rPr>
        <w:t>dataset</w:t>
      </w:r>
      <w:r>
        <w:t xml:space="preserve"> reduzido e objetos difíceis de identificar, qualquer tipo de manipulação dos dados pode distorcer os objetos nas imagens e interferir no resultado, sendo assim, abordagens mais conservadoras são mais indicadas.</w:t>
      </w:r>
    </w:p>
    <w:p w14:paraId="2CBC7D2F" w14:textId="7E21E36C" w:rsidR="004B1EFF" w:rsidRDefault="004B1EFF" w:rsidP="002F7438">
      <w:pPr>
        <w:pStyle w:val="TF-TEXTO"/>
      </w:pPr>
      <w:r w:rsidRPr="004B1EFF">
        <w:t xml:space="preserve">No início do desenvolvimento do trabalho, foram avaliadas outras arquiteturas baseadas em redes neurais convolucionais (CNNs), incluindo EfficientDet, VGG16 e InceptionV3. Entretanto, essas abordagens não apresentaram desempenho satisfatório para a tarefa específica de identificação de neurônios atípicos, seja por limitações na detecção de objetos muito pequenos ou </w:t>
      </w:r>
      <w:r>
        <w:t>pelo tempo computacional elevado para o treinamento</w:t>
      </w:r>
      <w:r w:rsidRPr="004B1EFF">
        <w:t xml:space="preserve">. Diante desse cenário, optou-se por concentrar os esforços no modelo YOLO, cuja estrutura mostrou-se mais adequada às características do </w:t>
      </w:r>
      <w:r w:rsidRPr="004B1EFF">
        <w:rPr>
          <w:i/>
          <w:iCs/>
        </w:rPr>
        <w:t>dataset</w:t>
      </w:r>
      <w:r w:rsidRPr="004B1EFF">
        <w:t xml:space="preserve"> e aos requisitos da tarefa.</w:t>
      </w:r>
    </w:p>
    <w:bookmarkEnd w:id="244"/>
    <w:p w14:paraId="024ABC33" w14:textId="3F725446" w:rsidR="00644B84" w:rsidRDefault="00644B84" w:rsidP="00704440">
      <w:pPr>
        <w:pStyle w:val="TF-TEXTO"/>
      </w:pPr>
      <w:r w:rsidRPr="00644B84">
        <w:t>Para definir a média de acertos por imagem, capturaram-se dez imagens do conjunto de teste, ou seja, que não haviam sido utilizadas durante o treinamento. Em seguida, essas dez imagens foram submetidas ao modelo de identificação de neurônios atípicos, o que permitiu a obtenção dos dados necessários para calcular a média de acertos do modelo, conforme exemplifica o</w:t>
      </w:r>
      <w:r w:rsidR="00033D17">
        <w:t xml:space="preserve"> </w:t>
      </w:r>
      <w:r w:rsidR="00033D17">
        <w:fldChar w:fldCharType="begin"/>
      </w:r>
      <w:r w:rsidR="00033D17">
        <w:instrText xml:space="preserve"> REF _Ref215559612 \h </w:instrText>
      </w:r>
      <w:r w:rsidR="00033D17">
        <w:fldChar w:fldCharType="separate"/>
      </w:r>
      <w:r w:rsidR="005B6BA0">
        <w:t xml:space="preserve">Quadro </w:t>
      </w:r>
      <w:r w:rsidR="005B6BA0">
        <w:rPr>
          <w:noProof/>
        </w:rPr>
        <w:t>17</w:t>
      </w:r>
      <w:r w:rsidR="00033D17">
        <w:fldChar w:fldCharType="end"/>
      </w:r>
      <w:r w:rsidRPr="00644B84">
        <w:t>. Nesse processo, a correspondência entre as detecções do modelo e as marcações de referência foi verificada visualmente, considerando-se como acertos apenas as detecções que coincidiam com as anotações reais. Assim, a taxa de acerto foi definida como o número de correspondências dividido pelo número total de marcações presentes em cada imagem.</w:t>
      </w:r>
    </w:p>
    <w:p w14:paraId="1668B4A2" w14:textId="4F2FA267" w:rsidR="002F7438" w:rsidRPr="00704440" w:rsidRDefault="004D75D4" w:rsidP="000E10F0">
      <w:pPr>
        <w:pStyle w:val="TF-LEGENDA"/>
      </w:pPr>
      <w:bookmarkStart w:id="245" w:name="_Ref215559612"/>
      <w:bookmarkStart w:id="246" w:name="_Toc184283889"/>
      <w:bookmarkStart w:id="247" w:name="_Toc215565476"/>
      <w:bookmarkStart w:id="248" w:name="_Hlk215426203"/>
      <w:r>
        <w:lastRenderedPageBreak/>
        <w:t xml:space="preserve">Quadro </w:t>
      </w:r>
      <w:fldSimple w:instr=" SEQ Quadro \* ARABIC ">
        <w:r w:rsidR="005B6BA0">
          <w:rPr>
            <w:noProof/>
          </w:rPr>
          <w:t>17</w:t>
        </w:r>
      </w:fldSimple>
      <w:bookmarkEnd w:id="245"/>
      <w:r>
        <w:t xml:space="preserve"> </w:t>
      </w:r>
      <w:r w:rsidR="002F7438" w:rsidRPr="00704440">
        <w:t>–</w:t>
      </w:r>
      <w:r w:rsidR="002B6586">
        <w:t xml:space="preserve"> A</w:t>
      </w:r>
      <w:r w:rsidR="002F7438" w:rsidRPr="00704440">
        <w:t xml:space="preserve">nálise </w:t>
      </w:r>
      <w:r w:rsidR="002B6586">
        <w:t xml:space="preserve">de correspondências </w:t>
      </w:r>
      <w:r w:rsidR="002F7438" w:rsidRPr="00704440">
        <w:t>d</w:t>
      </w:r>
      <w:r w:rsidR="002B6586">
        <w:t>e</w:t>
      </w:r>
      <w:r w:rsidR="002F7438" w:rsidRPr="00704440">
        <w:t xml:space="preserve"> dez imagens</w:t>
      </w:r>
      <w:bookmarkEnd w:id="246"/>
      <w:bookmarkEnd w:id="247"/>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812"/>
        <w:gridCol w:w="1812"/>
        <w:gridCol w:w="1812"/>
        <w:gridCol w:w="1813"/>
        <w:gridCol w:w="1813"/>
      </w:tblGrid>
      <w:tr w:rsidR="00587EA9" w:rsidRPr="00704440" w14:paraId="1FF8BB90" w14:textId="77777777">
        <w:trPr>
          <w:trHeight w:val="283"/>
        </w:trPr>
        <w:tc>
          <w:tcPr>
            <w:tcW w:w="1812" w:type="dxa"/>
            <w:shd w:val="clear" w:color="auto" w:fill="D9D9D9"/>
            <w:vAlign w:val="center"/>
          </w:tcPr>
          <w:p w14:paraId="49E661B3" w14:textId="77777777" w:rsidR="002F7438" w:rsidRDefault="002F7438">
            <w:pPr>
              <w:jc w:val="center"/>
              <w:rPr>
                <w:sz w:val="22"/>
                <w:szCs w:val="22"/>
              </w:rPr>
            </w:pPr>
            <w:r>
              <w:rPr>
                <w:sz w:val="22"/>
                <w:szCs w:val="22"/>
              </w:rPr>
              <w:t>Exemplo</w:t>
            </w:r>
          </w:p>
        </w:tc>
        <w:tc>
          <w:tcPr>
            <w:tcW w:w="1812" w:type="dxa"/>
            <w:shd w:val="clear" w:color="auto" w:fill="D9D9D9"/>
            <w:vAlign w:val="center"/>
          </w:tcPr>
          <w:p w14:paraId="263EE85F" w14:textId="24ED979E" w:rsidR="002F7438" w:rsidRDefault="002F7438">
            <w:pPr>
              <w:jc w:val="center"/>
              <w:rPr>
                <w:sz w:val="22"/>
                <w:szCs w:val="22"/>
              </w:rPr>
            </w:pPr>
            <w:r>
              <w:rPr>
                <w:sz w:val="22"/>
                <w:szCs w:val="22"/>
              </w:rPr>
              <w:t>Marcações</w:t>
            </w:r>
            <w:r w:rsidR="002B6586">
              <w:rPr>
                <w:sz w:val="22"/>
                <w:szCs w:val="22"/>
              </w:rPr>
              <w:t xml:space="preserve"> do </w:t>
            </w:r>
            <w:r>
              <w:rPr>
                <w:sz w:val="22"/>
                <w:szCs w:val="22"/>
              </w:rPr>
              <w:t>Acad</w:t>
            </w:r>
            <w:r w:rsidR="002B6586">
              <w:rPr>
                <w:sz w:val="22"/>
                <w:szCs w:val="22"/>
              </w:rPr>
              <w:t>ê</w:t>
            </w:r>
            <w:r>
              <w:rPr>
                <w:sz w:val="22"/>
                <w:szCs w:val="22"/>
              </w:rPr>
              <w:t>micos</w:t>
            </w:r>
          </w:p>
        </w:tc>
        <w:tc>
          <w:tcPr>
            <w:tcW w:w="1812" w:type="dxa"/>
            <w:shd w:val="clear" w:color="auto" w:fill="D9D9D9"/>
            <w:vAlign w:val="center"/>
          </w:tcPr>
          <w:p w14:paraId="56653DE8" w14:textId="3B336E4B" w:rsidR="002F7438" w:rsidRDefault="002F7438">
            <w:pPr>
              <w:jc w:val="center"/>
              <w:rPr>
                <w:sz w:val="22"/>
                <w:szCs w:val="22"/>
              </w:rPr>
            </w:pPr>
            <w:r>
              <w:rPr>
                <w:sz w:val="22"/>
                <w:szCs w:val="22"/>
              </w:rPr>
              <w:t>Identi</w:t>
            </w:r>
            <w:r w:rsidR="002B6586">
              <w:rPr>
                <w:sz w:val="22"/>
                <w:szCs w:val="22"/>
              </w:rPr>
              <w:t>fi</w:t>
            </w:r>
            <w:r>
              <w:rPr>
                <w:sz w:val="22"/>
                <w:szCs w:val="22"/>
              </w:rPr>
              <w:t>cações</w:t>
            </w:r>
            <w:r w:rsidR="002B6586">
              <w:rPr>
                <w:sz w:val="22"/>
                <w:szCs w:val="22"/>
              </w:rPr>
              <w:t xml:space="preserve"> </w:t>
            </w:r>
            <w:r>
              <w:rPr>
                <w:sz w:val="22"/>
                <w:szCs w:val="22"/>
              </w:rPr>
              <w:t>Modelo</w:t>
            </w:r>
          </w:p>
        </w:tc>
        <w:tc>
          <w:tcPr>
            <w:tcW w:w="1813" w:type="dxa"/>
            <w:shd w:val="clear" w:color="auto" w:fill="D9D9D9"/>
            <w:vAlign w:val="center"/>
          </w:tcPr>
          <w:p w14:paraId="0504CC5F" w14:textId="77777777" w:rsidR="002F7438" w:rsidRDefault="002F7438">
            <w:pPr>
              <w:jc w:val="center"/>
              <w:rPr>
                <w:sz w:val="22"/>
                <w:szCs w:val="22"/>
              </w:rPr>
            </w:pPr>
            <w:r>
              <w:rPr>
                <w:sz w:val="22"/>
                <w:szCs w:val="22"/>
              </w:rPr>
              <w:t>Correspondências</w:t>
            </w:r>
          </w:p>
        </w:tc>
        <w:tc>
          <w:tcPr>
            <w:tcW w:w="1813" w:type="dxa"/>
            <w:shd w:val="clear" w:color="auto" w:fill="D9D9D9"/>
            <w:vAlign w:val="center"/>
          </w:tcPr>
          <w:p w14:paraId="2420F8E2" w14:textId="77777777" w:rsidR="002F7438" w:rsidRDefault="002F7438">
            <w:pPr>
              <w:jc w:val="center"/>
              <w:rPr>
                <w:sz w:val="22"/>
                <w:szCs w:val="22"/>
              </w:rPr>
            </w:pPr>
            <w:r>
              <w:rPr>
                <w:sz w:val="22"/>
                <w:szCs w:val="22"/>
              </w:rPr>
              <w:t>% Acerto</w:t>
            </w:r>
          </w:p>
        </w:tc>
      </w:tr>
      <w:tr w:rsidR="00587EA9" w:rsidRPr="00704440" w14:paraId="423BFCC5" w14:textId="77777777" w:rsidTr="002B6586">
        <w:trPr>
          <w:trHeight w:val="283"/>
        </w:trPr>
        <w:tc>
          <w:tcPr>
            <w:tcW w:w="1812" w:type="dxa"/>
            <w:vAlign w:val="center"/>
          </w:tcPr>
          <w:p w14:paraId="24404567" w14:textId="77777777" w:rsidR="002F7438" w:rsidRDefault="002F7438">
            <w:pPr>
              <w:jc w:val="center"/>
              <w:rPr>
                <w:sz w:val="22"/>
                <w:szCs w:val="22"/>
              </w:rPr>
            </w:pPr>
            <w:r>
              <w:rPr>
                <w:sz w:val="22"/>
                <w:szCs w:val="22"/>
              </w:rPr>
              <w:t>1</w:t>
            </w:r>
          </w:p>
        </w:tc>
        <w:tc>
          <w:tcPr>
            <w:tcW w:w="1812" w:type="dxa"/>
            <w:vAlign w:val="center"/>
          </w:tcPr>
          <w:p w14:paraId="50B33BD6" w14:textId="170E9DC3" w:rsidR="002F7438" w:rsidRDefault="00704440">
            <w:pPr>
              <w:jc w:val="center"/>
              <w:rPr>
                <w:sz w:val="22"/>
                <w:szCs w:val="22"/>
              </w:rPr>
            </w:pPr>
            <w:r>
              <w:rPr>
                <w:sz w:val="22"/>
                <w:szCs w:val="22"/>
              </w:rPr>
              <w:t>3</w:t>
            </w:r>
          </w:p>
        </w:tc>
        <w:tc>
          <w:tcPr>
            <w:tcW w:w="1812" w:type="dxa"/>
            <w:vAlign w:val="center"/>
          </w:tcPr>
          <w:p w14:paraId="070B5C29" w14:textId="39259CF4" w:rsidR="002F7438" w:rsidRDefault="00704440">
            <w:pPr>
              <w:jc w:val="center"/>
              <w:rPr>
                <w:sz w:val="22"/>
                <w:szCs w:val="22"/>
              </w:rPr>
            </w:pPr>
            <w:r>
              <w:rPr>
                <w:sz w:val="22"/>
                <w:szCs w:val="22"/>
              </w:rPr>
              <w:t>5</w:t>
            </w:r>
          </w:p>
        </w:tc>
        <w:tc>
          <w:tcPr>
            <w:tcW w:w="1813" w:type="dxa"/>
            <w:vAlign w:val="center"/>
          </w:tcPr>
          <w:p w14:paraId="59DB3515" w14:textId="56ADB36F" w:rsidR="002F7438" w:rsidRDefault="00704440">
            <w:pPr>
              <w:jc w:val="center"/>
              <w:rPr>
                <w:sz w:val="22"/>
                <w:szCs w:val="22"/>
              </w:rPr>
            </w:pPr>
            <w:r>
              <w:rPr>
                <w:sz w:val="22"/>
                <w:szCs w:val="22"/>
              </w:rPr>
              <w:t>3</w:t>
            </w:r>
          </w:p>
        </w:tc>
        <w:tc>
          <w:tcPr>
            <w:tcW w:w="1813" w:type="dxa"/>
            <w:vAlign w:val="center"/>
          </w:tcPr>
          <w:p w14:paraId="49905C91" w14:textId="599E10B7" w:rsidR="002F7438" w:rsidRDefault="00704440">
            <w:pPr>
              <w:jc w:val="right"/>
              <w:rPr>
                <w:sz w:val="22"/>
                <w:szCs w:val="22"/>
              </w:rPr>
              <w:pPrChange w:id="249" w:author="Dalton Solano dos Reis" w:date="2025-12-16T13:02:00Z" w16du:dateUtc="2025-12-16T16:02:00Z">
                <w:pPr>
                  <w:jc w:val="center"/>
                </w:pPr>
              </w:pPrChange>
            </w:pPr>
            <w:r>
              <w:rPr>
                <w:sz w:val="22"/>
                <w:szCs w:val="22"/>
              </w:rPr>
              <w:t>100</w:t>
            </w:r>
            <w:r w:rsidR="00182B98">
              <w:rPr>
                <w:sz w:val="22"/>
                <w:szCs w:val="22"/>
              </w:rPr>
              <w:t>,00</w:t>
            </w:r>
            <w:r>
              <w:rPr>
                <w:sz w:val="22"/>
                <w:szCs w:val="22"/>
              </w:rPr>
              <w:t>%</w:t>
            </w:r>
          </w:p>
        </w:tc>
      </w:tr>
      <w:tr w:rsidR="00587EA9" w:rsidRPr="00704440" w14:paraId="4EA3AD49" w14:textId="77777777" w:rsidTr="002B6586">
        <w:trPr>
          <w:trHeight w:val="283"/>
        </w:trPr>
        <w:tc>
          <w:tcPr>
            <w:tcW w:w="1812" w:type="dxa"/>
            <w:vAlign w:val="center"/>
          </w:tcPr>
          <w:p w14:paraId="125CE018" w14:textId="77777777" w:rsidR="002F7438" w:rsidRDefault="002F7438">
            <w:pPr>
              <w:jc w:val="center"/>
              <w:rPr>
                <w:sz w:val="22"/>
                <w:szCs w:val="22"/>
              </w:rPr>
            </w:pPr>
            <w:r>
              <w:rPr>
                <w:sz w:val="22"/>
                <w:szCs w:val="22"/>
              </w:rPr>
              <w:t>2</w:t>
            </w:r>
          </w:p>
        </w:tc>
        <w:tc>
          <w:tcPr>
            <w:tcW w:w="1812" w:type="dxa"/>
            <w:vAlign w:val="center"/>
          </w:tcPr>
          <w:p w14:paraId="100DB9FC" w14:textId="0BA51EE4" w:rsidR="002F7438" w:rsidRDefault="00704440">
            <w:pPr>
              <w:jc w:val="center"/>
              <w:rPr>
                <w:sz w:val="22"/>
                <w:szCs w:val="22"/>
              </w:rPr>
            </w:pPr>
            <w:r>
              <w:rPr>
                <w:sz w:val="22"/>
                <w:szCs w:val="22"/>
              </w:rPr>
              <w:t>6</w:t>
            </w:r>
          </w:p>
        </w:tc>
        <w:tc>
          <w:tcPr>
            <w:tcW w:w="1812" w:type="dxa"/>
            <w:vAlign w:val="center"/>
          </w:tcPr>
          <w:p w14:paraId="79A4B409" w14:textId="77777777" w:rsidR="002F7438" w:rsidRDefault="002F7438">
            <w:pPr>
              <w:jc w:val="center"/>
              <w:rPr>
                <w:sz w:val="22"/>
                <w:szCs w:val="22"/>
              </w:rPr>
            </w:pPr>
            <w:r>
              <w:rPr>
                <w:sz w:val="22"/>
                <w:szCs w:val="22"/>
              </w:rPr>
              <w:t>11</w:t>
            </w:r>
          </w:p>
        </w:tc>
        <w:tc>
          <w:tcPr>
            <w:tcW w:w="1813" w:type="dxa"/>
            <w:vAlign w:val="center"/>
          </w:tcPr>
          <w:p w14:paraId="3E9BC604" w14:textId="5FF17E15" w:rsidR="002F7438" w:rsidRDefault="00704440">
            <w:pPr>
              <w:jc w:val="center"/>
              <w:rPr>
                <w:sz w:val="22"/>
                <w:szCs w:val="22"/>
              </w:rPr>
            </w:pPr>
            <w:r>
              <w:rPr>
                <w:sz w:val="22"/>
                <w:szCs w:val="22"/>
              </w:rPr>
              <w:t>5</w:t>
            </w:r>
          </w:p>
        </w:tc>
        <w:tc>
          <w:tcPr>
            <w:tcW w:w="1813" w:type="dxa"/>
            <w:vAlign w:val="center"/>
          </w:tcPr>
          <w:p w14:paraId="79084DF5" w14:textId="76618769" w:rsidR="002F7438" w:rsidRDefault="00704440">
            <w:pPr>
              <w:jc w:val="right"/>
              <w:rPr>
                <w:sz w:val="22"/>
                <w:szCs w:val="22"/>
              </w:rPr>
              <w:pPrChange w:id="250" w:author="Dalton Solano dos Reis" w:date="2025-12-16T13:02:00Z" w16du:dateUtc="2025-12-16T16:02:00Z">
                <w:pPr>
                  <w:jc w:val="center"/>
                </w:pPr>
              </w:pPrChange>
            </w:pPr>
            <w:r>
              <w:rPr>
                <w:sz w:val="22"/>
                <w:szCs w:val="22"/>
              </w:rPr>
              <w:t>83</w:t>
            </w:r>
            <w:r w:rsidR="00182B98">
              <w:rPr>
                <w:sz w:val="22"/>
                <w:szCs w:val="22"/>
              </w:rPr>
              <w:t>,</w:t>
            </w:r>
            <w:r>
              <w:rPr>
                <w:sz w:val="22"/>
                <w:szCs w:val="22"/>
              </w:rPr>
              <w:t>33%</w:t>
            </w:r>
          </w:p>
        </w:tc>
      </w:tr>
      <w:tr w:rsidR="00587EA9" w:rsidRPr="00704440" w14:paraId="66F8678B" w14:textId="77777777" w:rsidTr="002B6586">
        <w:trPr>
          <w:trHeight w:val="283"/>
        </w:trPr>
        <w:tc>
          <w:tcPr>
            <w:tcW w:w="1812" w:type="dxa"/>
            <w:vAlign w:val="center"/>
          </w:tcPr>
          <w:p w14:paraId="783B97F7" w14:textId="77777777" w:rsidR="002F7438" w:rsidRDefault="002F7438">
            <w:pPr>
              <w:jc w:val="center"/>
              <w:rPr>
                <w:sz w:val="22"/>
                <w:szCs w:val="22"/>
              </w:rPr>
            </w:pPr>
            <w:r>
              <w:rPr>
                <w:sz w:val="22"/>
                <w:szCs w:val="22"/>
              </w:rPr>
              <w:t>3</w:t>
            </w:r>
          </w:p>
        </w:tc>
        <w:tc>
          <w:tcPr>
            <w:tcW w:w="1812" w:type="dxa"/>
            <w:vAlign w:val="center"/>
          </w:tcPr>
          <w:p w14:paraId="2141E5C1" w14:textId="5AD1AC46" w:rsidR="002F7438" w:rsidRDefault="00704440">
            <w:pPr>
              <w:jc w:val="center"/>
              <w:rPr>
                <w:sz w:val="22"/>
                <w:szCs w:val="22"/>
              </w:rPr>
            </w:pPr>
            <w:r>
              <w:rPr>
                <w:sz w:val="22"/>
                <w:szCs w:val="22"/>
              </w:rPr>
              <w:t>11</w:t>
            </w:r>
          </w:p>
        </w:tc>
        <w:tc>
          <w:tcPr>
            <w:tcW w:w="1812" w:type="dxa"/>
            <w:vAlign w:val="center"/>
          </w:tcPr>
          <w:p w14:paraId="7817DCE0" w14:textId="4DEF71AC" w:rsidR="002F7438" w:rsidRDefault="00704440">
            <w:pPr>
              <w:jc w:val="center"/>
              <w:rPr>
                <w:sz w:val="22"/>
                <w:szCs w:val="22"/>
              </w:rPr>
            </w:pPr>
            <w:r>
              <w:rPr>
                <w:sz w:val="22"/>
                <w:szCs w:val="22"/>
              </w:rPr>
              <w:t>15</w:t>
            </w:r>
          </w:p>
        </w:tc>
        <w:tc>
          <w:tcPr>
            <w:tcW w:w="1813" w:type="dxa"/>
            <w:vAlign w:val="center"/>
          </w:tcPr>
          <w:p w14:paraId="46816D51" w14:textId="7CF75C2C" w:rsidR="002F7438" w:rsidRDefault="00704440">
            <w:pPr>
              <w:jc w:val="center"/>
              <w:rPr>
                <w:sz w:val="22"/>
                <w:szCs w:val="22"/>
              </w:rPr>
            </w:pPr>
            <w:r>
              <w:rPr>
                <w:sz w:val="22"/>
                <w:szCs w:val="22"/>
              </w:rPr>
              <w:t>9</w:t>
            </w:r>
          </w:p>
        </w:tc>
        <w:tc>
          <w:tcPr>
            <w:tcW w:w="1813" w:type="dxa"/>
            <w:vAlign w:val="center"/>
          </w:tcPr>
          <w:p w14:paraId="6E4BA4A6" w14:textId="6154F9AC" w:rsidR="002F7438" w:rsidRDefault="00704440">
            <w:pPr>
              <w:jc w:val="right"/>
              <w:rPr>
                <w:sz w:val="22"/>
                <w:szCs w:val="22"/>
              </w:rPr>
              <w:pPrChange w:id="251" w:author="Dalton Solano dos Reis" w:date="2025-12-16T13:02:00Z" w16du:dateUtc="2025-12-16T16:02:00Z">
                <w:pPr>
                  <w:jc w:val="center"/>
                </w:pPr>
              </w:pPrChange>
            </w:pPr>
            <w:r>
              <w:rPr>
                <w:sz w:val="22"/>
                <w:szCs w:val="22"/>
              </w:rPr>
              <w:t>81</w:t>
            </w:r>
            <w:r w:rsidR="00182B98">
              <w:rPr>
                <w:sz w:val="22"/>
                <w:szCs w:val="22"/>
              </w:rPr>
              <w:t>,</w:t>
            </w:r>
            <w:r>
              <w:rPr>
                <w:sz w:val="22"/>
                <w:szCs w:val="22"/>
              </w:rPr>
              <w:t>81%</w:t>
            </w:r>
          </w:p>
        </w:tc>
      </w:tr>
      <w:tr w:rsidR="00587EA9" w:rsidRPr="00704440" w14:paraId="1C10B409" w14:textId="77777777" w:rsidTr="002B6586">
        <w:trPr>
          <w:trHeight w:val="283"/>
        </w:trPr>
        <w:tc>
          <w:tcPr>
            <w:tcW w:w="1812" w:type="dxa"/>
            <w:vAlign w:val="center"/>
          </w:tcPr>
          <w:p w14:paraId="62A9276B" w14:textId="77777777" w:rsidR="002F7438" w:rsidRDefault="002F7438">
            <w:pPr>
              <w:jc w:val="center"/>
              <w:rPr>
                <w:sz w:val="22"/>
                <w:szCs w:val="22"/>
              </w:rPr>
            </w:pPr>
            <w:r>
              <w:rPr>
                <w:sz w:val="22"/>
                <w:szCs w:val="22"/>
              </w:rPr>
              <w:t>4</w:t>
            </w:r>
          </w:p>
        </w:tc>
        <w:tc>
          <w:tcPr>
            <w:tcW w:w="1812" w:type="dxa"/>
            <w:vAlign w:val="center"/>
          </w:tcPr>
          <w:p w14:paraId="0E5A319B" w14:textId="01D6240F" w:rsidR="002F7438" w:rsidRDefault="00704440">
            <w:pPr>
              <w:jc w:val="center"/>
              <w:rPr>
                <w:sz w:val="22"/>
                <w:szCs w:val="22"/>
              </w:rPr>
            </w:pPr>
            <w:r>
              <w:rPr>
                <w:sz w:val="22"/>
                <w:szCs w:val="22"/>
              </w:rPr>
              <w:t>5</w:t>
            </w:r>
          </w:p>
        </w:tc>
        <w:tc>
          <w:tcPr>
            <w:tcW w:w="1812" w:type="dxa"/>
            <w:vAlign w:val="center"/>
          </w:tcPr>
          <w:p w14:paraId="352DB2D8" w14:textId="0F2EED88" w:rsidR="002F7438" w:rsidRDefault="00704440">
            <w:pPr>
              <w:jc w:val="center"/>
              <w:rPr>
                <w:sz w:val="22"/>
                <w:szCs w:val="22"/>
              </w:rPr>
            </w:pPr>
            <w:r>
              <w:rPr>
                <w:sz w:val="22"/>
                <w:szCs w:val="22"/>
              </w:rPr>
              <w:t>4</w:t>
            </w:r>
          </w:p>
        </w:tc>
        <w:tc>
          <w:tcPr>
            <w:tcW w:w="1813" w:type="dxa"/>
            <w:vAlign w:val="center"/>
          </w:tcPr>
          <w:p w14:paraId="3532D067" w14:textId="439FE167" w:rsidR="002F7438" w:rsidRDefault="00704440">
            <w:pPr>
              <w:jc w:val="center"/>
              <w:rPr>
                <w:sz w:val="22"/>
                <w:szCs w:val="22"/>
              </w:rPr>
            </w:pPr>
            <w:r>
              <w:rPr>
                <w:sz w:val="22"/>
                <w:szCs w:val="22"/>
              </w:rPr>
              <w:t>4</w:t>
            </w:r>
          </w:p>
        </w:tc>
        <w:tc>
          <w:tcPr>
            <w:tcW w:w="1813" w:type="dxa"/>
            <w:vAlign w:val="center"/>
          </w:tcPr>
          <w:p w14:paraId="7971C147" w14:textId="1DC45208" w:rsidR="002F7438" w:rsidRDefault="00704440">
            <w:pPr>
              <w:jc w:val="right"/>
              <w:rPr>
                <w:sz w:val="22"/>
                <w:szCs w:val="22"/>
              </w:rPr>
              <w:pPrChange w:id="252" w:author="Dalton Solano dos Reis" w:date="2025-12-16T13:02:00Z" w16du:dateUtc="2025-12-16T16:02:00Z">
                <w:pPr>
                  <w:jc w:val="center"/>
                </w:pPr>
              </w:pPrChange>
            </w:pPr>
            <w:r>
              <w:rPr>
                <w:sz w:val="22"/>
                <w:szCs w:val="22"/>
              </w:rPr>
              <w:t>80</w:t>
            </w:r>
            <w:r w:rsidR="00182B98">
              <w:rPr>
                <w:sz w:val="22"/>
                <w:szCs w:val="22"/>
              </w:rPr>
              <w:t>,00</w:t>
            </w:r>
            <w:r>
              <w:rPr>
                <w:sz w:val="22"/>
                <w:szCs w:val="22"/>
              </w:rPr>
              <w:t>%</w:t>
            </w:r>
          </w:p>
        </w:tc>
      </w:tr>
      <w:tr w:rsidR="00587EA9" w:rsidRPr="00704440" w14:paraId="6286BC3D" w14:textId="77777777" w:rsidTr="002B6586">
        <w:trPr>
          <w:trHeight w:val="283"/>
        </w:trPr>
        <w:tc>
          <w:tcPr>
            <w:tcW w:w="1812" w:type="dxa"/>
            <w:vAlign w:val="center"/>
          </w:tcPr>
          <w:p w14:paraId="47D77ED5" w14:textId="77777777" w:rsidR="002F7438" w:rsidRDefault="002F7438">
            <w:pPr>
              <w:jc w:val="center"/>
              <w:rPr>
                <w:sz w:val="22"/>
                <w:szCs w:val="22"/>
              </w:rPr>
            </w:pPr>
            <w:r>
              <w:rPr>
                <w:sz w:val="22"/>
                <w:szCs w:val="22"/>
              </w:rPr>
              <w:t>5</w:t>
            </w:r>
          </w:p>
        </w:tc>
        <w:tc>
          <w:tcPr>
            <w:tcW w:w="1812" w:type="dxa"/>
            <w:vAlign w:val="center"/>
          </w:tcPr>
          <w:p w14:paraId="312988BF" w14:textId="2C112F90" w:rsidR="002F7438" w:rsidRDefault="00704440">
            <w:pPr>
              <w:jc w:val="center"/>
              <w:rPr>
                <w:sz w:val="22"/>
                <w:szCs w:val="22"/>
              </w:rPr>
            </w:pPr>
            <w:r>
              <w:rPr>
                <w:sz w:val="22"/>
                <w:szCs w:val="22"/>
              </w:rPr>
              <w:t>6</w:t>
            </w:r>
          </w:p>
        </w:tc>
        <w:tc>
          <w:tcPr>
            <w:tcW w:w="1812" w:type="dxa"/>
            <w:vAlign w:val="center"/>
          </w:tcPr>
          <w:p w14:paraId="216FD949" w14:textId="6C087320" w:rsidR="002F7438" w:rsidRDefault="00704440">
            <w:pPr>
              <w:jc w:val="center"/>
              <w:rPr>
                <w:sz w:val="22"/>
                <w:szCs w:val="22"/>
              </w:rPr>
            </w:pPr>
            <w:r>
              <w:rPr>
                <w:sz w:val="22"/>
                <w:szCs w:val="22"/>
              </w:rPr>
              <w:t>5</w:t>
            </w:r>
          </w:p>
        </w:tc>
        <w:tc>
          <w:tcPr>
            <w:tcW w:w="1813" w:type="dxa"/>
            <w:vAlign w:val="center"/>
          </w:tcPr>
          <w:p w14:paraId="5AEF8D73" w14:textId="6CAB763F" w:rsidR="002F7438" w:rsidRDefault="00704440">
            <w:pPr>
              <w:jc w:val="center"/>
              <w:rPr>
                <w:sz w:val="22"/>
                <w:szCs w:val="22"/>
              </w:rPr>
            </w:pPr>
            <w:r>
              <w:rPr>
                <w:sz w:val="22"/>
                <w:szCs w:val="22"/>
              </w:rPr>
              <w:t>4</w:t>
            </w:r>
          </w:p>
        </w:tc>
        <w:tc>
          <w:tcPr>
            <w:tcW w:w="1813" w:type="dxa"/>
            <w:vAlign w:val="center"/>
          </w:tcPr>
          <w:p w14:paraId="33125D01" w14:textId="7E5361C0" w:rsidR="002F7438" w:rsidRDefault="00704440">
            <w:pPr>
              <w:jc w:val="right"/>
              <w:rPr>
                <w:sz w:val="22"/>
                <w:szCs w:val="22"/>
              </w:rPr>
              <w:pPrChange w:id="253" w:author="Dalton Solano dos Reis" w:date="2025-12-16T13:02:00Z" w16du:dateUtc="2025-12-16T16:02:00Z">
                <w:pPr>
                  <w:jc w:val="center"/>
                </w:pPr>
              </w:pPrChange>
            </w:pPr>
            <w:r>
              <w:rPr>
                <w:sz w:val="22"/>
                <w:szCs w:val="22"/>
              </w:rPr>
              <w:t>66</w:t>
            </w:r>
            <w:r w:rsidR="00182B98">
              <w:rPr>
                <w:sz w:val="22"/>
                <w:szCs w:val="22"/>
              </w:rPr>
              <w:t>,</w:t>
            </w:r>
            <w:r>
              <w:rPr>
                <w:sz w:val="22"/>
                <w:szCs w:val="22"/>
              </w:rPr>
              <w:t>66%</w:t>
            </w:r>
          </w:p>
        </w:tc>
      </w:tr>
      <w:tr w:rsidR="00587EA9" w:rsidRPr="00704440" w14:paraId="197513AE" w14:textId="77777777" w:rsidTr="002B6586">
        <w:trPr>
          <w:trHeight w:val="283"/>
        </w:trPr>
        <w:tc>
          <w:tcPr>
            <w:tcW w:w="1812" w:type="dxa"/>
            <w:vAlign w:val="center"/>
          </w:tcPr>
          <w:p w14:paraId="65F057EF" w14:textId="77777777" w:rsidR="002F7438" w:rsidRDefault="002F7438">
            <w:pPr>
              <w:jc w:val="center"/>
              <w:rPr>
                <w:sz w:val="22"/>
                <w:szCs w:val="22"/>
              </w:rPr>
            </w:pPr>
            <w:r>
              <w:rPr>
                <w:sz w:val="22"/>
                <w:szCs w:val="22"/>
              </w:rPr>
              <w:t>6</w:t>
            </w:r>
          </w:p>
        </w:tc>
        <w:tc>
          <w:tcPr>
            <w:tcW w:w="1812" w:type="dxa"/>
            <w:vAlign w:val="center"/>
          </w:tcPr>
          <w:p w14:paraId="506A5B9E" w14:textId="39DC1B0D" w:rsidR="002F7438" w:rsidRDefault="00704440">
            <w:pPr>
              <w:jc w:val="center"/>
              <w:rPr>
                <w:sz w:val="22"/>
                <w:szCs w:val="22"/>
              </w:rPr>
            </w:pPr>
            <w:r>
              <w:rPr>
                <w:sz w:val="22"/>
                <w:szCs w:val="22"/>
              </w:rPr>
              <w:t>4</w:t>
            </w:r>
          </w:p>
        </w:tc>
        <w:tc>
          <w:tcPr>
            <w:tcW w:w="1812" w:type="dxa"/>
            <w:vAlign w:val="center"/>
          </w:tcPr>
          <w:p w14:paraId="1B49968A" w14:textId="33A4BF55" w:rsidR="002F7438" w:rsidRDefault="00704440">
            <w:pPr>
              <w:jc w:val="center"/>
              <w:rPr>
                <w:sz w:val="22"/>
                <w:szCs w:val="22"/>
              </w:rPr>
            </w:pPr>
            <w:r>
              <w:rPr>
                <w:sz w:val="22"/>
                <w:szCs w:val="22"/>
              </w:rPr>
              <w:t>3</w:t>
            </w:r>
          </w:p>
        </w:tc>
        <w:tc>
          <w:tcPr>
            <w:tcW w:w="1813" w:type="dxa"/>
            <w:vAlign w:val="center"/>
          </w:tcPr>
          <w:p w14:paraId="7120F350" w14:textId="6BADB530" w:rsidR="002F7438" w:rsidRDefault="00704440">
            <w:pPr>
              <w:jc w:val="center"/>
              <w:rPr>
                <w:sz w:val="22"/>
                <w:szCs w:val="22"/>
              </w:rPr>
            </w:pPr>
            <w:r>
              <w:rPr>
                <w:sz w:val="22"/>
                <w:szCs w:val="22"/>
              </w:rPr>
              <w:t>2</w:t>
            </w:r>
          </w:p>
        </w:tc>
        <w:tc>
          <w:tcPr>
            <w:tcW w:w="1813" w:type="dxa"/>
            <w:vAlign w:val="center"/>
          </w:tcPr>
          <w:p w14:paraId="18233355" w14:textId="0DFE90DC" w:rsidR="002F7438" w:rsidRDefault="00704440">
            <w:pPr>
              <w:jc w:val="right"/>
              <w:rPr>
                <w:sz w:val="22"/>
                <w:szCs w:val="22"/>
              </w:rPr>
              <w:pPrChange w:id="254" w:author="Dalton Solano dos Reis" w:date="2025-12-16T13:02:00Z" w16du:dateUtc="2025-12-16T16:02:00Z">
                <w:pPr>
                  <w:jc w:val="center"/>
                </w:pPr>
              </w:pPrChange>
            </w:pPr>
            <w:r>
              <w:rPr>
                <w:sz w:val="22"/>
                <w:szCs w:val="22"/>
              </w:rPr>
              <w:t>50</w:t>
            </w:r>
            <w:r w:rsidR="00182B98">
              <w:rPr>
                <w:sz w:val="22"/>
                <w:szCs w:val="22"/>
              </w:rPr>
              <w:t>,00</w:t>
            </w:r>
            <w:r>
              <w:rPr>
                <w:sz w:val="22"/>
                <w:szCs w:val="22"/>
              </w:rPr>
              <w:t>%</w:t>
            </w:r>
          </w:p>
        </w:tc>
      </w:tr>
      <w:tr w:rsidR="00587EA9" w:rsidRPr="00704440" w14:paraId="7423DA84" w14:textId="77777777" w:rsidTr="002B6586">
        <w:trPr>
          <w:trHeight w:val="283"/>
        </w:trPr>
        <w:tc>
          <w:tcPr>
            <w:tcW w:w="1812" w:type="dxa"/>
            <w:vAlign w:val="center"/>
          </w:tcPr>
          <w:p w14:paraId="3B80BED9" w14:textId="77777777" w:rsidR="002F7438" w:rsidRDefault="002F7438">
            <w:pPr>
              <w:jc w:val="center"/>
              <w:rPr>
                <w:sz w:val="22"/>
                <w:szCs w:val="22"/>
              </w:rPr>
            </w:pPr>
            <w:r>
              <w:rPr>
                <w:sz w:val="22"/>
                <w:szCs w:val="22"/>
              </w:rPr>
              <w:t>7</w:t>
            </w:r>
          </w:p>
        </w:tc>
        <w:tc>
          <w:tcPr>
            <w:tcW w:w="1812" w:type="dxa"/>
            <w:vAlign w:val="center"/>
          </w:tcPr>
          <w:p w14:paraId="55264CFE" w14:textId="3547B7D5" w:rsidR="002F7438" w:rsidRDefault="00704440">
            <w:pPr>
              <w:jc w:val="center"/>
              <w:rPr>
                <w:sz w:val="22"/>
                <w:szCs w:val="22"/>
              </w:rPr>
            </w:pPr>
            <w:r>
              <w:rPr>
                <w:sz w:val="22"/>
                <w:szCs w:val="22"/>
              </w:rPr>
              <w:t>6</w:t>
            </w:r>
          </w:p>
        </w:tc>
        <w:tc>
          <w:tcPr>
            <w:tcW w:w="1812" w:type="dxa"/>
            <w:vAlign w:val="center"/>
          </w:tcPr>
          <w:p w14:paraId="39649506" w14:textId="7162061B" w:rsidR="002F7438" w:rsidRDefault="00704440">
            <w:pPr>
              <w:jc w:val="center"/>
              <w:rPr>
                <w:sz w:val="22"/>
                <w:szCs w:val="22"/>
              </w:rPr>
            </w:pPr>
            <w:r>
              <w:rPr>
                <w:sz w:val="22"/>
                <w:szCs w:val="22"/>
              </w:rPr>
              <w:t>6</w:t>
            </w:r>
          </w:p>
        </w:tc>
        <w:tc>
          <w:tcPr>
            <w:tcW w:w="1813" w:type="dxa"/>
            <w:vAlign w:val="center"/>
          </w:tcPr>
          <w:p w14:paraId="62B5DE78" w14:textId="5520C5A2" w:rsidR="002F7438" w:rsidRDefault="00704440">
            <w:pPr>
              <w:jc w:val="center"/>
              <w:rPr>
                <w:sz w:val="22"/>
                <w:szCs w:val="22"/>
              </w:rPr>
            </w:pPr>
            <w:r>
              <w:rPr>
                <w:sz w:val="22"/>
                <w:szCs w:val="22"/>
              </w:rPr>
              <w:t>2</w:t>
            </w:r>
          </w:p>
        </w:tc>
        <w:tc>
          <w:tcPr>
            <w:tcW w:w="1813" w:type="dxa"/>
            <w:vAlign w:val="center"/>
          </w:tcPr>
          <w:p w14:paraId="762492E2" w14:textId="1FB7448E" w:rsidR="002F7438" w:rsidRDefault="00704440">
            <w:pPr>
              <w:jc w:val="right"/>
              <w:rPr>
                <w:sz w:val="22"/>
                <w:szCs w:val="22"/>
              </w:rPr>
              <w:pPrChange w:id="255" w:author="Dalton Solano dos Reis" w:date="2025-12-16T13:02:00Z" w16du:dateUtc="2025-12-16T16:02:00Z">
                <w:pPr>
                  <w:jc w:val="center"/>
                </w:pPr>
              </w:pPrChange>
            </w:pPr>
            <w:r>
              <w:rPr>
                <w:sz w:val="22"/>
                <w:szCs w:val="22"/>
              </w:rPr>
              <w:t>33</w:t>
            </w:r>
            <w:r w:rsidR="00182B98">
              <w:rPr>
                <w:sz w:val="22"/>
                <w:szCs w:val="22"/>
              </w:rPr>
              <w:t>,</w:t>
            </w:r>
            <w:r>
              <w:rPr>
                <w:sz w:val="22"/>
                <w:szCs w:val="22"/>
              </w:rPr>
              <w:t>33%</w:t>
            </w:r>
          </w:p>
        </w:tc>
      </w:tr>
      <w:tr w:rsidR="00587EA9" w:rsidRPr="00704440" w14:paraId="60B715B7" w14:textId="77777777" w:rsidTr="002B6586">
        <w:trPr>
          <w:trHeight w:val="283"/>
        </w:trPr>
        <w:tc>
          <w:tcPr>
            <w:tcW w:w="1812" w:type="dxa"/>
            <w:vAlign w:val="center"/>
          </w:tcPr>
          <w:p w14:paraId="1E82E1E2" w14:textId="77777777" w:rsidR="002F7438" w:rsidRDefault="002F7438">
            <w:pPr>
              <w:jc w:val="center"/>
              <w:rPr>
                <w:sz w:val="22"/>
                <w:szCs w:val="22"/>
              </w:rPr>
            </w:pPr>
            <w:r>
              <w:rPr>
                <w:sz w:val="22"/>
                <w:szCs w:val="22"/>
              </w:rPr>
              <w:t>8</w:t>
            </w:r>
          </w:p>
        </w:tc>
        <w:tc>
          <w:tcPr>
            <w:tcW w:w="1812" w:type="dxa"/>
            <w:vAlign w:val="center"/>
          </w:tcPr>
          <w:p w14:paraId="1E204C2F" w14:textId="0B9CCABC" w:rsidR="002F7438" w:rsidRDefault="00704440">
            <w:pPr>
              <w:jc w:val="center"/>
              <w:rPr>
                <w:sz w:val="22"/>
                <w:szCs w:val="22"/>
              </w:rPr>
            </w:pPr>
            <w:r>
              <w:rPr>
                <w:sz w:val="22"/>
                <w:szCs w:val="22"/>
              </w:rPr>
              <w:t>7</w:t>
            </w:r>
          </w:p>
        </w:tc>
        <w:tc>
          <w:tcPr>
            <w:tcW w:w="1812" w:type="dxa"/>
            <w:vAlign w:val="center"/>
          </w:tcPr>
          <w:p w14:paraId="58175993" w14:textId="1E37C7AA" w:rsidR="002F7438" w:rsidRDefault="00704440">
            <w:pPr>
              <w:jc w:val="center"/>
              <w:rPr>
                <w:sz w:val="22"/>
                <w:szCs w:val="22"/>
              </w:rPr>
            </w:pPr>
            <w:r>
              <w:rPr>
                <w:sz w:val="22"/>
                <w:szCs w:val="22"/>
              </w:rPr>
              <w:t>4</w:t>
            </w:r>
          </w:p>
        </w:tc>
        <w:tc>
          <w:tcPr>
            <w:tcW w:w="1813" w:type="dxa"/>
            <w:vAlign w:val="center"/>
          </w:tcPr>
          <w:p w14:paraId="12D44694" w14:textId="08298FFE" w:rsidR="002F7438" w:rsidRDefault="00704440">
            <w:pPr>
              <w:jc w:val="center"/>
              <w:rPr>
                <w:sz w:val="22"/>
                <w:szCs w:val="22"/>
              </w:rPr>
            </w:pPr>
            <w:r>
              <w:rPr>
                <w:sz w:val="22"/>
                <w:szCs w:val="22"/>
              </w:rPr>
              <w:t>2</w:t>
            </w:r>
          </w:p>
        </w:tc>
        <w:tc>
          <w:tcPr>
            <w:tcW w:w="1813" w:type="dxa"/>
            <w:vAlign w:val="center"/>
          </w:tcPr>
          <w:p w14:paraId="74A45E00" w14:textId="75C11C71" w:rsidR="002F7438" w:rsidRDefault="00704440">
            <w:pPr>
              <w:jc w:val="right"/>
              <w:rPr>
                <w:sz w:val="22"/>
                <w:szCs w:val="22"/>
              </w:rPr>
              <w:pPrChange w:id="256" w:author="Dalton Solano dos Reis" w:date="2025-12-16T13:02:00Z" w16du:dateUtc="2025-12-16T16:02:00Z">
                <w:pPr>
                  <w:jc w:val="center"/>
                </w:pPr>
              </w:pPrChange>
            </w:pPr>
            <w:r>
              <w:rPr>
                <w:sz w:val="22"/>
                <w:szCs w:val="22"/>
              </w:rPr>
              <w:t>28</w:t>
            </w:r>
            <w:r w:rsidR="00182B98">
              <w:rPr>
                <w:sz w:val="22"/>
                <w:szCs w:val="22"/>
              </w:rPr>
              <w:t>,</w:t>
            </w:r>
            <w:r>
              <w:rPr>
                <w:sz w:val="22"/>
                <w:szCs w:val="22"/>
              </w:rPr>
              <w:t>57%</w:t>
            </w:r>
          </w:p>
        </w:tc>
      </w:tr>
      <w:tr w:rsidR="00587EA9" w:rsidRPr="00704440" w14:paraId="3EEDC4A8" w14:textId="77777777" w:rsidTr="002B6586">
        <w:trPr>
          <w:trHeight w:val="283"/>
        </w:trPr>
        <w:tc>
          <w:tcPr>
            <w:tcW w:w="1812" w:type="dxa"/>
            <w:vAlign w:val="center"/>
          </w:tcPr>
          <w:p w14:paraId="6AC90716" w14:textId="77777777" w:rsidR="002F7438" w:rsidRDefault="002F7438">
            <w:pPr>
              <w:jc w:val="center"/>
              <w:rPr>
                <w:sz w:val="22"/>
                <w:szCs w:val="22"/>
              </w:rPr>
            </w:pPr>
            <w:r>
              <w:rPr>
                <w:sz w:val="22"/>
                <w:szCs w:val="22"/>
              </w:rPr>
              <w:t>9</w:t>
            </w:r>
          </w:p>
        </w:tc>
        <w:tc>
          <w:tcPr>
            <w:tcW w:w="1812" w:type="dxa"/>
            <w:vAlign w:val="center"/>
          </w:tcPr>
          <w:p w14:paraId="3D21CFA1" w14:textId="16E5577D" w:rsidR="002F7438" w:rsidRDefault="00704440">
            <w:pPr>
              <w:jc w:val="center"/>
              <w:rPr>
                <w:sz w:val="22"/>
                <w:szCs w:val="22"/>
              </w:rPr>
            </w:pPr>
            <w:r>
              <w:rPr>
                <w:sz w:val="22"/>
                <w:szCs w:val="22"/>
              </w:rPr>
              <w:t>7</w:t>
            </w:r>
          </w:p>
        </w:tc>
        <w:tc>
          <w:tcPr>
            <w:tcW w:w="1812" w:type="dxa"/>
            <w:vAlign w:val="center"/>
          </w:tcPr>
          <w:p w14:paraId="5527180C" w14:textId="56EBFC19" w:rsidR="002F7438" w:rsidRDefault="00704440">
            <w:pPr>
              <w:jc w:val="center"/>
              <w:rPr>
                <w:sz w:val="22"/>
                <w:szCs w:val="22"/>
              </w:rPr>
            </w:pPr>
            <w:r>
              <w:rPr>
                <w:sz w:val="22"/>
                <w:szCs w:val="22"/>
              </w:rPr>
              <w:t>4</w:t>
            </w:r>
          </w:p>
        </w:tc>
        <w:tc>
          <w:tcPr>
            <w:tcW w:w="1813" w:type="dxa"/>
            <w:vAlign w:val="center"/>
          </w:tcPr>
          <w:p w14:paraId="57D265EA" w14:textId="6452B570" w:rsidR="002F7438" w:rsidRDefault="00704440">
            <w:pPr>
              <w:jc w:val="center"/>
              <w:rPr>
                <w:sz w:val="22"/>
                <w:szCs w:val="22"/>
              </w:rPr>
            </w:pPr>
            <w:r>
              <w:rPr>
                <w:sz w:val="22"/>
                <w:szCs w:val="22"/>
              </w:rPr>
              <w:t>3</w:t>
            </w:r>
          </w:p>
        </w:tc>
        <w:tc>
          <w:tcPr>
            <w:tcW w:w="1813" w:type="dxa"/>
            <w:vAlign w:val="center"/>
          </w:tcPr>
          <w:p w14:paraId="3D9CAEE1" w14:textId="4F45AF2C" w:rsidR="002F7438" w:rsidRDefault="00704440">
            <w:pPr>
              <w:jc w:val="right"/>
              <w:rPr>
                <w:sz w:val="22"/>
                <w:szCs w:val="22"/>
              </w:rPr>
              <w:pPrChange w:id="257" w:author="Dalton Solano dos Reis" w:date="2025-12-16T13:02:00Z" w16du:dateUtc="2025-12-16T16:02:00Z">
                <w:pPr>
                  <w:jc w:val="center"/>
                </w:pPr>
              </w:pPrChange>
            </w:pPr>
            <w:r>
              <w:rPr>
                <w:sz w:val="22"/>
                <w:szCs w:val="22"/>
              </w:rPr>
              <w:t>28</w:t>
            </w:r>
            <w:r w:rsidR="00182B98">
              <w:rPr>
                <w:sz w:val="22"/>
                <w:szCs w:val="22"/>
              </w:rPr>
              <w:t>,</w:t>
            </w:r>
            <w:r>
              <w:rPr>
                <w:sz w:val="22"/>
                <w:szCs w:val="22"/>
              </w:rPr>
              <w:t>57%</w:t>
            </w:r>
          </w:p>
        </w:tc>
      </w:tr>
      <w:tr w:rsidR="00587EA9" w:rsidRPr="00704440" w14:paraId="62EE7FAC" w14:textId="77777777" w:rsidTr="002B6586">
        <w:trPr>
          <w:trHeight w:val="283"/>
        </w:trPr>
        <w:tc>
          <w:tcPr>
            <w:tcW w:w="1812" w:type="dxa"/>
            <w:vAlign w:val="center"/>
          </w:tcPr>
          <w:p w14:paraId="429E2F7B" w14:textId="77777777" w:rsidR="002F7438" w:rsidRDefault="002F7438">
            <w:pPr>
              <w:jc w:val="center"/>
              <w:rPr>
                <w:sz w:val="22"/>
                <w:szCs w:val="22"/>
              </w:rPr>
            </w:pPr>
            <w:r>
              <w:rPr>
                <w:sz w:val="22"/>
                <w:szCs w:val="22"/>
              </w:rPr>
              <w:t>10</w:t>
            </w:r>
          </w:p>
        </w:tc>
        <w:tc>
          <w:tcPr>
            <w:tcW w:w="1812" w:type="dxa"/>
            <w:vAlign w:val="center"/>
          </w:tcPr>
          <w:p w14:paraId="49906257" w14:textId="5AB4BA7F" w:rsidR="002F7438" w:rsidRDefault="00704440">
            <w:pPr>
              <w:jc w:val="center"/>
              <w:rPr>
                <w:sz w:val="22"/>
                <w:szCs w:val="22"/>
              </w:rPr>
            </w:pPr>
            <w:r>
              <w:rPr>
                <w:sz w:val="22"/>
                <w:szCs w:val="22"/>
              </w:rPr>
              <w:t>4</w:t>
            </w:r>
          </w:p>
        </w:tc>
        <w:tc>
          <w:tcPr>
            <w:tcW w:w="1812" w:type="dxa"/>
            <w:vAlign w:val="center"/>
          </w:tcPr>
          <w:p w14:paraId="43198995" w14:textId="77777777" w:rsidR="002F7438" w:rsidRDefault="002F7438">
            <w:pPr>
              <w:jc w:val="center"/>
              <w:rPr>
                <w:sz w:val="22"/>
                <w:szCs w:val="22"/>
              </w:rPr>
            </w:pPr>
            <w:r>
              <w:rPr>
                <w:sz w:val="22"/>
                <w:szCs w:val="22"/>
              </w:rPr>
              <w:t>1</w:t>
            </w:r>
          </w:p>
        </w:tc>
        <w:tc>
          <w:tcPr>
            <w:tcW w:w="1813" w:type="dxa"/>
            <w:vAlign w:val="center"/>
          </w:tcPr>
          <w:p w14:paraId="45BFFB23" w14:textId="2041E302" w:rsidR="002F7438" w:rsidRDefault="00704440">
            <w:pPr>
              <w:jc w:val="center"/>
              <w:rPr>
                <w:sz w:val="22"/>
                <w:szCs w:val="22"/>
              </w:rPr>
            </w:pPr>
            <w:r>
              <w:rPr>
                <w:sz w:val="22"/>
                <w:szCs w:val="22"/>
              </w:rPr>
              <w:t>0</w:t>
            </w:r>
          </w:p>
        </w:tc>
        <w:tc>
          <w:tcPr>
            <w:tcW w:w="1813" w:type="dxa"/>
            <w:vAlign w:val="center"/>
          </w:tcPr>
          <w:p w14:paraId="711237AB" w14:textId="4842C9B6" w:rsidR="002F7438" w:rsidRDefault="00182B98">
            <w:pPr>
              <w:jc w:val="right"/>
              <w:rPr>
                <w:sz w:val="22"/>
                <w:szCs w:val="22"/>
              </w:rPr>
              <w:pPrChange w:id="258" w:author="Dalton Solano dos Reis" w:date="2025-12-16T13:02:00Z" w16du:dateUtc="2025-12-16T16:02:00Z">
                <w:pPr>
                  <w:jc w:val="center"/>
                </w:pPr>
              </w:pPrChange>
            </w:pPr>
            <w:r>
              <w:rPr>
                <w:sz w:val="22"/>
                <w:szCs w:val="22"/>
              </w:rPr>
              <w:t>0</w:t>
            </w:r>
            <w:r w:rsidR="00704440">
              <w:rPr>
                <w:sz w:val="22"/>
                <w:szCs w:val="22"/>
              </w:rPr>
              <w:t>0</w:t>
            </w:r>
            <w:r>
              <w:rPr>
                <w:sz w:val="22"/>
                <w:szCs w:val="22"/>
              </w:rPr>
              <w:t>,00</w:t>
            </w:r>
            <w:r w:rsidR="00704440">
              <w:rPr>
                <w:sz w:val="22"/>
                <w:szCs w:val="22"/>
              </w:rPr>
              <w:t>%</w:t>
            </w:r>
          </w:p>
        </w:tc>
      </w:tr>
    </w:tbl>
    <w:p w14:paraId="72A4E0B1" w14:textId="1439D054" w:rsidR="002F7438" w:rsidRPr="00704440" w:rsidRDefault="002F7438" w:rsidP="002F7438">
      <w:pPr>
        <w:pStyle w:val="TF-FONTE"/>
      </w:pPr>
      <w:r w:rsidRPr="00704440">
        <w:t>Fonte: elaborado pelo</w:t>
      </w:r>
      <w:r w:rsidR="0012794B">
        <w:t xml:space="preserve"> autor</w:t>
      </w:r>
      <w:r w:rsidRPr="00704440">
        <w:t>.</w:t>
      </w:r>
    </w:p>
    <w:p w14:paraId="3A4CE621" w14:textId="6BFC06D3" w:rsidR="002F7438" w:rsidRPr="0012794B" w:rsidRDefault="002F7438" w:rsidP="002F7438">
      <w:pPr>
        <w:pStyle w:val="TF-TEXTO"/>
      </w:pPr>
      <w:r w:rsidRPr="0012794B">
        <w:t>Ao analisar os dados, constatou-se que a média geral de acertos do modelo</w:t>
      </w:r>
      <w:r w:rsidR="00933EDE">
        <w:t xml:space="preserve"> neste conjunto de imagens aleatórias</w:t>
      </w:r>
      <w:r w:rsidRPr="0012794B">
        <w:t xml:space="preserve"> é de </w:t>
      </w:r>
      <w:bookmarkStart w:id="259" w:name="_Hlk184081566"/>
      <w:r w:rsidR="00933EDE">
        <w:t>55,23</w:t>
      </w:r>
      <w:r w:rsidRPr="0012794B">
        <w:t>%</w:t>
      </w:r>
      <w:bookmarkEnd w:id="259"/>
      <w:r w:rsidRPr="0012794B">
        <w:t xml:space="preserve">. Observando as imagens processadas e os dados coletados, </w:t>
      </w:r>
      <w:r w:rsidR="00933EDE">
        <w:t xml:space="preserve">nota-se </w:t>
      </w:r>
      <w:r w:rsidRPr="0012794B">
        <w:t xml:space="preserve">que o modelo </w:t>
      </w:r>
      <w:r w:rsidR="00933EDE">
        <w:t xml:space="preserve">tem a </w:t>
      </w:r>
      <w:r w:rsidRPr="0012794B">
        <w:t xml:space="preserve">tendência </w:t>
      </w:r>
      <w:r w:rsidR="00933EDE">
        <w:t>de</w:t>
      </w:r>
      <w:r w:rsidRPr="0012794B">
        <w:t xml:space="preserve"> identificar </w:t>
      </w:r>
      <w:r w:rsidR="00933EDE">
        <w:t xml:space="preserve">menos </w:t>
      </w:r>
      <w:r w:rsidRPr="0012794B">
        <w:t xml:space="preserve">neurônios atípicos do que </w:t>
      </w:r>
      <w:r w:rsidR="00933EDE">
        <w:t xml:space="preserve">os </w:t>
      </w:r>
      <w:r w:rsidRPr="0012794B">
        <w:t>presente</w:t>
      </w:r>
      <w:r w:rsidR="00933EDE">
        <w:t>s</w:t>
      </w:r>
      <w:r w:rsidRPr="0012794B">
        <w:t xml:space="preserve"> nas imagens. No entanto, em grande parte dos casos, o modelo consegue apontar corretamente a maioria dos neurônios indicados pelos acadêmicos do curso de medicina.</w:t>
      </w:r>
    </w:p>
    <w:p w14:paraId="33255555" w14:textId="41BC2D7C" w:rsidR="002F7438" w:rsidRPr="0012794B" w:rsidRDefault="002F7438" w:rsidP="00903D47">
      <w:pPr>
        <w:pStyle w:val="TF-TEXTO"/>
      </w:pPr>
      <w:r w:rsidRPr="0012794B">
        <w:t xml:space="preserve">Uma análise positiva do modelo pode ser observada na primeira </w:t>
      </w:r>
      <w:r w:rsidRPr="0012794B">
        <w:rPr>
          <w:rStyle w:val="TF-TEXTOChar"/>
        </w:rPr>
        <w:t xml:space="preserve">linha </w:t>
      </w:r>
      <w:r w:rsidR="0079208D">
        <w:rPr>
          <w:rStyle w:val="TF-TEXTOChar"/>
        </w:rPr>
        <w:t>do</w:t>
      </w:r>
      <w:r w:rsidR="00033D17">
        <w:rPr>
          <w:rStyle w:val="TF-TEXTOChar"/>
        </w:rPr>
        <w:t xml:space="preserve"> </w:t>
      </w:r>
      <w:r w:rsidR="00033D17">
        <w:rPr>
          <w:rStyle w:val="TF-TEXTOChar"/>
        </w:rPr>
        <w:fldChar w:fldCharType="begin"/>
      </w:r>
      <w:r w:rsidR="00033D17">
        <w:rPr>
          <w:rStyle w:val="TF-TEXTOChar"/>
        </w:rPr>
        <w:instrText xml:space="preserve"> REF _Ref215559612 \h </w:instrText>
      </w:r>
      <w:r w:rsidR="00033D17">
        <w:rPr>
          <w:rStyle w:val="TF-TEXTOChar"/>
        </w:rPr>
      </w:r>
      <w:r w:rsidR="00033D17">
        <w:rPr>
          <w:rStyle w:val="TF-TEXTOChar"/>
        </w:rPr>
        <w:fldChar w:fldCharType="separate"/>
      </w:r>
      <w:r w:rsidR="005B6BA0">
        <w:t xml:space="preserve">Quadro </w:t>
      </w:r>
      <w:r w:rsidR="005B6BA0">
        <w:rPr>
          <w:noProof/>
        </w:rPr>
        <w:t>17</w:t>
      </w:r>
      <w:r w:rsidR="00033D17">
        <w:rPr>
          <w:rStyle w:val="TF-TEXTOChar"/>
        </w:rPr>
        <w:fldChar w:fldCharType="end"/>
      </w:r>
      <w:r w:rsidRPr="0012794B">
        <w:rPr>
          <w:rStyle w:val="TF-TEXTOChar"/>
        </w:rPr>
        <w:t xml:space="preserve">. </w:t>
      </w:r>
      <w:r w:rsidR="00933EDE">
        <w:rPr>
          <w:rStyle w:val="TF-TEXTOChar"/>
        </w:rPr>
        <w:t>A imagem em questão</w:t>
      </w:r>
      <w:r w:rsidRPr="0012794B">
        <w:rPr>
          <w:rStyle w:val="TF-TEXTOChar"/>
        </w:rPr>
        <w:t xml:space="preserve">, possuía </w:t>
      </w:r>
      <w:r w:rsidR="00933EDE">
        <w:rPr>
          <w:rStyle w:val="TF-TEXTOChar"/>
        </w:rPr>
        <w:t xml:space="preserve">5 </w:t>
      </w:r>
      <w:r w:rsidRPr="0012794B">
        <w:rPr>
          <w:rStyle w:val="TF-TEXTOChar"/>
        </w:rPr>
        <w:t xml:space="preserve">neurônios atípicos, e o modelo conseguiu identificar </w:t>
      </w:r>
      <w:r w:rsidR="00933EDE">
        <w:rPr>
          <w:rStyle w:val="TF-TEXTOChar"/>
        </w:rPr>
        <w:t>todos eles, não perdendo nenhum objeto</w:t>
      </w:r>
      <w:r w:rsidRPr="0012794B">
        <w:t>.</w:t>
      </w:r>
      <w:r w:rsidR="00933EDE">
        <w:t xml:space="preserve"> Por outro lado, na última linha, que representa uma imagem com 4 neurônios atípicos, o modelo </w:t>
      </w:r>
      <w:r w:rsidR="00ED5E08">
        <w:t>não conseguiu localizar nenhum dos objetos, fazendo somente uma predição incorreta</w:t>
      </w:r>
      <w:r w:rsidR="00933EDE">
        <w:t>.</w:t>
      </w:r>
      <w:r w:rsidR="00D813B1">
        <w:t xml:space="preserve"> A </w:t>
      </w:r>
      <w:r w:rsidR="00033D17">
        <w:fldChar w:fldCharType="begin"/>
      </w:r>
      <w:r w:rsidR="00033D17">
        <w:instrText xml:space="preserve"> REF _Ref215559518 \h </w:instrText>
      </w:r>
      <w:r w:rsidR="00033D17">
        <w:fldChar w:fldCharType="separate"/>
      </w:r>
      <w:r w:rsidR="005B6BA0">
        <w:t xml:space="preserve">Figura </w:t>
      </w:r>
      <w:r w:rsidR="005B6BA0">
        <w:rPr>
          <w:noProof/>
        </w:rPr>
        <w:t>20</w:t>
      </w:r>
      <w:r w:rsidR="00033D17">
        <w:fldChar w:fldCharType="end"/>
      </w:r>
      <w:r w:rsidR="00033D17">
        <w:t xml:space="preserve"> </w:t>
      </w:r>
      <w:r w:rsidR="00D813B1">
        <w:t>apresenta os dados em formato gráfico para facilitar a leitura.</w:t>
      </w:r>
    </w:p>
    <w:p w14:paraId="3A477373" w14:textId="2A08742B" w:rsidR="002F7438" w:rsidRPr="0087140F" w:rsidRDefault="004D75D4" w:rsidP="000E10F0">
      <w:pPr>
        <w:pStyle w:val="TF-LEGENDA"/>
      </w:pPr>
      <w:bookmarkStart w:id="260" w:name="_Ref215559518"/>
      <w:bookmarkStart w:id="261" w:name="_Toc184283861"/>
      <w:bookmarkStart w:id="262" w:name="_Toc215565458"/>
      <w:r>
        <w:t xml:space="preserve">Figura </w:t>
      </w:r>
      <w:fldSimple w:instr=" SEQ Figura \* ARABIC ">
        <w:r w:rsidR="005B6BA0">
          <w:rPr>
            <w:noProof/>
          </w:rPr>
          <w:t>20</w:t>
        </w:r>
      </w:fldSimple>
      <w:bookmarkEnd w:id="260"/>
      <w:r>
        <w:t xml:space="preserve"> </w:t>
      </w:r>
      <w:r w:rsidR="002F7438" w:rsidRPr="00752575">
        <w:t xml:space="preserve">– </w:t>
      </w:r>
      <w:r w:rsidR="00D813B1">
        <w:t>Percentual</w:t>
      </w:r>
      <w:r w:rsidR="002F7438" w:rsidRPr="00752575">
        <w:t xml:space="preserve"> de acerto por imagem</w:t>
      </w:r>
      <w:bookmarkEnd w:id="261"/>
      <w:bookmarkEnd w:id="262"/>
    </w:p>
    <w:p w14:paraId="6224C6E3" w14:textId="7ED8BA33" w:rsidR="002F7438" w:rsidRPr="0087140F" w:rsidRDefault="004F42B0" w:rsidP="00D813B1">
      <w:pPr>
        <w:pStyle w:val="TF-FIGURA"/>
        <w:rPr>
          <w:noProof/>
        </w:rPr>
      </w:pPr>
      <w:r>
        <w:rPr>
          <w:noProof/>
        </w:rPr>
        <w:drawing>
          <wp:inline distT="0" distB="0" distL="0" distR="0" wp14:anchorId="557B8D1B" wp14:editId="69E436A6">
            <wp:extent cx="5819042" cy="2292350"/>
            <wp:effectExtent l="19050" t="19050" r="10795" b="12700"/>
            <wp:docPr id="2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835786" cy="2298946"/>
                    </a:xfrm>
                    <a:prstGeom prst="rect">
                      <a:avLst/>
                    </a:prstGeom>
                    <a:noFill/>
                    <a:ln w="6350" cmpd="sng">
                      <a:solidFill>
                        <a:srgbClr val="000000"/>
                      </a:solidFill>
                      <a:miter lim="800000"/>
                      <a:headEnd/>
                      <a:tailEnd/>
                    </a:ln>
                    <a:effectLst/>
                  </pic:spPr>
                </pic:pic>
              </a:graphicData>
            </a:graphic>
          </wp:inline>
        </w:drawing>
      </w:r>
    </w:p>
    <w:p w14:paraId="37EED093" w14:textId="2D099346" w:rsidR="002F7438" w:rsidRPr="0087140F" w:rsidRDefault="002F7438" w:rsidP="002F7438">
      <w:pPr>
        <w:pStyle w:val="TF-FONTE"/>
      </w:pPr>
      <w:r w:rsidRPr="0087140F">
        <w:t>Fonte: elaborado pelo</w:t>
      </w:r>
      <w:r w:rsidR="003C054E">
        <w:t xml:space="preserve"> autor</w:t>
      </w:r>
      <w:r w:rsidRPr="0087140F">
        <w:t>.</w:t>
      </w:r>
    </w:p>
    <w:p w14:paraId="6B3FBF5F" w14:textId="0458E014" w:rsidR="005B1F3D" w:rsidRDefault="00F9124A" w:rsidP="005B1F3D">
      <w:pPr>
        <w:pStyle w:val="TF-TEXTO"/>
      </w:pPr>
      <w:r>
        <w:lastRenderedPageBreak/>
        <w:t xml:space="preserve">Cada coluna no gráfico da </w:t>
      </w:r>
      <w:r w:rsidR="00033D17">
        <w:fldChar w:fldCharType="begin"/>
      </w:r>
      <w:r w:rsidR="00033D17">
        <w:instrText xml:space="preserve"> REF _Ref215559518 \h </w:instrText>
      </w:r>
      <w:r w:rsidR="00033D17">
        <w:fldChar w:fldCharType="separate"/>
      </w:r>
      <w:r w:rsidR="005B6BA0">
        <w:t xml:space="preserve">Figura </w:t>
      </w:r>
      <w:r w:rsidR="005B6BA0">
        <w:rPr>
          <w:noProof/>
        </w:rPr>
        <w:t>20</w:t>
      </w:r>
      <w:r w:rsidR="00033D17">
        <w:fldChar w:fldCharType="end"/>
      </w:r>
      <w:r w:rsidR="00033D17">
        <w:t xml:space="preserve"> </w:t>
      </w:r>
      <w:r>
        <w:t>representa um exemplo do</w:t>
      </w:r>
      <w:r w:rsidR="00033D17">
        <w:t xml:space="preserve"> </w:t>
      </w:r>
      <w:r w:rsidR="00033D17">
        <w:fldChar w:fldCharType="begin"/>
      </w:r>
      <w:r w:rsidR="00033D17">
        <w:instrText xml:space="preserve"> REF _Ref215559612 \h </w:instrText>
      </w:r>
      <w:r w:rsidR="00033D17">
        <w:fldChar w:fldCharType="separate"/>
      </w:r>
      <w:r w:rsidR="005B6BA0">
        <w:t xml:space="preserve">Quadro </w:t>
      </w:r>
      <w:r w:rsidR="005B6BA0">
        <w:rPr>
          <w:noProof/>
        </w:rPr>
        <w:t>17</w:t>
      </w:r>
      <w:r w:rsidR="00033D17">
        <w:fldChar w:fldCharType="end"/>
      </w:r>
      <w:r>
        <w:t>, e a</w:t>
      </w:r>
      <w:r w:rsidR="002F7438" w:rsidRPr="00035A7D">
        <w:t xml:space="preserve"> linha vermelha pontilhada no gráfico da </w:t>
      </w:r>
      <w:r w:rsidR="00033D17">
        <w:fldChar w:fldCharType="begin"/>
      </w:r>
      <w:r w:rsidR="00033D17">
        <w:instrText xml:space="preserve"> REF _Ref215559518 \h </w:instrText>
      </w:r>
      <w:r w:rsidR="00033D17">
        <w:fldChar w:fldCharType="separate"/>
      </w:r>
      <w:r w:rsidR="005B6BA0">
        <w:t xml:space="preserve">Figura </w:t>
      </w:r>
      <w:r w:rsidR="005B6BA0">
        <w:rPr>
          <w:noProof/>
        </w:rPr>
        <w:t>20</w:t>
      </w:r>
      <w:r w:rsidR="00033D17">
        <w:fldChar w:fldCharType="end"/>
      </w:r>
      <w:r w:rsidR="00033D17">
        <w:t xml:space="preserve"> </w:t>
      </w:r>
      <w:r w:rsidR="002F7438" w:rsidRPr="00035A7D">
        <w:t xml:space="preserve">representa a média geral </w:t>
      </w:r>
      <w:r>
        <w:t>do percentual de acerto</w:t>
      </w:r>
      <w:r w:rsidR="002F7438" w:rsidRPr="00035A7D">
        <w:t xml:space="preserve"> para os dez exemplos de imagens analisadas.</w:t>
      </w:r>
      <w:bookmarkEnd w:id="248"/>
    </w:p>
    <w:p w14:paraId="13DFB585" w14:textId="42B5B241" w:rsidR="00903D47" w:rsidRDefault="00903D47" w:rsidP="00903D47">
      <w:pPr>
        <w:pStyle w:val="TF-TEXTO"/>
      </w:pPr>
      <w:r>
        <w:t>Além disso, a fim de ilustrar visualmente a variação de desempenho observada entre as imagens analisadas, a</w:t>
      </w:r>
      <w:r w:rsidR="00033D17">
        <w:t xml:space="preserve"> </w:t>
      </w:r>
      <w:r w:rsidR="00033D17">
        <w:fldChar w:fldCharType="begin"/>
      </w:r>
      <w:r w:rsidR="00033D17">
        <w:instrText xml:space="preserve"> REF _Ref215559566 \h </w:instrText>
      </w:r>
      <w:r w:rsidR="00033D17">
        <w:fldChar w:fldCharType="separate"/>
      </w:r>
      <w:r w:rsidR="005B6BA0">
        <w:t xml:space="preserve">Figura </w:t>
      </w:r>
      <w:r w:rsidR="005B6BA0">
        <w:rPr>
          <w:noProof/>
        </w:rPr>
        <w:t>21</w:t>
      </w:r>
      <w:r w:rsidR="00033D17">
        <w:fldChar w:fldCharType="end"/>
      </w:r>
      <w:r>
        <w:t xml:space="preserve"> apresenta um comparativo entre a imagem com maior percentual de acertos</w:t>
      </w:r>
      <w:r w:rsidR="008B2203">
        <w:t xml:space="preserve">, que </w:t>
      </w:r>
      <w:r w:rsidR="008B2203" w:rsidRPr="008B2203">
        <w:t xml:space="preserve">atingiu </w:t>
      </w:r>
      <w:r w:rsidR="008B2203">
        <w:t>100</w:t>
      </w:r>
      <w:r w:rsidR="008B2203" w:rsidRPr="008B2203">
        <w:t>% de correspondência, à esquerda</w:t>
      </w:r>
      <w:r w:rsidR="008B2203">
        <w:t>,</w:t>
      </w:r>
      <w:r>
        <w:t xml:space="preserve"> e aquela em que o modelo não conseguiu identificar nenhum neurônio atípic</w:t>
      </w:r>
      <w:r w:rsidR="008B2203">
        <w:t>o</w:t>
      </w:r>
      <w:r w:rsidR="008B2203" w:rsidRPr="008B2203">
        <w:t xml:space="preserve"> resultando em 0% de acerto, à direita</w:t>
      </w:r>
      <w:r>
        <w:t>. A comparação revela diferenças importantes tanto na qualidade da imagem quanto nas características morfológicas percebidas pelo modelo.</w:t>
      </w:r>
    </w:p>
    <w:p w14:paraId="5ED51F0B" w14:textId="7282EE86" w:rsidR="00903D47" w:rsidRPr="0087140F" w:rsidRDefault="004D75D4" w:rsidP="000E10F0">
      <w:pPr>
        <w:pStyle w:val="TF-LEGENDA"/>
      </w:pPr>
      <w:bookmarkStart w:id="263" w:name="_Ref215559566"/>
      <w:bookmarkStart w:id="264" w:name="_Toc215565459"/>
      <w:r>
        <w:t xml:space="preserve">Figura </w:t>
      </w:r>
      <w:fldSimple w:instr=" SEQ Figura \* ARABIC ">
        <w:r w:rsidR="005B6BA0">
          <w:rPr>
            <w:noProof/>
          </w:rPr>
          <w:t>21</w:t>
        </w:r>
      </w:fldSimple>
      <w:bookmarkEnd w:id="263"/>
      <w:r w:rsidR="00903D47" w:rsidRPr="0087140F">
        <w:t xml:space="preserve"> –</w:t>
      </w:r>
      <w:r w:rsidR="00903D47">
        <w:t xml:space="preserve"> Comparativo entre </w:t>
      </w:r>
      <w:r w:rsidR="002B6586">
        <w:t xml:space="preserve">imagens </w:t>
      </w:r>
      <w:r w:rsidR="00A02AFA">
        <w:t>com melhor e pior desempenho</w:t>
      </w:r>
      <w:bookmarkEnd w:id="264"/>
    </w:p>
    <w:tbl>
      <w:tblPr>
        <w:tblW w:w="0" w:type="auto"/>
        <w:tblInd w:w="3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165"/>
        <w:gridCol w:w="3859"/>
      </w:tblGrid>
      <w:tr w:rsidR="007B0298" w14:paraId="0345A1F4" w14:textId="77777777" w:rsidTr="000E10F0">
        <w:trPr>
          <w:trHeight w:val="4649"/>
        </w:trPr>
        <w:tc>
          <w:tcPr>
            <w:tcW w:w="5229" w:type="dxa"/>
            <w:tcBorders>
              <w:bottom w:val="nil"/>
            </w:tcBorders>
            <w:vAlign w:val="center"/>
          </w:tcPr>
          <w:p w14:paraId="7623DE22" w14:textId="113A9CDB" w:rsidR="00903D47" w:rsidRDefault="00903D47" w:rsidP="000E10F0">
            <w:pPr>
              <w:pStyle w:val="TF-FIGURA"/>
              <w:rPr>
                <w:noProof/>
              </w:rPr>
            </w:pPr>
          </w:p>
          <w:p w14:paraId="4D899DB3" w14:textId="08D79AD2" w:rsidR="007B0298" w:rsidRPr="007B0298" w:rsidRDefault="007B0298" w:rsidP="007B0298">
            <w:pPr>
              <w:pStyle w:val="TF-FIGURA"/>
              <w:rPr>
                <w:noProof/>
              </w:rPr>
            </w:pPr>
            <w:r w:rsidRPr="007B0298">
              <w:rPr>
                <w:noProof/>
              </w:rPr>
              <w:drawing>
                <wp:inline distT="0" distB="0" distL="0" distR="0" wp14:anchorId="4C394E9C" wp14:editId="6CAA1CB1">
                  <wp:extent cx="2916848" cy="2187637"/>
                  <wp:effectExtent l="0" t="0" r="0" b="3175"/>
                  <wp:docPr id="620698604"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936872" cy="2202655"/>
                          </a:xfrm>
                          <a:prstGeom prst="rect">
                            <a:avLst/>
                          </a:prstGeom>
                          <a:noFill/>
                          <a:ln>
                            <a:noFill/>
                          </a:ln>
                        </pic:spPr>
                      </pic:pic>
                    </a:graphicData>
                  </a:graphic>
                </wp:inline>
              </w:drawing>
            </w:r>
          </w:p>
          <w:p w14:paraId="3114CE73" w14:textId="242C8AE4" w:rsidR="007B0298" w:rsidRDefault="007B0298" w:rsidP="000E10F0">
            <w:pPr>
              <w:pStyle w:val="TF-FIGURA"/>
              <w:rPr>
                <w:noProof/>
              </w:rPr>
            </w:pPr>
          </w:p>
        </w:tc>
        <w:tc>
          <w:tcPr>
            <w:tcW w:w="3913" w:type="dxa"/>
            <w:tcBorders>
              <w:bottom w:val="nil"/>
            </w:tcBorders>
            <w:vAlign w:val="center"/>
          </w:tcPr>
          <w:p w14:paraId="705FEB94" w14:textId="3377D218" w:rsidR="00903D47" w:rsidRDefault="00903D47" w:rsidP="000E10F0">
            <w:pPr>
              <w:pStyle w:val="TF-FIGURA"/>
              <w:rPr>
                <w:noProof/>
              </w:rPr>
            </w:pPr>
          </w:p>
          <w:p w14:paraId="5B305CFB" w14:textId="64D2937B" w:rsidR="007B0298" w:rsidRPr="007B0298" w:rsidRDefault="007B0298" w:rsidP="007B0298">
            <w:pPr>
              <w:pStyle w:val="TF-FIGURA"/>
              <w:rPr>
                <w:noProof/>
              </w:rPr>
            </w:pPr>
            <w:r w:rsidRPr="007B0298">
              <w:rPr>
                <w:noProof/>
              </w:rPr>
              <w:drawing>
                <wp:inline distT="0" distB="0" distL="0" distR="0" wp14:anchorId="40280ABA" wp14:editId="16C3B2AC">
                  <wp:extent cx="2120679" cy="2827573"/>
                  <wp:effectExtent l="0" t="0" r="0" b="0"/>
                  <wp:docPr id="1131728691"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143123" cy="2857499"/>
                          </a:xfrm>
                          <a:prstGeom prst="rect">
                            <a:avLst/>
                          </a:prstGeom>
                          <a:noFill/>
                          <a:ln>
                            <a:noFill/>
                          </a:ln>
                        </pic:spPr>
                      </pic:pic>
                    </a:graphicData>
                  </a:graphic>
                </wp:inline>
              </w:drawing>
            </w:r>
          </w:p>
          <w:p w14:paraId="0640E95F" w14:textId="3ADF50D3" w:rsidR="007B0298" w:rsidRDefault="007B0298" w:rsidP="000E10F0">
            <w:pPr>
              <w:pStyle w:val="TF-FIGURA"/>
              <w:rPr>
                <w:noProof/>
              </w:rPr>
            </w:pPr>
          </w:p>
        </w:tc>
      </w:tr>
      <w:tr w:rsidR="007B0298" w:rsidRPr="002B6586" w14:paraId="260816A0" w14:textId="77777777" w:rsidTr="000E10F0">
        <w:tc>
          <w:tcPr>
            <w:tcW w:w="5229" w:type="dxa"/>
            <w:tcBorders>
              <w:top w:val="nil"/>
            </w:tcBorders>
          </w:tcPr>
          <w:p w14:paraId="2162C936" w14:textId="77C780C9" w:rsidR="00903D47" w:rsidRPr="002B6586" w:rsidRDefault="00903D47" w:rsidP="00903D47">
            <w:pPr>
              <w:pStyle w:val="TF-FIGURA"/>
              <w:numPr>
                <w:ilvl w:val="0"/>
                <w:numId w:val="10"/>
              </w:numPr>
              <w:rPr>
                <w:noProof/>
                <w:sz w:val="22"/>
                <w:szCs w:val="18"/>
              </w:rPr>
            </w:pPr>
            <w:r w:rsidRPr="002B6586">
              <w:rPr>
                <w:noProof/>
                <w:sz w:val="22"/>
                <w:szCs w:val="18"/>
              </w:rPr>
              <w:t xml:space="preserve">Melhor </w:t>
            </w:r>
            <w:r w:rsidR="00A02AFA" w:rsidRPr="002B6586">
              <w:rPr>
                <w:noProof/>
                <w:sz w:val="22"/>
                <w:szCs w:val="18"/>
              </w:rPr>
              <w:t>desempenho</w:t>
            </w:r>
          </w:p>
        </w:tc>
        <w:tc>
          <w:tcPr>
            <w:tcW w:w="3913" w:type="dxa"/>
            <w:tcBorders>
              <w:top w:val="nil"/>
            </w:tcBorders>
          </w:tcPr>
          <w:p w14:paraId="65CDDF9A" w14:textId="22E16FCE" w:rsidR="00903D47" w:rsidRPr="002B6586" w:rsidRDefault="00903D47" w:rsidP="00903D47">
            <w:pPr>
              <w:pStyle w:val="TF-FIGURA"/>
              <w:numPr>
                <w:ilvl w:val="0"/>
                <w:numId w:val="10"/>
              </w:numPr>
              <w:rPr>
                <w:noProof/>
                <w:sz w:val="22"/>
                <w:szCs w:val="18"/>
              </w:rPr>
            </w:pPr>
            <w:r w:rsidRPr="002B6586">
              <w:rPr>
                <w:noProof/>
                <w:sz w:val="22"/>
                <w:szCs w:val="18"/>
              </w:rPr>
              <w:t xml:space="preserve">Pior </w:t>
            </w:r>
            <w:r w:rsidR="00A02AFA" w:rsidRPr="002B6586">
              <w:rPr>
                <w:noProof/>
                <w:sz w:val="22"/>
                <w:szCs w:val="18"/>
              </w:rPr>
              <w:t>desempenho</w:t>
            </w:r>
          </w:p>
        </w:tc>
      </w:tr>
    </w:tbl>
    <w:p w14:paraId="08437C6C" w14:textId="4085D127" w:rsidR="00903D47" w:rsidRDefault="00903D47" w:rsidP="00903D47">
      <w:pPr>
        <w:pStyle w:val="TF-FONTE"/>
      </w:pPr>
      <w:r w:rsidRPr="0087140F">
        <w:t xml:space="preserve">Fonte: </w:t>
      </w:r>
      <w:r>
        <w:t>elaborado pelo autor</w:t>
      </w:r>
      <w:r w:rsidRPr="0087140F">
        <w:t>.</w:t>
      </w:r>
    </w:p>
    <w:p w14:paraId="113373DF" w14:textId="34AFF48C" w:rsidR="00903D47" w:rsidRDefault="00903D47" w:rsidP="00903D47">
      <w:pPr>
        <w:pStyle w:val="TF-TEXTO"/>
      </w:pPr>
      <w:r>
        <w:t>Na imagem de melhor desempenho, observa-se uma camada celular nítida, bem definida e com excelente contraste entre os neurônios e o tecido ao redor. Os contornos celulares são claramente delimitados, há pouca interferência de artefatos ópticos e a coloração uniforme facilita a separação visual entre os objetos. Essas condições favorecem a atuação do modelo, permitindo que todas as estruturas marcadas pelos acadêmicos fossem devidamente reconhecidas.</w:t>
      </w:r>
    </w:p>
    <w:p w14:paraId="1DD75BA1" w14:textId="5D45794C" w:rsidR="00903D47" w:rsidRDefault="00903D47" w:rsidP="00903D47">
      <w:pPr>
        <w:pStyle w:val="TF-TEXTO"/>
      </w:pPr>
      <w:r>
        <w:t xml:space="preserve">Por outro lado, a imagem de pior desempenho apresenta menor nitidez, com regiões desfocadas e coloração mais difusa, o que reduz significativamente o contraste entre os neurônios e o fundo. Além disso, a organização da camada celular é menos evidente, dificultando a distinção entre os corpos celulares e o tecido adjacente. Tais condições visuais, </w:t>
      </w:r>
      <w:r>
        <w:lastRenderedPageBreak/>
        <w:t>combinadas com possíveis artefatos e variações de iluminação, tornam mais desafiadora a identificação automática dos neurônios atípicos, resultando em perda total das detecções nesta imagem específica.</w:t>
      </w:r>
    </w:p>
    <w:p w14:paraId="3AC0E9D5" w14:textId="66AD15DE" w:rsidR="00903D47" w:rsidRDefault="00F41FCE" w:rsidP="00903D47">
      <w:pPr>
        <w:pStyle w:val="TF-TEXTO"/>
      </w:pPr>
      <w:r>
        <w:t xml:space="preserve">Torna-se evidente </w:t>
      </w:r>
      <w:r w:rsidR="00903D47">
        <w:t xml:space="preserve">que fatores como nitidez, qualidade óptica, contraste, uniformidade da coloração e organização estrutural do tecido influenciam diretamente o desempenho do modelo. Assim, mesmo com uma média geral </w:t>
      </w:r>
      <w:r w:rsidR="00FF4521">
        <w:t>razoável</w:t>
      </w:r>
      <w:r w:rsidR="00903D47">
        <w:t>, casos extremos de imagens com baixa qualidade podem comprometer a capacidade de detecção, reforçando a necessidade de padronização dos procedimentos de captura, preparação e processamento das lâminas.</w:t>
      </w:r>
    </w:p>
    <w:p w14:paraId="0524625D" w14:textId="0EB320AE" w:rsidR="00A82FEB" w:rsidRDefault="00A82FEB" w:rsidP="00A82FEB">
      <w:pPr>
        <w:pStyle w:val="TF-TEXTO"/>
      </w:pPr>
      <w:r>
        <w:t xml:space="preserve">Ao comparar os resultados obtidos neste trabalho com os apresentados por Krzizanowski e Carvalho (2024) fica evidente que, apesar das diferenças específicas de implementação e metodologia, o desempenho final permanece em faixas próximas. No estudo original, a Faster R-CNN alcançou aproximadamente 40% na métrica F1-score, já neste trabalho, ao empregar o YOLOv8x com resolução de 768 pixels, sem </w:t>
      </w:r>
      <w:r w:rsidRPr="00A82FEB">
        <w:rPr>
          <w:i/>
          <w:iCs/>
        </w:rPr>
        <w:t>tiling</w:t>
      </w:r>
      <w:r>
        <w:t xml:space="preserve"> e sem </w:t>
      </w:r>
      <w:r w:rsidRPr="00A82FEB">
        <w:rPr>
          <w:i/>
          <w:iCs/>
        </w:rPr>
        <w:t>data augmentation</w:t>
      </w:r>
      <w:r>
        <w:t>, foi obtido um F1-score de 44,31%. Ou seja, quando se observa a métrica comparável entre os dois estudos (F1-score), nota-se que o modelo YOLOv8 se mantém ligeiramente acima da Faster R-CNN.</w:t>
      </w:r>
    </w:p>
    <w:p w14:paraId="7CAA7515" w14:textId="325A9287" w:rsidR="00896B3A" w:rsidRDefault="00896B3A" w:rsidP="00A82FEB">
      <w:pPr>
        <w:pStyle w:val="TF-TEXTO"/>
      </w:pPr>
      <w:r>
        <w:t xml:space="preserve">Além disso, a variedade de experimentos conduzidos neste trabalho permitiu compreender melhor o impacto de ajustes metodológicos (como </w:t>
      </w:r>
      <w:r w:rsidRPr="00FE36B1">
        <w:rPr>
          <w:i/>
          <w:iCs/>
        </w:rPr>
        <w:t>tiling</w:t>
      </w:r>
      <w:r>
        <w:t xml:space="preserve">, resoluções maiores e </w:t>
      </w:r>
      <w:r w:rsidRPr="00FE36B1">
        <w:rPr>
          <w:i/>
          <w:iCs/>
        </w:rPr>
        <w:t>data augmentation</w:t>
      </w:r>
      <w:r>
        <w:t>), algo que não foi explorado no estudo anterior. Assim, embora os modelos adotem abordagens distintas, os resultados mostram um equilíbrio entre as propostas.</w:t>
      </w:r>
    </w:p>
    <w:p w14:paraId="2C5DCD11" w14:textId="6E96252C" w:rsidR="00F255FC" w:rsidRDefault="00F255FC" w:rsidP="007D10F2">
      <w:pPr>
        <w:pStyle w:val="Ttulo1"/>
      </w:pPr>
      <w:bookmarkStart w:id="265" w:name="_Toc54164921"/>
      <w:bookmarkStart w:id="266" w:name="_Toc54165675"/>
      <w:bookmarkStart w:id="267" w:name="_Toc54169333"/>
      <w:bookmarkStart w:id="268" w:name="_Toc96347439"/>
      <w:bookmarkStart w:id="269" w:name="_Toc96357723"/>
      <w:bookmarkStart w:id="270" w:name="_Toc96491866"/>
      <w:bookmarkStart w:id="271" w:name="_Toc215565502"/>
      <w:r>
        <w:lastRenderedPageBreak/>
        <w:t>CONCLUSÕES</w:t>
      </w:r>
      <w:bookmarkEnd w:id="265"/>
      <w:bookmarkEnd w:id="266"/>
      <w:bookmarkEnd w:id="267"/>
      <w:bookmarkEnd w:id="268"/>
      <w:bookmarkEnd w:id="269"/>
      <w:bookmarkEnd w:id="270"/>
      <w:bookmarkEnd w:id="271"/>
    </w:p>
    <w:p w14:paraId="762F33E9" w14:textId="1B7A7669" w:rsidR="002F7438" w:rsidRDefault="002F7438" w:rsidP="002F7438">
      <w:pPr>
        <w:pStyle w:val="TF-TEXTO"/>
      </w:pPr>
      <w:bookmarkStart w:id="272" w:name="_Hlk215426233"/>
      <w:bookmarkStart w:id="273" w:name="_Toc419598588"/>
      <w:bookmarkStart w:id="274" w:name="_Toc420721330"/>
      <w:bookmarkStart w:id="275" w:name="_Toc420721484"/>
      <w:bookmarkStart w:id="276" w:name="_Toc420721575"/>
      <w:bookmarkStart w:id="277" w:name="_Toc420721781"/>
      <w:bookmarkStart w:id="278" w:name="_Toc420723222"/>
      <w:bookmarkStart w:id="279" w:name="_Toc482682385"/>
      <w:bookmarkStart w:id="280" w:name="_Toc54169335"/>
      <w:bookmarkStart w:id="281" w:name="_Toc96491868"/>
      <w:r>
        <w:t xml:space="preserve">A identificação automática de neurônios atípicos representa um desafio significativo para a neurociência, especialmente pela sutileza das alterações morfológicas presentes nesse tipo celular e pela limitação de </w:t>
      </w:r>
      <w:r w:rsidRPr="004D3A94">
        <w:rPr>
          <w:i/>
          <w:iCs/>
        </w:rPr>
        <w:t>datasets</w:t>
      </w:r>
      <w:r>
        <w:t xml:space="preserve"> disponíveis. Este trabalho buscou aprofundar a investigação iniciada por Krzizanowski e Carvalho (2024), avaliando se arquiteturas alternativas de aprendizado profundo — </w:t>
      </w:r>
      <w:r w:rsidR="004D3A94">
        <w:t xml:space="preserve">como </w:t>
      </w:r>
      <w:r>
        <w:t>a família YOLO — poderiam alcançar desempenho equivalente ou superior ao obtido pelos autores, ao mesmo tempo em que reduzissem o tempo de processamento e aprimorassem a aplicabilidade prática do sistema proposto.</w:t>
      </w:r>
    </w:p>
    <w:p w14:paraId="0BE76915" w14:textId="77777777" w:rsidR="002F7438" w:rsidRDefault="002F7438" w:rsidP="002F7438">
      <w:pPr>
        <w:pStyle w:val="TF-TEXTO"/>
      </w:pPr>
      <w:r>
        <w:t xml:space="preserve">O objetivo geral, que consistia em aplicar novas técnicas de aprendizado profundo para a identificação e comparação do desempenho de modelos na detecção de neurônios atípicos, foi plenamente atendido. Os objetivos específicos também foram contemplados. Novas estratégias de pré-processamento foram aplicadas, como por exemplo o </w:t>
      </w:r>
      <w:r w:rsidRPr="009E64D5">
        <w:rPr>
          <w:i/>
          <w:iCs/>
        </w:rPr>
        <w:t>tiling</w:t>
      </w:r>
      <w:r>
        <w:t xml:space="preserve">. Um conjunto diversificado de experimentos foi conduzido com YOLOv8 — variando resoluções, número de épocas, camadas P2 e configurações de </w:t>
      </w:r>
      <w:r w:rsidRPr="00CE47B5">
        <w:rPr>
          <w:i/>
          <w:iCs/>
        </w:rPr>
        <w:t>data augmentation</w:t>
      </w:r>
      <w:r>
        <w:t xml:space="preserve"> — permitindo avaliar profundamente o comportamento da arquitetura na tarefa proposta. Realizou-se a validação comparando os resultados com o estudo original, utilizando métricas de precisão, recall e F1-score, além de uma avaliação visual das predições.</w:t>
      </w:r>
    </w:p>
    <w:p w14:paraId="47B712C9" w14:textId="7CB56B0B" w:rsidR="002F7438" w:rsidRDefault="002F7438" w:rsidP="002F7438">
      <w:pPr>
        <w:pStyle w:val="TF-TEXTO"/>
      </w:pPr>
      <w:r>
        <w:t xml:space="preserve">Do ponto de vista metodológico, as técnicas utilizadas mostraram-se adequadas ao problema estudado. A modularização do </w:t>
      </w:r>
      <w:r w:rsidRPr="004C0EA5">
        <w:rPr>
          <w:i/>
          <w:iCs/>
        </w:rPr>
        <w:t>pipeline</w:t>
      </w:r>
      <w:r>
        <w:t xml:space="preserve"> e a execução de diversas configurações de experimentos permitiram análises sistemáticas e controladas. Observou-se que algumas técnicas — como </w:t>
      </w:r>
      <w:r w:rsidRPr="009E64D5">
        <w:rPr>
          <w:i/>
          <w:iCs/>
        </w:rPr>
        <w:t>Mosaic</w:t>
      </w:r>
      <w:r>
        <w:t xml:space="preserve"> e </w:t>
      </w:r>
      <w:r w:rsidRPr="009E64D5">
        <w:rPr>
          <w:i/>
          <w:iCs/>
        </w:rPr>
        <w:t>Mixup</w:t>
      </w:r>
      <w:r>
        <w:t xml:space="preserve"> — nem sempre foram benéficas neste cenário, devido ao tamanho reduzido dos objetos a serem detectados. Da mesma forma, verificou-se que o </w:t>
      </w:r>
      <w:r w:rsidRPr="004C0EA5">
        <w:rPr>
          <w:i/>
          <w:iCs/>
        </w:rPr>
        <w:t>tiling</w:t>
      </w:r>
      <w:r>
        <w:t xml:space="preserve"> não trouxe vantagem nas configurações, já que a fragmentação excessiva de imagens pode prejudicar a contextualização espacial do objeto de interesse.</w:t>
      </w:r>
    </w:p>
    <w:p w14:paraId="55587FC9" w14:textId="56D88845" w:rsidR="002F7438" w:rsidRDefault="002F7438" w:rsidP="002F7438">
      <w:pPr>
        <w:pStyle w:val="TF-TEXTO"/>
      </w:pPr>
      <w:r>
        <w:t xml:space="preserve">O melhor experimento, utilizando YOLOv8x com resolução de 768 pixels, sem </w:t>
      </w:r>
      <w:r w:rsidRPr="009E64D5">
        <w:rPr>
          <w:i/>
          <w:iCs/>
        </w:rPr>
        <w:t>tiling</w:t>
      </w:r>
      <w:r>
        <w:t xml:space="preserve"> e sem </w:t>
      </w:r>
      <w:r w:rsidRPr="000137D1">
        <w:rPr>
          <w:i/>
          <w:iCs/>
        </w:rPr>
        <w:t>data augmentation</w:t>
      </w:r>
      <w:r>
        <w:t xml:space="preserve">, atingiu F1-score de 44,31%, valor muito próximo do desempenho relatado no estudo original, no qual o modelo Faster R-CNN obteve aproximadamente 40%. Essa proximidade demonstra que arquiteturas modernas de detecção em etapa única também são capazes de lidar com a tarefa de identificar neurônios atípicos, contanto que ajustes metodológicos sejam adotados. A estabilidade observada entre diferentes configurações do YOLO reforça sua robustez, mesmo diante das limitações impostas pelo </w:t>
      </w:r>
      <w:r w:rsidRPr="000137D1">
        <w:rPr>
          <w:i/>
          <w:iCs/>
        </w:rPr>
        <w:t>dataset</w:t>
      </w:r>
      <w:r>
        <w:t>.</w:t>
      </w:r>
    </w:p>
    <w:p w14:paraId="3F2B28E5" w14:textId="4BF0A1E5" w:rsidR="002F7438" w:rsidRDefault="002F7438" w:rsidP="002F7438">
      <w:pPr>
        <w:pStyle w:val="TF-TEXTO"/>
      </w:pPr>
      <w:r w:rsidRPr="00FB1EB2">
        <w:lastRenderedPageBreak/>
        <w:t xml:space="preserve">Ao relacionar esse comportamento com os trabalhos correlatos, observa-se que cada abordagem destaca, à sua maneira, a importância da consistência do dado de entrada para obtenção de bons resultados. Angonezi (2022) mostra que, em imagens de microscopia de luz visível, pequenas alterações na aparência das células podem comprometer tarefas de detecção devido ao baixo contraste e às estruturas delicadas — ponto que reforça a necessidade de </w:t>
      </w:r>
      <w:r w:rsidRPr="009E64D5">
        <w:rPr>
          <w:i/>
          <w:iCs/>
        </w:rPr>
        <w:t>pipelines</w:t>
      </w:r>
      <w:r w:rsidRPr="00FB1EB2">
        <w:t xml:space="preserve"> cuidadosos. Já Santos </w:t>
      </w:r>
      <w:r w:rsidRPr="00FB1EB2">
        <w:rPr>
          <w:i/>
          <w:iCs/>
        </w:rPr>
        <w:t>et al.</w:t>
      </w:r>
      <w:r w:rsidRPr="00FB1EB2">
        <w:t xml:space="preserve"> (2023) obtêm excelente desempenho em classificação de células sanguíneas mesmo com </w:t>
      </w:r>
      <w:r w:rsidRPr="00FB1EB2">
        <w:rPr>
          <w:i/>
          <w:iCs/>
        </w:rPr>
        <w:t>data augmentation</w:t>
      </w:r>
      <w:r w:rsidRPr="00FB1EB2">
        <w:t xml:space="preserve">, mas isso ocorre em um contexto com grande volume de dados, objetos bem definidos e classes amplas, diferente do cenário deste trabalho. Troullinou </w:t>
      </w:r>
      <w:r w:rsidRPr="00FB1EB2">
        <w:rPr>
          <w:i/>
          <w:iCs/>
        </w:rPr>
        <w:t>et al.</w:t>
      </w:r>
      <w:r w:rsidRPr="00FB1EB2">
        <w:t xml:space="preserve"> (2021), embora atuem em um domínio distinto — classificando neurônios a partir de sinais temporais de cálcio, e não de imagens — também evidenciam como modelos de aprendizado profundo dependem fortemente de dados estáveis e representativos para distinguir categorias biologicamente próximas. Assim, em conjunto, os correlatos reforçam que a qualidade e a integridade do dado são determinantes para o desempenho dos modelos, independentemente da natureza da tarefa.</w:t>
      </w:r>
    </w:p>
    <w:p w14:paraId="75CCC217" w14:textId="2F5B0587" w:rsidR="002F7438" w:rsidRDefault="002F7438" w:rsidP="002F7438">
      <w:pPr>
        <w:pStyle w:val="TF-TEXTO"/>
      </w:pPr>
      <w:r w:rsidRPr="00A76A5F">
        <w:t xml:space="preserve">Essa interpretação também se alinha ao modelo desenvolvido por Krzizanowski e Carvalho (2024), cujo desempenho mais estável foi obtido em condições controladas e com imagens preservando suas características originais. Tanto o modelo baseado em Faster R-CNN quanto os experimentos conduzidos neste trabalho apontam na mesma direção: quando se trabalha com um </w:t>
      </w:r>
      <w:r w:rsidRPr="00DF0368">
        <w:rPr>
          <w:i/>
          <w:iCs/>
          <w:rPrChange w:id="282" w:author="Dalton Solano dos Reis" w:date="2025-12-16T13:08:00Z" w16du:dateUtc="2025-12-16T16:08:00Z">
            <w:rPr/>
          </w:rPrChange>
        </w:rPr>
        <w:t>dataset</w:t>
      </w:r>
      <w:r w:rsidRPr="00A76A5F">
        <w:t xml:space="preserve"> reduzido, objetos </w:t>
      </w:r>
      <w:r w:rsidR="004340EC">
        <w:t>muito</w:t>
      </w:r>
      <w:r w:rsidRPr="00A76A5F">
        <w:t xml:space="preserve"> pequenos e baixa </w:t>
      </w:r>
      <w:r w:rsidR="004340EC">
        <w:t>separação</w:t>
      </w:r>
      <w:r w:rsidRPr="00A76A5F">
        <w:t xml:space="preserve"> visual, intervenções agressivas no pré-processamento — como alterações intensas de resolução, mosaicos ou composições artificiais — tendem a introduzir ruído e dificultar a aprendizagem. Assim, a comparação entre os experimentos </w:t>
      </w:r>
      <w:r>
        <w:t>realizados</w:t>
      </w:r>
      <w:r w:rsidRPr="00A76A5F">
        <w:t xml:space="preserve">, os trabalhos correlatos e o modelo atual </w:t>
      </w:r>
      <w:del w:id="283" w:author="Dalton Solano dos Reis" w:date="2025-12-16T13:09:00Z" w16du:dateUtc="2025-12-16T16:09:00Z">
        <w:r w:rsidRPr="00A76A5F" w:rsidDel="00DF0368">
          <w:delText>evidencia</w:delText>
        </w:r>
      </w:del>
      <w:ins w:id="284" w:author="Dalton Solano dos Reis" w:date="2025-12-16T13:09:00Z" w16du:dateUtc="2025-12-16T16:09:00Z">
        <w:r w:rsidR="00DF0368" w:rsidRPr="00A76A5F">
          <w:t>evidenciam</w:t>
        </w:r>
      </w:ins>
      <w:r w:rsidRPr="00A76A5F">
        <w:t xml:space="preserve"> um padrão consistente: abordagens mais conservadoras são, no momento, as mais adequadas para garantir detecções estáveis. Esse conjunto de análises encerra a seção ao demonstrar que, embora diferentes metodologias e arquiteturas possam ser empregadas, o fator decisivo permanece na integridade e representatividade dos dados utilizados no treinamento.</w:t>
      </w:r>
    </w:p>
    <w:p w14:paraId="4B3ED195" w14:textId="77777777" w:rsidR="002F7438" w:rsidRDefault="002F7438" w:rsidP="002F7438">
      <w:pPr>
        <w:pStyle w:val="TF-TEXTO"/>
      </w:pPr>
      <w:r>
        <w:t xml:space="preserve">Entretanto, algumas limitações precisam ser destacadas. O </w:t>
      </w:r>
      <w:r w:rsidRPr="004C0EA5">
        <w:rPr>
          <w:i/>
          <w:iCs/>
        </w:rPr>
        <w:t>dataset</w:t>
      </w:r>
      <w:r>
        <w:t xml:space="preserve"> continua sendo um fator crítico: o número de neurônios atípicos é pequeno quando comparado ao número de neurônios saudáveis presentes nas imagens, sua distribuição é dispersa e a morfologia apresenta forte variabilidade. Estas características dificultam o aprendizado do modelo e podem amplificar problemas de </w:t>
      </w:r>
      <w:r w:rsidRPr="000137D1">
        <w:rPr>
          <w:i/>
          <w:iCs/>
        </w:rPr>
        <w:t>overfitting</w:t>
      </w:r>
      <w:r>
        <w:t>. Outra limitação relevante é a dificuldade de detecção de objetos extremamente pequenos, mesmo com camadas P2 e resoluções elevadas.</w:t>
      </w:r>
    </w:p>
    <w:p w14:paraId="43FB2A41" w14:textId="2033B775" w:rsidR="002F7438" w:rsidRDefault="002F7438" w:rsidP="002F7438">
      <w:pPr>
        <w:pStyle w:val="TF-TEXTO"/>
      </w:pPr>
      <w:r>
        <w:t>Como recomendações para trabalhos futuros, sugere-se a ampliação e diversificação da base de dados, incorporando imagens de diferentes microscópios, qualidades</w:t>
      </w:r>
      <w:r w:rsidR="008E5340">
        <w:t xml:space="preserve"> e</w:t>
      </w:r>
      <w:r>
        <w:t xml:space="preserve"> resoluções. </w:t>
      </w:r>
      <w:r>
        <w:lastRenderedPageBreak/>
        <w:t>Adicionalmente, a marcação explícita dos demais neurônios presentes nas imagens como saudáveis poderia contribuir para uma classificação mais precisa, uma vez que o modelo deixaria de distinguir apenas entre neurônio atípico e fundo, passando a diferenciar neurônio atípico, neurônio saudável e fundo separadamente.</w:t>
      </w:r>
    </w:p>
    <w:p w14:paraId="1590D363" w14:textId="77777777" w:rsidR="002F7438" w:rsidRDefault="002F7438" w:rsidP="002F7438">
      <w:pPr>
        <w:pStyle w:val="TF-TEXTO"/>
      </w:pPr>
      <w:r>
        <w:t>Conclui-se, portanto, que o modelo YOLOv8 é uma alternativa viável e eficiente para a identificação de neurônios atípicos em imagens microscópicas, sendo capaz de atingir desempenho semelhante ao obtido anteriormente com Faster R-CNN. Além de validar a aplicabilidade dessa arquitetura em contextos biomédicos, este estudo contribui com uma análise sistemática que pode orientar futuras pesquisas e aprimoramentos no diagnóstico assistido por visão computacional.</w:t>
      </w:r>
    </w:p>
    <w:p w14:paraId="334E61ED" w14:textId="77777777" w:rsidR="00F255FC" w:rsidRPr="00F829E0" w:rsidRDefault="00F255FC">
      <w:pPr>
        <w:pStyle w:val="TF-refernciasbibliogrficasTTULO"/>
      </w:pPr>
      <w:bookmarkStart w:id="285" w:name="_Toc215565503"/>
      <w:bookmarkEnd w:id="272"/>
      <w:r w:rsidRPr="00F829E0">
        <w:lastRenderedPageBreak/>
        <w:t>Referências</w:t>
      </w:r>
      <w:bookmarkEnd w:id="273"/>
      <w:bookmarkEnd w:id="274"/>
      <w:bookmarkEnd w:id="275"/>
      <w:bookmarkEnd w:id="276"/>
      <w:bookmarkEnd w:id="277"/>
      <w:bookmarkEnd w:id="278"/>
      <w:bookmarkEnd w:id="279"/>
      <w:bookmarkEnd w:id="280"/>
      <w:bookmarkEnd w:id="281"/>
      <w:bookmarkEnd w:id="285"/>
    </w:p>
    <w:p w14:paraId="33175EB1" w14:textId="1E23267F" w:rsidR="00FE38D4" w:rsidRPr="00F829E0" w:rsidRDefault="001B7F7F">
      <w:pPr>
        <w:pStyle w:val="TF-refernciasITEM"/>
        <w:rPr>
          <w:lang w:val="en-US"/>
        </w:rPr>
      </w:pPr>
      <w:r w:rsidRPr="00F829E0">
        <w:t>ALI</w:t>
      </w:r>
      <w:r w:rsidR="00FE38D4" w:rsidRPr="00F829E0">
        <w:t xml:space="preserve">, </w:t>
      </w:r>
      <w:r w:rsidR="00B70473" w:rsidRPr="00F829E0">
        <w:t>Bushra A.</w:t>
      </w:r>
      <w:r w:rsidRPr="00F829E0">
        <w:t xml:space="preserve"> </w:t>
      </w:r>
      <w:r w:rsidRPr="00F829E0">
        <w:rPr>
          <w:i/>
          <w:iCs/>
        </w:rPr>
        <w:t>et al</w:t>
      </w:r>
      <w:r w:rsidR="00FE38D4" w:rsidRPr="00F829E0">
        <w:t xml:space="preserve">. </w:t>
      </w:r>
      <w:r w:rsidR="00FE38D4" w:rsidRPr="00D22B97">
        <w:rPr>
          <w:b/>
          <w:bCs/>
          <w:lang w:val="en-US"/>
        </w:rPr>
        <w:t>Effect of Electromagnetic Field (EMF) of cellular phones on Purkinje cell margins and perineuronal space in the cortex of rat cerebellum.</w:t>
      </w:r>
      <w:r w:rsidR="00FE38D4" w:rsidRPr="00252F0C">
        <w:rPr>
          <w:lang w:val="en-US"/>
        </w:rPr>
        <w:t xml:space="preserve"> Pakistan Journal of Medical &amp; Health Sciences, v. 14, n. 4, p. 958–961, 2020. Disponível em: https://www.researchgate.net/publication/355719951_Effect_of_Electromagnetic_Field_EMF_of_cellular_phones_on_purkinje_cell_margins_and_perineuronal_space_in_the_cortex_of_rat_cerebellum. </w:t>
      </w:r>
      <w:r w:rsidR="00FE38D4" w:rsidRPr="00F829E0">
        <w:rPr>
          <w:lang w:val="en-US"/>
        </w:rPr>
        <w:t>Acesso em: 30 nov</w:t>
      </w:r>
      <w:r w:rsidR="00B70473" w:rsidRPr="00F829E0">
        <w:rPr>
          <w:lang w:val="en-US"/>
        </w:rPr>
        <w:t>.</w:t>
      </w:r>
      <w:r w:rsidR="00FE38D4" w:rsidRPr="00F829E0">
        <w:rPr>
          <w:lang w:val="en-US"/>
        </w:rPr>
        <w:t xml:space="preserve"> 2025.</w:t>
      </w:r>
    </w:p>
    <w:p w14:paraId="46875D09" w14:textId="77777777" w:rsidR="001325CF" w:rsidRPr="00252F0C" w:rsidRDefault="001325CF" w:rsidP="001325CF">
      <w:pPr>
        <w:pStyle w:val="TF-refernciasITEM"/>
        <w:rPr>
          <w:lang w:val="en-US"/>
        </w:rPr>
      </w:pPr>
      <w:r w:rsidRPr="00252F0C">
        <w:rPr>
          <w:lang w:val="en-US"/>
        </w:rPr>
        <w:t xml:space="preserve">ALJARARI, Rabab. M. </w:t>
      </w:r>
      <w:r w:rsidRPr="00D22B97">
        <w:rPr>
          <w:b/>
          <w:bCs/>
          <w:lang w:val="en-US"/>
        </w:rPr>
        <w:t>Neuroprotective effects of a combination of Boswellia papyrifera and Syzygium aromaticum on AlCl3 induced Alzheimer’s disease in male albino rat.</w:t>
      </w:r>
      <w:r w:rsidRPr="00252F0C">
        <w:rPr>
          <w:lang w:val="en-US"/>
        </w:rPr>
        <w:t xml:space="preserve"> Brazilian Journal of Biology, v. 83, 01 jan. 2023.</w:t>
      </w:r>
    </w:p>
    <w:p w14:paraId="52090A6B" w14:textId="75FE575A" w:rsidR="001325CF" w:rsidRPr="00252F0C" w:rsidRDefault="001325CF" w:rsidP="001325CF">
      <w:pPr>
        <w:pStyle w:val="TF-refernciasITEM"/>
      </w:pPr>
      <w:r w:rsidRPr="00252F0C">
        <w:rPr>
          <w:lang w:val="en-US"/>
        </w:rPr>
        <w:t xml:space="preserve">AMARAL, David. G.; LAVENEX, Pierre. </w:t>
      </w:r>
      <w:r w:rsidRPr="00D22B97">
        <w:rPr>
          <w:b/>
          <w:bCs/>
          <w:lang w:val="en-US"/>
        </w:rPr>
        <w:t>Hippocampal neuroanatomy</w:t>
      </w:r>
      <w:r w:rsidRPr="00252F0C">
        <w:rPr>
          <w:lang w:val="en-US"/>
        </w:rPr>
        <w:t xml:space="preserve">. In: ANDERSEN, P.; MORRIS, R.; AMARAL, D. G.; BLISS, T.; O’KEEFE, J. (org.). The hippocampus book. Oxford: Oxford University Press, 2007. p. 37–114. DOI: 10.1093/acprof:oso/9780195100273.003.0003. </w:t>
      </w:r>
      <w:r w:rsidRPr="00252F0C">
        <w:t xml:space="preserve">Disponível em: https://academic.oup.com/book/25965/chapter-abstract/193768286?redirectedFrom=fulltext. Acesso em: 18 </w:t>
      </w:r>
      <w:r w:rsidR="001B7F7F">
        <w:t>nov</w:t>
      </w:r>
      <w:r w:rsidRPr="00252F0C">
        <w:t>. 2025.</w:t>
      </w:r>
    </w:p>
    <w:p w14:paraId="3FE19725" w14:textId="2AA8AF85" w:rsidR="001325CF" w:rsidRPr="00252F0C" w:rsidRDefault="001325CF" w:rsidP="001325CF">
      <w:pPr>
        <w:pStyle w:val="TF-refernciasITEM"/>
      </w:pPr>
      <w:r w:rsidRPr="00252F0C">
        <w:t xml:space="preserve">ANGONEZI, Angelo Luiz. </w:t>
      </w:r>
      <w:r w:rsidRPr="00D22B97">
        <w:rPr>
          <w:b/>
          <w:bCs/>
        </w:rPr>
        <w:t>Aprendizado de máquina aplicado à detecção, classificação e análise de células tumorais em imagens de microscopia de luz visível</w:t>
      </w:r>
      <w:r w:rsidRPr="00252F0C">
        <w:t xml:space="preserve">. 2022. Trabalho de Conclusão de Curso (Bacharelado em Biotecnologia – Ênfase em Biotecnologia Molecular) – Universidade Federal do Rio Grande do Sul, Porto Alegre, 2022. Disponível em: https://lume.ufrgs.br/handle/10183/270636. Acesso em: 12 </w:t>
      </w:r>
      <w:r w:rsidR="001B7F7F">
        <w:t>out</w:t>
      </w:r>
      <w:r w:rsidRPr="00252F0C">
        <w:t>. 2025.</w:t>
      </w:r>
    </w:p>
    <w:p w14:paraId="190B654C" w14:textId="64278A89" w:rsidR="0017062F" w:rsidRPr="00F829E0" w:rsidRDefault="0017062F" w:rsidP="001325CF">
      <w:pPr>
        <w:pStyle w:val="TF-refernciasITEM"/>
      </w:pPr>
      <w:r w:rsidRPr="00252F0C">
        <w:rPr>
          <w:lang w:val="en-US"/>
        </w:rPr>
        <w:t>BOCHKOVSKIY, Alexey</w:t>
      </w:r>
      <w:r w:rsidR="00B70473">
        <w:rPr>
          <w:lang w:val="en-US"/>
        </w:rPr>
        <w:t xml:space="preserve"> </w:t>
      </w:r>
      <w:r w:rsidR="00B70473" w:rsidRPr="00B70473">
        <w:rPr>
          <w:i/>
          <w:iCs/>
          <w:lang w:val="en-US"/>
        </w:rPr>
        <w:t>et al</w:t>
      </w:r>
      <w:r w:rsidRPr="00252F0C">
        <w:rPr>
          <w:lang w:val="en-US"/>
        </w:rPr>
        <w:t xml:space="preserve">. YOLOv4: Optimal Speed and Accuracy of Object Detection. </w:t>
      </w:r>
      <w:r w:rsidRPr="00E245E4">
        <w:rPr>
          <w:b/>
          <w:bCs/>
          <w:lang w:val="en-US"/>
        </w:rPr>
        <w:t>arXiv preprint arXiv:2004.10934</w:t>
      </w:r>
      <w:r w:rsidRPr="00252F0C">
        <w:rPr>
          <w:lang w:val="en-US"/>
        </w:rPr>
        <w:t xml:space="preserve">, 2020. </w:t>
      </w:r>
      <w:r w:rsidRPr="00F829E0">
        <w:t>Disponível em: https://arxiv.org/abs/2004.10934. Acesso em: 01 dez. 2025.</w:t>
      </w:r>
    </w:p>
    <w:p w14:paraId="4C702BF9" w14:textId="77777777" w:rsidR="001325CF" w:rsidRPr="00252F0C" w:rsidRDefault="001325CF" w:rsidP="001325CF">
      <w:pPr>
        <w:pStyle w:val="TF-refernciasITEM"/>
      </w:pPr>
      <w:r w:rsidRPr="00252F0C">
        <w:t xml:space="preserve">CERVANTES, Evelyn Perez. </w:t>
      </w:r>
      <w:r w:rsidRPr="00E245E4">
        <w:rPr>
          <w:b/>
          <w:bCs/>
        </w:rPr>
        <w:t>Classificação morfológica de neurônios baseada na hierarquia das arvores dendríticas</w:t>
      </w:r>
      <w:r w:rsidRPr="00252F0C">
        <w:t>. 2019. Tese (Doutorado em Ciências). Instituto de Matematica e Estatística, Universidade de São Paulo, São Paulo.</w:t>
      </w:r>
    </w:p>
    <w:p w14:paraId="0653DEE1" w14:textId="03C285C8" w:rsidR="001325CF" w:rsidRPr="00252F0C" w:rsidRDefault="001325CF" w:rsidP="001325CF">
      <w:pPr>
        <w:pStyle w:val="TF-refernciasITEM"/>
        <w:rPr>
          <w:lang w:val="en-US"/>
        </w:rPr>
      </w:pPr>
      <w:r w:rsidRPr="00252F0C">
        <w:t xml:space="preserve">CORRADETTI, Daniele; BERNARDI, Alessandro; CORRADETTI, Renato. </w:t>
      </w:r>
      <w:r w:rsidRPr="00252F0C">
        <w:rPr>
          <w:lang w:val="en-US"/>
        </w:rPr>
        <w:t xml:space="preserve">Deep learning models for atypical serotonergic cells recognition. </w:t>
      </w:r>
      <w:r w:rsidRPr="00E245E4">
        <w:rPr>
          <w:b/>
          <w:bCs/>
          <w:lang w:val="en-US"/>
        </w:rPr>
        <w:t>Journal of Neuroscience Methods</w:t>
      </w:r>
      <w:r w:rsidRPr="00252F0C">
        <w:rPr>
          <w:lang w:val="en-US"/>
        </w:rPr>
        <w:t xml:space="preserve">, [S.l.], v. 407, 110158, 2024. DOI: 10.1016/j.jneumeth.2024.110158. </w:t>
      </w:r>
      <w:r w:rsidRPr="00252F0C">
        <w:t xml:space="preserve">Disponível em: https://www.sciencedirect.com/science/article/pii/S0165027024001031. </w:t>
      </w:r>
      <w:r w:rsidRPr="00252F0C">
        <w:rPr>
          <w:lang w:val="en-US"/>
        </w:rPr>
        <w:t xml:space="preserve">Acesso em: 18 </w:t>
      </w:r>
      <w:r w:rsidR="001B7F7F">
        <w:rPr>
          <w:lang w:val="en-US"/>
        </w:rPr>
        <w:t>nov</w:t>
      </w:r>
      <w:r w:rsidRPr="00252F0C">
        <w:rPr>
          <w:lang w:val="en-US"/>
        </w:rPr>
        <w:t>. 2025.</w:t>
      </w:r>
    </w:p>
    <w:p w14:paraId="5A9A1509" w14:textId="63CB0151" w:rsidR="001325CF" w:rsidRPr="00252F0C" w:rsidRDefault="001325CF" w:rsidP="001325CF">
      <w:pPr>
        <w:pStyle w:val="TF-refernciasITEM"/>
        <w:rPr>
          <w:lang w:val="en-US"/>
        </w:rPr>
      </w:pPr>
      <w:r w:rsidRPr="00252F0C">
        <w:rPr>
          <w:lang w:val="en-US"/>
        </w:rPr>
        <w:t xml:space="preserve">GBD 2021 NERVOUS SYSTEM DISORDERS COLLABORATORS. Global, regional, and national burden of disorders affecting the nervous system, 1990–2021: a systematic analysis for the Global Burden of Disease Study 2021. </w:t>
      </w:r>
      <w:r w:rsidRPr="00E245E4">
        <w:rPr>
          <w:b/>
          <w:bCs/>
          <w:lang w:val="en-US"/>
        </w:rPr>
        <w:t>The Lancet Neurology</w:t>
      </w:r>
      <w:r w:rsidRPr="00252F0C">
        <w:rPr>
          <w:lang w:val="en-US"/>
        </w:rPr>
        <w:t xml:space="preserve">, [S.l.], v. 23, n. 4, p. 344–381, abr. 2024. DOI: 10.1016/S1474-4422(24)00038-3. </w:t>
      </w:r>
      <w:r w:rsidRPr="00252F0C">
        <w:t xml:space="preserve">Disponível em: https://www.thelancet.com/journals/laneur/article/PIIS1474-4422(24)00038-3/fulltext. </w:t>
      </w:r>
      <w:r w:rsidRPr="00252F0C">
        <w:rPr>
          <w:lang w:val="en-US"/>
        </w:rPr>
        <w:t xml:space="preserve">Acesso em: 26 </w:t>
      </w:r>
      <w:r w:rsidR="001B7F7F">
        <w:rPr>
          <w:lang w:val="en-US"/>
        </w:rPr>
        <w:t>nov</w:t>
      </w:r>
      <w:r w:rsidRPr="00252F0C">
        <w:rPr>
          <w:lang w:val="en-US"/>
        </w:rPr>
        <w:t>. 2025.</w:t>
      </w:r>
    </w:p>
    <w:p w14:paraId="6425D60E" w14:textId="5A5BB166" w:rsidR="001325CF" w:rsidRPr="00252F0C" w:rsidRDefault="001325CF" w:rsidP="001325CF">
      <w:pPr>
        <w:pStyle w:val="TF-refernciasITEM"/>
      </w:pPr>
      <w:r w:rsidRPr="00252F0C">
        <w:rPr>
          <w:lang w:val="en-US"/>
        </w:rPr>
        <w:t xml:space="preserve">GOEL, Parul </w:t>
      </w:r>
      <w:r w:rsidRPr="001B7F7F">
        <w:rPr>
          <w:i/>
          <w:iCs/>
          <w:lang w:val="en-US"/>
        </w:rPr>
        <w:t>et al</w:t>
      </w:r>
      <w:r w:rsidRPr="00252F0C">
        <w:rPr>
          <w:lang w:val="en-US"/>
        </w:rPr>
        <w:t xml:space="preserve">. </w:t>
      </w:r>
      <w:r w:rsidRPr="009113C9">
        <w:rPr>
          <w:b/>
          <w:bCs/>
          <w:lang w:val="en-US"/>
        </w:rPr>
        <w:t>Neuronal cell death mechanisms in Alzheimer’s disease</w:t>
      </w:r>
      <w:r w:rsidRPr="00252F0C">
        <w:rPr>
          <w:lang w:val="en-US"/>
        </w:rPr>
        <w:t xml:space="preserve">: An insight. Frontiers in Molecular Neuroscience, [S.l.], v. 15, art. 937133, 2022. DOI: 10.3389/fnmol.2022.937133. </w:t>
      </w:r>
      <w:r w:rsidRPr="00252F0C">
        <w:t xml:space="preserve">Disponível em: https://www.frontiersin.org/articles/10.3389/fnmol.2022.937133/full. Acesso em: 26 </w:t>
      </w:r>
      <w:r w:rsidR="001B7F7F">
        <w:t>nov</w:t>
      </w:r>
      <w:r w:rsidRPr="00252F0C">
        <w:t>. 2025.</w:t>
      </w:r>
    </w:p>
    <w:p w14:paraId="1A91C47C" w14:textId="48001D7B" w:rsidR="001325CF" w:rsidRPr="001D7324" w:rsidRDefault="001325CF" w:rsidP="001325CF">
      <w:pPr>
        <w:pStyle w:val="TF-refernciasITEM"/>
      </w:pPr>
      <w:r w:rsidRPr="00252F0C">
        <w:rPr>
          <w:lang w:val="en-US"/>
        </w:rPr>
        <w:t>GOODFELLOW, Ian</w:t>
      </w:r>
      <w:r w:rsidR="00B70473">
        <w:rPr>
          <w:lang w:val="en-US"/>
        </w:rPr>
        <w:t xml:space="preserve"> </w:t>
      </w:r>
      <w:r w:rsidR="00B70473" w:rsidRPr="00B70473">
        <w:rPr>
          <w:i/>
          <w:iCs/>
          <w:lang w:val="en-US"/>
        </w:rPr>
        <w:t>et al</w:t>
      </w:r>
      <w:r w:rsidRPr="00252F0C">
        <w:rPr>
          <w:lang w:val="en-US"/>
        </w:rPr>
        <w:t xml:space="preserve">. </w:t>
      </w:r>
      <w:r w:rsidRPr="009113C9">
        <w:rPr>
          <w:b/>
          <w:bCs/>
          <w:lang w:val="en-US"/>
        </w:rPr>
        <w:t>Deep learning</w:t>
      </w:r>
      <w:r w:rsidRPr="00252F0C">
        <w:rPr>
          <w:lang w:val="en-US"/>
        </w:rPr>
        <w:t xml:space="preserve">. </w:t>
      </w:r>
      <w:r w:rsidRPr="001D7324">
        <w:rPr>
          <w:lang w:val="en-US"/>
        </w:rPr>
        <w:t xml:space="preserve">Cambridge: MIT Press, 2016. </w:t>
      </w:r>
      <w:r w:rsidRPr="00252F0C">
        <w:t xml:space="preserve">Disponível em: https://www.deeplearningbook.org/. </w:t>
      </w:r>
      <w:r w:rsidRPr="001D7324">
        <w:t xml:space="preserve">Acesso em: 12 </w:t>
      </w:r>
      <w:r w:rsidR="001B7F7F" w:rsidRPr="001D7324">
        <w:t>nov</w:t>
      </w:r>
      <w:r w:rsidRPr="001D7324">
        <w:t>. 2025.</w:t>
      </w:r>
    </w:p>
    <w:p w14:paraId="652B8403" w14:textId="4EC0E302" w:rsidR="001325CF" w:rsidRPr="00252F0C" w:rsidRDefault="001325CF" w:rsidP="001325CF">
      <w:pPr>
        <w:pStyle w:val="TF-refernciasITEM"/>
      </w:pPr>
      <w:r w:rsidRPr="001D7324">
        <w:lastRenderedPageBreak/>
        <w:t>HE, Kaiming</w:t>
      </w:r>
      <w:r w:rsidR="001B7F7F" w:rsidRPr="001D7324">
        <w:t xml:space="preserve"> </w:t>
      </w:r>
      <w:r w:rsidR="001B7F7F" w:rsidRPr="001D7324">
        <w:rPr>
          <w:i/>
          <w:iCs/>
        </w:rPr>
        <w:t>et al</w:t>
      </w:r>
      <w:r w:rsidRPr="001D7324">
        <w:t xml:space="preserve">. </w:t>
      </w:r>
      <w:r w:rsidRPr="00252F0C">
        <w:rPr>
          <w:lang w:val="en-US"/>
        </w:rPr>
        <w:t xml:space="preserve">Deep residual learning for image recognition. </w:t>
      </w:r>
      <w:r w:rsidRPr="009113C9">
        <w:rPr>
          <w:b/>
          <w:bCs/>
          <w:lang w:val="en-US"/>
        </w:rPr>
        <w:t>arXiv preprint arXiv:1512.03385</w:t>
      </w:r>
      <w:r w:rsidRPr="00252F0C">
        <w:rPr>
          <w:lang w:val="en-US"/>
        </w:rPr>
        <w:t xml:space="preserve">, 2015. </w:t>
      </w:r>
      <w:r w:rsidRPr="00252F0C">
        <w:t xml:space="preserve">DOI: 10.48550/arXiv.1512.03385. Disponível em: https://arxiv.org/abs/1512.03385. Acesso em: 18 </w:t>
      </w:r>
      <w:r w:rsidR="001B7F7F">
        <w:t>nov</w:t>
      </w:r>
      <w:r w:rsidRPr="00252F0C">
        <w:t>. 2025</w:t>
      </w:r>
    </w:p>
    <w:p w14:paraId="7ED9CAE7" w14:textId="504FAEC8" w:rsidR="00624D34" w:rsidRPr="00252F0C" w:rsidRDefault="00624D34" w:rsidP="001325CF">
      <w:pPr>
        <w:pStyle w:val="TF-refernciasITEM"/>
      </w:pPr>
      <w:r w:rsidRPr="00252F0C">
        <w:rPr>
          <w:lang w:val="en-US"/>
        </w:rPr>
        <w:t>JOCHER, Glenn</w:t>
      </w:r>
      <w:r w:rsidR="00B70473">
        <w:rPr>
          <w:lang w:val="en-US"/>
        </w:rPr>
        <w:t xml:space="preserve"> </w:t>
      </w:r>
      <w:r w:rsidRPr="00B70473">
        <w:rPr>
          <w:i/>
          <w:iCs/>
          <w:lang w:val="en-US"/>
        </w:rPr>
        <w:t>et al</w:t>
      </w:r>
      <w:r w:rsidRPr="00252F0C">
        <w:rPr>
          <w:lang w:val="en-US"/>
        </w:rPr>
        <w:t xml:space="preserve">. </w:t>
      </w:r>
      <w:r w:rsidRPr="009113C9">
        <w:rPr>
          <w:b/>
          <w:bCs/>
          <w:lang w:val="en-US"/>
        </w:rPr>
        <w:t>YOLOv8: New State-of-the-Art Real-Time Object Detector</w:t>
      </w:r>
      <w:r w:rsidRPr="00252F0C">
        <w:rPr>
          <w:lang w:val="en-US"/>
        </w:rPr>
        <w:t xml:space="preserve">. </w:t>
      </w:r>
      <w:r w:rsidRPr="00656469">
        <w:rPr>
          <w:rPrChange w:id="286" w:author="Dalton Solano dos Reis" w:date="2025-12-16T09:47:00Z" w16du:dateUtc="2025-12-16T12:47:00Z">
            <w:rPr>
              <w:lang w:val="en-US"/>
            </w:rPr>
          </w:rPrChange>
        </w:rPr>
        <w:t xml:space="preserve">2023. </w:t>
      </w:r>
      <w:r w:rsidRPr="00252F0C">
        <w:t>Zenodo. DOI: 10.5281/zenodo.7802523. Disponível em: https://www.scirp.org/journal/paperinformation?paperid=126758. Acesso em: 01 dez. 2025.</w:t>
      </w:r>
    </w:p>
    <w:p w14:paraId="5174656B" w14:textId="77777777" w:rsidR="001325CF" w:rsidRPr="00252F0C" w:rsidRDefault="001325CF" w:rsidP="001325CF">
      <w:pPr>
        <w:pStyle w:val="TF-refernciasITEM"/>
      </w:pPr>
      <w:r w:rsidRPr="00252F0C">
        <w:t xml:space="preserve">KRZIZANOWSKI, Gabriel; CARVALHO, Lucas Eduardo de. </w:t>
      </w:r>
      <w:r w:rsidRPr="009113C9">
        <w:rPr>
          <w:b/>
          <w:bCs/>
        </w:rPr>
        <w:t>Modelo de aprendizado de máquina para a contagem e identificação de neurônios atípicos</w:t>
      </w:r>
      <w:r w:rsidRPr="00252F0C">
        <w:t>. 2024. Trabalho de Conclusão de Curso (Bacharelado em Sistemas de Informação) – Universidade Regional de Blumenau, Blumenau, 2024.</w:t>
      </w:r>
    </w:p>
    <w:p w14:paraId="79639D26" w14:textId="1E001355" w:rsidR="001325CF" w:rsidRPr="001D7324" w:rsidRDefault="001325CF" w:rsidP="001325CF">
      <w:pPr>
        <w:pStyle w:val="TF-refernciasITEM"/>
      </w:pPr>
      <w:r w:rsidRPr="00252F0C">
        <w:rPr>
          <w:lang w:val="en-US"/>
        </w:rPr>
        <w:t>LECUN, Yann</w:t>
      </w:r>
      <w:r w:rsidR="001B7F7F">
        <w:rPr>
          <w:lang w:val="en-US"/>
        </w:rPr>
        <w:t xml:space="preserve"> </w:t>
      </w:r>
      <w:r w:rsidR="001B7F7F" w:rsidRPr="001B7F7F">
        <w:rPr>
          <w:i/>
          <w:iCs/>
          <w:lang w:val="en-US"/>
        </w:rPr>
        <w:t>et al</w:t>
      </w:r>
      <w:r w:rsidRPr="00252F0C">
        <w:rPr>
          <w:lang w:val="en-US"/>
        </w:rPr>
        <w:t xml:space="preserve">. Gradient-based learning applied to document recognition. </w:t>
      </w:r>
      <w:r w:rsidRPr="009113C9">
        <w:rPr>
          <w:b/>
          <w:bCs/>
          <w:lang w:val="en-US"/>
        </w:rPr>
        <w:t>Proceedings of the IEEE</w:t>
      </w:r>
      <w:r w:rsidRPr="00252F0C">
        <w:rPr>
          <w:lang w:val="en-US"/>
        </w:rPr>
        <w:t xml:space="preserve">, v. 86, n. 11, p. 2278–2324, 1998. </w:t>
      </w:r>
      <w:r w:rsidRPr="001D7324">
        <w:t xml:space="preserve">DOI: 10.1109/5.726791. Disponível em: https://ieeexplore.ieee.org/document/726791. Acesso em: 22 </w:t>
      </w:r>
      <w:r w:rsidR="001B7F7F" w:rsidRPr="001D7324">
        <w:t>out</w:t>
      </w:r>
      <w:r w:rsidRPr="001D7324">
        <w:t>. 2025.</w:t>
      </w:r>
    </w:p>
    <w:p w14:paraId="328302FF" w14:textId="77777777" w:rsidR="001325CF" w:rsidRPr="00252F0C" w:rsidRDefault="001325CF" w:rsidP="001325CF">
      <w:pPr>
        <w:pStyle w:val="TF-refernciasITEM"/>
      </w:pPr>
      <w:r w:rsidRPr="00F829E0">
        <w:rPr>
          <w:lang w:val="en-US"/>
        </w:rPr>
        <w:t xml:space="preserve">MA, Feiyo. </w:t>
      </w:r>
      <w:r w:rsidRPr="00F829E0">
        <w:rPr>
          <w:i/>
          <w:iCs/>
          <w:lang w:val="en-US"/>
        </w:rPr>
        <w:t>et al</w:t>
      </w:r>
      <w:r w:rsidRPr="00F829E0">
        <w:rPr>
          <w:lang w:val="en-US"/>
        </w:rPr>
        <w:t xml:space="preserve">. </w:t>
      </w:r>
      <w:r w:rsidRPr="009113C9">
        <w:rPr>
          <w:b/>
          <w:bCs/>
          <w:lang w:val="en-US"/>
        </w:rPr>
        <w:t>Metallothionein 3 attenuated the apoptosis of neurons in the CA1 region of the hippocampus in the senescence-accelerated mouse/PRONE8 (SAMP8)</w:t>
      </w:r>
      <w:r w:rsidRPr="00252F0C">
        <w:rPr>
          <w:lang w:val="en-US"/>
        </w:rPr>
        <w:t xml:space="preserve">. </w:t>
      </w:r>
      <w:r w:rsidRPr="00252F0C">
        <w:t>Arquivos de Neuro-Psiquiatria, [S.L.], v. 69, n. 1, p. 105-111, fev. 2011. FapUNIFESP (SciELO).</w:t>
      </w:r>
    </w:p>
    <w:p w14:paraId="6716C7C7" w14:textId="77777777" w:rsidR="001325CF" w:rsidRPr="00252F0C" w:rsidRDefault="001325CF" w:rsidP="001325CF">
      <w:pPr>
        <w:pStyle w:val="TF-refernciasITEM"/>
      </w:pPr>
      <w:r w:rsidRPr="00252F0C">
        <w:t xml:space="preserve">MACHADO, Angelo. </w:t>
      </w:r>
      <w:r w:rsidRPr="009113C9">
        <w:rPr>
          <w:b/>
          <w:bCs/>
        </w:rPr>
        <w:t>Neuroanatomia funcional</w:t>
      </w:r>
      <w:r w:rsidRPr="00252F0C">
        <w:t xml:space="preserve">. 2. ed. São Paulo: Atheneu, 2013. </w:t>
      </w:r>
    </w:p>
    <w:p w14:paraId="6FFB00A5" w14:textId="2350D859" w:rsidR="001325CF" w:rsidRPr="00252F0C" w:rsidRDefault="001325CF" w:rsidP="001325CF">
      <w:pPr>
        <w:pStyle w:val="TF-refernciasITEM"/>
      </w:pPr>
      <w:r w:rsidRPr="00252F0C">
        <w:t xml:space="preserve">MACHADO, Annelisa Pimentel Rezende; CARVALHO, Izabella Oliveira; SOBRINHO, Hermínio Maurício da Rocha. Neuroinflamação na doença de Alzheimer. </w:t>
      </w:r>
      <w:r w:rsidRPr="009113C9">
        <w:rPr>
          <w:b/>
          <w:bCs/>
        </w:rPr>
        <w:t>Revista Brasileira Militar de Ciências</w:t>
      </w:r>
      <w:r w:rsidRPr="00252F0C">
        <w:t xml:space="preserve">, [S.l.], v. 6, n. 14, p. 30–38, 2020. DOI: 10.36414/rbmc.v6i14.33. Disponível em: https://rbmc.org.br/rbmc/article/view/33. Acesso em: 26 </w:t>
      </w:r>
      <w:r w:rsidR="001B7F7F">
        <w:t>out</w:t>
      </w:r>
      <w:r w:rsidRPr="00252F0C">
        <w:t>. 2025.</w:t>
      </w:r>
    </w:p>
    <w:p w14:paraId="0B54B49A" w14:textId="77777777" w:rsidR="001325CF" w:rsidRPr="00252F0C" w:rsidRDefault="001325CF" w:rsidP="001325CF">
      <w:pPr>
        <w:pStyle w:val="TF-refernciasITEM"/>
      </w:pPr>
      <w:r w:rsidRPr="00252F0C">
        <w:t xml:space="preserve">MATANÓ, Beatriz Regina de Sousa; ZEMLENOI, Laryssa Greggio; PACHECO, Thaisy. Prognóstico da doença de Alzheimer a partir da identificação de biomarcadores. </w:t>
      </w:r>
      <w:r w:rsidRPr="009113C9">
        <w:rPr>
          <w:b/>
          <w:bCs/>
        </w:rPr>
        <w:t>Ensaios – Revista de Ciências Humanas e Sociais da Universidade São Francisco</w:t>
      </w:r>
      <w:r w:rsidRPr="00252F0C">
        <w:t>, [S.l.], v. 27, n. 1, p. 47–56, 2023. Disponível em: https://ensaios.usf.edu.br/ensaios/article/view/361. Acesso em: 26 mar. 2025.</w:t>
      </w:r>
    </w:p>
    <w:p w14:paraId="0C05FEA8" w14:textId="52F2BA33" w:rsidR="00737F69" w:rsidRPr="00252F0C" w:rsidRDefault="00737F69" w:rsidP="001325CF">
      <w:pPr>
        <w:pStyle w:val="TF-refernciasITEM"/>
      </w:pPr>
      <w:r w:rsidRPr="00F829E0">
        <w:t xml:space="preserve">MISHRA, Bhabatosh. </w:t>
      </w:r>
      <w:r w:rsidRPr="00F829E0">
        <w:rPr>
          <w:b/>
          <w:bCs/>
        </w:rPr>
        <w:t>Understanding Convolutional Neural Networks</w:t>
      </w:r>
      <w:r w:rsidRPr="00F829E0">
        <w:t xml:space="preserve">. </w:t>
      </w:r>
      <w:r w:rsidRPr="00252F0C">
        <w:t>2020. Disponível em: https://arxiv.org/abs/2010.13141. Acesso em: 01 dez. 2025.</w:t>
      </w:r>
    </w:p>
    <w:p w14:paraId="4BA138C2" w14:textId="29CD99FA" w:rsidR="001325CF" w:rsidRPr="00252F0C" w:rsidRDefault="001325CF" w:rsidP="001325CF">
      <w:pPr>
        <w:pStyle w:val="TF-refernciasITEM"/>
      </w:pPr>
      <w:r w:rsidRPr="00252F0C">
        <w:t xml:space="preserve">MONTANARI, T.; </w:t>
      </w:r>
      <w:r w:rsidRPr="009113C9">
        <w:rPr>
          <w:b/>
          <w:bCs/>
        </w:rPr>
        <w:t>Histologia – Texto, Atlas e Roteiro de Aulas Práticas</w:t>
      </w:r>
      <w:r w:rsidRPr="00252F0C">
        <w:t xml:space="preserve"> – Série Graduação – 2 Ed. Rio Grande do Sul: Ufrgs, 2006. 155p. Disponível em: https://www.nucleodoconhecimento.com.br/saude/sistema-nervoso. Acesso em: 26 </w:t>
      </w:r>
      <w:r w:rsidR="001B7F7F">
        <w:t>nov</w:t>
      </w:r>
      <w:r w:rsidRPr="00252F0C">
        <w:t>. 2025.</w:t>
      </w:r>
    </w:p>
    <w:p w14:paraId="030B48E4" w14:textId="75E08FFD" w:rsidR="001325CF" w:rsidRPr="00F829E0" w:rsidRDefault="001325CF" w:rsidP="001325CF">
      <w:pPr>
        <w:pStyle w:val="TF-refernciasITEM"/>
        <w:rPr>
          <w:lang w:val="en-US"/>
        </w:rPr>
      </w:pPr>
      <w:r w:rsidRPr="00252F0C">
        <w:t xml:space="preserve">MOREIRA, Catarina. Neurónio. </w:t>
      </w:r>
      <w:r w:rsidRPr="009113C9">
        <w:rPr>
          <w:b/>
          <w:bCs/>
        </w:rPr>
        <w:t>Revista de Ciência Elementar</w:t>
      </w:r>
      <w:r w:rsidRPr="00252F0C">
        <w:t xml:space="preserve">, [S.l.], v. 1, n. 1, art. 008, dez. 2013. DOI: 10.24927/rce2013.008. Disponível em: https://rce.casadasciencias.org/rceapp/art/2013/008/. </w:t>
      </w:r>
      <w:r w:rsidRPr="00F829E0">
        <w:rPr>
          <w:lang w:val="en-US"/>
        </w:rPr>
        <w:t xml:space="preserve">Acesso em: 12 </w:t>
      </w:r>
      <w:r w:rsidR="001B7F7F" w:rsidRPr="00F829E0">
        <w:rPr>
          <w:lang w:val="en-US"/>
        </w:rPr>
        <w:t>nov</w:t>
      </w:r>
      <w:r w:rsidRPr="00F829E0">
        <w:rPr>
          <w:lang w:val="en-US"/>
        </w:rPr>
        <w:t>. 2025.</w:t>
      </w:r>
    </w:p>
    <w:p w14:paraId="46863C44" w14:textId="321DCF34" w:rsidR="00E0009D" w:rsidRPr="00F829E0" w:rsidRDefault="00E0009D" w:rsidP="00FF4521">
      <w:pPr>
        <w:pStyle w:val="TF-refernciasITEM"/>
        <w:rPr>
          <w:lang w:val="en-US"/>
        </w:rPr>
      </w:pPr>
      <w:r w:rsidRPr="00F829E0">
        <w:rPr>
          <w:lang w:val="en-US"/>
        </w:rPr>
        <w:t>PHAM, Minh-Tan</w:t>
      </w:r>
      <w:r w:rsidR="00FF4521" w:rsidRPr="00F829E0">
        <w:rPr>
          <w:lang w:val="en-US"/>
        </w:rPr>
        <w:t xml:space="preserve"> </w:t>
      </w:r>
      <w:r w:rsidR="00FF4521" w:rsidRPr="00F829E0">
        <w:rPr>
          <w:i/>
          <w:iCs/>
          <w:lang w:val="en-US"/>
        </w:rPr>
        <w:t>et al</w:t>
      </w:r>
      <w:r w:rsidRPr="00F829E0">
        <w:rPr>
          <w:lang w:val="en-US"/>
        </w:rPr>
        <w:t xml:space="preserve">. </w:t>
      </w:r>
      <w:r w:rsidRPr="00F829E0">
        <w:rPr>
          <w:b/>
          <w:bCs/>
          <w:lang w:val="en-US"/>
        </w:rPr>
        <w:t>YOLO-Fine</w:t>
      </w:r>
      <w:r w:rsidRPr="00F829E0">
        <w:rPr>
          <w:lang w:val="en-US"/>
        </w:rPr>
        <w:t xml:space="preserve">: one-stage detector of small objects under various backgrounds in remote sensing images. Remote Sensing, [S.L.], v. 12, n. 15, p. 2501, 4 ago. 2020. MDPI AG. </w:t>
      </w:r>
      <w:r>
        <w:fldChar w:fldCharType="begin"/>
      </w:r>
      <w:r w:rsidRPr="00656469">
        <w:rPr>
          <w:lang w:val="en-US"/>
          <w:rPrChange w:id="287" w:author="Dalton Solano dos Reis" w:date="2025-12-16T09:47:00Z" w16du:dateUtc="2025-12-16T12:47:00Z">
            <w:rPr/>
          </w:rPrChange>
        </w:rPr>
        <w:instrText>HYPERLINK "http://dx.doi.org/10.3390/rs12152501"</w:instrText>
      </w:r>
      <w:r>
        <w:fldChar w:fldCharType="separate"/>
      </w:r>
      <w:r w:rsidRPr="00F829E0">
        <w:rPr>
          <w:lang w:val="en-US"/>
        </w:rPr>
        <w:t>http://dx.doi.org/10.3390/rs12152501</w:t>
      </w:r>
      <w:r>
        <w:fldChar w:fldCharType="end"/>
      </w:r>
      <w:r w:rsidRPr="00F829E0">
        <w:rPr>
          <w:lang w:val="en-US"/>
        </w:rPr>
        <w:t>.</w:t>
      </w:r>
    </w:p>
    <w:p w14:paraId="21375C2A" w14:textId="73B54AF1" w:rsidR="007001A3" w:rsidRPr="00252F0C" w:rsidRDefault="007001A3" w:rsidP="001325CF">
      <w:pPr>
        <w:pStyle w:val="TF-refernciasITEM"/>
      </w:pPr>
      <w:r w:rsidRPr="00252F0C">
        <w:rPr>
          <w:lang w:val="en-US"/>
        </w:rPr>
        <w:t xml:space="preserve">REDMON, Joseph; FARHADI, Ali. YOLOv3: An Incremental Improvement. </w:t>
      </w:r>
      <w:r w:rsidRPr="009113C9">
        <w:rPr>
          <w:b/>
          <w:bCs/>
          <w:lang w:val="en-US"/>
        </w:rPr>
        <w:t>arXiv preprint arXiv:1804.02767</w:t>
      </w:r>
      <w:r w:rsidRPr="00252F0C">
        <w:rPr>
          <w:lang w:val="en-US"/>
        </w:rPr>
        <w:t xml:space="preserve">, 2018. </w:t>
      </w:r>
      <w:r w:rsidRPr="00252F0C">
        <w:t xml:space="preserve">Disponível em: https://arxiv.org/abs/1804.02767. Acesso em: </w:t>
      </w:r>
      <w:r w:rsidR="008A4F3C" w:rsidRPr="00252F0C">
        <w:t>21</w:t>
      </w:r>
      <w:r w:rsidRPr="00252F0C">
        <w:t xml:space="preserve"> </w:t>
      </w:r>
      <w:r w:rsidR="008A4F3C" w:rsidRPr="00252F0C">
        <w:t>nov</w:t>
      </w:r>
      <w:r w:rsidRPr="00252F0C">
        <w:t>. 2025.</w:t>
      </w:r>
    </w:p>
    <w:p w14:paraId="62F80135" w14:textId="1A6D7553" w:rsidR="001325CF" w:rsidRDefault="001325CF" w:rsidP="001325CF">
      <w:pPr>
        <w:pStyle w:val="TF-refernciasITEM"/>
      </w:pPr>
      <w:r w:rsidRPr="00252F0C">
        <w:t>REDMON, Joseph</w:t>
      </w:r>
      <w:r w:rsidR="001B7F7F">
        <w:t xml:space="preserve"> </w:t>
      </w:r>
      <w:r w:rsidR="001B7F7F" w:rsidRPr="001B7F7F">
        <w:rPr>
          <w:i/>
          <w:iCs/>
        </w:rPr>
        <w:t>et al</w:t>
      </w:r>
      <w:r w:rsidRPr="00252F0C">
        <w:t xml:space="preserve">. </w:t>
      </w:r>
      <w:r w:rsidRPr="00252F0C">
        <w:rPr>
          <w:lang w:val="en-US"/>
        </w:rPr>
        <w:t xml:space="preserve">You Only Look Once: Unified, Real-Time Object Detection. </w:t>
      </w:r>
      <w:r w:rsidRPr="009113C9">
        <w:rPr>
          <w:b/>
          <w:bCs/>
          <w:lang w:val="en-US"/>
        </w:rPr>
        <w:t>arXiv preprint arXiv:1506.02640</w:t>
      </w:r>
      <w:r w:rsidRPr="00252F0C">
        <w:rPr>
          <w:lang w:val="en-US"/>
        </w:rPr>
        <w:t xml:space="preserve">, 2016. </w:t>
      </w:r>
      <w:r w:rsidRPr="00252F0C">
        <w:t xml:space="preserve">DOI: 10.48550/arXiv.1506.02640. Disponível em: https://arxiv.org/abs/1506.02640. Acesso em: 18 </w:t>
      </w:r>
      <w:r w:rsidR="001B7F7F">
        <w:t>nov</w:t>
      </w:r>
      <w:r w:rsidRPr="00252F0C">
        <w:t>. 2025.</w:t>
      </w:r>
    </w:p>
    <w:p w14:paraId="3E8417A0" w14:textId="77777777" w:rsidR="00E0009D" w:rsidRPr="00FF4521" w:rsidRDefault="00E0009D" w:rsidP="00FF4521">
      <w:pPr>
        <w:pStyle w:val="TF-refernciasITEM"/>
      </w:pPr>
      <w:r w:rsidRPr="00FF4521">
        <w:lastRenderedPageBreak/>
        <w:t xml:space="preserve">RIBEIRO, Edivaine G. </w:t>
      </w:r>
      <w:r w:rsidRPr="00FF4521">
        <w:rPr>
          <w:b/>
          <w:bCs/>
        </w:rPr>
        <w:t>Rede neural convolucional aplicada ao reconhecimento de passagens de nível clandestinas em Ferrovias</w:t>
      </w:r>
      <w:r w:rsidRPr="00FF4521">
        <w:t>. 2020. 59 f. Monografia (Especialista em Sistemas Inteligentes Aplicados a Automação) - Instituto Federal do Espírito Santo, Vitória, 2020.</w:t>
      </w:r>
    </w:p>
    <w:p w14:paraId="18684B80" w14:textId="59734E1E" w:rsidR="00B51E62" w:rsidRPr="00252F0C" w:rsidRDefault="00B51E62" w:rsidP="001325CF">
      <w:pPr>
        <w:pStyle w:val="TF-refernciasITEM"/>
      </w:pPr>
      <w:r w:rsidRPr="00252F0C">
        <w:t xml:space="preserve">ROSA, João Vitor. </w:t>
      </w:r>
      <w:r w:rsidRPr="009113C9">
        <w:rPr>
          <w:b/>
          <w:bCs/>
        </w:rPr>
        <w:t>Redes neurais convolucionais</w:t>
      </w:r>
      <w:r w:rsidRPr="00252F0C">
        <w:t xml:space="preserve">. 2018. Disponível em: https://repositorio.ifsc.edu.br/handle/123456789/1579. Acesso em: </w:t>
      </w:r>
      <w:r w:rsidR="00297F4C" w:rsidRPr="00252F0C">
        <w:t>20</w:t>
      </w:r>
      <w:r w:rsidRPr="00252F0C">
        <w:t xml:space="preserve"> </w:t>
      </w:r>
      <w:r w:rsidR="00297F4C" w:rsidRPr="00252F0C">
        <w:t>nov</w:t>
      </w:r>
      <w:r w:rsidRPr="00252F0C">
        <w:t>. 2025.</w:t>
      </w:r>
    </w:p>
    <w:p w14:paraId="076975A3" w14:textId="56792C41" w:rsidR="001325CF" w:rsidRPr="00252F0C" w:rsidRDefault="001325CF" w:rsidP="001325CF">
      <w:pPr>
        <w:pStyle w:val="TF-refernciasITEM"/>
      </w:pPr>
      <w:r w:rsidRPr="00252F0C">
        <w:t xml:space="preserve">SANTOS, Mariana Dourado X. S. </w:t>
      </w:r>
      <w:r w:rsidRPr="001B7F7F">
        <w:rPr>
          <w:i/>
          <w:iCs/>
        </w:rPr>
        <w:t>et al</w:t>
      </w:r>
      <w:r w:rsidRPr="00252F0C">
        <w:t xml:space="preserve">. Algoritmos de aprendizado de máquina para classificação de células nucleadas do sangue periférico: uma experiência do projeto Hemovision. </w:t>
      </w:r>
      <w:r w:rsidRPr="009113C9">
        <w:rPr>
          <w:b/>
          <w:bCs/>
        </w:rPr>
        <w:t>Anais do ERIGO</w:t>
      </w:r>
      <w:r w:rsidRPr="00252F0C">
        <w:t xml:space="preserve"> 2022, [S.l.], p. 1–8, 2022. Disponível em: https://sol.sbc.org.br/index.php/erigo/article/view/22543. Acesso em: 26 </w:t>
      </w:r>
      <w:r w:rsidR="001B7F7F">
        <w:t>nov</w:t>
      </w:r>
      <w:r w:rsidRPr="00252F0C">
        <w:t>. 2025.</w:t>
      </w:r>
    </w:p>
    <w:p w14:paraId="73D29DB7" w14:textId="73AAF450" w:rsidR="001325CF" w:rsidRPr="00252F0C" w:rsidRDefault="001325CF" w:rsidP="001325CF">
      <w:pPr>
        <w:pStyle w:val="TF-refernciasITEM"/>
        <w:rPr>
          <w:lang w:val="en-US"/>
        </w:rPr>
      </w:pPr>
      <w:r w:rsidRPr="00252F0C">
        <w:t xml:space="preserve">SECRETÁRIO, José Henrique Azevedo; PIRES, Ricardo. Uso de visão computacional para contagem automática de células em imagens obtidas por microscópios. </w:t>
      </w:r>
      <w:r w:rsidRPr="009113C9">
        <w:rPr>
          <w:b/>
          <w:bCs/>
        </w:rPr>
        <w:t>REGRASP – Revista para Graduandos / IFSP-Câmpus São Paulo</w:t>
      </w:r>
      <w:r w:rsidRPr="00252F0C">
        <w:t xml:space="preserve">, [S.l.], v. 3, n. 3, p. 4–17, jun. 2018. Disponível em: https://regrasp.spo.ifsp.edu.br/index.php/regrasp/article/view/234. </w:t>
      </w:r>
      <w:r w:rsidRPr="00252F0C">
        <w:rPr>
          <w:lang w:val="en-US"/>
        </w:rPr>
        <w:t xml:space="preserve">Acesso em: 12 </w:t>
      </w:r>
      <w:r w:rsidR="001B7F7F">
        <w:rPr>
          <w:lang w:val="en-US"/>
        </w:rPr>
        <w:t>nov</w:t>
      </w:r>
      <w:r w:rsidRPr="00252F0C">
        <w:rPr>
          <w:lang w:val="en-US"/>
        </w:rPr>
        <w:t>. 2025.</w:t>
      </w:r>
    </w:p>
    <w:p w14:paraId="068CAF49" w14:textId="7BD13003" w:rsidR="00297F4C" w:rsidRPr="00F829E0" w:rsidRDefault="00297F4C" w:rsidP="001325CF">
      <w:pPr>
        <w:pStyle w:val="TF-refernciasITEM"/>
      </w:pPr>
      <w:r w:rsidRPr="00252F0C">
        <w:rPr>
          <w:lang w:val="en-US"/>
        </w:rPr>
        <w:t xml:space="preserve">SIMONYAN, Karen; ZISSERMAN, Andrew. </w:t>
      </w:r>
      <w:r w:rsidRPr="009113C9">
        <w:rPr>
          <w:b/>
          <w:bCs/>
          <w:lang w:val="en-US"/>
        </w:rPr>
        <w:t>Very Deep Convolutional Networks for Large-Scale Image Recognition</w:t>
      </w:r>
      <w:r w:rsidRPr="00252F0C">
        <w:rPr>
          <w:lang w:val="en-US"/>
        </w:rPr>
        <w:t xml:space="preserve">. </w:t>
      </w:r>
      <w:r w:rsidRPr="00F829E0">
        <w:t>2015. Disponível em: https://arxiv.org/abs/1409.1556. Acesso em: 20 nov. 2025.</w:t>
      </w:r>
    </w:p>
    <w:p w14:paraId="581D9E24" w14:textId="26DBB392" w:rsidR="00E0009D" w:rsidRPr="00656469" w:rsidRDefault="00E0009D" w:rsidP="00FF4521">
      <w:pPr>
        <w:pStyle w:val="TF-refernciasITEM"/>
        <w:rPr>
          <w:lang w:val="en-US"/>
          <w:rPrChange w:id="288" w:author="Dalton Solano dos Reis" w:date="2025-12-16T09:47:00Z" w16du:dateUtc="2025-12-16T12:47:00Z">
            <w:rPr/>
          </w:rPrChange>
        </w:rPr>
      </w:pPr>
      <w:r w:rsidRPr="001A4E0F">
        <w:t>SOLAWETZ, Jacob; ZUPPICHINI, Francesco Saverio</w:t>
      </w:r>
      <w:r>
        <w:t xml:space="preserve">. </w:t>
      </w:r>
      <w:r w:rsidRPr="00656469">
        <w:rPr>
          <w:b/>
          <w:bCs/>
          <w:lang w:val="en-US"/>
          <w:rPrChange w:id="289" w:author="Dalton Solano dos Reis" w:date="2025-12-16T09:47:00Z" w16du:dateUtc="2025-12-16T12:47:00Z">
            <w:rPr>
              <w:b/>
              <w:bCs/>
            </w:rPr>
          </w:rPrChange>
        </w:rPr>
        <w:t>What is YOLOv8?</w:t>
      </w:r>
      <w:r w:rsidRPr="00656469">
        <w:rPr>
          <w:lang w:val="en-US"/>
          <w:rPrChange w:id="290" w:author="Dalton Solano dos Reis" w:date="2025-12-16T09:47:00Z" w16du:dateUtc="2025-12-16T12:47:00Z">
            <w:rPr/>
          </w:rPrChange>
        </w:rPr>
        <w:t xml:space="preserve">: The Ultimate Guide. </w:t>
      </w:r>
      <w:r w:rsidRPr="003745D5">
        <w:t xml:space="preserve">2023. Disponível em: https://blog.roboflow.com/whats-new-in-yolov8/. </w:t>
      </w:r>
      <w:r w:rsidRPr="00656469">
        <w:rPr>
          <w:lang w:val="en-US"/>
          <w:rPrChange w:id="291" w:author="Dalton Solano dos Reis" w:date="2025-12-16T09:47:00Z" w16du:dateUtc="2025-12-16T12:47:00Z">
            <w:rPr/>
          </w:rPrChange>
        </w:rPr>
        <w:t>Acesso em: 01 dez. 2025.</w:t>
      </w:r>
    </w:p>
    <w:p w14:paraId="3BC0B6E2" w14:textId="35DA0FC9" w:rsidR="00294C5B" w:rsidRPr="00252F0C" w:rsidRDefault="00294C5B" w:rsidP="001325CF">
      <w:pPr>
        <w:pStyle w:val="TF-refernciasITEM"/>
      </w:pPr>
      <w:r w:rsidRPr="00656469">
        <w:rPr>
          <w:lang w:val="en-US"/>
          <w:rPrChange w:id="292" w:author="Dalton Solano dos Reis" w:date="2025-12-16T09:47:00Z" w16du:dateUtc="2025-12-16T12:47:00Z">
            <w:rPr/>
          </w:rPrChange>
        </w:rPr>
        <w:t>SZEGEDY, Christian</w:t>
      </w:r>
      <w:r w:rsidR="001B7F7F" w:rsidRPr="00656469">
        <w:rPr>
          <w:lang w:val="en-US"/>
          <w:rPrChange w:id="293" w:author="Dalton Solano dos Reis" w:date="2025-12-16T09:47:00Z" w16du:dateUtc="2025-12-16T12:47:00Z">
            <w:rPr/>
          </w:rPrChange>
        </w:rPr>
        <w:t xml:space="preserve"> </w:t>
      </w:r>
      <w:r w:rsidR="001B7F7F" w:rsidRPr="00656469">
        <w:rPr>
          <w:i/>
          <w:iCs/>
          <w:lang w:val="en-US"/>
          <w:rPrChange w:id="294" w:author="Dalton Solano dos Reis" w:date="2025-12-16T09:47:00Z" w16du:dateUtc="2025-12-16T12:47:00Z">
            <w:rPr>
              <w:i/>
              <w:iCs/>
            </w:rPr>
          </w:rPrChange>
        </w:rPr>
        <w:t>et al</w:t>
      </w:r>
      <w:r w:rsidRPr="00656469">
        <w:rPr>
          <w:lang w:val="en-US"/>
          <w:rPrChange w:id="295" w:author="Dalton Solano dos Reis" w:date="2025-12-16T09:47:00Z" w16du:dateUtc="2025-12-16T12:47:00Z">
            <w:rPr/>
          </w:rPrChange>
        </w:rPr>
        <w:t xml:space="preserve">. </w:t>
      </w:r>
      <w:r w:rsidRPr="00252F0C">
        <w:rPr>
          <w:lang w:val="en-US"/>
        </w:rPr>
        <w:t xml:space="preserve">Going Deeper with Convolutions. </w:t>
      </w:r>
      <w:r w:rsidRPr="009113C9">
        <w:rPr>
          <w:b/>
          <w:bCs/>
          <w:lang w:val="en-US"/>
        </w:rPr>
        <w:t>Proceedings of the IEEE Conference on Computer Vision and Pattern Recognition (CVPR)</w:t>
      </w:r>
      <w:r w:rsidRPr="00252F0C">
        <w:rPr>
          <w:lang w:val="en-US"/>
        </w:rPr>
        <w:t xml:space="preserve">, 2015. </w:t>
      </w:r>
      <w:r w:rsidRPr="00252F0C">
        <w:t xml:space="preserve">DOI: 10.1109/CVPR.2015.7298594. Disponível em: https://www.cv-foundation.org/openaccess/content_cvpr_2015/html/Szegedy_Going_Deeper_With_2015_CVPR_paper.html. Acesso em: </w:t>
      </w:r>
      <w:r w:rsidR="00297F4C" w:rsidRPr="00252F0C">
        <w:t>20</w:t>
      </w:r>
      <w:r w:rsidRPr="00252F0C">
        <w:t xml:space="preserve"> </w:t>
      </w:r>
      <w:r w:rsidR="00297F4C" w:rsidRPr="00252F0C">
        <w:t>nov</w:t>
      </w:r>
      <w:r w:rsidRPr="00252F0C">
        <w:t>. 2025.</w:t>
      </w:r>
    </w:p>
    <w:p w14:paraId="0B1041B8" w14:textId="63A1F616" w:rsidR="001325CF" w:rsidRPr="00252F0C" w:rsidRDefault="001325CF" w:rsidP="001325CF">
      <w:pPr>
        <w:pStyle w:val="TF-refernciasITEM"/>
      </w:pPr>
      <w:r w:rsidRPr="00252F0C">
        <w:rPr>
          <w:lang w:val="en-US"/>
        </w:rPr>
        <w:t xml:space="preserve">TROULLINOU, Eirini </w:t>
      </w:r>
      <w:r w:rsidRPr="001B7F7F">
        <w:rPr>
          <w:i/>
          <w:iCs/>
          <w:lang w:val="en-US"/>
        </w:rPr>
        <w:t>et al</w:t>
      </w:r>
      <w:r w:rsidRPr="00252F0C">
        <w:rPr>
          <w:lang w:val="en-US"/>
        </w:rPr>
        <w:t xml:space="preserve">. Artificial neural networks in action for an automated cell-type classification of biological neural networks. </w:t>
      </w:r>
      <w:r w:rsidRPr="009113C9">
        <w:rPr>
          <w:b/>
          <w:bCs/>
          <w:lang w:val="en-US"/>
        </w:rPr>
        <w:t>IEEE Transactions on Emerging Topics in Computational Intelligence</w:t>
      </w:r>
      <w:r w:rsidRPr="00252F0C">
        <w:rPr>
          <w:lang w:val="en-US"/>
        </w:rPr>
        <w:t xml:space="preserve">, [S.l.], v. 5, n. 5, p. 755–767, out. 2021. </w:t>
      </w:r>
      <w:r w:rsidRPr="00252F0C">
        <w:t xml:space="preserve">DOI: 10.1109/TETCI.2020.3028581. Disponível em: https://ieeexplore.ieee.org/document/9222095. Acesso em: 12 </w:t>
      </w:r>
      <w:r w:rsidR="001B7F7F">
        <w:t>nov</w:t>
      </w:r>
      <w:r w:rsidRPr="00252F0C">
        <w:t>. 2025.</w:t>
      </w:r>
    </w:p>
    <w:p w14:paraId="09B5F143" w14:textId="57CBCA06" w:rsidR="001325CF" w:rsidRPr="00F829E0" w:rsidRDefault="001325CF" w:rsidP="001325CF">
      <w:pPr>
        <w:pStyle w:val="TF-refernciasITEM"/>
        <w:rPr>
          <w:lang w:val="en-US"/>
        </w:rPr>
      </w:pPr>
      <w:r w:rsidRPr="00252F0C">
        <w:t xml:space="preserve">VALESO, V. </w:t>
      </w:r>
      <w:r w:rsidRPr="009113C9">
        <w:rPr>
          <w:b/>
          <w:bCs/>
        </w:rPr>
        <w:t>Neurônios</w:t>
      </w:r>
      <w:r w:rsidRPr="00252F0C">
        <w:t xml:space="preserve">: Unidade Funcional do Tecido Nervoso. Aracaju, [2021]. Disponível em: https://www.passeidireto.com/arquivo/89714279/neuronios-unidade-funcional-do-tecido-nervoso. </w:t>
      </w:r>
      <w:r w:rsidRPr="00F829E0">
        <w:rPr>
          <w:lang w:val="en-US"/>
        </w:rPr>
        <w:t xml:space="preserve">Acesso em: 12 </w:t>
      </w:r>
      <w:r w:rsidR="001B7F7F" w:rsidRPr="00F829E0">
        <w:rPr>
          <w:lang w:val="en-US"/>
        </w:rPr>
        <w:t>nov</w:t>
      </w:r>
      <w:r w:rsidRPr="00F829E0">
        <w:rPr>
          <w:lang w:val="en-US"/>
        </w:rPr>
        <w:t>.</w:t>
      </w:r>
      <w:r w:rsidR="001B7F7F" w:rsidRPr="00F829E0">
        <w:rPr>
          <w:lang w:val="en-US"/>
        </w:rPr>
        <w:t xml:space="preserve"> 2025.</w:t>
      </w:r>
      <w:r w:rsidRPr="00F829E0">
        <w:rPr>
          <w:lang w:val="en-US"/>
        </w:rPr>
        <w:t xml:space="preserve"> </w:t>
      </w:r>
    </w:p>
    <w:p w14:paraId="6515D686" w14:textId="16FA60FC" w:rsidR="00F255FC" w:rsidRDefault="0010634B" w:rsidP="001B7F7F">
      <w:pPr>
        <w:pStyle w:val="TF-refernciasITEM"/>
      </w:pPr>
      <w:r w:rsidRPr="00252F0C">
        <w:rPr>
          <w:lang w:val="en-US"/>
        </w:rPr>
        <w:t>WANG, Chien-Yao</w:t>
      </w:r>
      <w:r w:rsidR="001B7F7F">
        <w:rPr>
          <w:lang w:val="en-US"/>
        </w:rPr>
        <w:t xml:space="preserve"> </w:t>
      </w:r>
      <w:r w:rsidR="001B7F7F" w:rsidRPr="001B7F7F">
        <w:rPr>
          <w:i/>
          <w:iCs/>
          <w:lang w:val="en-US"/>
        </w:rPr>
        <w:t>et al</w:t>
      </w:r>
      <w:r w:rsidRPr="00252F0C">
        <w:rPr>
          <w:lang w:val="en-US"/>
        </w:rPr>
        <w:t xml:space="preserve">. YOLOv7: Trainable Bag-of-Freebies Sets New State-of-the-Art for Real-Time Object Detectors. </w:t>
      </w:r>
      <w:r w:rsidRPr="009113C9">
        <w:rPr>
          <w:b/>
          <w:bCs/>
          <w:lang w:val="en-US"/>
        </w:rPr>
        <w:t>arXiv preprint arXiv:2207.02696</w:t>
      </w:r>
      <w:r w:rsidRPr="00252F0C">
        <w:rPr>
          <w:lang w:val="en-US"/>
        </w:rPr>
        <w:t xml:space="preserve">, 2022. </w:t>
      </w:r>
      <w:r w:rsidRPr="00252F0C">
        <w:t>Disponível em: https://arxiv.org/abs/2207.02696. Acesso em: 22 nov. 2025.</w:t>
      </w:r>
    </w:p>
    <w:sectPr w:rsidR="00F255FC" w:rsidSect="00E9731C">
      <w:headerReference w:type="default" r:id="rId48"/>
      <w:pgSz w:w="11907" w:h="16840" w:code="9"/>
      <w:pgMar w:top="1701" w:right="1134" w:bottom="1134" w:left="1701" w:header="720" w:footer="720"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158" w:author="Dalton Solano dos Reis" w:date="2025-12-16T11:41:00Z" w:initials="DS">
    <w:p w14:paraId="68C3F085" w14:textId="77777777" w:rsidR="00056C30" w:rsidRDefault="00056C30" w:rsidP="00056C30">
      <w:r>
        <w:rPr>
          <w:rStyle w:val="Refdecomentrio"/>
        </w:rPr>
        <w:annotationRef/>
      </w:r>
      <w:r>
        <w:rPr>
          <w:sz w:val="20"/>
          <w:szCs w:val="20"/>
        </w:rPr>
        <w:t>Redimensionar o tamanho da figura para evitar espaço em branco na página.</w:t>
      </w:r>
    </w:p>
  </w:comment>
  <w:comment w:id="210" w:author="Dalton Solano dos Reis" w:date="2025-12-16T12:40:00Z" w:initials="DS">
    <w:p w14:paraId="3A48FF3A" w14:textId="77777777" w:rsidR="00707509" w:rsidRDefault="00707509" w:rsidP="00707509">
      <w:r>
        <w:rPr>
          <w:rStyle w:val="Refdecomentrio"/>
        </w:rPr>
        <w:annotationRef/>
      </w:r>
      <w:r>
        <w:rPr>
          <w:sz w:val="20"/>
          <w:szCs w:val="20"/>
        </w:rPr>
        <w:t>Ajuste tamanho da imagem para evitar espaço em branco na página</w:t>
      </w:r>
    </w:p>
  </w:comment>
  <w:comment w:id="221" w:author="Dalton Solano dos Reis" w:date="2025-12-16T12:58:00Z" w:initials="DS">
    <w:p w14:paraId="025A6C71" w14:textId="77777777" w:rsidR="00BD6791" w:rsidRDefault="00BD6791" w:rsidP="00BD6791">
      <w:r>
        <w:rPr>
          <w:rStyle w:val="Refdecomentrio"/>
        </w:rPr>
        <w:annotationRef/>
      </w:r>
      <w:r>
        <w:rPr>
          <w:sz w:val="20"/>
          <w:szCs w:val="20"/>
        </w:rPr>
        <w:t>No texto aparece com letras maiúsculas, e também com minúsculas ... padronizar.</w:t>
      </w:r>
    </w:p>
  </w:comment>
  <w:comment w:id="224" w:author="Dalton Solano dos Reis" w:date="2025-12-16T12:50:00Z" w:initials="DS">
    <w:p w14:paraId="176F8CA6" w14:textId="77777777" w:rsidR="00707509" w:rsidRDefault="00707509" w:rsidP="00707509">
      <w:r>
        <w:rPr>
          <w:rStyle w:val="Refdecomentrio"/>
        </w:rPr>
        <w:annotationRef/>
      </w:r>
      <w:r>
        <w:rPr>
          <w:sz w:val="20"/>
          <w:szCs w:val="20"/>
        </w:rPr>
        <w:t>Mudar o separador de casas decimais para vírgula.</w:t>
      </w:r>
    </w:p>
  </w:comment>
  <w:comment w:id="227" w:author="Dalton Solano dos Reis" w:date="2025-12-16T12:56:00Z" w:initials="DS">
    <w:p w14:paraId="2C238185" w14:textId="77777777" w:rsidR="00BD6791" w:rsidRDefault="00BD6791" w:rsidP="00BD6791">
      <w:r>
        <w:rPr>
          <w:rStyle w:val="Refdecomentrio"/>
        </w:rPr>
        <w:annotationRef/>
      </w:r>
      <w:r>
        <w:rPr>
          <w:sz w:val="20"/>
          <w:szCs w:val="20"/>
        </w:rPr>
        <w:t>Mudar o separador de casas decimais para vírgula.</w:t>
      </w:r>
    </w:p>
  </w:comment>
  <w:comment w:id="233" w:author="Dalton Solano dos Reis" w:date="2025-12-16T12:56:00Z" w:initials="DS">
    <w:p w14:paraId="0A935241" w14:textId="77777777" w:rsidR="00BD6791" w:rsidRDefault="00BD6791" w:rsidP="00BD6791">
      <w:r>
        <w:rPr>
          <w:rStyle w:val="Refdecomentrio"/>
        </w:rPr>
        <w:annotationRef/>
      </w:r>
      <w:r>
        <w:rPr>
          <w:sz w:val="20"/>
          <w:szCs w:val="20"/>
        </w:rPr>
        <w:t>Mudar o separador de casas decimais para vírgula.</w:t>
      </w:r>
    </w:p>
  </w:comment>
  <w:comment w:id="243" w:author="Dalton Solano dos Reis" w:date="2025-12-16T13:01:00Z" w:initials="DS">
    <w:p w14:paraId="5F9027FB" w14:textId="77777777" w:rsidR="007F2739" w:rsidRDefault="007F2739" w:rsidP="007F2739">
      <w:r>
        <w:rPr>
          <w:rStyle w:val="Refdecomentrio"/>
        </w:rPr>
        <w:annotationRef/>
      </w:r>
      <w:r>
        <w:rPr>
          <w:sz w:val="20"/>
          <w:szCs w:val="20"/>
        </w:rPr>
        <w:t>Mudar o separador de casas decimais para vírgula.</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68C3F085" w15:done="0"/>
  <w15:commentEx w15:paraId="3A48FF3A" w15:done="0"/>
  <w15:commentEx w15:paraId="025A6C71" w15:done="0"/>
  <w15:commentEx w15:paraId="176F8CA6" w15:done="0"/>
  <w15:commentEx w15:paraId="2C238185" w15:done="0"/>
  <w15:commentEx w15:paraId="0A935241" w15:done="0"/>
  <w15:commentEx w15:paraId="5F9027F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78C8CF97" w16cex:dateUtc="2025-12-16T14:41:00Z"/>
  <w16cex:commentExtensible w16cex:durableId="17516A54" w16cex:dateUtc="2025-12-16T15:40:00Z"/>
  <w16cex:commentExtensible w16cex:durableId="4934AEC3" w16cex:dateUtc="2025-12-16T15:58:00Z"/>
  <w16cex:commentExtensible w16cex:durableId="1900A78E" w16cex:dateUtc="2025-12-16T15:50:00Z"/>
  <w16cex:commentExtensible w16cex:durableId="437BE716" w16cex:dateUtc="2025-12-16T15:56:00Z"/>
  <w16cex:commentExtensible w16cex:durableId="34CC4E43" w16cex:dateUtc="2025-12-16T15:56:00Z"/>
  <w16cex:commentExtensible w16cex:durableId="2E616EDF" w16cex:dateUtc="2025-12-16T16:0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68C3F085" w16cid:durableId="78C8CF97"/>
  <w16cid:commentId w16cid:paraId="3A48FF3A" w16cid:durableId="17516A54"/>
  <w16cid:commentId w16cid:paraId="025A6C71" w16cid:durableId="4934AEC3"/>
  <w16cid:commentId w16cid:paraId="176F8CA6" w16cid:durableId="1900A78E"/>
  <w16cid:commentId w16cid:paraId="2C238185" w16cid:durableId="437BE716"/>
  <w16cid:commentId w16cid:paraId="0A935241" w16cid:durableId="34CC4E43"/>
  <w16cid:commentId w16cid:paraId="5F9027FB" w16cid:durableId="2E616ED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3E6D1D2" w14:textId="77777777" w:rsidR="00D31B5B" w:rsidRDefault="00D31B5B">
      <w:r>
        <w:separator/>
      </w:r>
    </w:p>
    <w:p w14:paraId="790C6497" w14:textId="77777777" w:rsidR="00D31B5B" w:rsidRDefault="00D31B5B"/>
  </w:endnote>
  <w:endnote w:type="continuationSeparator" w:id="0">
    <w:p w14:paraId="0B362C11" w14:textId="77777777" w:rsidR="00D31B5B" w:rsidRDefault="00D31B5B">
      <w:r>
        <w:continuationSeparator/>
      </w:r>
    </w:p>
    <w:p w14:paraId="38452E77" w14:textId="77777777" w:rsidR="00D31B5B" w:rsidRDefault="00D31B5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Times">
    <w:altName w:val="Times New Roman"/>
    <w:panose1 w:val="00000500000000020000"/>
    <w:charset w:val="00"/>
    <w:family w:val="auto"/>
    <w:pitch w:val="variable"/>
    <w:sig w:usb0="E00002FF" w:usb1="5000205A" w:usb2="00000000" w:usb3="00000000" w:csb0="0000019F" w:csb1="00000000"/>
  </w:font>
  <w:font w:name="Arial">
    <w:panose1 w:val="020B0604020202020204"/>
    <w:charset w:val="00"/>
    <w:family w:val="swiss"/>
    <w:pitch w:val="variable"/>
    <w:sig w:usb0="E0002AFF" w:usb1="C0007843" w:usb2="00000009" w:usb3="00000000" w:csb0="000001FF" w:csb1="00000000"/>
  </w:font>
  <w:font w:name="Courier">
    <w:panose1 w:val="00000000000000000000"/>
    <w:charset w:val="00"/>
    <w:family w:val="modern"/>
    <w:pitch w:val="fixed"/>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61DC82" w14:textId="77777777" w:rsidR="00F530D7" w:rsidRDefault="00F530D7">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9764EDB" w14:textId="77777777" w:rsidR="00D31B5B" w:rsidRDefault="00D31B5B">
      <w:r>
        <w:separator/>
      </w:r>
    </w:p>
    <w:p w14:paraId="3ABBEEAB" w14:textId="77777777" w:rsidR="00D31B5B" w:rsidRDefault="00D31B5B"/>
  </w:footnote>
  <w:footnote w:type="continuationSeparator" w:id="0">
    <w:p w14:paraId="18D08B4C" w14:textId="77777777" w:rsidR="00D31B5B" w:rsidRDefault="00D31B5B">
      <w:r>
        <w:continuationSeparator/>
      </w:r>
    </w:p>
    <w:p w14:paraId="137C9FE7" w14:textId="77777777" w:rsidR="00D31B5B" w:rsidRDefault="00D31B5B"/>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A58D66" w14:textId="77777777" w:rsidR="00F530D7" w:rsidRDefault="00F530D7">
    <w:pPr>
      <w:pStyle w:val="Cabealh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232E395B" w14:textId="77777777" w:rsidR="00F530D7" w:rsidRDefault="00F530D7">
    <w:pPr>
      <w:ind w:right="360"/>
    </w:pPr>
  </w:p>
  <w:p w14:paraId="3F5B0D7C" w14:textId="77777777" w:rsidR="00F530D7" w:rsidRDefault="00F530D7"/>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7328199" w14:textId="77777777" w:rsidR="00F530D7" w:rsidRDefault="00F530D7">
    <w:pPr>
      <w:pStyle w:val="Cabealho"/>
      <w:tabs>
        <w:tab w:val="clear" w:pos="8640"/>
        <w:tab w:val="right" w:pos="8789"/>
      </w:tabs>
      <w:ind w:right="141"/>
      <w:jc w:val="righ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542B824" w14:textId="77777777" w:rsidR="00F530D7" w:rsidRDefault="00F530D7">
    <w:pPr>
      <w:pStyle w:val="Cabealho"/>
      <w:tabs>
        <w:tab w:val="clear" w:pos="8640"/>
        <w:tab w:val="right" w:pos="8931"/>
      </w:tabs>
      <w:ind w:right="141"/>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E65449B" w14:textId="77777777" w:rsidR="00F530D7" w:rsidRDefault="00F530D7">
    <w:pPr>
      <w:pStyle w:val="Cabealho"/>
      <w:tabs>
        <w:tab w:val="clear" w:pos="8640"/>
        <w:tab w:val="right" w:pos="8931"/>
      </w:tabs>
      <w:ind w:right="141"/>
      <w:jc w:val="right"/>
      <w:rPr>
        <w:rStyle w:val="Nmerodepgina"/>
      </w:rPr>
    </w:pPr>
  </w:p>
  <w:p w14:paraId="7E05CA2B" w14:textId="77777777" w:rsidR="00F530D7" w:rsidRDefault="00F530D7">
    <w:pPr>
      <w:pStyle w:val="Cabealho"/>
      <w:framePr w:wrap="around" w:vAnchor="text" w:hAnchor="page" w:x="10544" w:y="-5"/>
      <w:rPr>
        <w:rStyle w:val="Nmerodepgina"/>
      </w:rPr>
    </w:pPr>
    <w:r>
      <w:rPr>
        <w:rStyle w:val="Nmerodepgina"/>
      </w:rPr>
      <w:fldChar w:fldCharType="begin"/>
    </w:r>
    <w:r>
      <w:rPr>
        <w:rStyle w:val="Nmerodepgina"/>
      </w:rPr>
      <w:instrText xml:space="preserve">PAGE  </w:instrText>
    </w:r>
    <w:r>
      <w:rPr>
        <w:rStyle w:val="Nmerodepgina"/>
      </w:rPr>
      <w:fldChar w:fldCharType="separate"/>
    </w:r>
    <w:r w:rsidR="009B62F9">
      <w:rPr>
        <w:rStyle w:val="Nmerodepgina"/>
        <w:noProof/>
      </w:rPr>
      <w:t>13</w:t>
    </w:r>
    <w:r>
      <w:rPr>
        <w:rStyle w:val="Nmerodepgina"/>
      </w:rPr>
      <w:fldChar w:fldCharType="end"/>
    </w:r>
  </w:p>
  <w:p w14:paraId="3F29C7FC" w14:textId="77777777" w:rsidR="00F530D7" w:rsidRDefault="00F530D7">
    <w:pPr>
      <w:pStyle w:val="Cabealho"/>
      <w:tabs>
        <w:tab w:val="clear" w:pos="8640"/>
        <w:tab w:val="right" w:pos="8931"/>
      </w:tabs>
      <w:ind w:right="141"/>
    </w:pPr>
  </w:p>
  <w:p w14:paraId="40E9EBD5" w14:textId="77777777" w:rsidR="00F530D7" w:rsidRDefault="00F530D7"/>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FB"/>
    <w:multiLevelType w:val="multilevel"/>
    <w:tmpl w:val="CAAA5FB4"/>
    <w:lvl w:ilvl="0">
      <w:start w:val="1"/>
      <w:numFmt w:val="decimal"/>
      <w:pStyle w:val="Ttulo1"/>
      <w:lvlText w:val="%1"/>
      <w:legacy w:legacy="1" w:legacySpace="144" w:legacyIndent="0"/>
      <w:lvlJc w:val="left"/>
    </w:lvl>
    <w:lvl w:ilvl="1">
      <w:start w:val="1"/>
      <w:numFmt w:val="decimal"/>
      <w:pStyle w:val="Ttulo2"/>
      <w:lvlText w:val="%1.%2"/>
      <w:legacy w:legacy="1" w:legacySpace="144" w:legacyIndent="0"/>
      <w:lvlJc w:val="left"/>
    </w:lvl>
    <w:lvl w:ilvl="2">
      <w:start w:val="1"/>
      <w:numFmt w:val="decimal"/>
      <w:pStyle w:val="Ttulo3"/>
      <w:lvlText w:val="%1.%2.%3"/>
      <w:legacy w:legacy="1" w:legacySpace="144" w:legacyIndent="0"/>
      <w:lvlJc w:val="left"/>
    </w:lvl>
    <w:lvl w:ilvl="3">
      <w:start w:val="1"/>
      <w:numFmt w:val="decimal"/>
      <w:pStyle w:val="Ttulo4"/>
      <w:lvlText w:val="%1.%2.%3.%4"/>
      <w:legacy w:legacy="1" w:legacySpace="144" w:legacyIndent="0"/>
      <w:lvlJc w:val="left"/>
    </w:lvl>
    <w:lvl w:ilvl="4">
      <w:start w:val="1"/>
      <w:numFmt w:val="decimal"/>
      <w:pStyle w:val="Ttulo5"/>
      <w:lvlText w:val="%1.%2.%3.%4.%5"/>
      <w:legacy w:legacy="1" w:legacySpace="144" w:legacyIndent="0"/>
      <w:lvlJc w:val="left"/>
    </w:lvl>
    <w:lvl w:ilvl="5">
      <w:start w:val="1"/>
      <w:numFmt w:val="decimal"/>
      <w:pStyle w:val="Ttulo6"/>
      <w:lvlText w:val="%1.%2.%3.%4.%5.%6"/>
      <w:legacy w:legacy="1" w:legacySpace="144" w:legacyIndent="0"/>
      <w:lvlJc w:val="left"/>
    </w:lvl>
    <w:lvl w:ilvl="6">
      <w:start w:val="1"/>
      <w:numFmt w:val="decimal"/>
      <w:pStyle w:val="Ttulo7"/>
      <w:lvlText w:val="%1.%2.%3.%4.%5.%6.%7"/>
      <w:legacy w:legacy="1" w:legacySpace="144" w:legacyIndent="0"/>
      <w:lvlJc w:val="left"/>
    </w:lvl>
    <w:lvl w:ilvl="7">
      <w:start w:val="1"/>
      <w:numFmt w:val="decimal"/>
      <w:pStyle w:val="Ttulo8"/>
      <w:lvlText w:val="%1.%2.%3.%4.%5.%6.%7.%8"/>
      <w:legacy w:legacy="1" w:legacySpace="144" w:legacyIndent="0"/>
      <w:lvlJc w:val="left"/>
    </w:lvl>
    <w:lvl w:ilvl="8">
      <w:start w:val="1"/>
      <w:numFmt w:val="decimal"/>
      <w:pStyle w:val="Ttulo9"/>
      <w:lvlText w:val="%1.%2.%3.%4.%5.%6.%7.%8.%9"/>
      <w:legacy w:legacy="1" w:legacySpace="144" w:legacyIndent="0"/>
      <w:lvlJc w:val="left"/>
    </w:lvl>
  </w:abstractNum>
  <w:abstractNum w:abstractNumId="1" w15:restartNumberingAfterBreak="0">
    <w:nsid w:val="002070E0"/>
    <w:multiLevelType w:val="hybridMultilevel"/>
    <w:tmpl w:val="A2B0DDF8"/>
    <w:lvl w:ilvl="0" w:tplc="28A48EF4">
      <w:start w:val="2"/>
      <w:numFmt w:val="bullet"/>
      <w:lvlText w:val="–"/>
      <w:lvlJc w:val="left"/>
      <w:pPr>
        <w:ind w:left="720" w:hanging="360"/>
      </w:pPr>
      <w:rPr>
        <w:rFonts w:ascii="Times New Roman" w:eastAsia="Times New Roman" w:hAnsi="Times New Roman" w:cs="Times New Roman"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03A16169"/>
    <w:multiLevelType w:val="multilevel"/>
    <w:tmpl w:val="F830E660"/>
    <w:lvl w:ilvl="0">
      <w:start w:val="1"/>
      <w:numFmt w:val="lowerLetter"/>
      <w:lvlText w:val="%1)"/>
      <w:lvlJc w:val="left"/>
      <w:pPr>
        <w:tabs>
          <w:tab w:val="num" w:pos="1040"/>
        </w:tabs>
        <w:ind w:left="992" w:hanging="312"/>
      </w:pPr>
      <w:rPr>
        <w:rFonts w:hint="default"/>
      </w:rPr>
    </w:lvl>
    <w:lvl w:ilvl="1">
      <w:start w:val="1"/>
      <w:numFmt w:val="none"/>
      <w:lvlText w:val="-"/>
      <w:lvlJc w:val="left"/>
      <w:pPr>
        <w:tabs>
          <w:tab w:val="num" w:pos="1398"/>
        </w:tabs>
        <w:ind w:left="1134" w:hanging="96"/>
      </w:pPr>
      <w:rPr>
        <w:rFonts w:hint="default"/>
      </w:rPr>
    </w:lvl>
    <w:lvl w:ilvl="2">
      <w:start w:val="1"/>
      <w:numFmt w:val="none"/>
      <w:lvlText w:val="%3-"/>
      <w:lvlJc w:val="left"/>
      <w:pPr>
        <w:tabs>
          <w:tab w:val="num" w:pos="1721"/>
        </w:tabs>
        <w:ind w:left="1588" w:hanging="227"/>
      </w:pPr>
      <w:rPr>
        <w:rFonts w:hint="default"/>
      </w:rPr>
    </w:lvl>
    <w:lvl w:ilvl="3">
      <w:start w:val="1"/>
      <w:numFmt w:val="none"/>
      <w:lvlText w:val="-"/>
      <w:lvlJc w:val="left"/>
      <w:pPr>
        <w:tabs>
          <w:tab w:val="num" w:pos="1440"/>
        </w:tabs>
        <w:ind w:left="1440" w:hanging="360"/>
      </w:pPr>
      <w:rPr>
        <w:rFonts w:hint="default"/>
      </w:rPr>
    </w:lvl>
    <w:lvl w:ilvl="4">
      <w:start w:val="1"/>
      <w:numFmt w:val="none"/>
      <w:lvlText w:val="-"/>
      <w:lvlJc w:val="left"/>
      <w:pPr>
        <w:tabs>
          <w:tab w:val="num" w:pos="1800"/>
        </w:tabs>
        <w:ind w:left="1800" w:hanging="360"/>
      </w:pPr>
      <w:rPr>
        <w:rFonts w:hint="default"/>
      </w:rPr>
    </w:lvl>
    <w:lvl w:ilvl="5">
      <w:start w:val="1"/>
      <w:numFmt w:val="none"/>
      <w:lvlText w:val="-"/>
      <w:lvlJc w:val="left"/>
      <w:pPr>
        <w:tabs>
          <w:tab w:val="num" w:pos="2160"/>
        </w:tabs>
        <w:ind w:left="2160" w:hanging="360"/>
      </w:pPr>
      <w:rPr>
        <w:rFonts w:hint="default"/>
      </w:rPr>
    </w:lvl>
    <w:lvl w:ilvl="6">
      <w:start w:val="1"/>
      <w:numFmt w:val="none"/>
      <w:lvlText w:val="%7-"/>
      <w:lvlJc w:val="left"/>
      <w:pPr>
        <w:tabs>
          <w:tab w:val="num" w:pos="2520"/>
        </w:tabs>
        <w:ind w:left="2520" w:hanging="360"/>
      </w:pPr>
      <w:rPr>
        <w:rFonts w:hint="default"/>
      </w:rPr>
    </w:lvl>
    <w:lvl w:ilvl="7">
      <w:start w:val="1"/>
      <w:numFmt w:val="none"/>
      <w:lvlText w:val="%8-"/>
      <w:lvlJc w:val="left"/>
      <w:pPr>
        <w:tabs>
          <w:tab w:val="num" w:pos="2880"/>
        </w:tabs>
        <w:ind w:left="2880" w:hanging="360"/>
      </w:pPr>
      <w:rPr>
        <w:rFonts w:hint="default"/>
      </w:rPr>
    </w:lvl>
    <w:lvl w:ilvl="8">
      <w:start w:val="1"/>
      <w:numFmt w:val="none"/>
      <w:lvlText w:val="%9-"/>
      <w:lvlJc w:val="left"/>
      <w:pPr>
        <w:tabs>
          <w:tab w:val="num" w:pos="3240"/>
        </w:tabs>
        <w:ind w:left="3240" w:hanging="360"/>
      </w:pPr>
      <w:rPr>
        <w:rFonts w:hint="default"/>
      </w:rPr>
    </w:lvl>
  </w:abstractNum>
  <w:abstractNum w:abstractNumId="3" w15:restartNumberingAfterBreak="0">
    <w:nsid w:val="07492AF4"/>
    <w:multiLevelType w:val="hybridMultilevel"/>
    <w:tmpl w:val="D4D80F86"/>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0D7F68A2"/>
    <w:multiLevelType w:val="multilevel"/>
    <w:tmpl w:val="4DA63132"/>
    <w:lvl w:ilvl="0">
      <w:start w:val="1"/>
      <w:numFmt w:val="lowerLetter"/>
      <w:pStyle w:val="TF-ALNEA"/>
      <w:lvlText w:val="%1)"/>
      <w:lvlJc w:val="left"/>
      <w:pPr>
        <w:tabs>
          <w:tab w:val="num" w:pos="1077"/>
        </w:tabs>
        <w:ind w:left="1077" w:hanging="397"/>
      </w:pPr>
      <w:rPr>
        <w:rFonts w:hint="default"/>
      </w:rPr>
    </w:lvl>
    <w:lvl w:ilvl="1">
      <w:start w:val="1"/>
      <w:numFmt w:val="none"/>
      <w:pStyle w:val="TF-SUBALNEAnvel1"/>
      <w:lvlText w:val="-"/>
      <w:lvlJc w:val="left"/>
      <w:pPr>
        <w:tabs>
          <w:tab w:val="num" w:pos="1418"/>
        </w:tabs>
        <w:ind w:left="1418" w:hanging="380"/>
      </w:pPr>
      <w:rPr>
        <w:rFonts w:hint="default"/>
      </w:rPr>
    </w:lvl>
    <w:lvl w:ilvl="2">
      <w:start w:val="1"/>
      <w:numFmt w:val="none"/>
      <w:pStyle w:val="TF-SUBALNEAnvel2"/>
      <w:lvlText w:val="%3-"/>
      <w:lvlJc w:val="left"/>
      <w:pPr>
        <w:tabs>
          <w:tab w:val="num" w:pos="1758"/>
        </w:tabs>
        <w:ind w:left="1758" w:hanging="397"/>
      </w:pPr>
      <w:rPr>
        <w:rFonts w:hint="default"/>
      </w:rPr>
    </w:lvl>
    <w:lvl w:ilvl="3">
      <w:start w:val="1"/>
      <w:numFmt w:val="none"/>
      <w:lvlText w:val="-"/>
      <w:lvlJc w:val="left"/>
      <w:pPr>
        <w:tabs>
          <w:tab w:val="num" w:pos="1440"/>
        </w:tabs>
        <w:ind w:left="1440" w:hanging="360"/>
      </w:pPr>
      <w:rPr>
        <w:rFonts w:hint="default"/>
      </w:rPr>
    </w:lvl>
    <w:lvl w:ilvl="4">
      <w:start w:val="1"/>
      <w:numFmt w:val="none"/>
      <w:lvlText w:val="-"/>
      <w:lvlJc w:val="left"/>
      <w:pPr>
        <w:tabs>
          <w:tab w:val="num" w:pos="1800"/>
        </w:tabs>
        <w:ind w:left="1800" w:hanging="360"/>
      </w:pPr>
      <w:rPr>
        <w:rFonts w:hint="default"/>
      </w:rPr>
    </w:lvl>
    <w:lvl w:ilvl="5">
      <w:start w:val="1"/>
      <w:numFmt w:val="none"/>
      <w:lvlText w:val="-"/>
      <w:lvlJc w:val="left"/>
      <w:pPr>
        <w:tabs>
          <w:tab w:val="num" w:pos="2160"/>
        </w:tabs>
        <w:ind w:left="2160" w:hanging="360"/>
      </w:pPr>
      <w:rPr>
        <w:rFonts w:hint="default"/>
      </w:rPr>
    </w:lvl>
    <w:lvl w:ilvl="6">
      <w:start w:val="1"/>
      <w:numFmt w:val="none"/>
      <w:lvlText w:val="%7-"/>
      <w:lvlJc w:val="left"/>
      <w:pPr>
        <w:tabs>
          <w:tab w:val="num" w:pos="2520"/>
        </w:tabs>
        <w:ind w:left="2520" w:hanging="360"/>
      </w:pPr>
      <w:rPr>
        <w:rFonts w:hint="default"/>
      </w:rPr>
    </w:lvl>
    <w:lvl w:ilvl="7">
      <w:start w:val="1"/>
      <w:numFmt w:val="none"/>
      <w:lvlText w:val="%8-"/>
      <w:lvlJc w:val="left"/>
      <w:pPr>
        <w:tabs>
          <w:tab w:val="num" w:pos="2880"/>
        </w:tabs>
        <w:ind w:left="2880" w:hanging="360"/>
      </w:pPr>
      <w:rPr>
        <w:rFonts w:hint="default"/>
      </w:rPr>
    </w:lvl>
    <w:lvl w:ilvl="8">
      <w:start w:val="1"/>
      <w:numFmt w:val="none"/>
      <w:lvlText w:val="%9-"/>
      <w:lvlJc w:val="left"/>
      <w:pPr>
        <w:tabs>
          <w:tab w:val="num" w:pos="3240"/>
        </w:tabs>
        <w:ind w:left="3240" w:hanging="360"/>
      </w:pPr>
      <w:rPr>
        <w:rFonts w:hint="default"/>
      </w:rPr>
    </w:lvl>
  </w:abstractNum>
  <w:abstractNum w:abstractNumId="5" w15:restartNumberingAfterBreak="0">
    <w:nsid w:val="35FE209A"/>
    <w:multiLevelType w:val="hybridMultilevel"/>
    <w:tmpl w:val="6FF22EA2"/>
    <w:lvl w:ilvl="0" w:tplc="66788DC0">
      <w:start w:val="1"/>
      <w:numFmt w:val="lowerLetter"/>
      <w:lvlText w:val="(%1)"/>
      <w:lvlJc w:val="left"/>
      <w:pPr>
        <w:ind w:left="720" w:hanging="360"/>
      </w:pPr>
      <w:rPr>
        <w:rFonts w:ascii="Times New Roman" w:eastAsia="Times New Roman" w:hAnsi="Times New Roman" w:cs="Times New Roman"/>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16cid:durableId="90857289">
    <w:abstractNumId w:val="0"/>
  </w:num>
  <w:num w:numId="2" w16cid:durableId="1633750966">
    <w:abstractNumId w:val="4"/>
  </w:num>
  <w:num w:numId="3" w16cid:durableId="425344326">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388725884">
    <w:abstractNumId w:val="2"/>
  </w:num>
  <w:num w:numId="5" w16cid:durableId="1942030698">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146777814">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148361858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77131865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767071018">
    <w:abstractNumId w:val="5"/>
  </w:num>
  <w:num w:numId="10" w16cid:durableId="1782275">
    <w:abstractNumId w:val="3"/>
  </w:num>
  <w:num w:numId="11" w16cid:durableId="2033920826">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Dalton Solano dos Reis">
    <w15:presenceInfo w15:providerId="AD" w15:userId="S::dalton@furb.br::6af4c44a-d9df-45de-a1b2-d9ee411f495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5"/>
  <w:defaultTabStop w:val="709"/>
  <w:hyphenationZone w:val="425"/>
  <w:noPunctuationKerning/>
  <w:characterSpacingControl w:val="doNotCompres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84240"/>
    <w:rsid w:val="00001151"/>
    <w:rsid w:val="00001F3B"/>
    <w:rsid w:val="00005C9A"/>
    <w:rsid w:val="00006B6A"/>
    <w:rsid w:val="00012922"/>
    <w:rsid w:val="000137D1"/>
    <w:rsid w:val="000153ED"/>
    <w:rsid w:val="0001575C"/>
    <w:rsid w:val="000204E7"/>
    <w:rsid w:val="00023FA0"/>
    <w:rsid w:val="00024F6C"/>
    <w:rsid w:val="00025052"/>
    <w:rsid w:val="0002602F"/>
    <w:rsid w:val="000268C2"/>
    <w:rsid w:val="00030E4A"/>
    <w:rsid w:val="000311DD"/>
    <w:rsid w:val="00031A27"/>
    <w:rsid w:val="00033D17"/>
    <w:rsid w:val="000342C9"/>
    <w:rsid w:val="0003584A"/>
    <w:rsid w:val="00035A7D"/>
    <w:rsid w:val="00036F22"/>
    <w:rsid w:val="00037300"/>
    <w:rsid w:val="00042750"/>
    <w:rsid w:val="0005610C"/>
    <w:rsid w:val="00056C30"/>
    <w:rsid w:val="000603D8"/>
    <w:rsid w:val="000608E9"/>
    <w:rsid w:val="00062602"/>
    <w:rsid w:val="000632C1"/>
    <w:rsid w:val="000645B8"/>
    <w:rsid w:val="000667DF"/>
    <w:rsid w:val="00075792"/>
    <w:rsid w:val="00081BBB"/>
    <w:rsid w:val="000826E8"/>
    <w:rsid w:val="000855C5"/>
    <w:rsid w:val="00090180"/>
    <w:rsid w:val="000A02E6"/>
    <w:rsid w:val="000A104C"/>
    <w:rsid w:val="000A2755"/>
    <w:rsid w:val="000A3EAB"/>
    <w:rsid w:val="000A4067"/>
    <w:rsid w:val="000A4C71"/>
    <w:rsid w:val="000A62FE"/>
    <w:rsid w:val="000A6712"/>
    <w:rsid w:val="000A6D8F"/>
    <w:rsid w:val="000A7C35"/>
    <w:rsid w:val="000B1065"/>
    <w:rsid w:val="000B3868"/>
    <w:rsid w:val="000B3E2E"/>
    <w:rsid w:val="000B7077"/>
    <w:rsid w:val="000C141C"/>
    <w:rsid w:val="000C1926"/>
    <w:rsid w:val="000C1A18"/>
    <w:rsid w:val="000D0398"/>
    <w:rsid w:val="000D27EF"/>
    <w:rsid w:val="000E039E"/>
    <w:rsid w:val="000E10F0"/>
    <w:rsid w:val="000E27F9"/>
    <w:rsid w:val="000E2B1E"/>
    <w:rsid w:val="000E311F"/>
    <w:rsid w:val="000E3A68"/>
    <w:rsid w:val="000E5E99"/>
    <w:rsid w:val="000E659F"/>
    <w:rsid w:val="000E6CE0"/>
    <w:rsid w:val="000F402A"/>
    <w:rsid w:val="000F77E3"/>
    <w:rsid w:val="000F7D18"/>
    <w:rsid w:val="0010634B"/>
    <w:rsid w:val="00106FB0"/>
    <w:rsid w:val="00107B02"/>
    <w:rsid w:val="001158D6"/>
    <w:rsid w:val="001164FE"/>
    <w:rsid w:val="00120EAC"/>
    <w:rsid w:val="0012794B"/>
    <w:rsid w:val="0012796A"/>
    <w:rsid w:val="001325CF"/>
    <w:rsid w:val="0013338F"/>
    <w:rsid w:val="00142E14"/>
    <w:rsid w:val="0014513C"/>
    <w:rsid w:val="001554E9"/>
    <w:rsid w:val="00157CBB"/>
    <w:rsid w:val="001613D4"/>
    <w:rsid w:val="00162BF1"/>
    <w:rsid w:val="0016560C"/>
    <w:rsid w:val="0017062F"/>
    <w:rsid w:val="0017285A"/>
    <w:rsid w:val="00172A90"/>
    <w:rsid w:val="00173E54"/>
    <w:rsid w:val="00182B98"/>
    <w:rsid w:val="00184E8C"/>
    <w:rsid w:val="001861FA"/>
    <w:rsid w:val="001914ED"/>
    <w:rsid w:val="001939C0"/>
    <w:rsid w:val="00197C25"/>
    <w:rsid w:val="001A3857"/>
    <w:rsid w:val="001A4F5C"/>
    <w:rsid w:val="001A5468"/>
    <w:rsid w:val="001A6292"/>
    <w:rsid w:val="001B2F1E"/>
    <w:rsid w:val="001B7F7F"/>
    <w:rsid w:val="001C0F24"/>
    <w:rsid w:val="001C369D"/>
    <w:rsid w:val="001C3DFD"/>
    <w:rsid w:val="001C5CBB"/>
    <w:rsid w:val="001C6D10"/>
    <w:rsid w:val="001D0061"/>
    <w:rsid w:val="001D6C22"/>
    <w:rsid w:val="001D7324"/>
    <w:rsid w:val="001E7E55"/>
    <w:rsid w:val="001F2C80"/>
    <w:rsid w:val="001F6543"/>
    <w:rsid w:val="00200D76"/>
    <w:rsid w:val="002017DD"/>
    <w:rsid w:val="00202F3F"/>
    <w:rsid w:val="00204C6C"/>
    <w:rsid w:val="00205B3B"/>
    <w:rsid w:val="00205EC1"/>
    <w:rsid w:val="002073CD"/>
    <w:rsid w:val="0021536F"/>
    <w:rsid w:val="00217124"/>
    <w:rsid w:val="00217888"/>
    <w:rsid w:val="0021789A"/>
    <w:rsid w:val="00221441"/>
    <w:rsid w:val="002245C5"/>
    <w:rsid w:val="00224680"/>
    <w:rsid w:val="00224BB2"/>
    <w:rsid w:val="0023016C"/>
    <w:rsid w:val="00235240"/>
    <w:rsid w:val="002368FD"/>
    <w:rsid w:val="00242012"/>
    <w:rsid w:val="002440B0"/>
    <w:rsid w:val="00245FA2"/>
    <w:rsid w:val="002470EA"/>
    <w:rsid w:val="00252F0C"/>
    <w:rsid w:val="00254E51"/>
    <w:rsid w:val="00256F17"/>
    <w:rsid w:val="0026018D"/>
    <w:rsid w:val="00271D97"/>
    <w:rsid w:val="002727C8"/>
    <w:rsid w:val="00284A2C"/>
    <w:rsid w:val="0028617A"/>
    <w:rsid w:val="002944EB"/>
    <w:rsid w:val="00294C5B"/>
    <w:rsid w:val="0029608A"/>
    <w:rsid w:val="00297F4C"/>
    <w:rsid w:val="002A182B"/>
    <w:rsid w:val="002B3AC1"/>
    <w:rsid w:val="002B4718"/>
    <w:rsid w:val="002B6586"/>
    <w:rsid w:val="002C2DBE"/>
    <w:rsid w:val="002C43BF"/>
    <w:rsid w:val="002C5D2C"/>
    <w:rsid w:val="002D05A9"/>
    <w:rsid w:val="002D7AB2"/>
    <w:rsid w:val="002E1D66"/>
    <w:rsid w:val="002E6DD1"/>
    <w:rsid w:val="002F027E"/>
    <w:rsid w:val="002F240A"/>
    <w:rsid w:val="002F6E02"/>
    <w:rsid w:val="002F7438"/>
    <w:rsid w:val="00301756"/>
    <w:rsid w:val="0030529F"/>
    <w:rsid w:val="0031206E"/>
    <w:rsid w:val="00312CEA"/>
    <w:rsid w:val="003151A8"/>
    <w:rsid w:val="00335048"/>
    <w:rsid w:val="00336533"/>
    <w:rsid w:val="0034040B"/>
    <w:rsid w:val="00340B6D"/>
    <w:rsid w:val="0034274F"/>
    <w:rsid w:val="00344540"/>
    <w:rsid w:val="00352936"/>
    <w:rsid w:val="003549B6"/>
    <w:rsid w:val="00357AFF"/>
    <w:rsid w:val="00362443"/>
    <w:rsid w:val="003630E9"/>
    <w:rsid w:val="00373684"/>
    <w:rsid w:val="003751D2"/>
    <w:rsid w:val="003777D6"/>
    <w:rsid w:val="00382BF5"/>
    <w:rsid w:val="00383087"/>
    <w:rsid w:val="00384FA1"/>
    <w:rsid w:val="003851D9"/>
    <w:rsid w:val="00395463"/>
    <w:rsid w:val="003A24EB"/>
    <w:rsid w:val="003A2B7D"/>
    <w:rsid w:val="003A4A75"/>
    <w:rsid w:val="003A6285"/>
    <w:rsid w:val="003A672A"/>
    <w:rsid w:val="003A6C7D"/>
    <w:rsid w:val="003B647A"/>
    <w:rsid w:val="003C054E"/>
    <w:rsid w:val="003C4B2B"/>
    <w:rsid w:val="003D41A2"/>
    <w:rsid w:val="003D6528"/>
    <w:rsid w:val="003E102E"/>
    <w:rsid w:val="003E4F19"/>
    <w:rsid w:val="003E6040"/>
    <w:rsid w:val="003F19E7"/>
    <w:rsid w:val="003F52E2"/>
    <w:rsid w:val="0040436D"/>
    <w:rsid w:val="004050B6"/>
    <w:rsid w:val="00406452"/>
    <w:rsid w:val="00410543"/>
    <w:rsid w:val="004173CC"/>
    <w:rsid w:val="00417EAF"/>
    <w:rsid w:val="0042356B"/>
    <w:rsid w:val="004243D2"/>
    <w:rsid w:val="00424610"/>
    <w:rsid w:val="00425598"/>
    <w:rsid w:val="00426A1A"/>
    <w:rsid w:val="00433B6D"/>
    <w:rsid w:val="004340EC"/>
    <w:rsid w:val="004363B2"/>
    <w:rsid w:val="00437270"/>
    <w:rsid w:val="00442BE3"/>
    <w:rsid w:val="00444281"/>
    <w:rsid w:val="00445FCD"/>
    <w:rsid w:val="004469E4"/>
    <w:rsid w:val="00447D55"/>
    <w:rsid w:val="004552FD"/>
    <w:rsid w:val="004606FB"/>
    <w:rsid w:val="00465725"/>
    <w:rsid w:val="004745E0"/>
    <w:rsid w:val="00476C78"/>
    <w:rsid w:val="00482798"/>
    <w:rsid w:val="00484A67"/>
    <w:rsid w:val="00485409"/>
    <w:rsid w:val="0048576D"/>
    <w:rsid w:val="004861CE"/>
    <w:rsid w:val="0049075A"/>
    <w:rsid w:val="0049495C"/>
    <w:rsid w:val="00497EF6"/>
    <w:rsid w:val="004A12E2"/>
    <w:rsid w:val="004A2FBA"/>
    <w:rsid w:val="004A7C2A"/>
    <w:rsid w:val="004B1EFF"/>
    <w:rsid w:val="004B6B8F"/>
    <w:rsid w:val="004B7511"/>
    <w:rsid w:val="004C1641"/>
    <w:rsid w:val="004C3E48"/>
    <w:rsid w:val="004C57B2"/>
    <w:rsid w:val="004D0F93"/>
    <w:rsid w:val="004D33D8"/>
    <w:rsid w:val="004D3A94"/>
    <w:rsid w:val="004D75D4"/>
    <w:rsid w:val="004E24BE"/>
    <w:rsid w:val="004F42B0"/>
    <w:rsid w:val="00502339"/>
    <w:rsid w:val="00503373"/>
    <w:rsid w:val="00515C87"/>
    <w:rsid w:val="00525D95"/>
    <w:rsid w:val="00536336"/>
    <w:rsid w:val="00536BEA"/>
    <w:rsid w:val="00542ED7"/>
    <w:rsid w:val="00550D4A"/>
    <w:rsid w:val="005529DD"/>
    <w:rsid w:val="00562651"/>
    <w:rsid w:val="00564A29"/>
    <w:rsid w:val="00564FBC"/>
    <w:rsid w:val="005673B2"/>
    <w:rsid w:val="005705A9"/>
    <w:rsid w:val="005714BF"/>
    <w:rsid w:val="00572789"/>
    <w:rsid w:val="00572864"/>
    <w:rsid w:val="00581411"/>
    <w:rsid w:val="00585F3A"/>
    <w:rsid w:val="0058618A"/>
    <w:rsid w:val="00587766"/>
    <w:rsid w:val="00587EA9"/>
    <w:rsid w:val="00592245"/>
    <w:rsid w:val="00592360"/>
    <w:rsid w:val="00593F6B"/>
    <w:rsid w:val="005A16F7"/>
    <w:rsid w:val="005A4952"/>
    <w:rsid w:val="005A59A2"/>
    <w:rsid w:val="005B0062"/>
    <w:rsid w:val="005B1F3D"/>
    <w:rsid w:val="005B20A1"/>
    <w:rsid w:val="005B2478"/>
    <w:rsid w:val="005B35CC"/>
    <w:rsid w:val="005B6A00"/>
    <w:rsid w:val="005B6BA0"/>
    <w:rsid w:val="005C42DE"/>
    <w:rsid w:val="005C60E1"/>
    <w:rsid w:val="005C7246"/>
    <w:rsid w:val="005E13D0"/>
    <w:rsid w:val="005E35F3"/>
    <w:rsid w:val="005E400D"/>
    <w:rsid w:val="005E698D"/>
    <w:rsid w:val="005F09F1"/>
    <w:rsid w:val="005F5CFB"/>
    <w:rsid w:val="005F645A"/>
    <w:rsid w:val="0060515E"/>
    <w:rsid w:val="006118D1"/>
    <w:rsid w:val="00613744"/>
    <w:rsid w:val="0061401D"/>
    <w:rsid w:val="00620D93"/>
    <w:rsid w:val="00621785"/>
    <w:rsid w:val="00622519"/>
    <w:rsid w:val="00623C76"/>
    <w:rsid w:val="00624D34"/>
    <w:rsid w:val="0062576D"/>
    <w:rsid w:val="00625788"/>
    <w:rsid w:val="00625CFB"/>
    <w:rsid w:val="00630D4B"/>
    <w:rsid w:val="0063277E"/>
    <w:rsid w:val="006404E2"/>
    <w:rsid w:val="006426D5"/>
    <w:rsid w:val="00643318"/>
    <w:rsid w:val="00644B84"/>
    <w:rsid w:val="006456AC"/>
    <w:rsid w:val="006466FF"/>
    <w:rsid w:val="0064704C"/>
    <w:rsid w:val="0065248F"/>
    <w:rsid w:val="00655003"/>
    <w:rsid w:val="00656469"/>
    <w:rsid w:val="00656C00"/>
    <w:rsid w:val="00657BF2"/>
    <w:rsid w:val="00661967"/>
    <w:rsid w:val="00665380"/>
    <w:rsid w:val="006656B5"/>
    <w:rsid w:val="00665E88"/>
    <w:rsid w:val="0066664D"/>
    <w:rsid w:val="00671913"/>
    <w:rsid w:val="00671B49"/>
    <w:rsid w:val="006727A4"/>
    <w:rsid w:val="006825AB"/>
    <w:rsid w:val="00682E22"/>
    <w:rsid w:val="00684108"/>
    <w:rsid w:val="00685CE9"/>
    <w:rsid w:val="00692418"/>
    <w:rsid w:val="006938AA"/>
    <w:rsid w:val="00695022"/>
    <w:rsid w:val="00695745"/>
    <w:rsid w:val="006A0A1A"/>
    <w:rsid w:val="006A1CC6"/>
    <w:rsid w:val="006A38A4"/>
    <w:rsid w:val="006A5446"/>
    <w:rsid w:val="006A63C0"/>
    <w:rsid w:val="006A6460"/>
    <w:rsid w:val="006B104E"/>
    <w:rsid w:val="006B5AEA"/>
    <w:rsid w:val="006B6383"/>
    <w:rsid w:val="006B640D"/>
    <w:rsid w:val="006B7607"/>
    <w:rsid w:val="006B7A69"/>
    <w:rsid w:val="006C48F7"/>
    <w:rsid w:val="006C4F0D"/>
    <w:rsid w:val="006C61FA"/>
    <w:rsid w:val="006D0896"/>
    <w:rsid w:val="006D2B85"/>
    <w:rsid w:val="006E0FF8"/>
    <w:rsid w:val="006E5DB5"/>
    <w:rsid w:val="006E61CB"/>
    <w:rsid w:val="006F0093"/>
    <w:rsid w:val="006F231F"/>
    <w:rsid w:val="006F618D"/>
    <w:rsid w:val="006F79E9"/>
    <w:rsid w:val="007001A3"/>
    <w:rsid w:val="00701E18"/>
    <w:rsid w:val="00703106"/>
    <w:rsid w:val="0070391A"/>
    <w:rsid w:val="00704440"/>
    <w:rsid w:val="00704704"/>
    <w:rsid w:val="00706486"/>
    <w:rsid w:val="00707509"/>
    <w:rsid w:val="00715FA1"/>
    <w:rsid w:val="00717B77"/>
    <w:rsid w:val="0072415D"/>
    <w:rsid w:val="00724C08"/>
    <w:rsid w:val="00725368"/>
    <w:rsid w:val="007268D2"/>
    <w:rsid w:val="007304F3"/>
    <w:rsid w:val="00733FF9"/>
    <w:rsid w:val="00737F69"/>
    <w:rsid w:val="00743AC3"/>
    <w:rsid w:val="00746268"/>
    <w:rsid w:val="0074724E"/>
    <w:rsid w:val="00752575"/>
    <w:rsid w:val="00752825"/>
    <w:rsid w:val="00754E20"/>
    <w:rsid w:val="007552D8"/>
    <w:rsid w:val="007554DF"/>
    <w:rsid w:val="0075776D"/>
    <w:rsid w:val="007613FB"/>
    <w:rsid w:val="00766AE1"/>
    <w:rsid w:val="007722BF"/>
    <w:rsid w:val="007749BF"/>
    <w:rsid w:val="00774FCD"/>
    <w:rsid w:val="00776778"/>
    <w:rsid w:val="00782769"/>
    <w:rsid w:val="00784BF9"/>
    <w:rsid w:val="00784D95"/>
    <w:rsid w:val="007854B3"/>
    <w:rsid w:val="0078787D"/>
    <w:rsid w:val="00787FA8"/>
    <w:rsid w:val="0079208D"/>
    <w:rsid w:val="007A03A4"/>
    <w:rsid w:val="007A1663"/>
    <w:rsid w:val="007A1980"/>
    <w:rsid w:val="007A2117"/>
    <w:rsid w:val="007A3738"/>
    <w:rsid w:val="007A5B34"/>
    <w:rsid w:val="007B0298"/>
    <w:rsid w:val="007B599D"/>
    <w:rsid w:val="007C080E"/>
    <w:rsid w:val="007C275B"/>
    <w:rsid w:val="007C6AAB"/>
    <w:rsid w:val="007C6CC0"/>
    <w:rsid w:val="007D10F2"/>
    <w:rsid w:val="007E20BF"/>
    <w:rsid w:val="007E730D"/>
    <w:rsid w:val="007F1F73"/>
    <w:rsid w:val="007F2739"/>
    <w:rsid w:val="007F403E"/>
    <w:rsid w:val="007F5526"/>
    <w:rsid w:val="00810CEA"/>
    <w:rsid w:val="00815017"/>
    <w:rsid w:val="00815CFF"/>
    <w:rsid w:val="00815DE8"/>
    <w:rsid w:val="008174A7"/>
    <w:rsid w:val="008233E5"/>
    <w:rsid w:val="00826E8F"/>
    <w:rsid w:val="00833DE8"/>
    <w:rsid w:val="00833F47"/>
    <w:rsid w:val="008348C3"/>
    <w:rsid w:val="008365C5"/>
    <w:rsid w:val="008373B4"/>
    <w:rsid w:val="00845270"/>
    <w:rsid w:val="00847D37"/>
    <w:rsid w:val="00847FCE"/>
    <w:rsid w:val="00852A19"/>
    <w:rsid w:val="00864CDD"/>
    <w:rsid w:val="00871A41"/>
    <w:rsid w:val="0087607C"/>
    <w:rsid w:val="00877B61"/>
    <w:rsid w:val="0088301F"/>
    <w:rsid w:val="00886D76"/>
    <w:rsid w:val="00896B3A"/>
    <w:rsid w:val="008A2080"/>
    <w:rsid w:val="008A4F3C"/>
    <w:rsid w:val="008A67E4"/>
    <w:rsid w:val="008A7E60"/>
    <w:rsid w:val="008B0A07"/>
    <w:rsid w:val="008B2203"/>
    <w:rsid w:val="008C1495"/>
    <w:rsid w:val="008C1AE7"/>
    <w:rsid w:val="008C5E2A"/>
    <w:rsid w:val="008D0504"/>
    <w:rsid w:val="008D1720"/>
    <w:rsid w:val="008D69C5"/>
    <w:rsid w:val="008D7404"/>
    <w:rsid w:val="008E2233"/>
    <w:rsid w:val="008E41CE"/>
    <w:rsid w:val="008E5340"/>
    <w:rsid w:val="008F2F92"/>
    <w:rsid w:val="008F6351"/>
    <w:rsid w:val="008F70AD"/>
    <w:rsid w:val="009022BF"/>
    <w:rsid w:val="009035A0"/>
    <w:rsid w:val="00903D47"/>
    <w:rsid w:val="00905BE4"/>
    <w:rsid w:val="009113C9"/>
    <w:rsid w:val="00911CD9"/>
    <w:rsid w:val="00912B71"/>
    <w:rsid w:val="00920E2C"/>
    <w:rsid w:val="00931632"/>
    <w:rsid w:val="00931738"/>
    <w:rsid w:val="00932C92"/>
    <w:rsid w:val="00933EDE"/>
    <w:rsid w:val="009454E4"/>
    <w:rsid w:val="009466F3"/>
    <w:rsid w:val="00950C1D"/>
    <w:rsid w:val="00950ED6"/>
    <w:rsid w:val="00951B80"/>
    <w:rsid w:val="00961520"/>
    <w:rsid w:val="00961603"/>
    <w:rsid w:val="0096683A"/>
    <w:rsid w:val="00967F92"/>
    <w:rsid w:val="0098119B"/>
    <w:rsid w:val="00982113"/>
    <w:rsid w:val="00984240"/>
    <w:rsid w:val="00984B5E"/>
    <w:rsid w:val="0098742E"/>
    <w:rsid w:val="009906CD"/>
    <w:rsid w:val="00990AB3"/>
    <w:rsid w:val="00990B59"/>
    <w:rsid w:val="00995B07"/>
    <w:rsid w:val="0099613C"/>
    <w:rsid w:val="00997AF1"/>
    <w:rsid w:val="009A04E4"/>
    <w:rsid w:val="009A2431"/>
    <w:rsid w:val="009A2619"/>
    <w:rsid w:val="009A7C04"/>
    <w:rsid w:val="009B10D6"/>
    <w:rsid w:val="009B1F0D"/>
    <w:rsid w:val="009B2254"/>
    <w:rsid w:val="009B409D"/>
    <w:rsid w:val="009B44A3"/>
    <w:rsid w:val="009B62F9"/>
    <w:rsid w:val="009C5015"/>
    <w:rsid w:val="009D65D0"/>
    <w:rsid w:val="009D7522"/>
    <w:rsid w:val="009D7E91"/>
    <w:rsid w:val="009E54F4"/>
    <w:rsid w:val="009E64D5"/>
    <w:rsid w:val="009E793D"/>
    <w:rsid w:val="009F09AB"/>
    <w:rsid w:val="009F1417"/>
    <w:rsid w:val="009F1922"/>
    <w:rsid w:val="009F2BFA"/>
    <w:rsid w:val="009F3BEB"/>
    <w:rsid w:val="00A00378"/>
    <w:rsid w:val="00A021CD"/>
    <w:rsid w:val="00A02AFA"/>
    <w:rsid w:val="00A02F91"/>
    <w:rsid w:val="00A03772"/>
    <w:rsid w:val="00A03A3D"/>
    <w:rsid w:val="00A03ED3"/>
    <w:rsid w:val="00A0507C"/>
    <w:rsid w:val="00A06E5E"/>
    <w:rsid w:val="00A11D32"/>
    <w:rsid w:val="00A1375E"/>
    <w:rsid w:val="00A13B32"/>
    <w:rsid w:val="00A22C07"/>
    <w:rsid w:val="00A240CA"/>
    <w:rsid w:val="00A312F4"/>
    <w:rsid w:val="00A339BB"/>
    <w:rsid w:val="00A34789"/>
    <w:rsid w:val="00A44B18"/>
    <w:rsid w:val="00A461D4"/>
    <w:rsid w:val="00A50EAF"/>
    <w:rsid w:val="00A511B8"/>
    <w:rsid w:val="00A579DE"/>
    <w:rsid w:val="00A57F77"/>
    <w:rsid w:val="00A602F9"/>
    <w:rsid w:val="00A6382F"/>
    <w:rsid w:val="00A650EE"/>
    <w:rsid w:val="00A65910"/>
    <w:rsid w:val="00A65A95"/>
    <w:rsid w:val="00A662C8"/>
    <w:rsid w:val="00A70A42"/>
    <w:rsid w:val="00A71157"/>
    <w:rsid w:val="00A716A5"/>
    <w:rsid w:val="00A734DC"/>
    <w:rsid w:val="00A73C5A"/>
    <w:rsid w:val="00A76A5F"/>
    <w:rsid w:val="00A82FEB"/>
    <w:rsid w:val="00A933E1"/>
    <w:rsid w:val="00A94830"/>
    <w:rsid w:val="00A966E6"/>
    <w:rsid w:val="00A96ED0"/>
    <w:rsid w:val="00AA1091"/>
    <w:rsid w:val="00AA1F64"/>
    <w:rsid w:val="00AA5FB6"/>
    <w:rsid w:val="00AA7333"/>
    <w:rsid w:val="00AB0ACA"/>
    <w:rsid w:val="00AB2BE3"/>
    <w:rsid w:val="00AB61C0"/>
    <w:rsid w:val="00AB7834"/>
    <w:rsid w:val="00AC0494"/>
    <w:rsid w:val="00AC2150"/>
    <w:rsid w:val="00AC4C70"/>
    <w:rsid w:val="00AC4D5F"/>
    <w:rsid w:val="00AC7A00"/>
    <w:rsid w:val="00AE040E"/>
    <w:rsid w:val="00AE08DB"/>
    <w:rsid w:val="00AE2729"/>
    <w:rsid w:val="00AE2CB5"/>
    <w:rsid w:val="00AE385C"/>
    <w:rsid w:val="00AE5AE2"/>
    <w:rsid w:val="00AE7343"/>
    <w:rsid w:val="00AF058A"/>
    <w:rsid w:val="00AF1A90"/>
    <w:rsid w:val="00AF5C67"/>
    <w:rsid w:val="00AF670E"/>
    <w:rsid w:val="00B00AA3"/>
    <w:rsid w:val="00B04224"/>
    <w:rsid w:val="00B04A57"/>
    <w:rsid w:val="00B1458E"/>
    <w:rsid w:val="00B14C51"/>
    <w:rsid w:val="00B14C7A"/>
    <w:rsid w:val="00B1605A"/>
    <w:rsid w:val="00B21100"/>
    <w:rsid w:val="00B2141C"/>
    <w:rsid w:val="00B23194"/>
    <w:rsid w:val="00B24742"/>
    <w:rsid w:val="00B24E37"/>
    <w:rsid w:val="00B26CAF"/>
    <w:rsid w:val="00B3150B"/>
    <w:rsid w:val="00B37B34"/>
    <w:rsid w:val="00B40D80"/>
    <w:rsid w:val="00B43ADA"/>
    <w:rsid w:val="00B44F11"/>
    <w:rsid w:val="00B51E62"/>
    <w:rsid w:val="00B5642B"/>
    <w:rsid w:val="00B600F4"/>
    <w:rsid w:val="00B62979"/>
    <w:rsid w:val="00B6753D"/>
    <w:rsid w:val="00B67D0D"/>
    <w:rsid w:val="00B70056"/>
    <w:rsid w:val="00B70473"/>
    <w:rsid w:val="00B823A7"/>
    <w:rsid w:val="00B85E1F"/>
    <w:rsid w:val="00B90FA5"/>
    <w:rsid w:val="00B919F1"/>
    <w:rsid w:val="00B94D06"/>
    <w:rsid w:val="00B94F95"/>
    <w:rsid w:val="00BA0ADA"/>
    <w:rsid w:val="00BA289E"/>
    <w:rsid w:val="00BA5C31"/>
    <w:rsid w:val="00BA7EF1"/>
    <w:rsid w:val="00BB1810"/>
    <w:rsid w:val="00BB40AA"/>
    <w:rsid w:val="00BB468D"/>
    <w:rsid w:val="00BB5196"/>
    <w:rsid w:val="00BC0E8D"/>
    <w:rsid w:val="00BC166C"/>
    <w:rsid w:val="00BC4C3A"/>
    <w:rsid w:val="00BC511F"/>
    <w:rsid w:val="00BC5B2D"/>
    <w:rsid w:val="00BC621E"/>
    <w:rsid w:val="00BD6791"/>
    <w:rsid w:val="00BE3024"/>
    <w:rsid w:val="00BE6551"/>
    <w:rsid w:val="00BE7AA1"/>
    <w:rsid w:val="00BF093B"/>
    <w:rsid w:val="00BF20C7"/>
    <w:rsid w:val="00BF4E0A"/>
    <w:rsid w:val="00BF5381"/>
    <w:rsid w:val="00C0369C"/>
    <w:rsid w:val="00C0531E"/>
    <w:rsid w:val="00C06B2A"/>
    <w:rsid w:val="00C15B7C"/>
    <w:rsid w:val="00C21202"/>
    <w:rsid w:val="00C21514"/>
    <w:rsid w:val="00C25D05"/>
    <w:rsid w:val="00C321E0"/>
    <w:rsid w:val="00C339AC"/>
    <w:rsid w:val="00C34D7C"/>
    <w:rsid w:val="00C41488"/>
    <w:rsid w:val="00C414F9"/>
    <w:rsid w:val="00C4244F"/>
    <w:rsid w:val="00C45104"/>
    <w:rsid w:val="00C46FD1"/>
    <w:rsid w:val="00C54967"/>
    <w:rsid w:val="00C55034"/>
    <w:rsid w:val="00C6005E"/>
    <w:rsid w:val="00C632ED"/>
    <w:rsid w:val="00C66150"/>
    <w:rsid w:val="00C66A13"/>
    <w:rsid w:val="00C67789"/>
    <w:rsid w:val="00C70EF5"/>
    <w:rsid w:val="00C756C5"/>
    <w:rsid w:val="00C822AB"/>
    <w:rsid w:val="00C8245C"/>
    <w:rsid w:val="00C82CAE"/>
    <w:rsid w:val="00C87D50"/>
    <w:rsid w:val="00C87EAE"/>
    <w:rsid w:val="00C930A8"/>
    <w:rsid w:val="00C95A8A"/>
    <w:rsid w:val="00CA23A5"/>
    <w:rsid w:val="00CA4B17"/>
    <w:rsid w:val="00CA585D"/>
    <w:rsid w:val="00CA6CB8"/>
    <w:rsid w:val="00CA6CDB"/>
    <w:rsid w:val="00CB38EE"/>
    <w:rsid w:val="00CB5743"/>
    <w:rsid w:val="00CB6A31"/>
    <w:rsid w:val="00CB6A59"/>
    <w:rsid w:val="00CC3524"/>
    <w:rsid w:val="00CC7117"/>
    <w:rsid w:val="00CD27BE"/>
    <w:rsid w:val="00CD37A5"/>
    <w:rsid w:val="00CD6F0F"/>
    <w:rsid w:val="00CE0BB7"/>
    <w:rsid w:val="00CE1019"/>
    <w:rsid w:val="00CE3E9A"/>
    <w:rsid w:val="00CE47B5"/>
    <w:rsid w:val="00CE5187"/>
    <w:rsid w:val="00CE599D"/>
    <w:rsid w:val="00CE5EF0"/>
    <w:rsid w:val="00CE6AED"/>
    <w:rsid w:val="00CE70F0"/>
    <w:rsid w:val="00CE7234"/>
    <w:rsid w:val="00CE7642"/>
    <w:rsid w:val="00CE7846"/>
    <w:rsid w:val="00CF01FE"/>
    <w:rsid w:val="00CF52C6"/>
    <w:rsid w:val="00CF6E39"/>
    <w:rsid w:val="00CF72DA"/>
    <w:rsid w:val="00CF7C81"/>
    <w:rsid w:val="00CF7D3B"/>
    <w:rsid w:val="00D03664"/>
    <w:rsid w:val="00D039FD"/>
    <w:rsid w:val="00D07FA2"/>
    <w:rsid w:val="00D11F8A"/>
    <w:rsid w:val="00D159B2"/>
    <w:rsid w:val="00D15B4E"/>
    <w:rsid w:val="00D17378"/>
    <w:rsid w:val="00D177E7"/>
    <w:rsid w:val="00D2079F"/>
    <w:rsid w:val="00D22B97"/>
    <w:rsid w:val="00D26158"/>
    <w:rsid w:val="00D31B5B"/>
    <w:rsid w:val="00D32033"/>
    <w:rsid w:val="00D4229E"/>
    <w:rsid w:val="00D447EF"/>
    <w:rsid w:val="00D505E2"/>
    <w:rsid w:val="00D5379B"/>
    <w:rsid w:val="00D55777"/>
    <w:rsid w:val="00D62CCB"/>
    <w:rsid w:val="00D7463D"/>
    <w:rsid w:val="00D80F5A"/>
    <w:rsid w:val="00D813B1"/>
    <w:rsid w:val="00D84449"/>
    <w:rsid w:val="00D85676"/>
    <w:rsid w:val="00D90D2E"/>
    <w:rsid w:val="00D968C8"/>
    <w:rsid w:val="00DA0740"/>
    <w:rsid w:val="00DA0C02"/>
    <w:rsid w:val="00DA208F"/>
    <w:rsid w:val="00DA2686"/>
    <w:rsid w:val="00DA4540"/>
    <w:rsid w:val="00DA5252"/>
    <w:rsid w:val="00DA587E"/>
    <w:rsid w:val="00DB3052"/>
    <w:rsid w:val="00DC28A3"/>
    <w:rsid w:val="00DC2D17"/>
    <w:rsid w:val="00DD3294"/>
    <w:rsid w:val="00DE11AF"/>
    <w:rsid w:val="00DE23BF"/>
    <w:rsid w:val="00DE3981"/>
    <w:rsid w:val="00DE40DD"/>
    <w:rsid w:val="00DE7755"/>
    <w:rsid w:val="00DF0368"/>
    <w:rsid w:val="00DF059A"/>
    <w:rsid w:val="00DF060A"/>
    <w:rsid w:val="00DF6D19"/>
    <w:rsid w:val="00DF70F5"/>
    <w:rsid w:val="00DF78E1"/>
    <w:rsid w:val="00E0009D"/>
    <w:rsid w:val="00E0138E"/>
    <w:rsid w:val="00E066D4"/>
    <w:rsid w:val="00E115FD"/>
    <w:rsid w:val="00E2063C"/>
    <w:rsid w:val="00E2252C"/>
    <w:rsid w:val="00E245E4"/>
    <w:rsid w:val="00E270C0"/>
    <w:rsid w:val="00E27CD4"/>
    <w:rsid w:val="00E36D82"/>
    <w:rsid w:val="00E3711B"/>
    <w:rsid w:val="00E433DA"/>
    <w:rsid w:val="00E460B9"/>
    <w:rsid w:val="00E51D9C"/>
    <w:rsid w:val="00E55E9E"/>
    <w:rsid w:val="00E56945"/>
    <w:rsid w:val="00E648B0"/>
    <w:rsid w:val="00E67121"/>
    <w:rsid w:val="00E71519"/>
    <w:rsid w:val="00E7198D"/>
    <w:rsid w:val="00E721C3"/>
    <w:rsid w:val="00E735AF"/>
    <w:rsid w:val="00E74CA6"/>
    <w:rsid w:val="00E75E3D"/>
    <w:rsid w:val="00E800F9"/>
    <w:rsid w:val="00E90325"/>
    <w:rsid w:val="00E96D2C"/>
    <w:rsid w:val="00E9731C"/>
    <w:rsid w:val="00EA1C8B"/>
    <w:rsid w:val="00EA45A9"/>
    <w:rsid w:val="00EA4E4C"/>
    <w:rsid w:val="00EB341A"/>
    <w:rsid w:val="00EB5564"/>
    <w:rsid w:val="00EB6E78"/>
    <w:rsid w:val="00EC0184"/>
    <w:rsid w:val="00EC0FF3"/>
    <w:rsid w:val="00EC15F3"/>
    <w:rsid w:val="00EC1AF4"/>
    <w:rsid w:val="00EC2DFE"/>
    <w:rsid w:val="00ED5E08"/>
    <w:rsid w:val="00EE0B6C"/>
    <w:rsid w:val="00EE27F0"/>
    <w:rsid w:val="00EE306F"/>
    <w:rsid w:val="00EE3FF0"/>
    <w:rsid w:val="00EE4921"/>
    <w:rsid w:val="00EE6D90"/>
    <w:rsid w:val="00EE7E3E"/>
    <w:rsid w:val="00EF1066"/>
    <w:rsid w:val="00EF36AA"/>
    <w:rsid w:val="00EF63AB"/>
    <w:rsid w:val="00EF6FEE"/>
    <w:rsid w:val="00F017AF"/>
    <w:rsid w:val="00F041C4"/>
    <w:rsid w:val="00F15368"/>
    <w:rsid w:val="00F1598C"/>
    <w:rsid w:val="00F20BC6"/>
    <w:rsid w:val="00F21153"/>
    <w:rsid w:val="00F21E5A"/>
    <w:rsid w:val="00F255FC"/>
    <w:rsid w:val="00F259B0"/>
    <w:rsid w:val="00F26A20"/>
    <w:rsid w:val="00F276C9"/>
    <w:rsid w:val="00F31319"/>
    <w:rsid w:val="00F3305C"/>
    <w:rsid w:val="00F36C43"/>
    <w:rsid w:val="00F40690"/>
    <w:rsid w:val="00F41FCE"/>
    <w:rsid w:val="00F43B8F"/>
    <w:rsid w:val="00F47A50"/>
    <w:rsid w:val="00F47B8A"/>
    <w:rsid w:val="00F50139"/>
    <w:rsid w:val="00F51785"/>
    <w:rsid w:val="00F51F72"/>
    <w:rsid w:val="00F52B0C"/>
    <w:rsid w:val="00F530D7"/>
    <w:rsid w:val="00F536E7"/>
    <w:rsid w:val="00F541E6"/>
    <w:rsid w:val="00F55CCF"/>
    <w:rsid w:val="00F5646E"/>
    <w:rsid w:val="00F63498"/>
    <w:rsid w:val="00F640BF"/>
    <w:rsid w:val="00F64EE3"/>
    <w:rsid w:val="00F66BB9"/>
    <w:rsid w:val="00F70754"/>
    <w:rsid w:val="00F737EA"/>
    <w:rsid w:val="00F829E0"/>
    <w:rsid w:val="00F879A1"/>
    <w:rsid w:val="00F9124A"/>
    <w:rsid w:val="00F92FC4"/>
    <w:rsid w:val="00F93FC7"/>
    <w:rsid w:val="00F95254"/>
    <w:rsid w:val="00F970D2"/>
    <w:rsid w:val="00F9793C"/>
    <w:rsid w:val="00F97E10"/>
    <w:rsid w:val="00FA034F"/>
    <w:rsid w:val="00FA0C14"/>
    <w:rsid w:val="00FA3230"/>
    <w:rsid w:val="00FB1EB2"/>
    <w:rsid w:val="00FB4B02"/>
    <w:rsid w:val="00FB4D00"/>
    <w:rsid w:val="00FC1B26"/>
    <w:rsid w:val="00FC2D40"/>
    <w:rsid w:val="00FC3600"/>
    <w:rsid w:val="00FC565B"/>
    <w:rsid w:val="00FC76BE"/>
    <w:rsid w:val="00FD0C2D"/>
    <w:rsid w:val="00FE006E"/>
    <w:rsid w:val="00FE36B1"/>
    <w:rsid w:val="00FE38D4"/>
    <w:rsid w:val="00FE54D4"/>
    <w:rsid w:val="00FF0DF1"/>
    <w:rsid w:val="00FF217E"/>
    <w:rsid w:val="00FF2AC2"/>
    <w:rsid w:val="00FF4521"/>
    <w:rsid w:val="00FF6F5A"/>
    <w:rsid w:val="00FF709A"/>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72918F7E"/>
  <w15:chartTrackingRefBased/>
  <w15:docId w15:val="{497D0FC6-9A00-4379-8684-29209EDE05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pt-BR" w:eastAsia="pt-BR" w:bidi="ar-SA"/>
      </w:rPr>
    </w:rPrDefault>
    <w:pPrDefault/>
  </w:docDefaults>
  <w:latentStyles w:defLockedState="0" w:defUIPriority="99" w:defSemiHidden="0" w:defUnhideWhenUsed="0" w:defQFormat="0" w:count="376">
    <w:lsdException w:name="Normal" w:uiPriority="0"/>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903D47"/>
    <w:pPr>
      <w:keepNext/>
      <w:keepLines/>
    </w:pPr>
    <w:rPr>
      <w:sz w:val="24"/>
      <w:szCs w:val="24"/>
    </w:rPr>
  </w:style>
  <w:style w:type="paragraph" w:styleId="Ttulo1">
    <w:name w:val="heading 1"/>
    <w:aliases w:val="TF-TÍTULO 1"/>
    <w:basedOn w:val="Normal"/>
    <w:next w:val="TF-TEXTO"/>
    <w:link w:val="Ttulo1Char"/>
    <w:autoRedefine/>
    <w:qFormat/>
    <w:rsid w:val="007D10F2"/>
    <w:pPr>
      <w:pageBreakBefore/>
      <w:numPr>
        <w:numId w:val="1"/>
      </w:numPr>
      <w:tabs>
        <w:tab w:val="left" w:pos="284"/>
      </w:tabs>
      <w:spacing w:line="360" w:lineRule="auto"/>
      <w:ind w:left="284" w:hanging="284"/>
      <w:jc w:val="both"/>
      <w:outlineLvl w:val="0"/>
    </w:pPr>
    <w:rPr>
      <w:b/>
      <w:caps/>
    </w:rPr>
  </w:style>
  <w:style w:type="paragraph" w:styleId="Ttulo2">
    <w:name w:val="heading 2"/>
    <w:aliases w:val="TF-TÍTULO 2"/>
    <w:next w:val="TF-TEXTO"/>
    <w:link w:val="Ttulo2Char"/>
    <w:autoRedefine/>
    <w:qFormat/>
    <w:rsid w:val="006727A4"/>
    <w:pPr>
      <w:keepNext/>
      <w:keepLines/>
      <w:numPr>
        <w:ilvl w:val="1"/>
        <w:numId w:val="1"/>
      </w:numPr>
      <w:spacing w:before="240" w:line="360" w:lineRule="auto"/>
      <w:ind w:left="567" w:hanging="567"/>
      <w:jc w:val="both"/>
      <w:outlineLvl w:val="1"/>
    </w:pPr>
    <w:rPr>
      <w:caps/>
      <w:color w:val="000000"/>
      <w:sz w:val="24"/>
    </w:rPr>
  </w:style>
  <w:style w:type="paragraph" w:styleId="Ttulo3">
    <w:name w:val="heading 3"/>
    <w:aliases w:val="TF-TÍTULO 3"/>
    <w:next w:val="TF-TEXTO"/>
    <w:link w:val="Ttulo3Char"/>
    <w:autoRedefine/>
    <w:qFormat/>
    <w:rsid w:val="00D968C8"/>
    <w:pPr>
      <w:keepNext/>
      <w:keepLines/>
      <w:numPr>
        <w:ilvl w:val="2"/>
        <w:numId w:val="1"/>
      </w:numPr>
      <w:spacing w:before="240" w:line="360" w:lineRule="auto"/>
      <w:ind w:left="851" w:hanging="851"/>
      <w:jc w:val="both"/>
      <w:outlineLvl w:val="2"/>
    </w:pPr>
    <w:rPr>
      <w:color w:val="000000"/>
      <w:sz w:val="24"/>
    </w:rPr>
  </w:style>
  <w:style w:type="paragraph" w:styleId="Ttulo4">
    <w:name w:val="heading 4"/>
    <w:aliases w:val="TF-TÍTULO 4"/>
    <w:next w:val="TF-TEXTO"/>
    <w:autoRedefine/>
    <w:qFormat/>
    <w:rsid w:val="009D7E91"/>
    <w:pPr>
      <w:keepNext/>
      <w:keepLines/>
      <w:numPr>
        <w:ilvl w:val="3"/>
        <w:numId w:val="1"/>
      </w:numPr>
      <w:spacing w:before="240" w:line="360" w:lineRule="auto"/>
      <w:ind w:left="992" w:hanging="992"/>
      <w:jc w:val="both"/>
      <w:outlineLvl w:val="3"/>
    </w:pPr>
    <w:rPr>
      <w:color w:val="000000"/>
      <w:sz w:val="24"/>
    </w:rPr>
  </w:style>
  <w:style w:type="paragraph" w:styleId="Ttulo5">
    <w:name w:val="heading 5"/>
    <w:aliases w:val="TF-TÍTULO 5"/>
    <w:next w:val="TF-TEXTO"/>
    <w:autoRedefine/>
    <w:qFormat/>
    <w:rsid w:val="009D7E91"/>
    <w:pPr>
      <w:keepNext/>
      <w:keepLines/>
      <w:numPr>
        <w:ilvl w:val="4"/>
        <w:numId w:val="1"/>
      </w:numPr>
      <w:spacing w:before="240" w:line="360" w:lineRule="auto"/>
      <w:ind w:left="1134" w:hanging="1134"/>
      <w:jc w:val="both"/>
      <w:outlineLvl w:val="4"/>
    </w:pPr>
    <w:rPr>
      <w:color w:val="000000"/>
      <w:sz w:val="24"/>
    </w:rPr>
  </w:style>
  <w:style w:type="paragraph" w:styleId="Ttulo6">
    <w:name w:val="heading 6"/>
    <w:next w:val="TF-TEXTO"/>
    <w:autoRedefine/>
    <w:qFormat/>
    <w:pPr>
      <w:keepNext/>
      <w:numPr>
        <w:ilvl w:val="5"/>
        <w:numId w:val="1"/>
      </w:numPr>
      <w:spacing w:before="360" w:after="240"/>
      <w:ind w:left="1276" w:hanging="1276"/>
      <w:jc w:val="both"/>
      <w:outlineLvl w:val="5"/>
    </w:pPr>
    <w:rPr>
      <w:noProof/>
      <w:color w:val="000000"/>
      <w:sz w:val="24"/>
    </w:rPr>
  </w:style>
  <w:style w:type="paragraph" w:styleId="Ttulo7">
    <w:name w:val="heading 7"/>
    <w:next w:val="TF-TEXTO"/>
    <w:autoRedefine/>
    <w:qFormat/>
    <w:pPr>
      <w:keepNext/>
      <w:numPr>
        <w:ilvl w:val="6"/>
        <w:numId w:val="1"/>
      </w:numPr>
      <w:spacing w:before="360" w:after="240"/>
      <w:ind w:left="1559" w:hanging="1559"/>
      <w:jc w:val="both"/>
      <w:outlineLvl w:val="6"/>
    </w:pPr>
    <w:rPr>
      <w:rFonts w:ascii="Times" w:hAnsi="Times"/>
      <w:sz w:val="24"/>
    </w:rPr>
  </w:style>
  <w:style w:type="paragraph" w:styleId="Ttulo8">
    <w:name w:val="heading 8"/>
    <w:next w:val="TF-TEXTO"/>
    <w:autoRedefine/>
    <w:qFormat/>
    <w:pPr>
      <w:keepNext/>
      <w:numPr>
        <w:ilvl w:val="7"/>
        <w:numId w:val="1"/>
      </w:numPr>
      <w:spacing w:before="360" w:after="240"/>
      <w:ind w:left="1843" w:hanging="1843"/>
      <w:jc w:val="both"/>
      <w:outlineLvl w:val="7"/>
    </w:pPr>
    <w:rPr>
      <w:rFonts w:ascii="Times" w:hAnsi="Times"/>
      <w:color w:val="000000"/>
      <w:sz w:val="24"/>
    </w:rPr>
  </w:style>
  <w:style w:type="paragraph" w:styleId="Ttulo9">
    <w:name w:val="heading 9"/>
    <w:next w:val="TF-TEXTO"/>
    <w:qFormat/>
    <w:pPr>
      <w:keepNext/>
      <w:numPr>
        <w:ilvl w:val="8"/>
        <w:numId w:val="1"/>
      </w:numPr>
      <w:spacing w:before="360" w:after="360"/>
      <w:ind w:left="1985" w:hanging="1985"/>
      <w:jc w:val="both"/>
      <w:outlineLvl w:val="8"/>
    </w:pPr>
    <w:rPr>
      <w:b/>
      <w:color w:val="000000"/>
      <w:sz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TF-TEXTO">
    <w:name w:val="TF-TEXTO"/>
    <w:link w:val="TF-TEXTOChar"/>
    <w:qFormat/>
    <w:rsid w:val="008233E5"/>
    <w:pPr>
      <w:spacing w:before="120" w:line="360" w:lineRule="auto"/>
      <w:ind w:firstLine="680"/>
      <w:contextualSpacing/>
      <w:jc w:val="both"/>
    </w:pPr>
    <w:rPr>
      <w:sz w:val="24"/>
    </w:rPr>
  </w:style>
  <w:style w:type="paragraph" w:styleId="ndicedeilustraes">
    <w:name w:val="table of figures"/>
    <w:basedOn w:val="Normal"/>
    <w:next w:val="Normal"/>
    <w:uiPriority w:val="99"/>
    <w:rsid w:val="006426D5"/>
    <w:pPr>
      <w:keepNext w:val="0"/>
      <w:keepLines w:val="0"/>
      <w:spacing w:line="360" w:lineRule="auto"/>
      <w:ind w:left="1134" w:hanging="1134"/>
    </w:pPr>
  </w:style>
  <w:style w:type="paragraph" w:customStyle="1" w:styleId="TF-xpre-capaCABEALHO">
    <w:name w:val="TF-xpre-capa CABEÇALHO"/>
    <w:pPr>
      <w:spacing w:line="480" w:lineRule="auto"/>
      <w:jc w:val="center"/>
    </w:pPr>
    <w:rPr>
      <w:b/>
      <w:caps/>
      <w:sz w:val="24"/>
    </w:rPr>
  </w:style>
  <w:style w:type="paragraph" w:customStyle="1" w:styleId="TF-xpre-capaTTULO">
    <w:name w:val="TF-xpre-capa TÍTULO"/>
    <w:next w:val="TF-xpre-capaAUTOR"/>
    <w:pPr>
      <w:spacing w:before="4600" w:line="480" w:lineRule="auto"/>
      <w:jc w:val="center"/>
    </w:pPr>
    <w:rPr>
      <w:b/>
      <w:caps/>
      <w:sz w:val="32"/>
    </w:rPr>
  </w:style>
  <w:style w:type="paragraph" w:customStyle="1" w:styleId="TF-xpre-capaAUTOR">
    <w:name w:val="TF-xpre-capa AUTOR"/>
    <w:pPr>
      <w:spacing w:before="720"/>
      <w:jc w:val="right"/>
    </w:pPr>
    <w:rPr>
      <w:b/>
      <w:caps/>
      <w:sz w:val="24"/>
    </w:rPr>
  </w:style>
  <w:style w:type="paragraph" w:customStyle="1" w:styleId="TF-xpre-capaID">
    <w:name w:val="TF-xpre-capa ID"/>
    <w:pPr>
      <w:jc w:val="right"/>
    </w:pPr>
    <w:rPr>
      <w:b/>
      <w:caps/>
      <w:sz w:val="24"/>
    </w:rPr>
  </w:style>
  <w:style w:type="paragraph" w:customStyle="1" w:styleId="TF-xpre-folharostoAUTOR">
    <w:name w:val="TF-xpre-folha rosto AUTOR"/>
    <w:basedOn w:val="TF-xpre-capaAUTOR"/>
    <w:pPr>
      <w:widowControl w:val="0"/>
      <w:spacing w:before="0"/>
      <w:jc w:val="center"/>
    </w:pPr>
  </w:style>
  <w:style w:type="paragraph" w:customStyle="1" w:styleId="TF-xpre-folharostoFINALIDADE">
    <w:name w:val="TF-xpre-folha rosto FINALIDADE"/>
    <w:pPr>
      <w:spacing w:before="720"/>
      <w:ind w:left="4536"/>
      <w:jc w:val="both"/>
    </w:pPr>
    <w:rPr>
      <w:color w:val="000000"/>
      <w:sz w:val="24"/>
    </w:rPr>
  </w:style>
  <w:style w:type="paragraph" w:customStyle="1" w:styleId="TF-xpre-folharostoTTULO">
    <w:name w:val="TF-xpre-folha rosto TÍTULO"/>
    <w:basedOn w:val="TF-xpre-capaTTULO"/>
    <w:pPr>
      <w:spacing w:before="2000"/>
    </w:pPr>
  </w:style>
  <w:style w:type="paragraph" w:customStyle="1" w:styleId="TF-xpre-folharostoORIENTADOR">
    <w:name w:val="TF-xpre-folha rosto ORIENTADOR"/>
    <w:basedOn w:val="TF-xpre-folharostoFINALIDADE"/>
    <w:pPr>
      <w:keepNext/>
      <w:keepLines/>
      <w:spacing w:before="480"/>
      <w:ind w:left="0"/>
      <w:jc w:val="right"/>
    </w:pPr>
  </w:style>
  <w:style w:type="paragraph" w:customStyle="1" w:styleId="TF-xpre-folharostoANO">
    <w:name w:val="TF-xpre-folha rosto ANO"/>
    <w:next w:val="TF-xpre-folharostoID"/>
    <w:pPr>
      <w:jc w:val="center"/>
    </w:pPr>
    <w:rPr>
      <w:b/>
      <w:caps/>
      <w:color w:val="000000"/>
      <w:sz w:val="24"/>
    </w:rPr>
  </w:style>
  <w:style w:type="paragraph" w:customStyle="1" w:styleId="TF-xpre-folharostoID">
    <w:name w:val="TF-xpre-folha rosto ID"/>
    <w:basedOn w:val="TF-xpre-capaID"/>
  </w:style>
  <w:style w:type="paragraph" w:customStyle="1" w:styleId="TF-xpre-folhaaprovaoTTULO">
    <w:name w:val="TF-xpre-folha aprovação TÍTULO"/>
    <w:basedOn w:val="TF-xpre-capaTTULO"/>
    <w:pPr>
      <w:pageBreakBefore/>
      <w:spacing w:before="0"/>
    </w:pPr>
  </w:style>
  <w:style w:type="paragraph" w:customStyle="1" w:styleId="TF-xpre-folhaaprovaoPOR">
    <w:name w:val="TF-xpre-folha aprovação POR"/>
    <w:pPr>
      <w:spacing w:before="1000"/>
      <w:jc w:val="center"/>
    </w:pPr>
    <w:rPr>
      <w:color w:val="000000"/>
      <w:sz w:val="24"/>
    </w:rPr>
  </w:style>
  <w:style w:type="paragraph" w:customStyle="1" w:styleId="TF-xpre-folhaaprovaoAUTOR">
    <w:name w:val="TF-xpre-folha aprovação AUTOR"/>
    <w:pPr>
      <w:spacing w:before="1000"/>
      <w:jc w:val="center"/>
    </w:pPr>
    <w:rPr>
      <w:b/>
      <w:caps/>
      <w:sz w:val="24"/>
    </w:rPr>
  </w:style>
  <w:style w:type="paragraph" w:customStyle="1" w:styleId="TF-xpre-folhaaprovaoASSINATURA">
    <w:name w:val="TF-xpre-folha aprovação ASSINATURA"/>
    <w:pPr>
      <w:spacing w:before="360"/>
      <w:ind w:left="2268"/>
    </w:pPr>
    <w:rPr>
      <w:b/>
      <w:color w:val="000000"/>
      <w:sz w:val="24"/>
    </w:rPr>
  </w:style>
  <w:style w:type="paragraph" w:customStyle="1" w:styleId="TF-xpre-folhaaprovaoFUNO">
    <w:name w:val="TF-xpre-folha aprovação FUNÇÃO"/>
    <w:pPr>
      <w:tabs>
        <w:tab w:val="left" w:pos="2268"/>
      </w:tabs>
    </w:pPr>
    <w:rPr>
      <w:color w:val="000000"/>
      <w:sz w:val="24"/>
    </w:rPr>
  </w:style>
  <w:style w:type="paragraph" w:customStyle="1" w:styleId="TF-xpre-folhaaprovaoDATA">
    <w:name w:val="TF-xpre-folha aprovação DATA"/>
    <w:pPr>
      <w:keepLines/>
      <w:jc w:val="center"/>
    </w:pPr>
    <w:rPr>
      <w:color w:val="000000"/>
      <w:sz w:val="24"/>
    </w:rPr>
  </w:style>
  <w:style w:type="paragraph" w:customStyle="1" w:styleId="TF-xpre-folhaaprovaoFINALIDADE">
    <w:name w:val="TF-xpre-folha aprovação FINALIDADE"/>
    <w:pPr>
      <w:spacing w:before="1000" w:after="1000"/>
      <w:ind w:left="4536"/>
      <w:jc w:val="both"/>
    </w:pPr>
    <w:rPr>
      <w:color w:val="000000"/>
      <w:sz w:val="24"/>
    </w:rPr>
  </w:style>
  <w:style w:type="paragraph" w:customStyle="1" w:styleId="TF-xpre-capaLOCAL">
    <w:name w:val="TF-xpre-capa LOCAL"/>
    <w:next w:val="TF-xpre-capaANO"/>
    <w:pPr>
      <w:jc w:val="center"/>
    </w:pPr>
    <w:rPr>
      <w:b/>
      <w:caps/>
      <w:sz w:val="24"/>
    </w:rPr>
  </w:style>
  <w:style w:type="paragraph" w:customStyle="1" w:styleId="TF-xpre-capaANO">
    <w:name w:val="TF-xpre-capa ANO"/>
    <w:next w:val="TF-xpre-capaID"/>
    <w:pPr>
      <w:jc w:val="center"/>
    </w:pPr>
    <w:rPr>
      <w:b/>
      <w:caps/>
      <w:sz w:val="24"/>
    </w:rPr>
  </w:style>
  <w:style w:type="paragraph" w:customStyle="1" w:styleId="TF-xpre-folharostoLOCAL">
    <w:name w:val="TF-xpre-folha rosto LOCAL"/>
    <w:pPr>
      <w:jc w:val="center"/>
    </w:pPr>
    <w:rPr>
      <w:b/>
      <w:caps/>
      <w:sz w:val="24"/>
    </w:rPr>
  </w:style>
  <w:style w:type="paragraph" w:customStyle="1" w:styleId="TF-xpre-dedicatria">
    <w:name w:val="TF-xpre-dedicatória"/>
    <w:rsid w:val="0061401D"/>
    <w:pPr>
      <w:spacing w:before="6400"/>
      <w:ind w:left="4536"/>
      <w:jc w:val="both"/>
    </w:pPr>
    <w:rPr>
      <w:sz w:val="24"/>
    </w:rPr>
  </w:style>
  <w:style w:type="paragraph" w:customStyle="1" w:styleId="TF-xpre-agradecimentosTEXTO">
    <w:name w:val="TF-xpre-agradecimentos TEXTO"/>
    <w:rsid w:val="00581411"/>
    <w:pPr>
      <w:spacing w:line="360" w:lineRule="auto"/>
      <w:ind w:firstLine="680"/>
      <w:jc w:val="both"/>
    </w:pPr>
    <w:rPr>
      <w:sz w:val="24"/>
    </w:rPr>
  </w:style>
  <w:style w:type="paragraph" w:styleId="Ttulo">
    <w:name w:val="Title"/>
    <w:basedOn w:val="Normal"/>
    <w:qFormat/>
    <w:pPr>
      <w:spacing w:before="240" w:after="60"/>
      <w:jc w:val="center"/>
      <w:outlineLvl w:val="0"/>
    </w:pPr>
    <w:rPr>
      <w:rFonts w:ascii="Arial" w:hAnsi="Arial" w:cs="Arial"/>
      <w:b/>
      <w:bCs/>
      <w:kern w:val="28"/>
      <w:sz w:val="32"/>
      <w:szCs w:val="32"/>
    </w:rPr>
  </w:style>
  <w:style w:type="paragraph" w:customStyle="1" w:styleId="TF-xpre-epgrafeTEXTO">
    <w:name w:val="TF-xpre-epígrafe TEXTO"/>
    <w:next w:val="TF-xpre-epgrafeAUTOR"/>
    <w:rsid w:val="0061401D"/>
    <w:pPr>
      <w:spacing w:before="6400"/>
      <w:ind w:left="4536"/>
      <w:jc w:val="both"/>
    </w:pPr>
    <w:rPr>
      <w:sz w:val="24"/>
    </w:rPr>
  </w:style>
  <w:style w:type="paragraph" w:customStyle="1" w:styleId="TF-xpre-epgrafeAUTOR">
    <w:name w:val="TF-xpre-epígrafe AUTOR"/>
    <w:pPr>
      <w:spacing w:before="120" w:line="480" w:lineRule="auto"/>
      <w:jc w:val="right"/>
    </w:pPr>
    <w:rPr>
      <w:sz w:val="24"/>
    </w:rPr>
  </w:style>
  <w:style w:type="paragraph" w:customStyle="1" w:styleId="TF-xpre-abstractTTULO">
    <w:name w:val="TF-xpre-abstract TÍTULO"/>
    <w:basedOn w:val="TF-TTULOnonumerado"/>
    <w:next w:val="TF-xpre-abstractTEXTO"/>
    <w:pPr>
      <w:pageBreakBefore/>
    </w:pPr>
  </w:style>
  <w:style w:type="paragraph" w:customStyle="1" w:styleId="TF-TTULOnonumerado">
    <w:name w:val="TF-TÍTULO não numerado"/>
    <w:pPr>
      <w:spacing w:after="840"/>
      <w:jc w:val="center"/>
    </w:pPr>
    <w:rPr>
      <w:b/>
      <w:caps/>
      <w:sz w:val="28"/>
    </w:rPr>
  </w:style>
  <w:style w:type="paragraph" w:customStyle="1" w:styleId="TF-xpre-abstractTEXTO">
    <w:name w:val="TF-xpre-abstract TEXTO"/>
    <w:basedOn w:val="TF-xpre-resumoTEXTO"/>
    <w:next w:val="TF-xpre-abstractKEY-WORDS"/>
  </w:style>
  <w:style w:type="paragraph" w:customStyle="1" w:styleId="TF-xpre-resumoTEXTO">
    <w:name w:val="TF-xpre-resumo TEXTO"/>
    <w:next w:val="TF-xpre-resumoPALAVRAS-CHAVE"/>
    <w:rsid w:val="005A4952"/>
    <w:pPr>
      <w:spacing w:line="360" w:lineRule="auto"/>
      <w:jc w:val="both"/>
    </w:pPr>
    <w:rPr>
      <w:sz w:val="24"/>
    </w:rPr>
  </w:style>
  <w:style w:type="paragraph" w:customStyle="1" w:styleId="TF-xpre-resumoPALAVRAS-CHAVE">
    <w:name w:val="TF-xpre-resumo PALAVRAS-CHAVE"/>
    <w:basedOn w:val="TF-xpre-resumoTEXTO"/>
    <w:rsid w:val="005A4952"/>
    <w:pPr>
      <w:spacing w:before="240"/>
    </w:pPr>
  </w:style>
  <w:style w:type="paragraph" w:customStyle="1" w:styleId="TF-xpre-abstractKEY-WORDS">
    <w:name w:val="TF-xpre-abstract KEY-WORDS"/>
    <w:basedOn w:val="TF-xpre-resumoPALAVRAS-CHAVE"/>
  </w:style>
  <w:style w:type="paragraph" w:customStyle="1" w:styleId="TF-xpre-listadeilustraesTTULO">
    <w:name w:val="TF-xpre-lista de ilustrações TÍTULO"/>
    <w:basedOn w:val="TF-TTULOnonumerado"/>
    <w:pPr>
      <w:pageBreakBefore/>
    </w:pPr>
  </w:style>
  <w:style w:type="paragraph" w:customStyle="1" w:styleId="TF-xpre-listadetabelasTTULO">
    <w:name w:val="TF-xpre-lista de tabelas TÍTULO"/>
    <w:basedOn w:val="TF-TTULOnonumerado"/>
    <w:next w:val="Normal"/>
    <w:pPr>
      <w:keepNext/>
    </w:pPr>
  </w:style>
  <w:style w:type="paragraph" w:customStyle="1" w:styleId="TF-xpre-listadesmbolosTTULO">
    <w:name w:val="TF-xpre-lista de símbolos TÍTULO"/>
    <w:basedOn w:val="TF-TTULOnonumerado"/>
    <w:next w:val="TF-xpre-listadesmbolosITEM"/>
  </w:style>
  <w:style w:type="paragraph" w:customStyle="1" w:styleId="TF-xpre-listadesmbolosITEM">
    <w:name w:val="TF-xpre-lista de símbolos ITEM"/>
    <w:basedOn w:val="TF-xpre-listadesiglasITEM"/>
  </w:style>
  <w:style w:type="paragraph" w:customStyle="1" w:styleId="TF-xpre-listadesiglasITEM">
    <w:name w:val="TF-xpre-lista de siglas ITEM"/>
    <w:pPr>
      <w:spacing w:line="480" w:lineRule="auto"/>
      <w:jc w:val="both"/>
    </w:pPr>
    <w:rPr>
      <w:sz w:val="24"/>
    </w:rPr>
  </w:style>
  <w:style w:type="paragraph" w:customStyle="1" w:styleId="TF-xpre-sumrioTTULO">
    <w:name w:val="TF-xpre-sumário TÍTULO"/>
    <w:basedOn w:val="TF-TTULOnonumerado"/>
    <w:pPr>
      <w:pageBreakBefore/>
    </w:pPr>
  </w:style>
  <w:style w:type="paragraph" w:customStyle="1" w:styleId="TF-refernciasbibliogrficasTTULO">
    <w:name w:val="TF-referências bibliográficas TÍTULO"/>
    <w:basedOn w:val="TF-TTULOnonumerado"/>
    <w:next w:val="TF-refernciasITEM"/>
    <w:rsid w:val="006D0896"/>
    <w:pPr>
      <w:pageBreakBefore/>
      <w:spacing w:after="0" w:line="360" w:lineRule="auto"/>
    </w:pPr>
    <w:rPr>
      <w:rFonts w:ascii="Times" w:hAnsi="Times"/>
      <w:sz w:val="24"/>
    </w:rPr>
  </w:style>
  <w:style w:type="paragraph" w:customStyle="1" w:styleId="TF-refernciasITEM">
    <w:name w:val="TF-referências ITEM"/>
    <w:rsid w:val="00F276C9"/>
    <w:pPr>
      <w:keepLines/>
      <w:spacing w:after="120"/>
    </w:pPr>
    <w:rPr>
      <w:sz w:val="24"/>
    </w:rPr>
  </w:style>
  <w:style w:type="paragraph" w:customStyle="1" w:styleId="TF-SUBALNEAnvel1">
    <w:name w:val="TF-SUBALÍNEA nível 1"/>
    <w:basedOn w:val="TF-ALNEA"/>
    <w:pPr>
      <w:numPr>
        <w:ilvl w:val="1"/>
      </w:numPr>
    </w:pPr>
    <w:rPr>
      <w:rFonts w:ascii="Times" w:hAnsi="Times"/>
    </w:rPr>
  </w:style>
  <w:style w:type="paragraph" w:customStyle="1" w:styleId="TF-ALNEA">
    <w:name w:val="TF-ALÍNEA"/>
    <w:qFormat/>
    <w:rsid w:val="00C66150"/>
    <w:pPr>
      <w:widowControl w:val="0"/>
      <w:numPr>
        <w:numId w:val="2"/>
      </w:numPr>
      <w:spacing w:line="360" w:lineRule="auto"/>
      <w:contextualSpacing/>
      <w:jc w:val="both"/>
    </w:pPr>
    <w:rPr>
      <w:sz w:val="24"/>
    </w:rPr>
  </w:style>
  <w:style w:type="paragraph" w:customStyle="1" w:styleId="TF-xpre-resumoTTULO">
    <w:name w:val="TF-xpre-resumo TÍTULO"/>
    <w:basedOn w:val="TF-TTULOnonumerado"/>
    <w:next w:val="TF-xpre-resumoTEXTO"/>
    <w:pPr>
      <w:pageBreakBefore/>
    </w:pPr>
  </w:style>
  <w:style w:type="paragraph" w:customStyle="1" w:styleId="TF-SUBALNEAnvel2">
    <w:name w:val="TF-SUBALÍNEA nível 2"/>
    <w:basedOn w:val="TF-SUBALNEAnvel1"/>
    <w:pPr>
      <w:numPr>
        <w:ilvl w:val="2"/>
      </w:numPr>
    </w:pPr>
  </w:style>
  <w:style w:type="paragraph" w:styleId="Cabealho">
    <w:name w:val="header"/>
    <w:basedOn w:val="Normal"/>
    <w:semiHidden/>
    <w:pPr>
      <w:tabs>
        <w:tab w:val="center" w:pos="4320"/>
        <w:tab w:val="right" w:pos="8640"/>
      </w:tabs>
    </w:pPr>
  </w:style>
  <w:style w:type="paragraph" w:styleId="Rodap">
    <w:name w:val="footer"/>
    <w:basedOn w:val="Normal"/>
    <w:semiHidden/>
    <w:pPr>
      <w:tabs>
        <w:tab w:val="center" w:pos="4320"/>
        <w:tab w:val="right" w:pos="8640"/>
      </w:tabs>
    </w:pPr>
  </w:style>
  <w:style w:type="character" w:styleId="Nmerodepgina">
    <w:name w:val="page number"/>
    <w:basedOn w:val="Fontepargpadro"/>
    <w:semiHidden/>
  </w:style>
  <w:style w:type="paragraph" w:styleId="Sumrio2">
    <w:name w:val="toc 2"/>
    <w:basedOn w:val="Sumrio1"/>
    <w:autoRedefine/>
    <w:uiPriority w:val="39"/>
    <w:pPr>
      <w:tabs>
        <w:tab w:val="left" w:pos="426"/>
      </w:tabs>
      <w:ind w:left="425" w:hanging="425"/>
    </w:pPr>
    <w:rPr>
      <w:b w:val="0"/>
    </w:rPr>
  </w:style>
  <w:style w:type="paragraph" w:styleId="Sumrio1">
    <w:name w:val="toc 1"/>
    <w:autoRedefine/>
    <w:uiPriority w:val="39"/>
    <w:pPr>
      <w:tabs>
        <w:tab w:val="left" w:pos="284"/>
        <w:tab w:val="right" w:leader="dot" w:pos="9062"/>
      </w:tabs>
      <w:spacing w:line="360" w:lineRule="auto"/>
      <w:ind w:left="284" w:hanging="284"/>
      <w:jc w:val="both"/>
    </w:pPr>
    <w:rPr>
      <w:b/>
      <w:caps/>
      <w:noProof/>
      <w:color w:val="000000"/>
      <w:sz w:val="24"/>
    </w:rPr>
  </w:style>
  <w:style w:type="paragraph" w:styleId="Sumrio3">
    <w:name w:val="toc 3"/>
    <w:autoRedefine/>
    <w:uiPriority w:val="39"/>
    <w:pPr>
      <w:tabs>
        <w:tab w:val="left" w:pos="567"/>
        <w:tab w:val="right" w:leader="dot" w:pos="9062"/>
      </w:tabs>
      <w:spacing w:line="360" w:lineRule="auto"/>
      <w:ind w:left="567" w:hanging="567"/>
      <w:jc w:val="both"/>
    </w:pPr>
    <w:rPr>
      <w:noProof/>
      <w:color w:val="000000"/>
      <w:sz w:val="24"/>
    </w:rPr>
  </w:style>
  <w:style w:type="paragraph" w:styleId="Sumrio4">
    <w:name w:val="toc 4"/>
    <w:basedOn w:val="Sumrio3"/>
    <w:next w:val="Sumrio3"/>
    <w:autoRedefine/>
    <w:uiPriority w:val="39"/>
    <w:pPr>
      <w:tabs>
        <w:tab w:val="left" w:pos="709"/>
      </w:tabs>
      <w:ind w:left="709" w:hanging="709"/>
    </w:pPr>
  </w:style>
  <w:style w:type="paragraph" w:styleId="Sumrio5">
    <w:name w:val="toc 5"/>
    <w:basedOn w:val="Sumrio4"/>
    <w:autoRedefine/>
    <w:uiPriority w:val="39"/>
    <w:pPr>
      <w:tabs>
        <w:tab w:val="left" w:pos="993"/>
      </w:tabs>
      <w:ind w:left="992" w:hanging="992"/>
    </w:pPr>
  </w:style>
  <w:style w:type="paragraph" w:styleId="Sumrio6">
    <w:name w:val="toc 6"/>
    <w:basedOn w:val="Sumrio5"/>
    <w:autoRedefine/>
    <w:semiHidden/>
    <w:pPr>
      <w:tabs>
        <w:tab w:val="left" w:pos="1134"/>
      </w:tabs>
      <w:ind w:left="1134" w:hanging="1134"/>
    </w:pPr>
  </w:style>
  <w:style w:type="paragraph" w:styleId="Sumrio7">
    <w:name w:val="toc 7"/>
    <w:basedOn w:val="Sumrio6"/>
    <w:autoRedefine/>
    <w:semiHidden/>
    <w:pPr>
      <w:tabs>
        <w:tab w:val="left" w:pos="1276"/>
      </w:tabs>
      <w:ind w:left="1276" w:hanging="1276"/>
    </w:pPr>
  </w:style>
  <w:style w:type="paragraph" w:styleId="Sumrio8">
    <w:name w:val="toc 8"/>
    <w:basedOn w:val="Sumrio7"/>
    <w:autoRedefine/>
    <w:semiHidden/>
    <w:pPr>
      <w:tabs>
        <w:tab w:val="left" w:pos="1418"/>
      </w:tabs>
      <w:ind w:left="1418" w:hanging="1418"/>
    </w:pPr>
  </w:style>
  <w:style w:type="paragraph" w:styleId="Sumrio9">
    <w:name w:val="toc 9"/>
    <w:basedOn w:val="Sumrio8"/>
    <w:autoRedefine/>
    <w:uiPriority w:val="39"/>
    <w:pPr>
      <w:tabs>
        <w:tab w:val="left" w:pos="1701"/>
      </w:tabs>
      <w:ind w:left="0" w:firstLine="0"/>
    </w:pPr>
    <w:rPr>
      <w:b/>
    </w:rPr>
  </w:style>
  <w:style w:type="paragraph" w:styleId="Lista5">
    <w:name w:val="List 5"/>
    <w:basedOn w:val="Normal"/>
    <w:semiHidden/>
    <w:pPr>
      <w:ind w:left="1415" w:hanging="283"/>
    </w:pPr>
  </w:style>
  <w:style w:type="character" w:styleId="Hyperlink">
    <w:name w:val="Hyperlink"/>
    <w:uiPriority w:val="99"/>
    <w:rsid w:val="006426D5"/>
    <w:rPr>
      <w:noProof/>
      <w:color w:val="0000FF"/>
      <w:u w:val="single"/>
    </w:rPr>
  </w:style>
  <w:style w:type="paragraph" w:customStyle="1" w:styleId="TF-xpos-apndiceTTULO">
    <w:name w:val="TF-xpos-apêndice TÍTULO"/>
    <w:next w:val="TF-TEXTO"/>
    <w:rsid w:val="006D0896"/>
    <w:pPr>
      <w:pageBreakBefore/>
      <w:spacing w:line="360" w:lineRule="auto"/>
      <w:jc w:val="both"/>
    </w:pPr>
    <w:rPr>
      <w:b/>
      <w:sz w:val="24"/>
    </w:rPr>
  </w:style>
  <w:style w:type="paragraph" w:customStyle="1" w:styleId="TF-xpos-anexoTTULO">
    <w:name w:val="TF-xpos-anexo TÍTULO"/>
    <w:next w:val="TF-TEXTO"/>
    <w:rsid w:val="006D0896"/>
    <w:pPr>
      <w:pageBreakBefore/>
      <w:spacing w:line="360" w:lineRule="auto"/>
      <w:jc w:val="both"/>
    </w:pPr>
    <w:rPr>
      <w:b/>
      <w:sz w:val="24"/>
    </w:rPr>
  </w:style>
  <w:style w:type="paragraph" w:customStyle="1" w:styleId="TF-FONTE">
    <w:name w:val="TF-FONTE"/>
    <w:next w:val="Normal"/>
    <w:qFormat/>
    <w:rsid w:val="00BA5C31"/>
    <w:pPr>
      <w:jc w:val="center"/>
    </w:pPr>
  </w:style>
  <w:style w:type="paragraph" w:customStyle="1" w:styleId="TF-xpre-agradecimentosTTULO">
    <w:name w:val="TF-xpre-agradecimentos TÍTULO"/>
    <w:basedOn w:val="TF-TTULOnonumerado"/>
    <w:next w:val="TF-xpre-agradecimentosTEXTO"/>
    <w:pPr>
      <w:pageBreakBefore/>
    </w:pPr>
    <w:rPr>
      <w:sz w:val="24"/>
    </w:rPr>
  </w:style>
  <w:style w:type="paragraph" w:customStyle="1" w:styleId="TF-LEGENDA">
    <w:name w:val="TF-LEGENDA"/>
    <w:basedOn w:val="Normal"/>
    <w:next w:val="Normal"/>
    <w:qFormat/>
    <w:rsid w:val="00A11D32"/>
    <w:pPr>
      <w:spacing w:before="60"/>
      <w:jc w:val="center"/>
      <w:outlineLvl w:val="0"/>
    </w:pPr>
    <w:rPr>
      <w:szCs w:val="20"/>
    </w:rPr>
  </w:style>
  <w:style w:type="paragraph" w:customStyle="1" w:styleId="TF-xpre-listadesiglasTTULO">
    <w:name w:val="TF-xpre-lista de siglas TÍTULO"/>
    <w:basedOn w:val="TF-TTULOnonumerado"/>
    <w:next w:val="TF-xpre-listadesiglasITEM"/>
    <w:pPr>
      <w:pageBreakBefore/>
    </w:pPr>
  </w:style>
  <w:style w:type="paragraph" w:customStyle="1" w:styleId="TF-CITAO">
    <w:name w:val="TF-CITAÇÃO"/>
    <w:next w:val="TF-TEXTO"/>
    <w:rsid w:val="00C0531E"/>
    <w:pPr>
      <w:widowControl w:val="0"/>
      <w:spacing w:after="120"/>
      <w:ind w:left="2268"/>
      <w:jc w:val="both"/>
    </w:pPr>
  </w:style>
  <w:style w:type="paragraph" w:customStyle="1" w:styleId="xl24">
    <w:name w:val="xl24"/>
    <w:basedOn w:val="Normal"/>
    <w:pPr>
      <w:pBdr>
        <w:left w:val="single" w:sz="4" w:space="0" w:color="auto"/>
        <w:bottom w:val="single" w:sz="4" w:space="0" w:color="auto"/>
        <w:right w:val="single" w:sz="4" w:space="0" w:color="auto"/>
      </w:pBdr>
      <w:spacing w:before="100" w:beforeAutospacing="1" w:after="100" w:afterAutospacing="1"/>
      <w:jc w:val="center"/>
      <w:textAlignment w:val="top"/>
    </w:pPr>
  </w:style>
  <w:style w:type="character" w:styleId="VarivelHTML">
    <w:name w:val="HTML Variable"/>
    <w:semiHidden/>
    <w:rPr>
      <w:i/>
      <w:iCs/>
    </w:rPr>
  </w:style>
  <w:style w:type="paragraph" w:customStyle="1" w:styleId="Analticoilustraes-tabelas">
    <w:name w:val="Analítico ilustrações-tabelas"/>
    <w:basedOn w:val="Sumrio1"/>
    <w:pPr>
      <w:ind w:left="1247" w:hanging="1247"/>
    </w:pPr>
    <w:rPr>
      <w:caps w:val="0"/>
    </w:rPr>
  </w:style>
  <w:style w:type="paragraph" w:customStyle="1" w:styleId="TF-TEXTO-QUADRO">
    <w:name w:val="TF-TEXTO-QUADRO"/>
    <w:qFormat/>
    <w:pPr>
      <w:keepNext/>
    </w:pPr>
    <w:rPr>
      <w:sz w:val="22"/>
    </w:rPr>
  </w:style>
  <w:style w:type="paragraph" w:customStyle="1" w:styleId="TF-CDIGO-FONTE">
    <w:name w:val="TF-CÓDIGO-FONTE"/>
    <w:qFormat/>
    <w:pPr>
      <w:keepNext/>
      <w:keepLines/>
    </w:pPr>
    <w:rPr>
      <w:rFonts w:ascii="Courier" w:hAnsi="Courier"/>
      <w:lang w:val="en-US"/>
    </w:rPr>
  </w:style>
  <w:style w:type="paragraph" w:customStyle="1" w:styleId="TF-TEXTO-QUADRO-Centralizado">
    <w:name w:val="TF-TEXTO-QUADRO-Centralizado"/>
    <w:basedOn w:val="Normal"/>
    <w:rsid w:val="00B6753D"/>
    <w:pPr>
      <w:jc w:val="center"/>
    </w:pPr>
    <w:rPr>
      <w:sz w:val="22"/>
      <w:szCs w:val="20"/>
    </w:rPr>
  </w:style>
  <w:style w:type="paragraph" w:styleId="Textodebalo">
    <w:name w:val="Balloon Text"/>
    <w:basedOn w:val="Normal"/>
    <w:link w:val="TextodebaloChar"/>
    <w:uiPriority w:val="99"/>
    <w:semiHidden/>
    <w:unhideWhenUsed/>
    <w:rsid w:val="00984240"/>
    <w:rPr>
      <w:rFonts w:ascii="Tahoma" w:hAnsi="Tahoma" w:cs="Tahoma"/>
      <w:sz w:val="16"/>
      <w:szCs w:val="16"/>
    </w:rPr>
  </w:style>
  <w:style w:type="character" w:customStyle="1" w:styleId="TextodebaloChar">
    <w:name w:val="Texto de balão Char"/>
    <w:link w:val="Textodebalo"/>
    <w:uiPriority w:val="99"/>
    <w:semiHidden/>
    <w:rsid w:val="00984240"/>
    <w:rPr>
      <w:rFonts w:ascii="Tahoma" w:hAnsi="Tahoma" w:cs="Tahoma"/>
      <w:sz w:val="16"/>
      <w:szCs w:val="16"/>
    </w:rPr>
  </w:style>
  <w:style w:type="paragraph" w:customStyle="1" w:styleId="TF-TEXTO-QUADRO-Direita">
    <w:name w:val="TF-TEXTO-QUADRO-Direita"/>
    <w:basedOn w:val="Normal"/>
    <w:rsid w:val="00B6753D"/>
    <w:pPr>
      <w:jc w:val="right"/>
    </w:pPr>
    <w:rPr>
      <w:sz w:val="22"/>
      <w:szCs w:val="20"/>
    </w:rPr>
  </w:style>
  <w:style w:type="table" w:styleId="Tabelacomgrade">
    <w:name w:val="Table Grid"/>
    <w:basedOn w:val="Tabelanormal"/>
    <w:uiPriority w:val="59"/>
    <w:rsid w:val="00F259B0"/>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TF-FIGURA">
    <w:name w:val="TF-FIGURA"/>
    <w:basedOn w:val="TF-TEXTO"/>
    <w:qFormat/>
    <w:rsid w:val="00877B61"/>
    <w:pPr>
      <w:keepNext/>
      <w:spacing w:before="0" w:line="240" w:lineRule="auto"/>
      <w:ind w:firstLine="0"/>
      <w:jc w:val="center"/>
    </w:pPr>
  </w:style>
  <w:style w:type="character" w:customStyle="1" w:styleId="TF-COURIER10">
    <w:name w:val="TF-COURIER 10"/>
    <w:qFormat/>
    <w:rsid w:val="00620D93"/>
    <w:rPr>
      <w:rFonts w:ascii="Courier New" w:hAnsi="Courier New"/>
      <w:sz w:val="20"/>
    </w:rPr>
  </w:style>
  <w:style w:type="paragraph" w:styleId="Legenda">
    <w:name w:val="caption"/>
    <w:basedOn w:val="Normal"/>
    <w:next w:val="Normal"/>
    <w:uiPriority w:val="35"/>
    <w:rsid w:val="00A73C5A"/>
    <w:rPr>
      <w:b/>
      <w:bCs/>
      <w:sz w:val="20"/>
      <w:szCs w:val="20"/>
    </w:rPr>
  </w:style>
  <w:style w:type="character" w:customStyle="1" w:styleId="Ttulo1Char">
    <w:name w:val="Título 1 Char"/>
    <w:aliases w:val="TF-TÍTULO 1 Char"/>
    <w:link w:val="Ttulo1"/>
    <w:rsid w:val="00BB1810"/>
    <w:rPr>
      <w:b/>
      <w:caps/>
      <w:sz w:val="24"/>
      <w:szCs w:val="24"/>
    </w:rPr>
  </w:style>
  <w:style w:type="character" w:customStyle="1" w:styleId="Ttulo2Char">
    <w:name w:val="Título 2 Char"/>
    <w:aliases w:val="TF-TÍTULO 2 Char"/>
    <w:link w:val="Ttulo2"/>
    <w:rsid w:val="00BB1810"/>
    <w:rPr>
      <w:caps/>
      <w:color w:val="000000"/>
      <w:sz w:val="24"/>
    </w:rPr>
  </w:style>
  <w:style w:type="character" w:customStyle="1" w:styleId="TF-TEXTOChar">
    <w:name w:val="TF-TEXTO Char"/>
    <w:link w:val="TF-TEXTO"/>
    <w:rsid w:val="00B2141C"/>
    <w:rPr>
      <w:sz w:val="24"/>
    </w:rPr>
  </w:style>
  <w:style w:type="paragraph" w:customStyle="1" w:styleId="TF-TEXTOQUADRO">
    <w:name w:val="TF-TEXTO QUADRO"/>
    <w:rsid w:val="00B2141C"/>
    <w:pPr>
      <w:keepNext/>
      <w:keepLines/>
    </w:pPr>
    <w:rPr>
      <w:sz w:val="22"/>
    </w:rPr>
  </w:style>
  <w:style w:type="character" w:customStyle="1" w:styleId="Ttulo3Char">
    <w:name w:val="Título 3 Char"/>
    <w:aliases w:val="TF-TÍTULO 3 Char"/>
    <w:link w:val="Ttulo3"/>
    <w:rsid w:val="00437270"/>
    <w:rPr>
      <w:color w:val="000000"/>
      <w:sz w:val="24"/>
    </w:rPr>
  </w:style>
  <w:style w:type="paragraph" w:customStyle="1" w:styleId="TF-REFERNCIASITEM0">
    <w:name w:val="TF-REFERÊNCIAS ITEM"/>
    <w:rsid w:val="00E0009D"/>
    <w:pPr>
      <w:keepLines/>
      <w:spacing w:before="120"/>
    </w:pPr>
    <w:rPr>
      <w:sz w:val="18"/>
    </w:rPr>
  </w:style>
  <w:style w:type="character" w:styleId="Forte">
    <w:name w:val="Strong"/>
    <w:basedOn w:val="Fontepargpadro"/>
    <w:uiPriority w:val="22"/>
    <w:qFormat/>
    <w:rsid w:val="00E0009D"/>
    <w:rPr>
      <w:b/>
      <w:bCs/>
    </w:rPr>
  </w:style>
  <w:style w:type="character" w:customStyle="1" w:styleId="ui-provider">
    <w:name w:val="ui-provider"/>
    <w:basedOn w:val="Fontepargpadro"/>
    <w:rsid w:val="00E0009D"/>
  </w:style>
  <w:style w:type="paragraph" w:styleId="Reviso">
    <w:name w:val="Revision"/>
    <w:hidden/>
    <w:uiPriority w:val="99"/>
    <w:semiHidden/>
    <w:rsid w:val="00656469"/>
    <w:rPr>
      <w:sz w:val="24"/>
      <w:szCs w:val="24"/>
    </w:rPr>
  </w:style>
  <w:style w:type="character" w:styleId="Refdecomentrio">
    <w:name w:val="annotation reference"/>
    <w:basedOn w:val="Fontepargpadro"/>
    <w:uiPriority w:val="99"/>
    <w:semiHidden/>
    <w:unhideWhenUsed/>
    <w:rsid w:val="00056C30"/>
    <w:rPr>
      <w:sz w:val="16"/>
      <w:szCs w:val="16"/>
    </w:rPr>
  </w:style>
  <w:style w:type="paragraph" w:styleId="Textodecomentrio">
    <w:name w:val="annotation text"/>
    <w:basedOn w:val="Normal"/>
    <w:link w:val="TextodecomentrioChar"/>
    <w:uiPriority w:val="99"/>
    <w:semiHidden/>
    <w:unhideWhenUsed/>
    <w:rsid w:val="00056C30"/>
    <w:rPr>
      <w:sz w:val="20"/>
      <w:szCs w:val="20"/>
    </w:rPr>
  </w:style>
  <w:style w:type="character" w:customStyle="1" w:styleId="TextodecomentrioChar">
    <w:name w:val="Texto de comentário Char"/>
    <w:basedOn w:val="Fontepargpadro"/>
    <w:link w:val="Textodecomentrio"/>
    <w:uiPriority w:val="99"/>
    <w:semiHidden/>
    <w:rsid w:val="00056C30"/>
  </w:style>
  <w:style w:type="paragraph" w:styleId="Assuntodocomentrio">
    <w:name w:val="annotation subject"/>
    <w:basedOn w:val="Textodecomentrio"/>
    <w:next w:val="Textodecomentrio"/>
    <w:link w:val="AssuntodocomentrioChar"/>
    <w:uiPriority w:val="99"/>
    <w:semiHidden/>
    <w:unhideWhenUsed/>
    <w:rsid w:val="00056C30"/>
    <w:rPr>
      <w:b/>
      <w:bCs/>
    </w:rPr>
  </w:style>
  <w:style w:type="character" w:customStyle="1" w:styleId="AssuntodocomentrioChar">
    <w:name w:val="Assunto do comentário Char"/>
    <w:basedOn w:val="TextodecomentrioChar"/>
    <w:link w:val="Assuntodocomentrio"/>
    <w:uiPriority w:val="99"/>
    <w:semiHidden/>
    <w:rsid w:val="00056C30"/>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4.png"/><Relationship Id="rId26" Type="http://schemas.openxmlformats.org/officeDocument/2006/relationships/image" Target="media/image8.jpeg"/><Relationship Id="rId39" Type="http://schemas.openxmlformats.org/officeDocument/2006/relationships/image" Target="media/image21.jpeg"/><Relationship Id="rId21" Type="http://schemas.openxmlformats.org/officeDocument/2006/relationships/comments" Target="comments.xml"/><Relationship Id="rId34" Type="http://schemas.openxmlformats.org/officeDocument/2006/relationships/image" Target="media/image16.jpeg"/><Relationship Id="rId42" Type="http://schemas.openxmlformats.org/officeDocument/2006/relationships/image" Target="media/image24.jpeg"/><Relationship Id="rId47" Type="http://schemas.openxmlformats.org/officeDocument/2006/relationships/image" Target="media/image29.jpeg"/><Relationship Id="rId50" Type="http://schemas.microsoft.com/office/2011/relationships/people" Target="peop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2.jpeg"/><Relationship Id="rId29" Type="http://schemas.openxmlformats.org/officeDocument/2006/relationships/image" Target="media/image11.png"/><Relationship Id="rId11" Type="http://schemas.openxmlformats.org/officeDocument/2006/relationships/header" Target="header1.xml"/><Relationship Id="rId24" Type="http://schemas.microsoft.com/office/2018/08/relationships/commentsExtensible" Target="commentsExtensible.xml"/><Relationship Id="rId32" Type="http://schemas.openxmlformats.org/officeDocument/2006/relationships/image" Target="media/image14.jpe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 Type="http://schemas.openxmlformats.org/officeDocument/2006/relationships/numbering" Target="numbering.xml"/><Relationship Id="rId15" Type="http://schemas.openxmlformats.org/officeDocument/2006/relationships/image" Target="media/image1.png"/><Relationship Id="rId23" Type="http://schemas.microsoft.com/office/2016/09/relationships/commentsIds" Target="commentsIds.xml"/><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image" Target="media/image5.png"/><Relationship Id="rId31" Type="http://schemas.openxmlformats.org/officeDocument/2006/relationships/image" Target="media/image13.jpeg"/><Relationship Id="rId44" Type="http://schemas.openxmlformats.org/officeDocument/2006/relationships/image" Target="media/image26.jpe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1.xml"/><Relationship Id="rId22" Type="http://schemas.microsoft.com/office/2011/relationships/commentsExtended" Target="commentsExtended.xml"/><Relationship Id="rId27" Type="http://schemas.openxmlformats.org/officeDocument/2006/relationships/image" Target="media/image9.png"/><Relationship Id="rId30" Type="http://schemas.openxmlformats.org/officeDocument/2006/relationships/image" Target="media/image12.jpeg"/><Relationship Id="rId35" Type="http://schemas.openxmlformats.org/officeDocument/2006/relationships/image" Target="media/image17.jpeg"/><Relationship Id="rId43" Type="http://schemas.openxmlformats.org/officeDocument/2006/relationships/image" Target="media/image25.jpeg"/><Relationship Id="rId48" Type="http://schemas.openxmlformats.org/officeDocument/2006/relationships/header" Target="header4.xml"/><Relationship Id="rId8" Type="http://schemas.openxmlformats.org/officeDocument/2006/relationships/webSettings" Target="webSettings.xml"/><Relationship Id="rId51"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header" Target="header2.xml"/><Relationship Id="rId17" Type="http://schemas.openxmlformats.org/officeDocument/2006/relationships/image" Target="media/image3.png"/><Relationship Id="rId25" Type="http://schemas.openxmlformats.org/officeDocument/2006/relationships/image" Target="media/image7.png"/><Relationship Id="rId33" Type="http://schemas.openxmlformats.org/officeDocument/2006/relationships/image" Target="media/image15.jpeg"/><Relationship Id="rId38" Type="http://schemas.openxmlformats.org/officeDocument/2006/relationships/image" Target="media/image20.png"/><Relationship Id="rId46" Type="http://schemas.openxmlformats.org/officeDocument/2006/relationships/image" Target="media/image28.jpeg"/><Relationship Id="rId20" Type="http://schemas.openxmlformats.org/officeDocument/2006/relationships/image" Target="media/image6.png"/><Relationship Id="rId41" Type="http://schemas.openxmlformats.org/officeDocument/2006/relationships/image" Target="media/image23.jpeg"/><Relationship Id="rId1" Type="http://schemas.openxmlformats.org/officeDocument/2006/relationships/customXml" Target="../customXml/item1.xml"/><Relationship Id="rId6" Type="http://schemas.openxmlformats.org/officeDocument/2006/relationships/styles" Target="styles.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 StyleName=""/>
</file>

<file path=customXml/item2.xml><?xml version="1.0" encoding="utf-8"?>
<p:properties xmlns:p="http://schemas.microsoft.com/office/2006/metadata/properties" xmlns:xsi="http://www.w3.org/2001/XMLSchema-instance" xmlns:pc="http://schemas.microsoft.com/office/infopath/2007/PartnerControls">
  <documentManagement>
    <Has_Teacher_Only_SectionGroup xmlns="f8440490-6d1a-488a-8abf-48b89d0123a0" xsi:nil="true"/>
    <NotebookType xmlns="f8440490-6d1a-488a-8abf-48b89d0123a0" xsi:nil="true"/>
    <DefaultSectionNames xmlns="f8440490-6d1a-488a-8abf-48b89d0123a0" xsi:nil="true"/>
    <Self_Registration_Enabled xmlns="f8440490-6d1a-488a-8abf-48b89d0123a0" xsi:nil="true"/>
    <FolderType xmlns="f8440490-6d1a-488a-8abf-48b89d0123a0" xsi:nil="true"/>
    <AppVersion xmlns="f8440490-6d1a-488a-8abf-48b89d0123a0" xsi:nil="true"/>
    <TeamsChannelId xmlns="f8440490-6d1a-488a-8abf-48b89d0123a0" xsi:nil="true"/>
    <IsNotebookLocked xmlns="f8440490-6d1a-488a-8abf-48b89d0123a0" xsi:nil="true"/>
    <Students xmlns="f8440490-6d1a-488a-8abf-48b89d0123a0">
      <UserInfo>
        <DisplayName/>
        <AccountId xsi:nil="true"/>
        <AccountType/>
      </UserInfo>
    </Students>
    <Templates xmlns="f8440490-6d1a-488a-8abf-48b89d0123a0" xsi:nil="true"/>
    <CultureName xmlns="f8440490-6d1a-488a-8abf-48b89d0123a0" xsi:nil="true"/>
    <Invited_Students xmlns="f8440490-6d1a-488a-8abf-48b89d0123a0" xsi:nil="true"/>
    <Owner xmlns="f8440490-6d1a-488a-8abf-48b89d0123a0">
      <UserInfo>
        <DisplayName/>
        <AccountId xsi:nil="true"/>
        <AccountType/>
      </UserInfo>
    </Owner>
    <Teachers xmlns="f8440490-6d1a-488a-8abf-48b89d0123a0">
      <UserInfo>
        <DisplayName/>
        <AccountId xsi:nil="true"/>
        <AccountType/>
      </UserInfo>
    </Teachers>
    <Student_Groups xmlns="f8440490-6d1a-488a-8abf-48b89d0123a0">
      <UserInfo>
        <DisplayName/>
        <AccountId xsi:nil="true"/>
        <AccountType/>
      </UserInfo>
    </Student_Groups>
    <Invited_Teachers xmlns="f8440490-6d1a-488a-8abf-48b89d0123a0" xsi:nil="true"/>
    <Is_Collaboration_Space_Locked xmlns="f8440490-6d1a-488a-8abf-48b89d0123a0"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o" ma:contentTypeID="0x010100F13453D0801D5E45B1745A09551F1C32" ma:contentTypeVersion="28" ma:contentTypeDescription="Crie um novo documento." ma:contentTypeScope="" ma:versionID="fa9ef3803bb4ef638f344296fd7d9170">
  <xsd:schema xmlns:xsd="http://www.w3.org/2001/XMLSchema" xmlns:xs="http://www.w3.org/2001/XMLSchema" xmlns:p="http://schemas.microsoft.com/office/2006/metadata/properties" xmlns:ns3="f8440490-6d1a-488a-8abf-48b89d0123a0" xmlns:ns4="22206413-f776-4b11-bcb2-0b935dc83731" targetNamespace="http://schemas.microsoft.com/office/2006/metadata/properties" ma:root="true" ma:fieldsID="5a7e583b53460e8ff4480ccd12c418cb" ns3:_="" ns4:_="">
    <xsd:import namespace="f8440490-6d1a-488a-8abf-48b89d0123a0"/>
    <xsd:import namespace="22206413-f776-4b11-bcb2-0b935dc83731"/>
    <xsd:element name="properties">
      <xsd:complexType>
        <xsd:sequence>
          <xsd:element name="documentManagement">
            <xsd:complexType>
              <xsd:all>
                <xsd:element ref="ns3:NotebookType" minOccurs="0"/>
                <xsd:element ref="ns3:FolderType" minOccurs="0"/>
                <xsd:element ref="ns3:Owner" minOccurs="0"/>
                <xsd:element ref="ns3:DefaultSectionNames" minOccurs="0"/>
                <xsd:element ref="ns3:Templates" minOccurs="0"/>
                <xsd:element ref="ns3:CultureName" minOccurs="0"/>
                <xsd:element ref="ns3:AppVersion" minOccurs="0"/>
                <xsd:element ref="ns3:Teachers" minOccurs="0"/>
                <xsd:element ref="ns3:Students" minOccurs="0"/>
                <xsd:element ref="ns3:Student_Groups" minOccurs="0"/>
                <xsd:element ref="ns3:Invited_Teachers" minOccurs="0"/>
                <xsd:element ref="ns3:Invited_Students" minOccurs="0"/>
                <xsd:element ref="ns3:Self_Registration_Enabled" minOccurs="0"/>
                <xsd:element ref="ns3:Has_Teacher_Only_SectionGroup" minOccurs="0"/>
                <xsd:element ref="ns3:Is_Collaboration_Space_Locked" minOccurs="0"/>
                <xsd:element ref="ns4:SharedWithUsers" minOccurs="0"/>
                <xsd:element ref="ns4:SharedWithDetails" minOccurs="0"/>
                <xsd:element ref="ns4:SharingHintHash" minOccurs="0"/>
                <xsd:element ref="ns3:MediaServiceMetadata" minOccurs="0"/>
                <xsd:element ref="ns3:MediaServiceFastMetadata" minOccurs="0"/>
                <xsd:element ref="ns3:MediaServiceDateTaken" minOccurs="0"/>
                <xsd:element ref="ns3:MediaServiceAutoTags" minOccurs="0"/>
                <xsd:element ref="ns3:MediaServiceOCR" minOccurs="0"/>
                <xsd:element ref="ns3:MediaServiceLocation" minOccurs="0"/>
                <xsd:element ref="ns3:TeamsChannelId" minOccurs="0"/>
                <xsd:element ref="ns3:IsNotebookLocked" minOccurs="0"/>
                <xsd:element ref="ns3:MediaServiceEventHashCode" minOccurs="0"/>
                <xsd:element ref="ns3:MediaServiceGenerationTim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8440490-6d1a-488a-8abf-48b89d0123a0" elementFormDefault="qualified">
    <xsd:import namespace="http://schemas.microsoft.com/office/2006/documentManagement/types"/>
    <xsd:import namespace="http://schemas.microsoft.com/office/infopath/2007/PartnerControls"/>
    <xsd:element name="NotebookType" ma:index="8" nillable="true" ma:displayName="Notebook Type" ma:internalName="NotebookType">
      <xsd:simpleType>
        <xsd:restriction base="dms:Text"/>
      </xsd:simpleType>
    </xsd:element>
    <xsd:element name="FolderType" ma:index="9" nillable="true" ma:displayName="Folder Type" ma:internalName="FolderType">
      <xsd:simpleType>
        <xsd:restriction base="dms:Text"/>
      </xsd:simpleType>
    </xsd:element>
    <xsd:element name="Owner" ma:index="10" nillable="true" ma:displayName="Owner" ma:internalName="Owner">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DefaultSectionNames" ma:index="11" nillable="true" ma:displayName="Default Section Names" ma:internalName="DefaultSectionNames">
      <xsd:simpleType>
        <xsd:restriction base="dms:Note">
          <xsd:maxLength value="255"/>
        </xsd:restriction>
      </xsd:simpleType>
    </xsd:element>
    <xsd:element name="Templates" ma:index="12" nillable="true" ma:displayName="Templates" ma:internalName="Templates">
      <xsd:simpleType>
        <xsd:restriction base="dms:Note">
          <xsd:maxLength value="255"/>
        </xsd:restriction>
      </xsd:simpleType>
    </xsd:element>
    <xsd:element name="CultureName" ma:index="13" nillable="true" ma:displayName="Culture Name" ma:internalName="CultureName">
      <xsd:simpleType>
        <xsd:restriction base="dms:Text"/>
      </xsd:simpleType>
    </xsd:element>
    <xsd:element name="AppVersion" ma:index="14" nillable="true" ma:displayName="App Version" ma:internalName="AppVersion">
      <xsd:simpleType>
        <xsd:restriction base="dms:Text"/>
      </xsd:simpleType>
    </xsd:element>
    <xsd:element name="Teachers" ma:index="15" nillable="true" ma:displayName="Teachers" ma:internalName="Teacher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tudents" ma:index="16" nillable="true" ma:displayName="Students" ma:internalName="Student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tudent_Groups" ma:index="17" nillable="true" ma:displayName="Student Groups" ma:internalName="Student_Group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Invited_Teachers" ma:index="18" nillable="true" ma:displayName="Invited Teachers" ma:internalName="Invited_Teachers">
      <xsd:simpleType>
        <xsd:restriction base="dms:Note">
          <xsd:maxLength value="255"/>
        </xsd:restriction>
      </xsd:simpleType>
    </xsd:element>
    <xsd:element name="Invited_Students" ma:index="19" nillable="true" ma:displayName="Invited Students" ma:internalName="Invited_Students">
      <xsd:simpleType>
        <xsd:restriction base="dms:Note">
          <xsd:maxLength value="255"/>
        </xsd:restriction>
      </xsd:simpleType>
    </xsd:element>
    <xsd:element name="Self_Registration_Enabled" ma:index="20" nillable="true" ma:displayName="Self Registration Enabled" ma:internalName="Self_Registration_Enabled">
      <xsd:simpleType>
        <xsd:restriction base="dms:Boolean"/>
      </xsd:simpleType>
    </xsd:element>
    <xsd:element name="Has_Teacher_Only_SectionGroup" ma:index="21" nillable="true" ma:displayName="Has Teacher Only SectionGroup" ma:internalName="Has_Teacher_Only_SectionGroup">
      <xsd:simpleType>
        <xsd:restriction base="dms:Boolean"/>
      </xsd:simpleType>
    </xsd:element>
    <xsd:element name="Is_Collaboration_Space_Locked" ma:index="22" nillable="true" ma:displayName="Is Collaboration Space Locked" ma:internalName="Is_Collaboration_Space_Locked">
      <xsd:simpleType>
        <xsd:restriction base="dms:Boolean"/>
      </xsd:simpleType>
    </xsd:element>
    <xsd:element name="MediaServiceMetadata" ma:index="26" nillable="true" ma:displayName="MediaServiceMetadata" ma:description="" ma:hidden="true" ma:internalName="MediaServiceMetadata" ma:readOnly="true">
      <xsd:simpleType>
        <xsd:restriction base="dms:Note"/>
      </xsd:simpleType>
    </xsd:element>
    <xsd:element name="MediaServiceFastMetadata" ma:index="27" nillable="true" ma:displayName="MediaServiceFastMetadata" ma:description="" ma:hidden="true" ma:internalName="MediaServiceFastMetadata" ma:readOnly="true">
      <xsd:simpleType>
        <xsd:restriction base="dms:Note"/>
      </xsd:simpleType>
    </xsd:element>
    <xsd:element name="MediaServiceDateTaken" ma:index="28" nillable="true" ma:displayName="MediaServiceDateTaken" ma:description="" ma:hidden="true" ma:internalName="MediaServiceDateTaken" ma:readOnly="true">
      <xsd:simpleType>
        <xsd:restriction base="dms:Text"/>
      </xsd:simpleType>
    </xsd:element>
    <xsd:element name="MediaServiceAutoTags" ma:index="29" nillable="true" ma:displayName="MediaServiceAutoTags" ma:description="" ma:internalName="MediaServiceAutoTags" ma:readOnly="true">
      <xsd:simpleType>
        <xsd:restriction base="dms:Text"/>
      </xsd:simpleType>
    </xsd:element>
    <xsd:element name="MediaServiceOCR" ma:index="30" nillable="true" ma:displayName="MediaServiceOCR" ma:internalName="MediaServiceOCR" ma:readOnly="true">
      <xsd:simpleType>
        <xsd:restriction base="dms:Note">
          <xsd:maxLength value="255"/>
        </xsd:restriction>
      </xsd:simpleType>
    </xsd:element>
    <xsd:element name="MediaServiceLocation" ma:index="31" nillable="true" ma:displayName="MediaServiceLocation" ma:internalName="MediaServiceLocation" ma:readOnly="true">
      <xsd:simpleType>
        <xsd:restriction base="dms:Text"/>
      </xsd:simpleType>
    </xsd:element>
    <xsd:element name="TeamsChannelId" ma:index="32" nillable="true" ma:displayName="Teams Channel Id" ma:internalName="TeamsChannelId">
      <xsd:simpleType>
        <xsd:restriction base="dms:Text"/>
      </xsd:simpleType>
    </xsd:element>
    <xsd:element name="IsNotebookLocked" ma:index="33" nillable="true" ma:displayName="Is Notebook Locked" ma:internalName="IsNotebookLocked">
      <xsd:simpleType>
        <xsd:restriction base="dms:Boolean"/>
      </xsd:simpleType>
    </xsd:element>
    <xsd:element name="MediaServiceEventHashCode" ma:index="34" nillable="true" ma:displayName="MediaServiceEventHashCode" ma:hidden="true" ma:internalName="MediaServiceEventHashCode" ma:readOnly="true">
      <xsd:simpleType>
        <xsd:restriction base="dms:Text"/>
      </xsd:simpleType>
    </xsd:element>
    <xsd:element name="MediaServiceGenerationTime" ma:index="35" nillable="true" ma:displayName="MediaServiceGenerationTime" ma:hidden="true" ma:internalName="MediaServiceGenerationTim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22206413-f776-4b11-bcb2-0b935dc83731" elementFormDefault="qualified">
    <xsd:import namespace="http://schemas.microsoft.com/office/2006/documentManagement/types"/>
    <xsd:import namespace="http://schemas.microsoft.com/office/infopath/2007/PartnerControls"/>
    <xsd:element name="SharedWithUsers" ma:index="23" nillable="true" ma:displayName="Compartilhado com"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4" nillable="true" ma:displayName="Detalhes de Compartilhado Com" ma:description="" ma:internalName="SharedWithDetails" ma:readOnly="true">
      <xsd:simpleType>
        <xsd:restriction base="dms:Note">
          <xsd:maxLength value="255"/>
        </xsd:restriction>
      </xsd:simpleType>
    </xsd:element>
    <xsd:element name="SharingHintHash" ma:index="25" nillable="true" ma:displayName="Hash de Dica de Compartilhamento" ma:description=""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234D6F1E-3F33-478B-BCFE-4AF6944C4570}">
  <ds:schemaRefs>
    <ds:schemaRef ds:uri="http://schemas.openxmlformats.org/officeDocument/2006/bibliography"/>
  </ds:schemaRefs>
</ds:datastoreItem>
</file>

<file path=customXml/itemProps2.xml><?xml version="1.0" encoding="utf-8"?>
<ds:datastoreItem xmlns:ds="http://schemas.openxmlformats.org/officeDocument/2006/customXml" ds:itemID="{E64CA513-2E38-4465-8573-A3DF82307047}">
  <ds:schemaRefs>
    <ds:schemaRef ds:uri="http://schemas.microsoft.com/office/2006/metadata/properties"/>
    <ds:schemaRef ds:uri="http://schemas.microsoft.com/office/infopath/2007/PartnerControls"/>
    <ds:schemaRef ds:uri="f8440490-6d1a-488a-8abf-48b89d0123a0"/>
  </ds:schemaRefs>
</ds:datastoreItem>
</file>

<file path=customXml/itemProps3.xml><?xml version="1.0" encoding="utf-8"?>
<ds:datastoreItem xmlns:ds="http://schemas.openxmlformats.org/officeDocument/2006/customXml" ds:itemID="{7F9CEC58-F97D-402D-978F-DD3B5CA588A3}">
  <ds:schemaRefs>
    <ds:schemaRef ds:uri="http://schemas.microsoft.com/sharepoint/v3/contenttype/forms"/>
  </ds:schemaRefs>
</ds:datastoreItem>
</file>

<file path=customXml/itemProps4.xml><?xml version="1.0" encoding="utf-8"?>
<ds:datastoreItem xmlns:ds="http://schemas.openxmlformats.org/officeDocument/2006/customXml" ds:itemID="{56182E01-3F99-45EC-8405-524888D1CCD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8440490-6d1a-488a-8abf-48b89d0123a0"/>
    <ds:schemaRef ds:uri="22206413-f776-4b11-bcb2-0b935dc8373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299</TotalTime>
  <Pages>64</Pages>
  <Words>19648</Words>
  <Characters>106105</Characters>
  <Application>Microsoft Office Word</Application>
  <DocSecurity>0</DocSecurity>
  <Lines>884</Lines>
  <Paragraphs>251</Paragraphs>
  <ScaleCrop>false</ScaleCrop>
  <HeadingPairs>
    <vt:vector size="2" baseType="variant">
      <vt:variant>
        <vt:lpstr>Título</vt:lpstr>
      </vt:variant>
      <vt:variant>
        <vt:i4>1</vt:i4>
      </vt:variant>
    </vt:vector>
  </HeadingPairs>
  <TitlesOfParts>
    <vt:vector size="1" baseType="lpstr">
      <vt:lpstr>UNIVERSIDADE REGIONAL DE BLUMENAU</vt:lpstr>
    </vt:vector>
  </TitlesOfParts>
  <Company>Universidade Regional de Blumenau (FURB)</Company>
  <LinksUpToDate>false</LinksUpToDate>
  <CharactersWithSpaces>125502</CharactersWithSpaces>
  <SharedDoc>false</SharedDoc>
  <HLinks>
    <vt:vector size="168" baseType="variant">
      <vt:variant>
        <vt:i4>1835060</vt:i4>
      </vt:variant>
      <vt:variant>
        <vt:i4>173</vt:i4>
      </vt:variant>
      <vt:variant>
        <vt:i4>0</vt:i4>
      </vt:variant>
      <vt:variant>
        <vt:i4>5</vt:i4>
      </vt:variant>
      <vt:variant>
        <vt:lpwstr/>
      </vt:variant>
      <vt:variant>
        <vt:lpwstr>_Toc521696995</vt:lpwstr>
      </vt:variant>
      <vt:variant>
        <vt:i4>1835060</vt:i4>
      </vt:variant>
      <vt:variant>
        <vt:i4>167</vt:i4>
      </vt:variant>
      <vt:variant>
        <vt:i4>0</vt:i4>
      </vt:variant>
      <vt:variant>
        <vt:i4>5</vt:i4>
      </vt:variant>
      <vt:variant>
        <vt:lpwstr/>
      </vt:variant>
      <vt:variant>
        <vt:lpwstr>_Toc521696994</vt:lpwstr>
      </vt:variant>
      <vt:variant>
        <vt:i4>1835060</vt:i4>
      </vt:variant>
      <vt:variant>
        <vt:i4>161</vt:i4>
      </vt:variant>
      <vt:variant>
        <vt:i4>0</vt:i4>
      </vt:variant>
      <vt:variant>
        <vt:i4>5</vt:i4>
      </vt:variant>
      <vt:variant>
        <vt:lpwstr/>
      </vt:variant>
      <vt:variant>
        <vt:lpwstr>_Toc521696993</vt:lpwstr>
      </vt:variant>
      <vt:variant>
        <vt:i4>1835060</vt:i4>
      </vt:variant>
      <vt:variant>
        <vt:i4>155</vt:i4>
      </vt:variant>
      <vt:variant>
        <vt:i4>0</vt:i4>
      </vt:variant>
      <vt:variant>
        <vt:i4>5</vt:i4>
      </vt:variant>
      <vt:variant>
        <vt:lpwstr/>
      </vt:variant>
      <vt:variant>
        <vt:lpwstr>_Toc521696992</vt:lpwstr>
      </vt:variant>
      <vt:variant>
        <vt:i4>1835060</vt:i4>
      </vt:variant>
      <vt:variant>
        <vt:i4>149</vt:i4>
      </vt:variant>
      <vt:variant>
        <vt:i4>0</vt:i4>
      </vt:variant>
      <vt:variant>
        <vt:i4>5</vt:i4>
      </vt:variant>
      <vt:variant>
        <vt:lpwstr/>
      </vt:variant>
      <vt:variant>
        <vt:lpwstr>_Toc521696991</vt:lpwstr>
      </vt:variant>
      <vt:variant>
        <vt:i4>1835060</vt:i4>
      </vt:variant>
      <vt:variant>
        <vt:i4>143</vt:i4>
      </vt:variant>
      <vt:variant>
        <vt:i4>0</vt:i4>
      </vt:variant>
      <vt:variant>
        <vt:i4>5</vt:i4>
      </vt:variant>
      <vt:variant>
        <vt:lpwstr/>
      </vt:variant>
      <vt:variant>
        <vt:lpwstr>_Toc521696990</vt:lpwstr>
      </vt:variant>
      <vt:variant>
        <vt:i4>1900596</vt:i4>
      </vt:variant>
      <vt:variant>
        <vt:i4>137</vt:i4>
      </vt:variant>
      <vt:variant>
        <vt:i4>0</vt:i4>
      </vt:variant>
      <vt:variant>
        <vt:i4>5</vt:i4>
      </vt:variant>
      <vt:variant>
        <vt:lpwstr/>
      </vt:variant>
      <vt:variant>
        <vt:lpwstr>_Toc521696989</vt:lpwstr>
      </vt:variant>
      <vt:variant>
        <vt:i4>1900596</vt:i4>
      </vt:variant>
      <vt:variant>
        <vt:i4>131</vt:i4>
      </vt:variant>
      <vt:variant>
        <vt:i4>0</vt:i4>
      </vt:variant>
      <vt:variant>
        <vt:i4>5</vt:i4>
      </vt:variant>
      <vt:variant>
        <vt:lpwstr/>
      </vt:variant>
      <vt:variant>
        <vt:lpwstr>_Toc521696988</vt:lpwstr>
      </vt:variant>
      <vt:variant>
        <vt:i4>1900596</vt:i4>
      </vt:variant>
      <vt:variant>
        <vt:i4>125</vt:i4>
      </vt:variant>
      <vt:variant>
        <vt:i4>0</vt:i4>
      </vt:variant>
      <vt:variant>
        <vt:i4>5</vt:i4>
      </vt:variant>
      <vt:variant>
        <vt:lpwstr/>
      </vt:variant>
      <vt:variant>
        <vt:lpwstr>_Toc521696987</vt:lpwstr>
      </vt:variant>
      <vt:variant>
        <vt:i4>1900596</vt:i4>
      </vt:variant>
      <vt:variant>
        <vt:i4>119</vt:i4>
      </vt:variant>
      <vt:variant>
        <vt:i4>0</vt:i4>
      </vt:variant>
      <vt:variant>
        <vt:i4>5</vt:i4>
      </vt:variant>
      <vt:variant>
        <vt:lpwstr/>
      </vt:variant>
      <vt:variant>
        <vt:lpwstr>_Toc521696986</vt:lpwstr>
      </vt:variant>
      <vt:variant>
        <vt:i4>1900596</vt:i4>
      </vt:variant>
      <vt:variant>
        <vt:i4>113</vt:i4>
      </vt:variant>
      <vt:variant>
        <vt:i4>0</vt:i4>
      </vt:variant>
      <vt:variant>
        <vt:i4>5</vt:i4>
      </vt:variant>
      <vt:variant>
        <vt:lpwstr/>
      </vt:variant>
      <vt:variant>
        <vt:lpwstr>_Toc521696985</vt:lpwstr>
      </vt:variant>
      <vt:variant>
        <vt:i4>1900596</vt:i4>
      </vt:variant>
      <vt:variant>
        <vt:i4>107</vt:i4>
      </vt:variant>
      <vt:variant>
        <vt:i4>0</vt:i4>
      </vt:variant>
      <vt:variant>
        <vt:i4>5</vt:i4>
      </vt:variant>
      <vt:variant>
        <vt:lpwstr/>
      </vt:variant>
      <vt:variant>
        <vt:lpwstr>_Toc521696984</vt:lpwstr>
      </vt:variant>
      <vt:variant>
        <vt:i4>1900596</vt:i4>
      </vt:variant>
      <vt:variant>
        <vt:i4>101</vt:i4>
      </vt:variant>
      <vt:variant>
        <vt:i4>0</vt:i4>
      </vt:variant>
      <vt:variant>
        <vt:i4>5</vt:i4>
      </vt:variant>
      <vt:variant>
        <vt:lpwstr/>
      </vt:variant>
      <vt:variant>
        <vt:lpwstr>_Toc521696983</vt:lpwstr>
      </vt:variant>
      <vt:variant>
        <vt:i4>1900596</vt:i4>
      </vt:variant>
      <vt:variant>
        <vt:i4>95</vt:i4>
      </vt:variant>
      <vt:variant>
        <vt:i4>0</vt:i4>
      </vt:variant>
      <vt:variant>
        <vt:i4>5</vt:i4>
      </vt:variant>
      <vt:variant>
        <vt:lpwstr/>
      </vt:variant>
      <vt:variant>
        <vt:lpwstr>_Toc521696982</vt:lpwstr>
      </vt:variant>
      <vt:variant>
        <vt:i4>1900596</vt:i4>
      </vt:variant>
      <vt:variant>
        <vt:i4>89</vt:i4>
      </vt:variant>
      <vt:variant>
        <vt:i4>0</vt:i4>
      </vt:variant>
      <vt:variant>
        <vt:i4>5</vt:i4>
      </vt:variant>
      <vt:variant>
        <vt:lpwstr/>
      </vt:variant>
      <vt:variant>
        <vt:lpwstr>_Toc521696981</vt:lpwstr>
      </vt:variant>
      <vt:variant>
        <vt:i4>1900596</vt:i4>
      </vt:variant>
      <vt:variant>
        <vt:i4>83</vt:i4>
      </vt:variant>
      <vt:variant>
        <vt:i4>0</vt:i4>
      </vt:variant>
      <vt:variant>
        <vt:i4>5</vt:i4>
      </vt:variant>
      <vt:variant>
        <vt:lpwstr/>
      </vt:variant>
      <vt:variant>
        <vt:lpwstr>_Toc521696980</vt:lpwstr>
      </vt:variant>
      <vt:variant>
        <vt:i4>1179700</vt:i4>
      </vt:variant>
      <vt:variant>
        <vt:i4>77</vt:i4>
      </vt:variant>
      <vt:variant>
        <vt:i4>0</vt:i4>
      </vt:variant>
      <vt:variant>
        <vt:i4>5</vt:i4>
      </vt:variant>
      <vt:variant>
        <vt:lpwstr/>
      </vt:variant>
      <vt:variant>
        <vt:lpwstr>_Toc521696979</vt:lpwstr>
      </vt:variant>
      <vt:variant>
        <vt:i4>1179700</vt:i4>
      </vt:variant>
      <vt:variant>
        <vt:i4>71</vt:i4>
      </vt:variant>
      <vt:variant>
        <vt:i4>0</vt:i4>
      </vt:variant>
      <vt:variant>
        <vt:i4>5</vt:i4>
      </vt:variant>
      <vt:variant>
        <vt:lpwstr/>
      </vt:variant>
      <vt:variant>
        <vt:lpwstr>_Toc521696978</vt:lpwstr>
      </vt:variant>
      <vt:variant>
        <vt:i4>1179700</vt:i4>
      </vt:variant>
      <vt:variant>
        <vt:i4>65</vt:i4>
      </vt:variant>
      <vt:variant>
        <vt:i4>0</vt:i4>
      </vt:variant>
      <vt:variant>
        <vt:i4>5</vt:i4>
      </vt:variant>
      <vt:variant>
        <vt:lpwstr/>
      </vt:variant>
      <vt:variant>
        <vt:lpwstr>_Toc521696977</vt:lpwstr>
      </vt:variant>
      <vt:variant>
        <vt:i4>1179700</vt:i4>
      </vt:variant>
      <vt:variant>
        <vt:i4>59</vt:i4>
      </vt:variant>
      <vt:variant>
        <vt:i4>0</vt:i4>
      </vt:variant>
      <vt:variant>
        <vt:i4>5</vt:i4>
      </vt:variant>
      <vt:variant>
        <vt:lpwstr/>
      </vt:variant>
      <vt:variant>
        <vt:lpwstr>_Toc521696976</vt:lpwstr>
      </vt:variant>
      <vt:variant>
        <vt:i4>1179700</vt:i4>
      </vt:variant>
      <vt:variant>
        <vt:i4>53</vt:i4>
      </vt:variant>
      <vt:variant>
        <vt:i4>0</vt:i4>
      </vt:variant>
      <vt:variant>
        <vt:i4>5</vt:i4>
      </vt:variant>
      <vt:variant>
        <vt:lpwstr/>
      </vt:variant>
      <vt:variant>
        <vt:lpwstr>_Toc521696975</vt:lpwstr>
      </vt:variant>
      <vt:variant>
        <vt:i4>1245234</vt:i4>
      </vt:variant>
      <vt:variant>
        <vt:i4>44</vt:i4>
      </vt:variant>
      <vt:variant>
        <vt:i4>0</vt:i4>
      </vt:variant>
      <vt:variant>
        <vt:i4>5</vt:i4>
      </vt:variant>
      <vt:variant>
        <vt:lpwstr/>
      </vt:variant>
      <vt:variant>
        <vt:lpwstr>_Toc457404119</vt:lpwstr>
      </vt:variant>
      <vt:variant>
        <vt:i4>1835061</vt:i4>
      </vt:variant>
      <vt:variant>
        <vt:i4>35</vt:i4>
      </vt:variant>
      <vt:variant>
        <vt:i4>0</vt:i4>
      </vt:variant>
      <vt:variant>
        <vt:i4>5</vt:i4>
      </vt:variant>
      <vt:variant>
        <vt:lpwstr/>
      </vt:variant>
      <vt:variant>
        <vt:lpwstr>_Toc511927348</vt:lpwstr>
      </vt:variant>
      <vt:variant>
        <vt:i4>1835061</vt:i4>
      </vt:variant>
      <vt:variant>
        <vt:i4>29</vt:i4>
      </vt:variant>
      <vt:variant>
        <vt:i4>0</vt:i4>
      </vt:variant>
      <vt:variant>
        <vt:i4>5</vt:i4>
      </vt:variant>
      <vt:variant>
        <vt:lpwstr/>
      </vt:variant>
      <vt:variant>
        <vt:lpwstr>_Toc511927347</vt:lpwstr>
      </vt:variant>
      <vt:variant>
        <vt:i4>1835061</vt:i4>
      </vt:variant>
      <vt:variant>
        <vt:i4>23</vt:i4>
      </vt:variant>
      <vt:variant>
        <vt:i4>0</vt:i4>
      </vt:variant>
      <vt:variant>
        <vt:i4>5</vt:i4>
      </vt:variant>
      <vt:variant>
        <vt:lpwstr/>
      </vt:variant>
      <vt:variant>
        <vt:lpwstr>_Toc511927346</vt:lpwstr>
      </vt:variant>
      <vt:variant>
        <vt:i4>1835061</vt:i4>
      </vt:variant>
      <vt:variant>
        <vt:i4>17</vt:i4>
      </vt:variant>
      <vt:variant>
        <vt:i4>0</vt:i4>
      </vt:variant>
      <vt:variant>
        <vt:i4>5</vt:i4>
      </vt:variant>
      <vt:variant>
        <vt:lpwstr/>
      </vt:variant>
      <vt:variant>
        <vt:lpwstr>_Toc511927345</vt:lpwstr>
      </vt:variant>
      <vt:variant>
        <vt:i4>1245235</vt:i4>
      </vt:variant>
      <vt:variant>
        <vt:i4>8</vt:i4>
      </vt:variant>
      <vt:variant>
        <vt:i4>0</vt:i4>
      </vt:variant>
      <vt:variant>
        <vt:i4>5</vt:i4>
      </vt:variant>
      <vt:variant>
        <vt:lpwstr/>
      </vt:variant>
      <vt:variant>
        <vt:lpwstr>_Toc511928547</vt:lpwstr>
      </vt:variant>
      <vt:variant>
        <vt:i4>1245235</vt:i4>
      </vt:variant>
      <vt:variant>
        <vt:i4>2</vt:i4>
      </vt:variant>
      <vt:variant>
        <vt:i4>0</vt:i4>
      </vt:variant>
      <vt:variant>
        <vt:i4>5</vt:i4>
      </vt:variant>
      <vt:variant>
        <vt:lpwstr/>
      </vt:variant>
      <vt:variant>
        <vt:lpwstr>_Toc511928546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UNIVERSIDADE REGIONAL DE BLUMENAU</dc:title>
  <dc:subject/>
  <dc:creator>roque</dc:creator>
  <cp:keywords/>
  <cp:lastModifiedBy>Dalton Solano dos Reis</cp:lastModifiedBy>
  <cp:revision>53</cp:revision>
  <cp:lastPrinted>2013-08-27T11:47:00Z</cp:lastPrinted>
  <dcterms:created xsi:type="dcterms:W3CDTF">2025-12-02T13:58:00Z</dcterms:created>
  <dcterms:modified xsi:type="dcterms:W3CDTF">2025-12-16T19:40:00Z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0x010100F13453D0801D5E45B1745A09551F1C32</vt:lpwstr>
  </property>
</Properties>
</file>